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323343" w14:textId="77777777" w:rsidR="0079781C" w:rsidRDefault="0079781C" w:rsidP="00684C42">
      <w:pPr>
        <w:pStyle w:val="CdigoFuente"/>
        <w:rPr>
          <w:rFonts w:ascii="Eras Medium ITC" w:hAnsi="Eras Medium ITC"/>
          <w:spacing w:val="-20"/>
          <w:sz w:val="36"/>
        </w:rPr>
      </w:pPr>
    </w:p>
    <w:p w14:paraId="40E56124" w14:textId="77777777" w:rsidR="0079781C" w:rsidRPr="00684C42" w:rsidRDefault="0079781C" w:rsidP="0079781C">
      <w:pPr>
        <w:pStyle w:val="CdigoFuente"/>
        <w:tabs>
          <w:tab w:val="clear" w:pos="567"/>
        </w:tabs>
        <w:jc w:val="center"/>
        <w:rPr>
          <w:rFonts w:ascii="Eras Medium ITC" w:hAnsi="Eras Medium ITC"/>
          <w:spacing w:val="-20"/>
          <w:sz w:val="32"/>
          <w:szCs w:val="32"/>
        </w:rPr>
      </w:pPr>
      <w:r w:rsidRPr="00684C42">
        <w:rPr>
          <w:rFonts w:ascii="Eras Medium ITC" w:hAnsi="Eras Medium ITC"/>
          <w:spacing w:val="-20"/>
          <w:sz w:val="32"/>
          <w:szCs w:val="32"/>
        </w:rPr>
        <w:t>UNIVERSIDAD SAN PABLO - CEU</w:t>
      </w:r>
    </w:p>
    <w:p w14:paraId="3ACC66B7" w14:textId="77777777" w:rsidR="0079781C" w:rsidRPr="00684C42" w:rsidRDefault="0079781C" w:rsidP="0079781C">
      <w:pPr>
        <w:pStyle w:val="CdigoFuente"/>
        <w:jc w:val="center"/>
        <w:rPr>
          <w:rFonts w:ascii="Eras Medium ITC" w:hAnsi="Eras Medium ITC"/>
          <w:spacing w:val="-20"/>
          <w:sz w:val="28"/>
          <w:szCs w:val="28"/>
        </w:rPr>
      </w:pPr>
    </w:p>
    <w:p w14:paraId="4E8D3CA4" w14:textId="77777777" w:rsidR="0079781C" w:rsidRPr="00684C42" w:rsidRDefault="0079781C" w:rsidP="0079781C">
      <w:pPr>
        <w:pStyle w:val="CdigoFuente"/>
        <w:jc w:val="center"/>
        <w:rPr>
          <w:rFonts w:ascii="Eras Medium ITC" w:hAnsi="Eras Medium ITC"/>
          <w:spacing w:val="-20"/>
          <w:sz w:val="28"/>
          <w:szCs w:val="28"/>
        </w:rPr>
      </w:pPr>
      <w:r w:rsidRPr="00684C42">
        <w:rPr>
          <w:rFonts w:ascii="Eras Medium ITC" w:hAnsi="Eras Medium ITC"/>
          <w:spacing w:val="-20"/>
          <w:sz w:val="28"/>
          <w:szCs w:val="28"/>
        </w:rPr>
        <w:t>ESCUELA POLITÉCNICA SUPERIOR</w:t>
      </w:r>
    </w:p>
    <w:p w14:paraId="1B5C4855" w14:textId="77777777" w:rsidR="0079781C" w:rsidRDefault="0079781C" w:rsidP="0079781C">
      <w:pPr>
        <w:pStyle w:val="CdigoFuente"/>
        <w:jc w:val="center"/>
        <w:rPr>
          <w:rFonts w:ascii="Eras Medium ITC" w:hAnsi="Eras Medium ITC"/>
          <w:spacing w:val="-20"/>
          <w:sz w:val="32"/>
        </w:rPr>
      </w:pPr>
    </w:p>
    <w:p w14:paraId="3E4F95CF" w14:textId="462FC172" w:rsidR="0079781C" w:rsidRPr="000B77C7" w:rsidRDefault="0079781C" w:rsidP="0079781C">
      <w:pPr>
        <w:pStyle w:val="CdigoFuente"/>
        <w:jc w:val="center"/>
        <w:rPr>
          <w:rFonts w:ascii="Eras Medium ITC" w:hAnsi="Eras Medium ITC"/>
          <w:spacing w:val="20"/>
          <w:sz w:val="28"/>
          <w:szCs w:val="28"/>
        </w:rPr>
      </w:pPr>
      <w:r w:rsidRPr="000B77C7">
        <w:rPr>
          <w:rFonts w:ascii="Eras Medium ITC" w:hAnsi="Eras Medium ITC"/>
          <w:spacing w:val="-20"/>
          <w:sz w:val="28"/>
          <w:szCs w:val="28"/>
        </w:rPr>
        <w:t>GRADO</w:t>
      </w:r>
      <w:r>
        <w:rPr>
          <w:rFonts w:ascii="Eras Medium ITC" w:hAnsi="Eras Medium ITC"/>
          <w:spacing w:val="-20"/>
          <w:sz w:val="28"/>
          <w:szCs w:val="28"/>
        </w:rPr>
        <w:t xml:space="preserve"> EN INGENIERÍA DE SISTEMAS DE TELECOMUNICACIÓN</w:t>
      </w:r>
    </w:p>
    <w:p w14:paraId="0E32F122" w14:textId="77777777" w:rsidR="0079781C" w:rsidRDefault="0079781C" w:rsidP="0079781C">
      <w:pPr>
        <w:pStyle w:val="CdigoFuente"/>
        <w:jc w:val="center"/>
        <w:rPr>
          <w:rFonts w:ascii="Eras Medium ITC" w:hAnsi="Eras Medium ITC"/>
          <w:spacing w:val="20"/>
          <w:sz w:val="44"/>
        </w:rPr>
      </w:pPr>
    </w:p>
    <w:p w14:paraId="53594B0A" w14:textId="77777777" w:rsidR="0079781C" w:rsidRDefault="0079781C" w:rsidP="0079781C">
      <w:pPr>
        <w:pStyle w:val="CdigoFuente"/>
        <w:jc w:val="center"/>
        <w:rPr>
          <w:rFonts w:ascii="Eras Medium ITC" w:hAnsi="Eras Medium ITC"/>
          <w:spacing w:val="20"/>
          <w:sz w:val="36"/>
        </w:rPr>
      </w:pPr>
      <w:r w:rsidRPr="001126FD">
        <w:rPr>
          <w:rFonts w:ascii="Eras Medium ITC" w:hAnsi="Eras Medium ITC"/>
          <w:spacing w:val="20"/>
          <w:sz w:val="36"/>
          <w:lang w:val="es-ES_tradnl" w:eastAsia="es-ES_tradnl"/>
        </w:rPr>
        <w:drawing>
          <wp:inline distT="0" distB="0" distL="0" distR="0" wp14:anchorId="37499402" wp14:editId="79E0267F">
            <wp:extent cx="2260600" cy="2260600"/>
            <wp:effectExtent l="0" t="0" r="0" b="0"/>
            <wp:docPr id="73" name="Picture 73" descr="logo_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23A0A67C" w14:textId="77777777" w:rsidR="0079781C" w:rsidRDefault="0079781C" w:rsidP="0079781C">
      <w:pPr>
        <w:pStyle w:val="CdigoFuente"/>
        <w:jc w:val="center"/>
        <w:rPr>
          <w:rFonts w:ascii="Eras Medium ITC" w:hAnsi="Eras Medium ITC"/>
          <w:spacing w:val="20"/>
          <w:sz w:val="36"/>
        </w:rPr>
      </w:pPr>
    </w:p>
    <w:p w14:paraId="651FB371" w14:textId="77777777" w:rsidR="0079781C" w:rsidRPr="001126FD" w:rsidRDefault="0079781C" w:rsidP="0079781C">
      <w:pPr>
        <w:pStyle w:val="CdigoFuente"/>
        <w:jc w:val="center"/>
        <w:rPr>
          <w:rFonts w:ascii="Eras Medium ITC" w:hAnsi="Eras Medium ITC"/>
          <w:spacing w:val="20"/>
          <w:sz w:val="32"/>
          <w:szCs w:val="32"/>
        </w:rPr>
      </w:pPr>
      <w:r w:rsidRPr="001126FD">
        <w:rPr>
          <w:rFonts w:ascii="Eras Medium ITC" w:hAnsi="Eras Medium ITC"/>
          <w:spacing w:val="20"/>
          <w:sz w:val="32"/>
          <w:szCs w:val="32"/>
        </w:rPr>
        <w:t>TRABAJO FIN DE GRADO</w:t>
      </w:r>
    </w:p>
    <w:p w14:paraId="0C33F26F" w14:textId="77777777" w:rsidR="0079781C" w:rsidRDefault="0079781C" w:rsidP="0079781C">
      <w:pPr>
        <w:pStyle w:val="CdigoFuente"/>
        <w:jc w:val="center"/>
        <w:rPr>
          <w:rFonts w:ascii="Eras Medium ITC" w:hAnsi="Eras Medium ITC"/>
          <w:spacing w:val="20"/>
          <w:sz w:val="44"/>
        </w:rPr>
      </w:pPr>
    </w:p>
    <w:p w14:paraId="57F16F44" w14:textId="72DC48DF" w:rsidR="0079781C" w:rsidRPr="00736657" w:rsidRDefault="0079781C" w:rsidP="0079781C">
      <w:pPr>
        <w:widowControl w:val="0"/>
        <w:autoSpaceDE w:val="0"/>
        <w:autoSpaceDN w:val="0"/>
        <w:adjustRightInd w:val="0"/>
        <w:spacing w:after="240" w:line="640" w:lineRule="atLeast"/>
        <w:jc w:val="center"/>
        <w:rPr>
          <w:rFonts w:cs="Times"/>
          <w:color w:val="000000"/>
          <w:sz w:val="36"/>
          <w:szCs w:val="36"/>
        </w:rPr>
      </w:pPr>
      <w:r w:rsidRPr="001126FD">
        <w:rPr>
          <w:rFonts w:ascii="Eras Medium ITC" w:hAnsi="Eras Medium ITC"/>
          <w:b/>
          <w:spacing w:val="20"/>
          <w:sz w:val="36"/>
          <w:szCs w:val="36"/>
        </w:rPr>
        <w:t>Desarrollo de una aplicación web y base de datos para el seguimiento de pacientes con problemas de movilidad cervical</w:t>
      </w:r>
      <w:r w:rsidRPr="001126FD">
        <w:rPr>
          <w:rFonts w:cs="Times"/>
          <w:color w:val="000000"/>
          <w:sz w:val="36"/>
          <w:szCs w:val="36"/>
        </w:rPr>
        <w:t xml:space="preserve"> </w:t>
      </w:r>
    </w:p>
    <w:p w14:paraId="2D6998F2" w14:textId="77777777" w:rsidR="0079781C" w:rsidRDefault="0079781C" w:rsidP="00736657">
      <w:pPr>
        <w:pStyle w:val="CdigoFuente"/>
        <w:rPr>
          <w:rFonts w:ascii="Eras Medium ITC" w:hAnsi="Eras Medium ITC"/>
          <w:spacing w:val="-20"/>
          <w:sz w:val="44"/>
        </w:rPr>
      </w:pPr>
    </w:p>
    <w:p w14:paraId="471D56F4" w14:textId="77777777" w:rsidR="0079781C" w:rsidRDefault="0079781C" w:rsidP="0079781C">
      <w:pPr>
        <w:pStyle w:val="CdigoFuente"/>
        <w:jc w:val="center"/>
        <w:rPr>
          <w:rFonts w:ascii="Eras Medium ITC" w:hAnsi="Eras Medium ITC"/>
          <w:spacing w:val="-20"/>
          <w:sz w:val="44"/>
        </w:rPr>
      </w:pPr>
    </w:p>
    <w:p w14:paraId="4B9D9CB7" w14:textId="0B7E0F69" w:rsidR="0079781C" w:rsidRDefault="0079781C" w:rsidP="0079781C">
      <w:pPr>
        <w:pStyle w:val="CdigoFuente"/>
        <w:jc w:val="center"/>
        <w:rPr>
          <w:rFonts w:ascii="Eras Medium ITC" w:hAnsi="Eras Medium ITC"/>
          <w:sz w:val="28"/>
        </w:rPr>
      </w:pPr>
      <w:r>
        <w:rPr>
          <w:rFonts w:ascii="Eras Medium ITC" w:hAnsi="Eras Medium ITC"/>
          <w:sz w:val="28"/>
        </w:rPr>
        <w:t>Autor: Borja González Diaz</w:t>
      </w:r>
    </w:p>
    <w:p w14:paraId="7891FCA8" w14:textId="7A38A409" w:rsidR="0079781C" w:rsidRDefault="0079781C" w:rsidP="0079781C">
      <w:pPr>
        <w:pStyle w:val="CdigoFuente"/>
        <w:jc w:val="center"/>
        <w:rPr>
          <w:rFonts w:ascii="Eras Medium ITC" w:hAnsi="Eras Medium ITC"/>
          <w:spacing w:val="20"/>
          <w:sz w:val="24"/>
        </w:rPr>
      </w:pPr>
      <w:r>
        <w:rPr>
          <w:rFonts w:ascii="Eras Medium ITC" w:hAnsi="Eras Medium ITC"/>
          <w:spacing w:val="20"/>
          <w:sz w:val="28"/>
        </w:rPr>
        <w:t xml:space="preserve">Director: </w:t>
      </w:r>
      <w:r w:rsidR="00B46CE5">
        <w:rPr>
          <w:rFonts w:ascii="Eras Medium ITC" w:hAnsi="Eras Medium ITC"/>
          <w:spacing w:val="20"/>
          <w:sz w:val="28"/>
        </w:rPr>
        <w:t>Rodrigo García Carmona</w:t>
      </w:r>
    </w:p>
    <w:p w14:paraId="1396B39E" w14:textId="77777777" w:rsidR="0079781C" w:rsidRDefault="0079781C" w:rsidP="0079781C">
      <w:pPr>
        <w:pStyle w:val="CdigoFuente"/>
        <w:jc w:val="center"/>
        <w:rPr>
          <w:rFonts w:ascii="Eras Medium ITC" w:hAnsi="Eras Medium ITC"/>
          <w:spacing w:val="20"/>
          <w:sz w:val="28"/>
        </w:rPr>
      </w:pPr>
    </w:p>
    <w:p w14:paraId="17756E2C" w14:textId="77777777" w:rsidR="0079781C" w:rsidRDefault="0079781C" w:rsidP="0079781C">
      <w:pPr>
        <w:pStyle w:val="CdigoFuente"/>
        <w:jc w:val="center"/>
        <w:rPr>
          <w:rFonts w:ascii="Eras Medium ITC" w:hAnsi="Eras Medium ITC"/>
          <w:spacing w:val="20"/>
          <w:sz w:val="28"/>
        </w:rPr>
      </w:pPr>
    </w:p>
    <w:p w14:paraId="0F104330" w14:textId="77777777" w:rsidR="0079781C" w:rsidRDefault="0079781C" w:rsidP="0079781C">
      <w:pPr>
        <w:pStyle w:val="CdigoFuente"/>
        <w:jc w:val="center"/>
        <w:rPr>
          <w:rFonts w:ascii="Eras Medium ITC" w:hAnsi="Eras Medium ITC"/>
          <w:spacing w:val="20"/>
          <w:sz w:val="28"/>
        </w:rPr>
      </w:pPr>
    </w:p>
    <w:p w14:paraId="7DEE3A90" w14:textId="783E7A0E" w:rsidR="0079781C" w:rsidRPr="00CE3CED" w:rsidRDefault="0079781C" w:rsidP="0079781C">
      <w:pPr>
        <w:pStyle w:val="CdigoFuente"/>
        <w:jc w:val="center"/>
        <w:rPr>
          <w:rFonts w:ascii="Eras Medium ITC" w:hAnsi="Eras Medium ITC"/>
          <w:spacing w:val="20"/>
          <w:sz w:val="24"/>
        </w:rPr>
      </w:pPr>
      <w:r>
        <w:rPr>
          <w:rFonts w:ascii="Eras Medium ITC" w:hAnsi="Eras Medium ITC"/>
          <w:spacing w:val="20"/>
          <w:sz w:val="24"/>
        </w:rPr>
        <w:t>Octubre de 2017</w:t>
      </w:r>
    </w:p>
    <w:p w14:paraId="552C1D54" w14:textId="5E47AD6F" w:rsidR="00D33769" w:rsidRDefault="0079781C" w:rsidP="00D33769">
      <w:pPr>
        <w:pBdr>
          <w:bottom w:val="single" w:sz="4" w:space="0" w:color="auto"/>
        </w:pBdr>
        <w:tabs>
          <w:tab w:val="right" w:pos="10206"/>
        </w:tabs>
        <w:ind w:left="1440"/>
        <w:rPr>
          <w:rFonts w:ascii="Eras Medium ITC" w:hAnsi="Eras Medium ITC" w:cs="Tahoma"/>
        </w:rPr>
      </w:pPr>
      <w:r>
        <w:rPr>
          <w:rFonts w:cs="Times"/>
          <w:color w:val="000000"/>
          <w:sz w:val="56"/>
          <w:szCs w:val="56"/>
        </w:rPr>
        <w:br w:type="page"/>
      </w:r>
      <w:r w:rsidR="00D33769" w:rsidRPr="00023417">
        <w:rPr>
          <w:noProof/>
          <w:lang w:eastAsia="es-ES_tradnl"/>
        </w:rPr>
        <w:lastRenderedPageBreak/>
        <w:drawing>
          <wp:anchor distT="0" distB="0" distL="114300" distR="114300" simplePos="0" relativeHeight="251671552" behindDoc="0" locked="0" layoutInCell="1" allowOverlap="1" wp14:anchorId="36150C85" wp14:editId="608E0BCD">
            <wp:simplePos x="0" y="0"/>
            <wp:positionH relativeFrom="column">
              <wp:posOffset>0</wp:posOffset>
            </wp:positionH>
            <wp:positionV relativeFrom="paragraph">
              <wp:posOffset>107315</wp:posOffset>
            </wp:positionV>
            <wp:extent cx="838200" cy="838200"/>
            <wp:effectExtent l="0" t="0" r="0" b="0"/>
            <wp:wrapSquare wrapText="bothSides"/>
            <wp:docPr id="76" name="Picture 76"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769">
        <w:rPr>
          <w:rFonts w:ascii="Eras Medium ITC" w:hAnsi="Eras Medium ITC" w:cs="Tahoma"/>
        </w:rPr>
        <w:t>UNIVERSIDAD SAN PABLO-CEU</w:t>
      </w:r>
      <w:r w:rsidR="00D33769">
        <w:rPr>
          <w:rFonts w:ascii="Eras Medium ITC" w:hAnsi="Eras Medium ITC" w:cs="Tahoma"/>
        </w:rPr>
        <w:tab/>
      </w:r>
    </w:p>
    <w:p w14:paraId="186E15AE" w14:textId="77777777" w:rsidR="00D33769" w:rsidRDefault="00D33769" w:rsidP="00D33769">
      <w:pPr>
        <w:pBdr>
          <w:bottom w:val="single" w:sz="4" w:space="0" w:color="auto"/>
        </w:pBdr>
        <w:tabs>
          <w:tab w:val="right" w:pos="10206"/>
        </w:tabs>
        <w:ind w:left="1418"/>
        <w:rPr>
          <w:rFonts w:ascii="Eras Medium ITC" w:hAnsi="Eras Medium ITC"/>
        </w:rPr>
      </w:pPr>
      <w:r>
        <w:rPr>
          <w:rFonts w:ascii="Eras Medium ITC" w:hAnsi="Eras Medium ITC"/>
        </w:rPr>
        <w:t>ESCUELA POLITÉCNICA SUPERIOR</w:t>
      </w:r>
      <w:r>
        <w:rPr>
          <w:rFonts w:ascii="Eras Medium ITC" w:hAnsi="Eras Medium ITC"/>
        </w:rPr>
        <w:tab/>
      </w:r>
    </w:p>
    <w:p w14:paraId="524278D8" w14:textId="77777777" w:rsidR="00D33769" w:rsidRDefault="00D33769" w:rsidP="00D33769">
      <w:pPr>
        <w:pBdr>
          <w:bottom w:val="single" w:sz="4" w:space="0" w:color="auto"/>
        </w:pBdr>
        <w:tabs>
          <w:tab w:val="right" w:pos="9048"/>
        </w:tabs>
        <w:ind w:left="1418"/>
        <w:rPr>
          <w:rFonts w:ascii="Eras Medium ITC" w:hAnsi="Eras Medium ITC" w:cs="Tahoma"/>
        </w:rPr>
      </w:pPr>
      <w:r>
        <w:rPr>
          <w:rFonts w:ascii="Eras Medium ITC" w:hAnsi="Eras Medium ITC" w:cs="Tahoma"/>
        </w:rPr>
        <w:t xml:space="preserve">División de Ingeniería </w:t>
      </w:r>
      <w:r>
        <w:rPr>
          <w:rFonts w:ascii="Eras Medium ITC" w:hAnsi="Eras Medium ITC" w:cs="Tahoma"/>
        </w:rPr>
        <w:tab/>
      </w:r>
    </w:p>
    <w:p w14:paraId="5B22DEFE" w14:textId="77777777" w:rsidR="00D33769" w:rsidRDefault="00D33769" w:rsidP="00D33769">
      <w:pPr>
        <w:ind w:left="1560"/>
        <w:jc w:val="right"/>
        <w:rPr>
          <w:rFonts w:ascii="Eras Medium ITC" w:hAnsi="Eras Medium ITC"/>
          <w:b/>
          <w:sz w:val="40"/>
        </w:rPr>
      </w:pPr>
    </w:p>
    <w:p w14:paraId="63D19F05" w14:textId="77777777" w:rsidR="00D33769" w:rsidRDefault="00D33769" w:rsidP="00D33769">
      <w:pPr>
        <w:ind w:left="1560"/>
        <w:jc w:val="right"/>
        <w:rPr>
          <w:rFonts w:ascii="Eras Medium ITC" w:hAnsi="Eras Medium ITC"/>
          <w:b/>
          <w:sz w:val="40"/>
        </w:rPr>
      </w:pPr>
      <w:r w:rsidRPr="00023417">
        <w:rPr>
          <w:noProof/>
          <w:lang w:eastAsia="es-ES_tradnl"/>
        </w:rPr>
        <w:drawing>
          <wp:anchor distT="0" distB="0" distL="114300" distR="114300" simplePos="0" relativeHeight="251672576" behindDoc="1" locked="0" layoutInCell="1" allowOverlap="1" wp14:anchorId="4467AE3C" wp14:editId="74DDDD71">
            <wp:simplePos x="0" y="0"/>
            <wp:positionH relativeFrom="column">
              <wp:posOffset>-838200</wp:posOffset>
            </wp:positionH>
            <wp:positionV relativeFrom="paragraph">
              <wp:posOffset>285115</wp:posOffset>
            </wp:positionV>
            <wp:extent cx="4871720" cy="7543800"/>
            <wp:effectExtent l="0" t="0" r="5080" b="0"/>
            <wp:wrapNone/>
            <wp:docPr id="77" name="Picture 77"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Eras Medium ITC" w:hAnsi="Eras Medium ITC"/>
          <w:b/>
          <w:sz w:val="40"/>
        </w:rPr>
        <w:t>Calificación del Trabajo Fin de Grado</w:t>
      </w:r>
    </w:p>
    <w:p w14:paraId="7BCE8078" w14:textId="77777777" w:rsidR="00D33769" w:rsidRDefault="00D33769" w:rsidP="00D33769">
      <w:pPr>
        <w:pStyle w:val="Encabezado"/>
        <w:rPr>
          <w:rFonts w:ascii="Eras Medium ITC" w:hAnsi="Eras Medium ITC"/>
        </w:rPr>
      </w:pPr>
    </w:p>
    <w:p w14:paraId="3C236CE3" w14:textId="77777777" w:rsidR="00D33769" w:rsidRDefault="00D33769" w:rsidP="00D33769">
      <w:pPr>
        <w:pStyle w:val="Encabezado"/>
      </w:pPr>
    </w:p>
    <w:tbl>
      <w:tblPr>
        <w:tblW w:w="9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37"/>
      </w:tblGrid>
      <w:tr w:rsidR="00D33769" w:rsidRPr="00642AF0" w14:paraId="2BA7A976" w14:textId="77777777" w:rsidTr="00023417">
        <w:trPr>
          <w:trHeight w:val="7284"/>
        </w:trPr>
        <w:tc>
          <w:tcPr>
            <w:tcW w:w="9237" w:type="dxa"/>
            <w:shd w:val="clear" w:color="auto" w:fill="auto"/>
            <w:tcMar>
              <w:top w:w="57" w:type="dxa"/>
              <w:left w:w="57" w:type="dxa"/>
              <w:bottom w:w="57" w:type="dxa"/>
              <w:right w:w="57" w:type="dxa"/>
            </w:tcMar>
          </w:tcPr>
          <w:p w14:paraId="1A5E9B4E" w14:textId="77777777" w:rsidR="00D33769" w:rsidRPr="00642AF0" w:rsidRDefault="00D33769" w:rsidP="000B3518">
            <w:pPr>
              <w:rPr>
                <w:rFonts w:ascii="Eras Medium ITC" w:hAnsi="Eras Medium ITC"/>
              </w:rPr>
            </w:pPr>
            <w:r w:rsidRPr="00642AF0">
              <w:rPr>
                <w:rFonts w:ascii="Eras Medium ITC" w:hAnsi="Eras Medium ITC"/>
              </w:rPr>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84"/>
            </w:tblGrid>
            <w:tr w:rsidR="00D33769" w:rsidRPr="00642AF0" w14:paraId="6CC4513A" w14:textId="77777777" w:rsidTr="00023417">
              <w:trPr>
                <w:trHeight w:val="512"/>
              </w:trPr>
              <w:tc>
                <w:tcPr>
                  <w:tcW w:w="8984" w:type="dxa"/>
                  <w:shd w:val="clear" w:color="auto" w:fill="auto"/>
                  <w:tcMar>
                    <w:top w:w="57" w:type="dxa"/>
                    <w:left w:w="57" w:type="dxa"/>
                    <w:bottom w:w="57" w:type="dxa"/>
                    <w:right w:w="57" w:type="dxa"/>
                  </w:tcMar>
                </w:tcPr>
                <w:p w14:paraId="3A78CC23" w14:textId="77777777" w:rsidR="00D33769" w:rsidRPr="00642AF0" w:rsidRDefault="00D33769" w:rsidP="000B3518">
                  <w:pPr>
                    <w:rPr>
                      <w:rFonts w:ascii="Eras Medium ITC" w:hAnsi="Eras Medium ITC"/>
                      <w:sz w:val="12"/>
                    </w:rPr>
                  </w:pPr>
                  <w:r w:rsidRPr="00642AF0">
                    <w:rPr>
                      <w:rFonts w:ascii="Eras Medium ITC" w:hAnsi="Eras Medium ITC"/>
                      <w:sz w:val="12"/>
                    </w:rPr>
                    <w:t>NOMBRE:</w:t>
                  </w:r>
                </w:p>
                <w:p w14:paraId="473C3B86" w14:textId="77777777" w:rsidR="00D33769" w:rsidRPr="00642AF0" w:rsidRDefault="00D33769" w:rsidP="000B3518">
                  <w:pPr>
                    <w:rPr>
                      <w:rFonts w:ascii="Eras Medium ITC" w:hAnsi="Eras Medium ITC"/>
                    </w:rPr>
                  </w:pPr>
                </w:p>
              </w:tc>
            </w:tr>
          </w:tbl>
          <w:p w14:paraId="426D1E33"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Datos del Trabajo</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76E806B1" w14:textId="77777777" w:rsidTr="00023417">
              <w:trPr>
                <w:trHeight w:val="751"/>
              </w:trPr>
              <w:tc>
                <w:tcPr>
                  <w:tcW w:w="8937" w:type="dxa"/>
                  <w:shd w:val="clear" w:color="auto" w:fill="auto"/>
                  <w:tcMar>
                    <w:top w:w="57" w:type="dxa"/>
                    <w:left w:w="57" w:type="dxa"/>
                    <w:bottom w:w="57" w:type="dxa"/>
                    <w:right w:w="57" w:type="dxa"/>
                  </w:tcMar>
                </w:tcPr>
                <w:p w14:paraId="6F2C5561" w14:textId="77777777" w:rsidR="00D33769" w:rsidRPr="00642AF0" w:rsidRDefault="00D33769" w:rsidP="000B3518">
                  <w:pPr>
                    <w:rPr>
                      <w:rFonts w:ascii="Eras Medium ITC" w:hAnsi="Eras Medium ITC"/>
                      <w:sz w:val="12"/>
                    </w:rPr>
                  </w:pPr>
                  <w:r w:rsidRPr="00642AF0">
                    <w:rPr>
                      <w:rFonts w:ascii="Eras Medium ITC" w:hAnsi="Eras Medium ITC"/>
                      <w:sz w:val="12"/>
                    </w:rPr>
                    <w:t>T</w:t>
                  </w:r>
                  <w:r w:rsidRPr="00642AF0">
                    <w:rPr>
                      <w:rFonts w:ascii="Lucida Sans Unicode" w:hAnsi="Lucida Sans Unicode" w:cs="Lucida Sans Unicode"/>
                      <w:sz w:val="12"/>
                    </w:rPr>
                    <w:t>Í</w:t>
                  </w:r>
                  <w:r w:rsidRPr="00642AF0">
                    <w:rPr>
                      <w:rFonts w:ascii="Eras Medium ITC" w:hAnsi="Eras Medium ITC"/>
                      <w:sz w:val="12"/>
                    </w:rPr>
                    <w:t>TULO DEL PROYECTO:</w:t>
                  </w:r>
                </w:p>
                <w:p w14:paraId="12D455B0" w14:textId="77777777" w:rsidR="00D33769" w:rsidRPr="00642AF0" w:rsidRDefault="00D33769" w:rsidP="000B3518">
                  <w:pPr>
                    <w:rPr>
                      <w:rFonts w:ascii="Eras Medium ITC" w:hAnsi="Eras Medium ITC"/>
                      <w:sz w:val="12"/>
                    </w:rPr>
                  </w:pPr>
                </w:p>
              </w:tc>
            </w:tr>
          </w:tbl>
          <w:p w14:paraId="3E55B8A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Tribunal calificador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BB93888" w14:textId="77777777" w:rsidTr="00023417">
              <w:trPr>
                <w:trHeight w:val="625"/>
              </w:trPr>
              <w:tc>
                <w:tcPr>
                  <w:tcW w:w="4883" w:type="dxa"/>
                  <w:shd w:val="clear" w:color="auto" w:fill="auto"/>
                  <w:tcMar>
                    <w:top w:w="57" w:type="dxa"/>
                    <w:left w:w="57" w:type="dxa"/>
                    <w:bottom w:w="57" w:type="dxa"/>
                    <w:right w:w="57" w:type="dxa"/>
                  </w:tcMar>
                </w:tcPr>
                <w:p w14:paraId="7998A392" w14:textId="77777777" w:rsidR="00D33769" w:rsidRPr="00642AF0" w:rsidRDefault="00D33769" w:rsidP="000B3518">
                  <w:pPr>
                    <w:rPr>
                      <w:rFonts w:ascii="Eras Medium ITC" w:hAnsi="Eras Medium ITC"/>
                      <w:sz w:val="12"/>
                    </w:rPr>
                  </w:pPr>
                  <w:r w:rsidRPr="00642AF0">
                    <w:rPr>
                      <w:rFonts w:ascii="Eras Medium ITC" w:hAnsi="Eras Medium ITC"/>
                      <w:sz w:val="12"/>
                    </w:rPr>
                    <w:t>PRESIDENTE:</w:t>
                  </w:r>
                </w:p>
                <w:p w14:paraId="6FC802E2"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7239933"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BBA8EAC"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6E3AD675" w14:textId="77777777" w:rsidTr="00023417">
              <w:trPr>
                <w:trHeight w:val="597"/>
              </w:trPr>
              <w:tc>
                <w:tcPr>
                  <w:tcW w:w="4883" w:type="dxa"/>
                  <w:shd w:val="clear" w:color="auto" w:fill="auto"/>
                  <w:tcMar>
                    <w:top w:w="57" w:type="dxa"/>
                    <w:left w:w="57" w:type="dxa"/>
                    <w:bottom w:w="57" w:type="dxa"/>
                    <w:right w:w="57" w:type="dxa"/>
                  </w:tcMar>
                </w:tcPr>
                <w:p w14:paraId="6F005172" w14:textId="77777777" w:rsidR="00D33769" w:rsidRPr="00642AF0" w:rsidRDefault="00D33769" w:rsidP="000B3518">
                  <w:pPr>
                    <w:rPr>
                      <w:rFonts w:ascii="Eras Medium ITC" w:hAnsi="Eras Medium ITC"/>
                      <w:sz w:val="12"/>
                    </w:rPr>
                  </w:pPr>
                  <w:r w:rsidRPr="00642AF0">
                    <w:rPr>
                      <w:rFonts w:ascii="Eras Medium ITC" w:hAnsi="Eras Medium ITC"/>
                      <w:sz w:val="12"/>
                    </w:rPr>
                    <w:t>SECRETARIO:</w:t>
                  </w:r>
                </w:p>
                <w:p w14:paraId="7A417114"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3B9C1768"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242330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CC5996C" w14:textId="77777777" w:rsidTr="00023417">
              <w:trPr>
                <w:trHeight w:val="611"/>
              </w:trPr>
              <w:tc>
                <w:tcPr>
                  <w:tcW w:w="4883" w:type="dxa"/>
                  <w:shd w:val="clear" w:color="auto" w:fill="auto"/>
                  <w:tcMar>
                    <w:top w:w="57" w:type="dxa"/>
                    <w:left w:w="57" w:type="dxa"/>
                    <w:bottom w:w="57" w:type="dxa"/>
                    <w:right w:w="57" w:type="dxa"/>
                  </w:tcMar>
                </w:tcPr>
                <w:p w14:paraId="20AB6171" w14:textId="77777777" w:rsidR="00D33769" w:rsidRPr="00642AF0" w:rsidRDefault="00D33769" w:rsidP="000B3518">
                  <w:pPr>
                    <w:rPr>
                      <w:rFonts w:ascii="Eras Medium ITC" w:hAnsi="Eras Medium ITC"/>
                      <w:sz w:val="12"/>
                    </w:rPr>
                  </w:pPr>
                  <w:r w:rsidRPr="00642AF0">
                    <w:rPr>
                      <w:rFonts w:ascii="Eras Medium ITC" w:hAnsi="Eras Medium ITC"/>
                      <w:sz w:val="12"/>
                    </w:rPr>
                    <w:t>VOCAL:</w:t>
                  </w:r>
                </w:p>
                <w:p w14:paraId="69C5E8BE"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87E9FCE"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239B9A2E" w14:textId="77777777" w:rsidR="00D33769" w:rsidRPr="00642AF0" w:rsidRDefault="00D33769" w:rsidP="000B3518">
            <w:pPr>
              <w:tabs>
                <w:tab w:val="right" w:pos="10065"/>
              </w:tabs>
              <w:rPr>
                <w:rFonts w:ascii="Eras Medium ITC" w:hAnsi="Eras Medium ITC"/>
                <w:b/>
                <w:sz w:val="18"/>
                <w:szCs w:val="18"/>
              </w:rPr>
            </w:pP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17972E7B" w14:textId="77777777" w:rsidTr="00023417">
              <w:trPr>
                <w:trHeight w:val="1082"/>
              </w:trPr>
              <w:tc>
                <w:tcPr>
                  <w:tcW w:w="8937" w:type="dxa"/>
                  <w:shd w:val="clear" w:color="auto" w:fill="auto"/>
                  <w:tcMar>
                    <w:top w:w="57" w:type="dxa"/>
                    <w:left w:w="57" w:type="dxa"/>
                    <w:bottom w:w="57" w:type="dxa"/>
                    <w:right w:w="57" w:type="dxa"/>
                  </w:tcMar>
                </w:tcPr>
                <w:p w14:paraId="2376974D" w14:textId="77777777" w:rsidR="00D33769" w:rsidRPr="00642AF0" w:rsidRDefault="00D33769" w:rsidP="000B3518">
                  <w:pPr>
                    <w:jc w:val="center"/>
                    <w:rPr>
                      <w:rFonts w:ascii="Eras Medium ITC" w:hAnsi="Eras Medium ITC"/>
                      <w:sz w:val="20"/>
                    </w:rPr>
                  </w:pPr>
                  <w:r w:rsidRPr="00642AF0">
                    <w:rPr>
                      <w:rFonts w:ascii="Eras Medium ITC" w:hAnsi="Eras Medium ITC"/>
                      <w:sz w:val="20"/>
                    </w:rPr>
                    <w:t>Reunido este tribunal el ______/______/______, acuerda otorgar al Trabajo Fin de Grado presentado por Don_______________________________la calificaci</w:t>
                  </w:r>
                  <w:r w:rsidRPr="00642AF0">
                    <w:rPr>
                      <w:rFonts w:ascii="Lucida Sans Unicode" w:hAnsi="Lucida Sans Unicode" w:cs="Lucida Sans Unicode"/>
                      <w:sz w:val="20"/>
                    </w:rPr>
                    <w:t>ó</w:t>
                  </w:r>
                  <w:r w:rsidRPr="00642AF0">
                    <w:rPr>
                      <w:rFonts w:ascii="Eras Medium ITC" w:hAnsi="Eras Medium ITC"/>
                      <w:sz w:val="20"/>
                    </w:rPr>
                    <w:t>n de _________________.</w:t>
                  </w:r>
                </w:p>
              </w:tc>
            </w:tr>
          </w:tbl>
          <w:p w14:paraId="1DDEDF6E"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p w14:paraId="0A2E4206" w14:textId="77777777" w:rsidR="00D33769" w:rsidRPr="00642AF0" w:rsidRDefault="00D33769" w:rsidP="000B3518">
            <w:pPr>
              <w:rPr>
                <w:rFonts w:ascii="Eras Medium ITC" w:hAnsi="Eras Medium ITC"/>
              </w:rPr>
            </w:pPr>
          </w:p>
        </w:tc>
      </w:tr>
    </w:tbl>
    <w:p w14:paraId="5A1CE011" w14:textId="77777777" w:rsidR="00D33769" w:rsidRDefault="00D33769" w:rsidP="00D33769">
      <w:pPr>
        <w:jc w:val="both"/>
        <w:rPr>
          <w:rFonts w:eastAsia="Arial Unicode MS"/>
          <w:kern w:val="28"/>
        </w:rPr>
      </w:pPr>
    </w:p>
    <w:p w14:paraId="64FD2743" w14:textId="59D4D63F" w:rsidR="0079781C" w:rsidRDefault="0079781C">
      <w:pPr>
        <w:widowControl w:val="0"/>
        <w:autoSpaceDE w:val="0"/>
        <w:autoSpaceDN w:val="0"/>
        <w:adjustRightInd w:val="0"/>
        <w:spacing w:after="240" w:line="640" w:lineRule="atLeast"/>
        <w:jc w:val="center"/>
        <w:rPr>
          <w:rFonts w:cs="Times"/>
          <w:color w:val="000000"/>
          <w:sz w:val="56"/>
          <w:szCs w:val="56"/>
        </w:rPr>
      </w:pPr>
    </w:p>
    <w:p w14:paraId="5ED82AE7" w14:textId="77777777" w:rsidR="0079781C" w:rsidRDefault="0079781C">
      <w:pPr>
        <w:widowControl w:val="0"/>
        <w:autoSpaceDE w:val="0"/>
        <w:autoSpaceDN w:val="0"/>
        <w:adjustRightInd w:val="0"/>
        <w:spacing w:after="240" w:line="640" w:lineRule="atLeast"/>
        <w:jc w:val="center"/>
        <w:rPr>
          <w:rFonts w:cs="Times"/>
          <w:color w:val="000000"/>
          <w:sz w:val="56"/>
          <w:szCs w:val="56"/>
        </w:rPr>
      </w:pPr>
    </w:p>
    <w:p w14:paraId="482C696C" w14:textId="77777777" w:rsidR="009C4174" w:rsidRPr="0040221C" w:rsidRDefault="009C4174" w:rsidP="009B5894"/>
    <w:p w14:paraId="5BCC7975" w14:textId="77777777" w:rsidR="007F20EE" w:rsidRPr="0040221C" w:rsidRDefault="007F20EE" w:rsidP="007F20EE"/>
    <w:p w14:paraId="4E5C67E7" w14:textId="77777777" w:rsidR="007F20EE" w:rsidRPr="007C7B80" w:rsidRDefault="007F20EE" w:rsidP="007F20EE">
      <w:pPr>
        <w:jc w:val="right"/>
      </w:pPr>
      <w:r w:rsidRPr="00C639E1">
        <w:rPr>
          <w:rFonts w:ascii="Apple Chancery" w:hAnsi="Apple Chancery" w:cs="Apple Chancery"/>
        </w:rPr>
        <w:lastRenderedPageBreak/>
        <w:t>A toda mi familia y en especial a mi padre Peps, con el que me hubiese encantado compartir este momento.</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Default="009C4174" w:rsidP="009C4174">
      <w:pPr>
        <w:jc w:val="right"/>
      </w:pPr>
    </w:p>
    <w:p w14:paraId="111AD45D" w14:textId="77777777" w:rsidR="00333151" w:rsidRDefault="00333151" w:rsidP="009C4174">
      <w:pPr>
        <w:jc w:val="right"/>
      </w:pPr>
    </w:p>
    <w:p w14:paraId="4D51BEDD" w14:textId="77777777" w:rsidR="00333151" w:rsidRDefault="00333151" w:rsidP="009C4174">
      <w:pPr>
        <w:jc w:val="right"/>
      </w:pPr>
    </w:p>
    <w:p w14:paraId="1E0EA30A" w14:textId="77777777" w:rsidR="00333151" w:rsidRPr="0040221C" w:rsidRDefault="00333151"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Default="009C4174" w:rsidP="009C4174">
      <w:pPr>
        <w:jc w:val="center"/>
        <w:rPr>
          <w:b/>
        </w:rPr>
      </w:pPr>
      <w:r w:rsidRPr="0040221C">
        <w:rPr>
          <w:b/>
        </w:rPr>
        <w:lastRenderedPageBreak/>
        <w:t>Resumen</w:t>
      </w:r>
    </w:p>
    <w:p w14:paraId="329187C8" w14:textId="77777777" w:rsidR="00333151" w:rsidRPr="0040221C" w:rsidRDefault="00333151" w:rsidP="009C4174">
      <w:pPr>
        <w:jc w:val="center"/>
        <w:rPr>
          <w:b/>
        </w:rPr>
      </w:pP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r w:rsidR="00E5539D">
        <w:t>ámbitos profesionales</w:t>
      </w:r>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r w:rsidR="00E5539D">
        <w:t xml:space="preserve"> Esta disyuntiva también se aplica a los sistemas médicos, que se pueden beneficiar enormemente de la digitalización de la información relativa a los pacientes, permitiendo análisis más avanzados y una mayor agilidad para tratar a los pacientes.</w:t>
      </w:r>
    </w:p>
    <w:p w14:paraId="51F25B6F" w14:textId="77777777" w:rsidR="00FC4DB1" w:rsidRPr="0040221C" w:rsidRDefault="00FC4DB1" w:rsidP="00FC4DB1">
      <w:pPr>
        <w:jc w:val="both"/>
      </w:pPr>
    </w:p>
    <w:p w14:paraId="59AA9281" w14:textId="68D02704" w:rsidR="00FC4DB1" w:rsidRDefault="00FC4DB1" w:rsidP="00FC4DB1">
      <w:pPr>
        <w:jc w:val="both"/>
      </w:pPr>
      <w:r w:rsidRPr="0040221C">
        <w:t xml:space="preserve">Con un enfoque moderno a </w:t>
      </w:r>
      <w:r w:rsidR="00333F5F">
        <w:t xml:space="preserve">los métodos de visualización y recopilación de datos </w:t>
      </w:r>
      <w:r w:rsidRPr="0040221C">
        <w:t>he construi</w:t>
      </w:r>
      <w:r w:rsidR="00E5539D">
        <w:t>do</w:t>
      </w:r>
      <w:r w:rsidRPr="0040221C">
        <w:t xml:space="preserve"> una aplicación web </w:t>
      </w:r>
      <w:r w:rsidR="00333F5F">
        <w:t>con</w:t>
      </w:r>
      <w:r w:rsidR="00E5539D">
        <w:t xml:space="preserve"> su correspondiente</w:t>
      </w:r>
      <w:r w:rsidRPr="0040221C">
        <w:t xml:space="preserve"> base de datos</w:t>
      </w:r>
      <w:r w:rsidR="00333F5F">
        <w:t>,</w:t>
      </w:r>
      <w:r w:rsidRPr="0040221C">
        <w:t xml:space="preserve"> que permite</w:t>
      </w:r>
      <w:r w:rsidR="00E5539D">
        <w:t>n</w:t>
      </w:r>
      <w:r w:rsidRPr="0040221C">
        <w:t xml:space="preserve"> al usuario acceder rápidamente a los datos de los pacientes </w:t>
      </w:r>
      <w:r w:rsidR="00333F5F">
        <w:t>permitiendo</w:t>
      </w:r>
      <w:r w:rsidRPr="0040221C">
        <w:t xml:space="preserve"> mostra</w:t>
      </w:r>
      <w:r w:rsidR="006D06A7">
        <w:t>r</w:t>
      </w:r>
      <w:r w:rsidRPr="0040221C">
        <w:t xml:space="preserve"> toda la información</w:t>
      </w:r>
      <w:r w:rsidR="00333F5F">
        <w:t xml:space="preserve"> de manera sencilla y clara. </w:t>
      </w:r>
    </w:p>
    <w:p w14:paraId="36B75586" w14:textId="77777777" w:rsidR="006D06A7" w:rsidRDefault="006D06A7" w:rsidP="00FC4DB1">
      <w:pPr>
        <w:jc w:val="both"/>
      </w:pPr>
    </w:p>
    <w:p w14:paraId="13391C25" w14:textId="7BA2CF16"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C61804">
        <w:t>esta</w:t>
      </w:r>
      <w:r w:rsidR="00E1467C">
        <w:t xml:space="preserve">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 xml:space="preserve">IMU (Inertial </w:t>
      </w:r>
      <w:r w:rsidR="009750CE">
        <w:t xml:space="preserve">Measurement </w:t>
      </w:r>
      <w:r w:rsidR="00F7781D">
        <w:t>Unit).</w:t>
      </w:r>
    </w:p>
    <w:p w14:paraId="126BE685" w14:textId="5D5CB6E5" w:rsidR="006D06A7" w:rsidRPr="0040221C" w:rsidRDefault="006D06A7" w:rsidP="00FC4DB1">
      <w:pPr>
        <w:jc w:val="both"/>
      </w:pPr>
    </w:p>
    <w:p w14:paraId="674091C8" w14:textId="77777777" w:rsidR="00265FAD" w:rsidRDefault="00265FAD" w:rsidP="00265FAD">
      <w:pPr>
        <w:jc w:val="both"/>
      </w:pPr>
      <w:r>
        <w:t>Una parte fundamental de este trabajo ha sido la captura de los requisitos con el cliente, donde el cliente expresó las necesidades que requería para crear una herramienta para la medición del rango de movimiento cervical.</w:t>
      </w:r>
    </w:p>
    <w:p w14:paraId="33258A83" w14:textId="77777777" w:rsidR="00265FAD" w:rsidRDefault="00265FAD" w:rsidP="00265FAD">
      <w:pPr>
        <w:jc w:val="both"/>
      </w:pPr>
    </w:p>
    <w:p w14:paraId="423F89CC" w14:textId="4576BC6C" w:rsidR="00265FAD" w:rsidRPr="0040221C" w:rsidRDefault="00265FAD" w:rsidP="00265FAD">
      <w:pPr>
        <w:jc w:val="both"/>
      </w:pPr>
      <w:r>
        <w:t>Para empezar el trabajo se han realizado pruebas en las que se han realizado varias mediciones del rango de movimiento de un grupo de 5 personas donde participaban tanto hombres como mujeres, ya que cada sexo tiene un rango de movimiento distinto.</w:t>
      </w:r>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2E1C4AB9" w14:textId="77777777" w:rsidR="00C46B2F" w:rsidRDefault="00C46B2F" w:rsidP="00100786">
      <w:pPr>
        <w:rPr>
          <w:b/>
          <w:sz w:val="28"/>
          <w:szCs w:val="28"/>
        </w:rPr>
      </w:pPr>
    </w:p>
    <w:p w14:paraId="0E6B5E7F" w14:textId="77777777" w:rsidR="00C46B2F" w:rsidRDefault="00C46B2F" w:rsidP="00FC4DB1">
      <w:pPr>
        <w:jc w:val="center"/>
        <w:rPr>
          <w:b/>
          <w:sz w:val="28"/>
          <w:szCs w:val="28"/>
        </w:rPr>
      </w:pPr>
    </w:p>
    <w:p w14:paraId="4814E5F5" w14:textId="77777777" w:rsidR="00C46B2F" w:rsidRDefault="00C46B2F" w:rsidP="00FC4DB1">
      <w:pPr>
        <w:jc w:val="center"/>
        <w:rPr>
          <w:b/>
          <w:sz w:val="28"/>
          <w:szCs w:val="28"/>
        </w:rPr>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429109E9" w14:textId="77777777" w:rsidR="00C46B2F" w:rsidRDefault="00C46B2F" w:rsidP="00C46B2F">
      <w:r w:rsidRPr="0040221C">
        <w:t>Tras estos años de carrera</w:t>
      </w:r>
      <w:r>
        <w:t xml:space="preserve"> puedo afirmar que ha sido una experiencia que me ha permitido crecer de formar tanto profesional como personal. Al mirar atrás, obtengo una visión en perspectiva y me doy cuenta que todo el esfuerzo y dedicación han merecido la pena, y a día de hoy me encuentro un paso más cerca de convertirme en un ingeniero. Por su puesto todo esto no hubiese sido posible sin la ayuda de muchas personas que me han acompañado a lo largo del camino.</w:t>
      </w:r>
    </w:p>
    <w:p w14:paraId="51360596" w14:textId="77777777" w:rsidR="00C46B2F" w:rsidRDefault="00C46B2F" w:rsidP="00C46B2F"/>
    <w:p w14:paraId="20813272" w14:textId="5E161B41" w:rsidR="00C46B2F" w:rsidRDefault="00C46B2F" w:rsidP="00C46B2F">
      <w:r>
        <w:t xml:space="preserve">En primer </w:t>
      </w:r>
      <w:r w:rsidR="001C71D7">
        <w:t>lugar,</w:t>
      </w:r>
      <w:r>
        <w:t xml:space="preserve"> quiero agradecer a toda mi familia el apoyo tanto sentimental como económico que me han ofrecido a lo largo de estos años. Hacer una mención especial a mi Madre Maite, que siempre me ha apoyado en todas mis decisiones y </w:t>
      </w:r>
      <w:del w:id="3" w:author="GONZALEZ DIAZ, BORJA" w:date="2017-10-02T18:03:00Z">
        <w:r w:rsidDel="0056525F">
          <w:delText>a</w:delText>
        </w:r>
      </w:del>
      <w:ins w:id="4" w:author="GONZALEZ DIAZ, BORJA" w:date="2017-10-02T18:03:00Z">
        <w:r w:rsidR="0056525F">
          <w:t>ha</w:t>
        </w:r>
      </w:ins>
      <w:r>
        <w:t xml:space="preserve"> estado conmigo en los momentos buenos y sobretodo en los malos. A mi Padre Peps que siempre fue un apoyo incondicional y al que agradeceré durante toda mi vida por la honestidad y franqueza</w:t>
      </w:r>
      <w:r w:rsidR="00E472F8">
        <w:t xml:space="preserve"> con las</w:t>
      </w:r>
      <w:r>
        <w:t xml:space="preserve"> que me ha brindado. Quiero agradecer a mi</w:t>
      </w:r>
      <w:ins w:id="5" w:author="GONZALEZ DIAZ, BORJA" w:date="2017-09-30T11:37:00Z">
        <w:r w:rsidR="00E472F8">
          <w:t>s</w:t>
        </w:r>
      </w:ins>
      <w:r>
        <w:t xml:space="preserve"> abuelas Christine y Encarnación que son personas a las que admiro y que me han ofrecido consejos y sabiduría que me han servido para afrontar los retos de esta carrera. Por </w:t>
      </w:r>
      <w:r w:rsidR="001C71D7">
        <w:t>último,</w:t>
      </w:r>
      <w:r>
        <w:t xml:space="preserve"> agradecer a mi Tío Ignacio, al que también admiro enormemente por su espíritu de superación y por sus consejos que me han ayudado en mi desarrollo personal.</w:t>
      </w:r>
    </w:p>
    <w:p w14:paraId="177908EC" w14:textId="77777777" w:rsidR="00C46B2F" w:rsidRDefault="00C46B2F" w:rsidP="00C46B2F"/>
    <w:p w14:paraId="10498EEF" w14:textId="77777777" w:rsidR="00E2542C" w:rsidRDefault="00C46B2F" w:rsidP="00C46B2F">
      <w:r>
        <w:t>A</w:t>
      </w:r>
      <w:r w:rsidR="00E472F8">
        <w:t>gradecer también el apoyo que me han brindado mis amigos, tanto a las amistades con los que entré a esta universidad y como a las nuevas que he hecho durante el desarrollo de la carrera. Una mención especial a mi amigo Jorge</w:t>
      </w:r>
      <w:r w:rsidR="00E2542C">
        <w:t xml:space="preserve"> con el que puedo decir que he compartido los mejores momentos de esta carrera, pero más importante aún, ha estado en los momentos más difíciles.</w:t>
      </w:r>
    </w:p>
    <w:p w14:paraId="38C44F32" w14:textId="77777777" w:rsidR="00E2542C" w:rsidRDefault="00E2542C" w:rsidP="00C46B2F"/>
    <w:p w14:paraId="1958007B" w14:textId="02E30115" w:rsidR="00C46B2F" w:rsidRDefault="00E2542C" w:rsidP="00C46B2F">
      <w:r>
        <w:t>Para finalizar, quería agradecer todo el apoyo del personal del CEU, en especial mis profesores, que me han sabido guiar en la dirección correcta en todo momento y de los que he podido aprender una cantidad de conocimientos que valoro como incalculables. Me</w:t>
      </w:r>
      <w:r w:rsidR="00C06E42">
        <w:t xml:space="preserve">nciones especiales a David que ha sabido guiarme y </w:t>
      </w:r>
      <w:r w:rsidR="00BE257F">
        <w:t>aconsejarme de la forma adecuada en todo momento y a Rodrigo que ha sido un elemento fundamental en el desarrollo de este proyecto y en mi desarrollo a lo largo de la carrera, ya que ha sabido guiar mi atención en la dirección adecuada a lo largo de toda la carrera.</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FA1DF9D" w14:textId="77777777" w:rsidR="0079781C" w:rsidRDefault="0079781C" w:rsidP="009206C3">
      <w:pPr>
        <w:rPr>
          <w:b/>
          <w:sz w:val="36"/>
          <w:szCs w:val="36"/>
        </w:rPr>
      </w:pPr>
    </w:p>
    <w:p w14:paraId="0DC7FEC1" w14:textId="77777777" w:rsidR="00FC4DB1" w:rsidRDefault="0049275A" w:rsidP="009206C3">
      <w:pPr>
        <w:rPr>
          <w:b/>
          <w:sz w:val="36"/>
          <w:szCs w:val="36"/>
        </w:rPr>
      </w:pPr>
      <w:r w:rsidRPr="0040221C">
        <w:rPr>
          <w:b/>
          <w:sz w:val="36"/>
          <w:szCs w:val="36"/>
        </w:rPr>
        <w:lastRenderedPageBreak/>
        <w:t>Índice general</w:t>
      </w:r>
    </w:p>
    <w:p w14:paraId="45B792DC" w14:textId="77777777" w:rsidR="00E1467C" w:rsidRPr="0040221C" w:rsidRDefault="00E1467C" w:rsidP="009206C3">
      <w:pPr>
        <w:rPr>
          <w:b/>
          <w:sz w:val="36"/>
          <w:szCs w:val="36"/>
        </w:rPr>
      </w:pPr>
    </w:p>
    <w:sdt>
      <w:sdtPr>
        <w:rPr>
          <w:rFonts w:asciiTheme="minorHAnsi" w:eastAsiaTheme="minorEastAsia" w:hAnsiTheme="minorHAnsi" w:cstheme="minorBidi"/>
          <w:b w:val="0"/>
          <w:bCs w:val="0"/>
          <w:color w:val="auto"/>
          <w:sz w:val="24"/>
          <w:szCs w:val="24"/>
          <w:lang w:val="es-ES"/>
        </w:rPr>
        <w:id w:val="2124881286"/>
        <w:docPartObj>
          <w:docPartGallery w:val="Table of Contents"/>
          <w:docPartUnique/>
        </w:docPartObj>
      </w:sdtPr>
      <w:sdtEndPr>
        <w:rPr>
          <w:noProof/>
          <w:lang w:val="es-ES_tradnl"/>
        </w:rPr>
      </w:sdtEndPr>
      <w:sdtContent>
        <w:p w14:paraId="24A1324B" w14:textId="7B8725FF" w:rsidR="00793AFA" w:rsidRDefault="00793AFA">
          <w:pPr>
            <w:pStyle w:val="TtulodeTDC"/>
          </w:pPr>
        </w:p>
        <w:p w14:paraId="42D03960" w14:textId="77777777" w:rsidR="00890B04" w:rsidRDefault="00793AFA">
          <w:pPr>
            <w:pStyle w:val="TDC1"/>
            <w:rPr>
              <w:ins w:id="6" w:author="GONZALEZ DIAZ, BORJA" w:date="2017-10-03T16:00:00Z"/>
              <w:rFonts w:asciiTheme="minorHAnsi" w:hAnsiTheme="minorHAnsi"/>
              <w:b w:val="0"/>
              <w:bCs w:val="0"/>
              <w:noProof/>
              <w:color w:val="auto"/>
              <w:lang w:eastAsia="es-ES_tradnl"/>
            </w:rPr>
          </w:pPr>
          <w:r>
            <w:fldChar w:fldCharType="begin"/>
          </w:r>
          <w:r>
            <w:instrText>TOC \o "1-3" \h \z \u</w:instrText>
          </w:r>
          <w:r>
            <w:fldChar w:fldCharType="separate"/>
          </w:r>
          <w:ins w:id="7" w:author="GONZALEZ DIAZ, BORJA" w:date="2017-10-03T16:00:00Z">
            <w:r w:rsidR="00890B04" w:rsidRPr="009D2C6B">
              <w:rPr>
                <w:rStyle w:val="Hipervnculo"/>
                <w:noProof/>
              </w:rPr>
              <w:fldChar w:fldCharType="begin"/>
            </w:r>
            <w:r w:rsidR="00890B04" w:rsidRPr="009D2C6B">
              <w:rPr>
                <w:rStyle w:val="Hipervnculo"/>
                <w:noProof/>
              </w:rPr>
              <w:instrText xml:space="preserve"> </w:instrText>
            </w:r>
            <w:r w:rsidR="00890B04">
              <w:rPr>
                <w:noProof/>
              </w:rPr>
              <w:instrText>HYPERLINK \l "_Toc494809728"</w:instrText>
            </w:r>
            <w:r w:rsidR="00890B04" w:rsidRPr="009D2C6B">
              <w:rPr>
                <w:rStyle w:val="Hipervnculo"/>
                <w:noProof/>
              </w:rPr>
              <w:instrText xml:space="preserve"> </w:instrText>
            </w:r>
            <w:r w:rsidR="00890B04" w:rsidRPr="009D2C6B">
              <w:rPr>
                <w:rStyle w:val="Hipervnculo"/>
                <w:noProof/>
              </w:rPr>
            </w:r>
            <w:r w:rsidR="00890B04" w:rsidRPr="009D2C6B">
              <w:rPr>
                <w:rStyle w:val="Hipervnculo"/>
                <w:noProof/>
              </w:rPr>
              <w:fldChar w:fldCharType="separate"/>
            </w:r>
            <w:r w:rsidR="00890B04" w:rsidRPr="009D2C6B">
              <w:rPr>
                <w:rStyle w:val="Hipervnculo"/>
                <w:noProof/>
              </w:rPr>
              <w:t>1.  Introducción</w:t>
            </w:r>
            <w:r w:rsidR="00890B04">
              <w:rPr>
                <w:noProof/>
                <w:webHidden/>
              </w:rPr>
              <w:tab/>
            </w:r>
            <w:r w:rsidR="00890B04">
              <w:rPr>
                <w:noProof/>
                <w:webHidden/>
              </w:rPr>
              <w:fldChar w:fldCharType="begin"/>
            </w:r>
            <w:r w:rsidR="00890B04">
              <w:rPr>
                <w:noProof/>
                <w:webHidden/>
              </w:rPr>
              <w:instrText xml:space="preserve"> PAGEREF _Toc494809728 \h </w:instrText>
            </w:r>
            <w:r w:rsidR="00890B04">
              <w:rPr>
                <w:noProof/>
                <w:webHidden/>
              </w:rPr>
            </w:r>
          </w:ins>
          <w:r w:rsidR="00890B04">
            <w:rPr>
              <w:noProof/>
              <w:webHidden/>
            </w:rPr>
            <w:fldChar w:fldCharType="separate"/>
          </w:r>
          <w:ins w:id="8" w:author="GONZALEZ DIAZ, BORJA" w:date="2017-10-03T16:00:00Z">
            <w:r w:rsidR="00890B04">
              <w:rPr>
                <w:noProof/>
                <w:webHidden/>
              </w:rPr>
              <w:t>8</w:t>
            </w:r>
            <w:r w:rsidR="00890B04">
              <w:rPr>
                <w:noProof/>
                <w:webHidden/>
              </w:rPr>
              <w:fldChar w:fldCharType="end"/>
            </w:r>
            <w:r w:rsidR="00890B04" w:rsidRPr="009D2C6B">
              <w:rPr>
                <w:rStyle w:val="Hipervnculo"/>
                <w:noProof/>
              </w:rPr>
              <w:fldChar w:fldCharType="end"/>
            </w:r>
          </w:ins>
        </w:p>
        <w:p w14:paraId="4935E125" w14:textId="77777777" w:rsidR="00890B04" w:rsidRDefault="00890B04">
          <w:pPr>
            <w:pStyle w:val="TDC1"/>
            <w:rPr>
              <w:ins w:id="9" w:author="GONZALEZ DIAZ, BORJA" w:date="2017-10-03T16:00:00Z"/>
              <w:rFonts w:asciiTheme="minorHAnsi" w:hAnsiTheme="minorHAnsi"/>
              <w:b w:val="0"/>
              <w:bCs w:val="0"/>
              <w:noProof/>
              <w:color w:val="auto"/>
              <w:lang w:eastAsia="es-ES_tradnl"/>
            </w:rPr>
          </w:pPr>
          <w:ins w:id="1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"_Toc494809729"</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2.  Estado del arte</w:t>
            </w:r>
            <w:r>
              <w:rPr>
                <w:noProof/>
                <w:webHidden/>
              </w:rPr>
              <w:tab/>
            </w:r>
            <w:r>
              <w:rPr>
                <w:noProof/>
                <w:webHidden/>
              </w:rPr>
              <w:fldChar w:fldCharType="begin"/>
            </w:r>
            <w:r>
              <w:rPr>
                <w:noProof/>
                <w:webHidden/>
              </w:rPr>
              <w:instrText xml:space="preserve"> PAGEREF _Toc494809729 \h </w:instrText>
            </w:r>
            <w:r>
              <w:rPr>
                <w:noProof/>
                <w:webHidden/>
              </w:rPr>
            </w:r>
          </w:ins>
          <w:r>
            <w:rPr>
              <w:noProof/>
              <w:webHidden/>
            </w:rPr>
            <w:fldChar w:fldCharType="separate"/>
          </w:r>
          <w:ins w:id="11" w:author="GONZALEZ DIAZ, BORJA" w:date="2017-10-03T16:00:00Z">
            <w:r>
              <w:rPr>
                <w:noProof/>
                <w:webHidden/>
              </w:rPr>
              <w:t>9</w:t>
            </w:r>
            <w:r>
              <w:rPr>
                <w:noProof/>
                <w:webHidden/>
              </w:rPr>
              <w:fldChar w:fldCharType="end"/>
            </w:r>
            <w:r w:rsidRPr="009D2C6B">
              <w:rPr>
                <w:rStyle w:val="Hipervnculo"/>
                <w:noProof/>
              </w:rPr>
              <w:fldChar w:fldCharType="end"/>
            </w:r>
          </w:ins>
        </w:p>
        <w:p w14:paraId="330B2BB9" w14:textId="77777777" w:rsidR="00890B04" w:rsidRDefault="00890B04">
          <w:pPr>
            <w:pStyle w:val="TDC2"/>
            <w:rPr>
              <w:ins w:id="12" w:author="GONZALEZ DIAZ, BORJA" w:date="2017-10-03T16:00:00Z"/>
              <w:noProof/>
              <w:sz w:val="24"/>
              <w:szCs w:val="24"/>
              <w:lang w:eastAsia="es-ES_tradnl"/>
            </w:rPr>
          </w:pPr>
          <w:ins w:id="1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"_Toc494809730"</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2.1.  Diseño de web estático</w:t>
            </w:r>
            <w:r>
              <w:rPr>
                <w:noProof/>
                <w:webHidden/>
              </w:rPr>
              <w:tab/>
            </w:r>
            <w:r>
              <w:rPr>
                <w:noProof/>
                <w:webHidden/>
              </w:rPr>
              <w:fldChar w:fldCharType="begin"/>
            </w:r>
            <w:r>
              <w:rPr>
                <w:noProof/>
                <w:webHidden/>
              </w:rPr>
              <w:instrText xml:space="preserve"> PAGEREF _Toc494809730 \h </w:instrText>
            </w:r>
            <w:r>
              <w:rPr>
                <w:noProof/>
                <w:webHidden/>
              </w:rPr>
            </w:r>
          </w:ins>
          <w:r>
            <w:rPr>
              <w:noProof/>
              <w:webHidden/>
            </w:rPr>
            <w:fldChar w:fldCharType="separate"/>
          </w:r>
          <w:ins w:id="14" w:author="GONZALEZ DIAZ, BORJA" w:date="2017-10-03T16:00:00Z">
            <w:r>
              <w:rPr>
                <w:noProof/>
                <w:webHidden/>
              </w:rPr>
              <w:t>9</w:t>
            </w:r>
            <w:r>
              <w:rPr>
                <w:noProof/>
                <w:webHidden/>
              </w:rPr>
              <w:fldChar w:fldCharType="end"/>
            </w:r>
            <w:r w:rsidRPr="009D2C6B">
              <w:rPr>
                <w:rStyle w:val="Hipervnculo"/>
                <w:noProof/>
              </w:rPr>
              <w:fldChar w:fldCharType="end"/>
            </w:r>
          </w:ins>
        </w:p>
        <w:p w14:paraId="4E992588" w14:textId="77777777" w:rsidR="00890B04" w:rsidRDefault="00890B04">
          <w:pPr>
            <w:pStyle w:val="TDC3"/>
            <w:rPr>
              <w:ins w:id="15" w:author="GONZALEZ DIAZ, BORJA" w:date="2017-10-03T16:00:00Z"/>
              <w:i w:val="0"/>
              <w:iCs w:val="0"/>
              <w:noProof/>
              <w:sz w:val="24"/>
              <w:szCs w:val="24"/>
              <w:lang w:eastAsia="es-ES_tradnl"/>
            </w:rPr>
          </w:pPr>
          <w:ins w:id="1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"_Toc494809731"</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2.1.1.  HTML</w:t>
            </w:r>
            <w:r>
              <w:rPr>
                <w:noProof/>
                <w:webHidden/>
              </w:rPr>
              <w:tab/>
            </w:r>
            <w:r>
              <w:rPr>
                <w:noProof/>
                <w:webHidden/>
              </w:rPr>
              <w:fldChar w:fldCharType="begin"/>
            </w:r>
            <w:r>
              <w:rPr>
                <w:noProof/>
                <w:webHidden/>
              </w:rPr>
              <w:instrText xml:space="preserve"> PAGEREF _Toc494809731 \h </w:instrText>
            </w:r>
            <w:r>
              <w:rPr>
                <w:noProof/>
                <w:webHidden/>
              </w:rPr>
            </w:r>
          </w:ins>
          <w:r>
            <w:rPr>
              <w:noProof/>
              <w:webHidden/>
            </w:rPr>
            <w:fldChar w:fldCharType="separate"/>
          </w:r>
          <w:ins w:id="17" w:author="GONZALEZ DIAZ, BORJA" w:date="2017-10-03T16:00:00Z">
            <w:r>
              <w:rPr>
                <w:noProof/>
                <w:webHidden/>
              </w:rPr>
              <w:t>9</w:t>
            </w:r>
            <w:r>
              <w:rPr>
                <w:noProof/>
                <w:webHidden/>
              </w:rPr>
              <w:fldChar w:fldCharType="end"/>
            </w:r>
            <w:r w:rsidRPr="009D2C6B">
              <w:rPr>
                <w:rStyle w:val="Hipervnculo"/>
                <w:noProof/>
              </w:rPr>
              <w:fldChar w:fldCharType="end"/>
            </w:r>
          </w:ins>
        </w:p>
        <w:p w14:paraId="6441BDA0" w14:textId="77777777" w:rsidR="00890B04" w:rsidRDefault="00890B04">
          <w:pPr>
            <w:pStyle w:val="TDC3"/>
            <w:rPr>
              <w:ins w:id="18" w:author="GONZALEZ DIAZ, BORJA" w:date="2017-10-03T16:00:00Z"/>
              <w:i w:val="0"/>
              <w:iCs w:val="0"/>
              <w:noProof/>
              <w:sz w:val="24"/>
              <w:szCs w:val="24"/>
              <w:lang w:eastAsia="es-ES_tradnl"/>
            </w:rPr>
          </w:pPr>
          <w:ins w:id="1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"_Toc494809732"</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2.1.2.  CSS</w:t>
            </w:r>
            <w:r>
              <w:rPr>
                <w:noProof/>
                <w:webHidden/>
              </w:rPr>
              <w:tab/>
            </w:r>
            <w:r>
              <w:rPr>
                <w:noProof/>
                <w:webHidden/>
              </w:rPr>
              <w:fldChar w:fldCharType="begin"/>
            </w:r>
            <w:r>
              <w:rPr>
                <w:noProof/>
                <w:webHidden/>
              </w:rPr>
              <w:instrText xml:space="preserve"> PAGEREF _Toc494809732 \h </w:instrText>
            </w:r>
            <w:r>
              <w:rPr>
                <w:noProof/>
                <w:webHidden/>
              </w:rPr>
            </w:r>
          </w:ins>
          <w:r>
            <w:rPr>
              <w:noProof/>
              <w:webHidden/>
            </w:rPr>
            <w:fldChar w:fldCharType="separate"/>
          </w:r>
          <w:ins w:id="20" w:author="GONZALEZ DIAZ, BORJA" w:date="2017-10-03T16:00:00Z">
            <w:r>
              <w:rPr>
                <w:noProof/>
                <w:webHidden/>
              </w:rPr>
              <w:t>9</w:t>
            </w:r>
            <w:r>
              <w:rPr>
                <w:noProof/>
                <w:webHidden/>
              </w:rPr>
              <w:fldChar w:fldCharType="end"/>
            </w:r>
            <w:r w:rsidRPr="009D2C6B">
              <w:rPr>
                <w:rStyle w:val="Hipervnculo"/>
                <w:noProof/>
              </w:rPr>
              <w:fldChar w:fldCharType="end"/>
            </w:r>
          </w:ins>
        </w:p>
        <w:p w14:paraId="4914A08E" w14:textId="77777777" w:rsidR="00890B04" w:rsidRDefault="00890B04">
          <w:pPr>
            <w:pStyle w:val="TDC3"/>
            <w:rPr>
              <w:ins w:id="21" w:author="GONZALEZ DIAZ, BORJA" w:date="2017-10-03T16:00:00Z"/>
              <w:i w:val="0"/>
              <w:iCs w:val="0"/>
              <w:noProof/>
              <w:sz w:val="24"/>
              <w:szCs w:val="24"/>
              <w:lang w:eastAsia="es-ES_tradnl"/>
            </w:rPr>
          </w:pPr>
          <w:ins w:id="2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"_Toc494809733"</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2.1.3.  JavaScript</w:t>
            </w:r>
            <w:r>
              <w:rPr>
                <w:noProof/>
                <w:webHidden/>
              </w:rPr>
              <w:tab/>
            </w:r>
            <w:r>
              <w:rPr>
                <w:noProof/>
                <w:webHidden/>
              </w:rPr>
              <w:fldChar w:fldCharType="begin"/>
            </w:r>
            <w:r>
              <w:rPr>
                <w:noProof/>
                <w:webHidden/>
              </w:rPr>
              <w:instrText xml:space="preserve"> PAGEREF _Toc494809733 \h </w:instrText>
            </w:r>
            <w:r>
              <w:rPr>
                <w:noProof/>
                <w:webHidden/>
              </w:rPr>
            </w:r>
          </w:ins>
          <w:r>
            <w:rPr>
              <w:noProof/>
              <w:webHidden/>
            </w:rPr>
            <w:fldChar w:fldCharType="separate"/>
          </w:r>
          <w:ins w:id="23" w:author="GONZALEZ DIAZ, BORJA" w:date="2017-10-03T16:00:00Z">
            <w:r>
              <w:rPr>
                <w:noProof/>
                <w:webHidden/>
              </w:rPr>
              <w:t>10</w:t>
            </w:r>
            <w:r>
              <w:rPr>
                <w:noProof/>
                <w:webHidden/>
              </w:rPr>
              <w:fldChar w:fldCharType="end"/>
            </w:r>
            <w:r w:rsidRPr="009D2C6B">
              <w:rPr>
                <w:rStyle w:val="Hipervnculo"/>
                <w:noProof/>
              </w:rPr>
              <w:fldChar w:fldCharType="end"/>
            </w:r>
          </w:ins>
        </w:p>
        <w:p w14:paraId="376043F9" w14:textId="77777777" w:rsidR="00890B04" w:rsidRDefault="00890B04">
          <w:pPr>
            <w:pStyle w:val="TDC3"/>
            <w:rPr>
              <w:ins w:id="24" w:author="GONZALEZ DIAZ, BORJA" w:date="2017-10-03T16:00:00Z"/>
              <w:i w:val="0"/>
              <w:iCs w:val="0"/>
              <w:noProof/>
              <w:sz w:val="24"/>
              <w:szCs w:val="24"/>
              <w:lang w:eastAsia="es-ES_tradnl"/>
            </w:rPr>
          </w:pPr>
          <w:ins w:id="2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"_Toc494809734"</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shd w:val="clear" w:color="auto" w:fill="FFFFFF"/>
              </w:rPr>
              <w:t>2.1.4.  Chart.js</w:t>
            </w:r>
            <w:r>
              <w:rPr>
                <w:noProof/>
                <w:webHidden/>
              </w:rPr>
              <w:tab/>
            </w:r>
            <w:r>
              <w:rPr>
                <w:noProof/>
                <w:webHidden/>
              </w:rPr>
              <w:fldChar w:fldCharType="begin"/>
            </w:r>
            <w:r>
              <w:rPr>
                <w:noProof/>
                <w:webHidden/>
              </w:rPr>
              <w:instrText xml:space="preserve"> PAGEREF _Toc494809734 \h </w:instrText>
            </w:r>
            <w:r>
              <w:rPr>
                <w:noProof/>
                <w:webHidden/>
              </w:rPr>
            </w:r>
          </w:ins>
          <w:r>
            <w:rPr>
              <w:noProof/>
              <w:webHidden/>
            </w:rPr>
            <w:fldChar w:fldCharType="separate"/>
          </w:r>
          <w:ins w:id="26" w:author="GONZALEZ DIAZ, BORJA" w:date="2017-10-03T16:00:00Z">
            <w:r>
              <w:rPr>
                <w:noProof/>
                <w:webHidden/>
              </w:rPr>
              <w:t>10</w:t>
            </w:r>
            <w:r>
              <w:rPr>
                <w:noProof/>
                <w:webHidden/>
              </w:rPr>
              <w:fldChar w:fldCharType="end"/>
            </w:r>
            <w:r w:rsidRPr="009D2C6B">
              <w:rPr>
                <w:rStyle w:val="Hipervnculo"/>
                <w:noProof/>
              </w:rPr>
              <w:fldChar w:fldCharType="end"/>
            </w:r>
          </w:ins>
        </w:p>
        <w:p w14:paraId="031C7FE0" w14:textId="77777777" w:rsidR="00890B04" w:rsidRDefault="00890B04">
          <w:pPr>
            <w:pStyle w:val="TDC3"/>
            <w:rPr>
              <w:ins w:id="27" w:author="GONZALEZ DIAZ, BORJA" w:date="2017-10-03T16:00:00Z"/>
              <w:i w:val="0"/>
              <w:iCs w:val="0"/>
              <w:noProof/>
              <w:sz w:val="24"/>
              <w:szCs w:val="24"/>
              <w:lang w:eastAsia="es-ES_tradnl"/>
            </w:rPr>
          </w:pPr>
          <w:ins w:id="2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"_Toc494809735"</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2.1.5.  Papa Parse</w:t>
            </w:r>
            <w:r>
              <w:rPr>
                <w:noProof/>
                <w:webHidden/>
              </w:rPr>
              <w:tab/>
            </w:r>
            <w:r>
              <w:rPr>
                <w:noProof/>
                <w:webHidden/>
              </w:rPr>
              <w:fldChar w:fldCharType="begin"/>
            </w:r>
            <w:r>
              <w:rPr>
                <w:noProof/>
                <w:webHidden/>
              </w:rPr>
              <w:instrText xml:space="preserve"> PAGEREF _Toc494809735 \h </w:instrText>
            </w:r>
            <w:r>
              <w:rPr>
                <w:noProof/>
                <w:webHidden/>
              </w:rPr>
            </w:r>
          </w:ins>
          <w:r>
            <w:rPr>
              <w:noProof/>
              <w:webHidden/>
            </w:rPr>
            <w:fldChar w:fldCharType="separate"/>
          </w:r>
          <w:ins w:id="29" w:author="GONZALEZ DIAZ, BORJA" w:date="2017-10-03T16:00:00Z">
            <w:r>
              <w:rPr>
                <w:noProof/>
                <w:webHidden/>
              </w:rPr>
              <w:t>10</w:t>
            </w:r>
            <w:r>
              <w:rPr>
                <w:noProof/>
                <w:webHidden/>
              </w:rPr>
              <w:fldChar w:fldCharType="end"/>
            </w:r>
            <w:r w:rsidRPr="009D2C6B">
              <w:rPr>
                <w:rStyle w:val="Hipervnculo"/>
                <w:noProof/>
              </w:rPr>
              <w:fldChar w:fldCharType="end"/>
            </w:r>
          </w:ins>
        </w:p>
        <w:p w14:paraId="776274BC" w14:textId="77777777" w:rsidR="00890B04" w:rsidRDefault="00890B04">
          <w:pPr>
            <w:pStyle w:val="TDC2"/>
            <w:rPr>
              <w:ins w:id="30" w:author="GONZALEZ DIAZ, BORJA" w:date="2017-10-03T16:00:00Z"/>
              <w:noProof/>
              <w:sz w:val="24"/>
              <w:szCs w:val="24"/>
              <w:lang w:eastAsia="es-ES_tradnl"/>
            </w:rPr>
          </w:pPr>
          <w:ins w:id="3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"_Toc494809736"</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2.2.  Diseño del lado del Servidor</w:t>
            </w:r>
            <w:r>
              <w:rPr>
                <w:noProof/>
                <w:webHidden/>
              </w:rPr>
              <w:tab/>
            </w:r>
            <w:r>
              <w:rPr>
                <w:noProof/>
                <w:webHidden/>
              </w:rPr>
              <w:fldChar w:fldCharType="begin"/>
            </w:r>
            <w:r>
              <w:rPr>
                <w:noProof/>
                <w:webHidden/>
              </w:rPr>
              <w:instrText xml:space="preserve"> PAGEREF _Toc494809736 \h </w:instrText>
            </w:r>
            <w:r>
              <w:rPr>
                <w:noProof/>
                <w:webHidden/>
              </w:rPr>
            </w:r>
          </w:ins>
          <w:r>
            <w:rPr>
              <w:noProof/>
              <w:webHidden/>
            </w:rPr>
            <w:fldChar w:fldCharType="separate"/>
          </w:r>
          <w:ins w:id="32" w:author="GONZALEZ DIAZ, BORJA" w:date="2017-10-03T16:00:00Z">
            <w:r>
              <w:rPr>
                <w:noProof/>
                <w:webHidden/>
              </w:rPr>
              <w:t>11</w:t>
            </w:r>
            <w:r>
              <w:rPr>
                <w:noProof/>
                <w:webHidden/>
              </w:rPr>
              <w:fldChar w:fldCharType="end"/>
            </w:r>
            <w:r w:rsidRPr="009D2C6B">
              <w:rPr>
                <w:rStyle w:val="Hipervnculo"/>
                <w:noProof/>
              </w:rPr>
              <w:fldChar w:fldCharType="end"/>
            </w:r>
          </w:ins>
        </w:p>
        <w:p w14:paraId="172551A1" w14:textId="77777777" w:rsidR="00890B04" w:rsidRDefault="00890B04">
          <w:pPr>
            <w:pStyle w:val="TDC3"/>
            <w:rPr>
              <w:ins w:id="33" w:author="GONZALEZ DIAZ, BORJA" w:date="2017-10-03T16:00:00Z"/>
              <w:i w:val="0"/>
              <w:iCs w:val="0"/>
              <w:noProof/>
              <w:sz w:val="24"/>
              <w:szCs w:val="24"/>
              <w:lang w:eastAsia="es-ES_tradnl"/>
            </w:rPr>
          </w:pPr>
          <w:ins w:id="3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"_Toc494809737"</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2.2.1. NodeJS</w:t>
            </w:r>
            <w:r>
              <w:rPr>
                <w:noProof/>
                <w:webHidden/>
              </w:rPr>
              <w:tab/>
            </w:r>
            <w:r>
              <w:rPr>
                <w:noProof/>
                <w:webHidden/>
              </w:rPr>
              <w:fldChar w:fldCharType="begin"/>
            </w:r>
            <w:r>
              <w:rPr>
                <w:noProof/>
                <w:webHidden/>
              </w:rPr>
              <w:instrText xml:space="preserve"> PAGEREF _Toc494809737 \h </w:instrText>
            </w:r>
            <w:r>
              <w:rPr>
                <w:noProof/>
                <w:webHidden/>
              </w:rPr>
            </w:r>
          </w:ins>
          <w:r>
            <w:rPr>
              <w:noProof/>
              <w:webHidden/>
            </w:rPr>
            <w:fldChar w:fldCharType="separate"/>
          </w:r>
          <w:ins w:id="35" w:author="GONZALEZ DIAZ, BORJA" w:date="2017-10-03T16:00:00Z">
            <w:r>
              <w:rPr>
                <w:noProof/>
                <w:webHidden/>
              </w:rPr>
              <w:t>11</w:t>
            </w:r>
            <w:r>
              <w:rPr>
                <w:noProof/>
                <w:webHidden/>
              </w:rPr>
              <w:fldChar w:fldCharType="end"/>
            </w:r>
            <w:r w:rsidRPr="009D2C6B">
              <w:rPr>
                <w:rStyle w:val="Hipervnculo"/>
                <w:noProof/>
              </w:rPr>
              <w:fldChar w:fldCharType="end"/>
            </w:r>
          </w:ins>
        </w:p>
        <w:p w14:paraId="0DB94550" w14:textId="77777777" w:rsidR="00890B04" w:rsidRDefault="00890B04">
          <w:pPr>
            <w:pStyle w:val="TDC3"/>
            <w:rPr>
              <w:ins w:id="36" w:author="GONZALEZ DIAZ, BORJA" w:date="2017-10-03T16:00:00Z"/>
              <w:i w:val="0"/>
              <w:iCs w:val="0"/>
              <w:noProof/>
              <w:sz w:val="24"/>
              <w:szCs w:val="24"/>
              <w:lang w:eastAsia="es-ES_tradnl"/>
            </w:rPr>
          </w:pPr>
          <w:ins w:id="3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"_Toc494809738"</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2.2.1 Express.js</w:t>
            </w:r>
            <w:r>
              <w:rPr>
                <w:noProof/>
                <w:webHidden/>
              </w:rPr>
              <w:tab/>
            </w:r>
            <w:r>
              <w:rPr>
                <w:noProof/>
                <w:webHidden/>
              </w:rPr>
              <w:fldChar w:fldCharType="begin"/>
            </w:r>
            <w:r>
              <w:rPr>
                <w:noProof/>
                <w:webHidden/>
              </w:rPr>
              <w:instrText xml:space="preserve"> PAGEREF _Toc494809738 \h </w:instrText>
            </w:r>
            <w:r>
              <w:rPr>
                <w:noProof/>
                <w:webHidden/>
              </w:rPr>
            </w:r>
          </w:ins>
          <w:r>
            <w:rPr>
              <w:noProof/>
              <w:webHidden/>
            </w:rPr>
            <w:fldChar w:fldCharType="separate"/>
          </w:r>
          <w:ins w:id="38" w:author="GONZALEZ DIAZ, BORJA" w:date="2017-10-03T16:00:00Z">
            <w:r>
              <w:rPr>
                <w:noProof/>
                <w:webHidden/>
              </w:rPr>
              <w:t>12</w:t>
            </w:r>
            <w:r>
              <w:rPr>
                <w:noProof/>
                <w:webHidden/>
              </w:rPr>
              <w:fldChar w:fldCharType="end"/>
            </w:r>
            <w:r w:rsidRPr="009D2C6B">
              <w:rPr>
                <w:rStyle w:val="Hipervnculo"/>
                <w:noProof/>
              </w:rPr>
              <w:fldChar w:fldCharType="end"/>
            </w:r>
          </w:ins>
        </w:p>
        <w:p w14:paraId="17A4CDE7" w14:textId="77777777" w:rsidR="00890B04" w:rsidRDefault="00890B04">
          <w:pPr>
            <w:pStyle w:val="TDC3"/>
            <w:rPr>
              <w:ins w:id="39" w:author="GONZALEZ DIAZ, BORJA" w:date="2017-10-03T16:00:00Z"/>
              <w:i w:val="0"/>
              <w:iCs w:val="0"/>
              <w:noProof/>
              <w:sz w:val="24"/>
              <w:szCs w:val="24"/>
              <w:lang w:eastAsia="es-ES_tradnl"/>
            </w:rPr>
          </w:pPr>
          <w:ins w:id="4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"_Toc494809739"</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2.2.2.  Socket.io</w:t>
            </w:r>
            <w:r>
              <w:rPr>
                <w:noProof/>
                <w:webHidden/>
              </w:rPr>
              <w:tab/>
            </w:r>
            <w:r>
              <w:rPr>
                <w:noProof/>
                <w:webHidden/>
              </w:rPr>
              <w:fldChar w:fldCharType="begin"/>
            </w:r>
            <w:r>
              <w:rPr>
                <w:noProof/>
                <w:webHidden/>
              </w:rPr>
              <w:instrText xml:space="preserve"> PAGEREF _Toc494809739 \h </w:instrText>
            </w:r>
            <w:r>
              <w:rPr>
                <w:noProof/>
                <w:webHidden/>
              </w:rPr>
            </w:r>
          </w:ins>
          <w:r>
            <w:rPr>
              <w:noProof/>
              <w:webHidden/>
            </w:rPr>
            <w:fldChar w:fldCharType="separate"/>
          </w:r>
          <w:ins w:id="41" w:author="GONZALEZ DIAZ, BORJA" w:date="2017-10-03T16:00:00Z">
            <w:r>
              <w:rPr>
                <w:noProof/>
                <w:webHidden/>
              </w:rPr>
              <w:t>12</w:t>
            </w:r>
            <w:r>
              <w:rPr>
                <w:noProof/>
                <w:webHidden/>
              </w:rPr>
              <w:fldChar w:fldCharType="end"/>
            </w:r>
            <w:r w:rsidRPr="009D2C6B">
              <w:rPr>
                <w:rStyle w:val="Hipervnculo"/>
                <w:noProof/>
              </w:rPr>
              <w:fldChar w:fldCharType="end"/>
            </w:r>
          </w:ins>
        </w:p>
        <w:p w14:paraId="287BE778" w14:textId="77777777" w:rsidR="00890B04" w:rsidRDefault="00890B04">
          <w:pPr>
            <w:pStyle w:val="TDC2"/>
            <w:rPr>
              <w:ins w:id="42" w:author="GONZALEZ DIAZ, BORJA" w:date="2017-10-03T16:00:00Z"/>
              <w:noProof/>
              <w:sz w:val="24"/>
              <w:szCs w:val="24"/>
              <w:lang w:eastAsia="es-ES_tradnl"/>
            </w:rPr>
          </w:pPr>
          <w:ins w:id="4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"_Toc494809740"</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2.3.  Bases de Datos</w:t>
            </w:r>
            <w:r>
              <w:rPr>
                <w:noProof/>
                <w:webHidden/>
              </w:rPr>
              <w:tab/>
            </w:r>
            <w:r>
              <w:rPr>
                <w:noProof/>
                <w:webHidden/>
              </w:rPr>
              <w:fldChar w:fldCharType="begin"/>
            </w:r>
            <w:r>
              <w:rPr>
                <w:noProof/>
                <w:webHidden/>
              </w:rPr>
              <w:instrText xml:space="preserve"> PAGEREF _Toc494809740 \h </w:instrText>
            </w:r>
            <w:r>
              <w:rPr>
                <w:noProof/>
                <w:webHidden/>
              </w:rPr>
            </w:r>
          </w:ins>
          <w:r>
            <w:rPr>
              <w:noProof/>
              <w:webHidden/>
            </w:rPr>
            <w:fldChar w:fldCharType="separate"/>
          </w:r>
          <w:ins w:id="44" w:author="GONZALEZ DIAZ, BORJA" w:date="2017-10-03T16:00:00Z">
            <w:r>
              <w:rPr>
                <w:noProof/>
                <w:webHidden/>
              </w:rPr>
              <w:t>13</w:t>
            </w:r>
            <w:r>
              <w:rPr>
                <w:noProof/>
                <w:webHidden/>
              </w:rPr>
              <w:fldChar w:fldCharType="end"/>
            </w:r>
            <w:r w:rsidRPr="009D2C6B">
              <w:rPr>
                <w:rStyle w:val="Hipervnculo"/>
                <w:noProof/>
              </w:rPr>
              <w:fldChar w:fldCharType="end"/>
            </w:r>
          </w:ins>
        </w:p>
        <w:p w14:paraId="346BA430" w14:textId="77777777" w:rsidR="00890B04" w:rsidRDefault="00890B04">
          <w:pPr>
            <w:pStyle w:val="TDC3"/>
            <w:rPr>
              <w:ins w:id="45" w:author="GONZALEZ DIAZ, BORJA" w:date="2017-10-03T16:00:00Z"/>
              <w:i w:val="0"/>
              <w:iCs w:val="0"/>
              <w:noProof/>
              <w:sz w:val="24"/>
              <w:szCs w:val="24"/>
              <w:lang w:eastAsia="es-ES_tradnl"/>
            </w:rPr>
          </w:pPr>
          <w:ins w:id="4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"_Toc494809741"</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2.3.1.  SQLite</w:t>
            </w:r>
            <w:r>
              <w:rPr>
                <w:noProof/>
                <w:webHidden/>
              </w:rPr>
              <w:tab/>
            </w:r>
            <w:r>
              <w:rPr>
                <w:noProof/>
                <w:webHidden/>
              </w:rPr>
              <w:fldChar w:fldCharType="begin"/>
            </w:r>
            <w:r>
              <w:rPr>
                <w:noProof/>
                <w:webHidden/>
              </w:rPr>
              <w:instrText xml:space="preserve"> PAGEREF _Toc494809741 \h </w:instrText>
            </w:r>
            <w:r>
              <w:rPr>
                <w:noProof/>
                <w:webHidden/>
              </w:rPr>
            </w:r>
          </w:ins>
          <w:r>
            <w:rPr>
              <w:noProof/>
              <w:webHidden/>
            </w:rPr>
            <w:fldChar w:fldCharType="separate"/>
          </w:r>
          <w:ins w:id="47" w:author="GONZALEZ DIAZ, BORJA" w:date="2017-10-03T16:00:00Z">
            <w:r>
              <w:rPr>
                <w:noProof/>
                <w:webHidden/>
              </w:rPr>
              <w:t>14</w:t>
            </w:r>
            <w:r>
              <w:rPr>
                <w:noProof/>
                <w:webHidden/>
              </w:rPr>
              <w:fldChar w:fldCharType="end"/>
            </w:r>
            <w:r w:rsidRPr="009D2C6B">
              <w:rPr>
                <w:rStyle w:val="Hipervnculo"/>
                <w:noProof/>
              </w:rPr>
              <w:fldChar w:fldCharType="end"/>
            </w:r>
          </w:ins>
        </w:p>
        <w:p w14:paraId="208684C1" w14:textId="77777777" w:rsidR="00890B04" w:rsidRDefault="00890B04">
          <w:pPr>
            <w:pStyle w:val="TDC2"/>
            <w:rPr>
              <w:ins w:id="48" w:author="GONZALEZ DIAZ, BORJA" w:date="2017-10-03T16:00:00Z"/>
              <w:noProof/>
              <w:sz w:val="24"/>
              <w:szCs w:val="24"/>
              <w:lang w:eastAsia="es-ES_tradnl"/>
            </w:rPr>
          </w:pPr>
          <w:ins w:id="4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"_Toc494809742"</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2.4.  Sensor Inercial - IMU</w:t>
            </w:r>
            <w:r>
              <w:rPr>
                <w:noProof/>
                <w:webHidden/>
              </w:rPr>
              <w:tab/>
            </w:r>
            <w:r>
              <w:rPr>
                <w:noProof/>
                <w:webHidden/>
              </w:rPr>
              <w:fldChar w:fldCharType="begin"/>
            </w:r>
            <w:r>
              <w:rPr>
                <w:noProof/>
                <w:webHidden/>
              </w:rPr>
              <w:instrText xml:space="preserve"> PAGEREF _Toc494809742 \h </w:instrText>
            </w:r>
            <w:r>
              <w:rPr>
                <w:noProof/>
                <w:webHidden/>
              </w:rPr>
            </w:r>
          </w:ins>
          <w:r>
            <w:rPr>
              <w:noProof/>
              <w:webHidden/>
            </w:rPr>
            <w:fldChar w:fldCharType="separate"/>
          </w:r>
          <w:ins w:id="50" w:author="GONZALEZ DIAZ, BORJA" w:date="2017-10-03T16:00:00Z">
            <w:r>
              <w:rPr>
                <w:noProof/>
                <w:webHidden/>
              </w:rPr>
              <w:t>15</w:t>
            </w:r>
            <w:r>
              <w:rPr>
                <w:noProof/>
                <w:webHidden/>
              </w:rPr>
              <w:fldChar w:fldCharType="end"/>
            </w:r>
            <w:r w:rsidRPr="009D2C6B">
              <w:rPr>
                <w:rStyle w:val="Hipervnculo"/>
                <w:noProof/>
              </w:rPr>
              <w:fldChar w:fldCharType="end"/>
            </w:r>
          </w:ins>
        </w:p>
        <w:p w14:paraId="639FA63F" w14:textId="77777777" w:rsidR="00890B04" w:rsidRDefault="00890B04">
          <w:pPr>
            <w:pStyle w:val="TDC3"/>
            <w:rPr>
              <w:ins w:id="51" w:author="GONZALEZ DIAZ, BORJA" w:date="2017-10-03T16:00:00Z"/>
              <w:i w:val="0"/>
              <w:iCs w:val="0"/>
              <w:noProof/>
              <w:sz w:val="24"/>
              <w:szCs w:val="24"/>
              <w:lang w:eastAsia="es-ES_tradnl"/>
            </w:rPr>
          </w:pPr>
          <w:ins w:id="5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"_Toc494809743"</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2.4.1.  Werium Basic Pro</w:t>
            </w:r>
            <w:r>
              <w:rPr>
                <w:noProof/>
                <w:webHidden/>
              </w:rPr>
              <w:tab/>
            </w:r>
            <w:r>
              <w:rPr>
                <w:noProof/>
                <w:webHidden/>
              </w:rPr>
              <w:fldChar w:fldCharType="begin"/>
            </w:r>
            <w:r>
              <w:rPr>
                <w:noProof/>
                <w:webHidden/>
              </w:rPr>
              <w:instrText xml:space="preserve"> PAGEREF _Toc494809743 \h </w:instrText>
            </w:r>
            <w:r>
              <w:rPr>
                <w:noProof/>
                <w:webHidden/>
              </w:rPr>
            </w:r>
          </w:ins>
          <w:r>
            <w:rPr>
              <w:noProof/>
              <w:webHidden/>
            </w:rPr>
            <w:fldChar w:fldCharType="separate"/>
          </w:r>
          <w:ins w:id="53" w:author="GONZALEZ DIAZ, BORJA" w:date="2017-10-03T16:00:00Z">
            <w:r>
              <w:rPr>
                <w:noProof/>
                <w:webHidden/>
              </w:rPr>
              <w:t>15</w:t>
            </w:r>
            <w:r>
              <w:rPr>
                <w:noProof/>
                <w:webHidden/>
              </w:rPr>
              <w:fldChar w:fldCharType="end"/>
            </w:r>
            <w:r w:rsidRPr="009D2C6B">
              <w:rPr>
                <w:rStyle w:val="Hipervnculo"/>
                <w:noProof/>
              </w:rPr>
              <w:fldChar w:fldCharType="end"/>
            </w:r>
          </w:ins>
        </w:p>
        <w:p w14:paraId="7EB99952" w14:textId="77777777" w:rsidR="00890B04" w:rsidRDefault="00890B04">
          <w:pPr>
            <w:pStyle w:val="TDC1"/>
            <w:rPr>
              <w:ins w:id="54" w:author="GONZALEZ DIAZ, BORJA" w:date="2017-10-03T16:00:00Z"/>
              <w:rFonts w:asciiTheme="minorHAnsi" w:hAnsiTheme="minorHAnsi"/>
              <w:b w:val="0"/>
              <w:bCs w:val="0"/>
              <w:noProof/>
              <w:color w:val="auto"/>
              <w:lang w:eastAsia="es-ES_tradnl"/>
            </w:rPr>
          </w:pPr>
          <w:ins w:id="5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"_Toc494809744"</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3.  Diseño</w:t>
            </w:r>
            <w:r>
              <w:rPr>
                <w:noProof/>
                <w:webHidden/>
              </w:rPr>
              <w:tab/>
            </w:r>
            <w:r>
              <w:rPr>
                <w:noProof/>
                <w:webHidden/>
              </w:rPr>
              <w:fldChar w:fldCharType="begin"/>
            </w:r>
            <w:r>
              <w:rPr>
                <w:noProof/>
                <w:webHidden/>
              </w:rPr>
              <w:instrText xml:space="preserve"> PAGEREF _Toc494809744 \h </w:instrText>
            </w:r>
            <w:r>
              <w:rPr>
                <w:noProof/>
                <w:webHidden/>
              </w:rPr>
            </w:r>
          </w:ins>
          <w:r>
            <w:rPr>
              <w:noProof/>
              <w:webHidden/>
            </w:rPr>
            <w:fldChar w:fldCharType="separate"/>
          </w:r>
          <w:ins w:id="56" w:author="GONZALEZ DIAZ, BORJA" w:date="2017-10-03T16:00:00Z">
            <w:r>
              <w:rPr>
                <w:noProof/>
                <w:webHidden/>
              </w:rPr>
              <w:t>17</w:t>
            </w:r>
            <w:r>
              <w:rPr>
                <w:noProof/>
                <w:webHidden/>
              </w:rPr>
              <w:fldChar w:fldCharType="end"/>
            </w:r>
            <w:r w:rsidRPr="009D2C6B">
              <w:rPr>
                <w:rStyle w:val="Hipervnculo"/>
                <w:noProof/>
              </w:rPr>
              <w:fldChar w:fldCharType="end"/>
            </w:r>
          </w:ins>
        </w:p>
        <w:p w14:paraId="313BE835" w14:textId="77777777" w:rsidR="00890B04" w:rsidRDefault="00890B04">
          <w:pPr>
            <w:pStyle w:val="TDC2"/>
            <w:rPr>
              <w:ins w:id="57" w:author="GONZALEZ DIAZ, BORJA" w:date="2017-10-03T16:00:00Z"/>
              <w:noProof/>
              <w:sz w:val="24"/>
              <w:szCs w:val="24"/>
              <w:lang w:eastAsia="es-ES_tradnl"/>
            </w:rPr>
          </w:pPr>
          <w:ins w:id="5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"_Toc494809745"</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3.1.  Descripción del problema</w:t>
            </w:r>
            <w:r>
              <w:rPr>
                <w:noProof/>
                <w:webHidden/>
              </w:rPr>
              <w:tab/>
            </w:r>
            <w:r>
              <w:rPr>
                <w:noProof/>
                <w:webHidden/>
              </w:rPr>
              <w:fldChar w:fldCharType="begin"/>
            </w:r>
            <w:r>
              <w:rPr>
                <w:noProof/>
                <w:webHidden/>
              </w:rPr>
              <w:instrText xml:space="preserve"> PAGEREF _Toc494809745 \h </w:instrText>
            </w:r>
            <w:r>
              <w:rPr>
                <w:noProof/>
                <w:webHidden/>
              </w:rPr>
            </w:r>
          </w:ins>
          <w:r>
            <w:rPr>
              <w:noProof/>
              <w:webHidden/>
            </w:rPr>
            <w:fldChar w:fldCharType="separate"/>
          </w:r>
          <w:ins w:id="59" w:author="GONZALEZ DIAZ, BORJA" w:date="2017-10-03T16:00:00Z">
            <w:r>
              <w:rPr>
                <w:noProof/>
                <w:webHidden/>
              </w:rPr>
              <w:t>17</w:t>
            </w:r>
            <w:r>
              <w:rPr>
                <w:noProof/>
                <w:webHidden/>
              </w:rPr>
              <w:fldChar w:fldCharType="end"/>
            </w:r>
            <w:r w:rsidRPr="009D2C6B">
              <w:rPr>
                <w:rStyle w:val="Hipervnculo"/>
                <w:noProof/>
              </w:rPr>
              <w:fldChar w:fldCharType="end"/>
            </w:r>
          </w:ins>
        </w:p>
        <w:p w14:paraId="62481830" w14:textId="77777777" w:rsidR="00890B04" w:rsidRDefault="00890B04">
          <w:pPr>
            <w:pStyle w:val="TDC2"/>
            <w:rPr>
              <w:ins w:id="60" w:author="GONZALEZ DIAZ, BORJA" w:date="2017-10-03T16:00:00Z"/>
              <w:noProof/>
              <w:sz w:val="24"/>
              <w:szCs w:val="24"/>
              <w:lang w:eastAsia="es-ES_tradnl"/>
            </w:rPr>
          </w:pPr>
          <w:ins w:id="6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"_Toc494809746"</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3.2.  Requisitos</w:t>
            </w:r>
            <w:r>
              <w:rPr>
                <w:noProof/>
                <w:webHidden/>
              </w:rPr>
              <w:tab/>
            </w:r>
            <w:r>
              <w:rPr>
                <w:noProof/>
                <w:webHidden/>
              </w:rPr>
              <w:fldChar w:fldCharType="begin"/>
            </w:r>
            <w:r>
              <w:rPr>
                <w:noProof/>
                <w:webHidden/>
              </w:rPr>
              <w:instrText xml:space="preserve"> PAGEREF _Toc494809746 \h </w:instrText>
            </w:r>
            <w:r>
              <w:rPr>
                <w:noProof/>
                <w:webHidden/>
              </w:rPr>
            </w:r>
          </w:ins>
          <w:r>
            <w:rPr>
              <w:noProof/>
              <w:webHidden/>
            </w:rPr>
            <w:fldChar w:fldCharType="separate"/>
          </w:r>
          <w:ins w:id="62" w:author="GONZALEZ DIAZ, BORJA" w:date="2017-10-03T16:00:00Z">
            <w:r>
              <w:rPr>
                <w:noProof/>
                <w:webHidden/>
              </w:rPr>
              <w:t>17</w:t>
            </w:r>
            <w:r>
              <w:rPr>
                <w:noProof/>
                <w:webHidden/>
              </w:rPr>
              <w:fldChar w:fldCharType="end"/>
            </w:r>
            <w:r w:rsidRPr="009D2C6B">
              <w:rPr>
                <w:rStyle w:val="Hipervnculo"/>
                <w:noProof/>
              </w:rPr>
              <w:fldChar w:fldCharType="end"/>
            </w:r>
          </w:ins>
        </w:p>
        <w:p w14:paraId="02D4C89A" w14:textId="77777777" w:rsidR="00890B04" w:rsidRDefault="00890B04">
          <w:pPr>
            <w:pStyle w:val="TDC3"/>
            <w:rPr>
              <w:ins w:id="63" w:author="GONZALEZ DIAZ, BORJA" w:date="2017-10-03T16:00:00Z"/>
              <w:i w:val="0"/>
              <w:iCs w:val="0"/>
              <w:noProof/>
              <w:sz w:val="24"/>
              <w:szCs w:val="24"/>
              <w:lang w:eastAsia="es-ES_tradnl"/>
            </w:rPr>
          </w:pPr>
          <w:ins w:id="6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"_Toc494809747"</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3.2.1.  Requisitos Funcionales</w:t>
            </w:r>
            <w:r>
              <w:rPr>
                <w:noProof/>
                <w:webHidden/>
              </w:rPr>
              <w:tab/>
            </w:r>
            <w:r>
              <w:rPr>
                <w:noProof/>
                <w:webHidden/>
              </w:rPr>
              <w:fldChar w:fldCharType="begin"/>
            </w:r>
            <w:r>
              <w:rPr>
                <w:noProof/>
                <w:webHidden/>
              </w:rPr>
              <w:instrText xml:space="preserve"> PAGEREF _Toc494809747 \h </w:instrText>
            </w:r>
            <w:r>
              <w:rPr>
                <w:noProof/>
                <w:webHidden/>
              </w:rPr>
            </w:r>
          </w:ins>
          <w:r>
            <w:rPr>
              <w:noProof/>
              <w:webHidden/>
            </w:rPr>
            <w:fldChar w:fldCharType="separate"/>
          </w:r>
          <w:ins w:id="65" w:author="GONZALEZ DIAZ, BORJA" w:date="2017-10-03T16:00:00Z">
            <w:r>
              <w:rPr>
                <w:noProof/>
                <w:webHidden/>
              </w:rPr>
              <w:t>17</w:t>
            </w:r>
            <w:r>
              <w:rPr>
                <w:noProof/>
                <w:webHidden/>
              </w:rPr>
              <w:fldChar w:fldCharType="end"/>
            </w:r>
            <w:r w:rsidRPr="009D2C6B">
              <w:rPr>
                <w:rStyle w:val="Hipervnculo"/>
                <w:noProof/>
              </w:rPr>
              <w:fldChar w:fldCharType="end"/>
            </w:r>
          </w:ins>
        </w:p>
        <w:p w14:paraId="38206349" w14:textId="77777777" w:rsidR="00890B04" w:rsidRDefault="00890B04">
          <w:pPr>
            <w:pStyle w:val="TDC3"/>
            <w:rPr>
              <w:ins w:id="66" w:author="GONZALEZ DIAZ, BORJA" w:date="2017-10-03T16:00:00Z"/>
              <w:i w:val="0"/>
              <w:iCs w:val="0"/>
              <w:noProof/>
              <w:sz w:val="24"/>
              <w:szCs w:val="24"/>
              <w:lang w:eastAsia="es-ES_tradnl"/>
            </w:rPr>
          </w:pPr>
          <w:ins w:id="6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"_Toc494809748"</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3.2.2.  Requisitos no Funcionales</w:t>
            </w:r>
            <w:r>
              <w:rPr>
                <w:noProof/>
                <w:webHidden/>
              </w:rPr>
              <w:tab/>
            </w:r>
            <w:r>
              <w:rPr>
                <w:noProof/>
                <w:webHidden/>
              </w:rPr>
              <w:fldChar w:fldCharType="begin"/>
            </w:r>
            <w:r>
              <w:rPr>
                <w:noProof/>
                <w:webHidden/>
              </w:rPr>
              <w:instrText xml:space="preserve"> PAGEREF _Toc494809748 \h </w:instrText>
            </w:r>
            <w:r>
              <w:rPr>
                <w:noProof/>
                <w:webHidden/>
              </w:rPr>
            </w:r>
          </w:ins>
          <w:r>
            <w:rPr>
              <w:noProof/>
              <w:webHidden/>
            </w:rPr>
            <w:fldChar w:fldCharType="separate"/>
          </w:r>
          <w:ins w:id="68" w:author="GONZALEZ DIAZ, BORJA" w:date="2017-10-03T16:00:00Z">
            <w:r>
              <w:rPr>
                <w:noProof/>
                <w:webHidden/>
              </w:rPr>
              <w:t>18</w:t>
            </w:r>
            <w:r>
              <w:rPr>
                <w:noProof/>
                <w:webHidden/>
              </w:rPr>
              <w:fldChar w:fldCharType="end"/>
            </w:r>
            <w:r w:rsidRPr="009D2C6B">
              <w:rPr>
                <w:rStyle w:val="Hipervnculo"/>
                <w:noProof/>
              </w:rPr>
              <w:fldChar w:fldCharType="end"/>
            </w:r>
          </w:ins>
        </w:p>
        <w:p w14:paraId="4D8DA8DC" w14:textId="77777777" w:rsidR="00890B04" w:rsidRDefault="00890B04">
          <w:pPr>
            <w:pStyle w:val="TDC2"/>
            <w:rPr>
              <w:ins w:id="69" w:author="GONZALEZ DIAZ, BORJA" w:date="2017-10-03T16:00:00Z"/>
              <w:noProof/>
              <w:sz w:val="24"/>
              <w:szCs w:val="24"/>
              <w:lang w:eastAsia="es-ES_tradnl"/>
            </w:rPr>
          </w:pPr>
          <w:ins w:id="7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"_Toc494809749"</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3.3.  Casos de uso</w:t>
            </w:r>
            <w:r>
              <w:rPr>
                <w:noProof/>
                <w:webHidden/>
              </w:rPr>
              <w:tab/>
            </w:r>
            <w:r>
              <w:rPr>
                <w:noProof/>
                <w:webHidden/>
              </w:rPr>
              <w:fldChar w:fldCharType="begin"/>
            </w:r>
            <w:r>
              <w:rPr>
                <w:noProof/>
                <w:webHidden/>
              </w:rPr>
              <w:instrText xml:space="preserve"> PAGEREF _Toc494809749 \h </w:instrText>
            </w:r>
            <w:r>
              <w:rPr>
                <w:noProof/>
                <w:webHidden/>
              </w:rPr>
            </w:r>
          </w:ins>
          <w:r>
            <w:rPr>
              <w:noProof/>
              <w:webHidden/>
            </w:rPr>
            <w:fldChar w:fldCharType="separate"/>
          </w:r>
          <w:ins w:id="71" w:author="GONZALEZ DIAZ, BORJA" w:date="2017-10-03T16:00:00Z">
            <w:r>
              <w:rPr>
                <w:noProof/>
                <w:webHidden/>
              </w:rPr>
              <w:t>18</w:t>
            </w:r>
            <w:r>
              <w:rPr>
                <w:noProof/>
                <w:webHidden/>
              </w:rPr>
              <w:fldChar w:fldCharType="end"/>
            </w:r>
            <w:r w:rsidRPr="009D2C6B">
              <w:rPr>
                <w:rStyle w:val="Hipervnculo"/>
                <w:noProof/>
              </w:rPr>
              <w:fldChar w:fldCharType="end"/>
            </w:r>
          </w:ins>
        </w:p>
        <w:p w14:paraId="4E93D963" w14:textId="77777777" w:rsidR="00890B04" w:rsidRDefault="00890B04">
          <w:pPr>
            <w:pStyle w:val="TDC2"/>
            <w:rPr>
              <w:ins w:id="72" w:author="GONZALEZ DIAZ, BORJA" w:date="2017-10-03T16:00:00Z"/>
              <w:noProof/>
              <w:sz w:val="24"/>
              <w:szCs w:val="24"/>
              <w:lang w:eastAsia="es-ES_tradnl"/>
            </w:rPr>
          </w:pPr>
          <w:ins w:id="7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"_Toc494809750"</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3.4.  Matriz de trazabilidad</w:t>
            </w:r>
            <w:r>
              <w:rPr>
                <w:noProof/>
                <w:webHidden/>
              </w:rPr>
              <w:tab/>
            </w:r>
            <w:r>
              <w:rPr>
                <w:noProof/>
                <w:webHidden/>
              </w:rPr>
              <w:fldChar w:fldCharType="begin"/>
            </w:r>
            <w:r>
              <w:rPr>
                <w:noProof/>
                <w:webHidden/>
              </w:rPr>
              <w:instrText xml:space="preserve"> PAGEREF _Toc494809750 \h </w:instrText>
            </w:r>
            <w:r>
              <w:rPr>
                <w:noProof/>
                <w:webHidden/>
              </w:rPr>
            </w:r>
          </w:ins>
          <w:r>
            <w:rPr>
              <w:noProof/>
              <w:webHidden/>
            </w:rPr>
            <w:fldChar w:fldCharType="separate"/>
          </w:r>
          <w:ins w:id="74" w:author="GONZALEZ DIAZ, BORJA" w:date="2017-10-03T16:00:00Z">
            <w:r>
              <w:rPr>
                <w:noProof/>
                <w:webHidden/>
              </w:rPr>
              <w:t>24</w:t>
            </w:r>
            <w:r>
              <w:rPr>
                <w:noProof/>
                <w:webHidden/>
              </w:rPr>
              <w:fldChar w:fldCharType="end"/>
            </w:r>
            <w:r w:rsidRPr="009D2C6B">
              <w:rPr>
                <w:rStyle w:val="Hipervnculo"/>
                <w:noProof/>
              </w:rPr>
              <w:fldChar w:fldCharType="end"/>
            </w:r>
          </w:ins>
        </w:p>
        <w:p w14:paraId="19078029" w14:textId="77777777" w:rsidR="00890B04" w:rsidRDefault="00890B04">
          <w:pPr>
            <w:pStyle w:val="TDC2"/>
            <w:rPr>
              <w:ins w:id="75" w:author="GONZALEZ DIAZ, BORJA" w:date="2017-10-03T16:00:00Z"/>
              <w:noProof/>
              <w:sz w:val="24"/>
              <w:szCs w:val="24"/>
              <w:lang w:eastAsia="es-ES_tradnl"/>
            </w:rPr>
          </w:pPr>
          <w:ins w:id="7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"_Toc494809751"</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3.5.  Arquitectura del sistema</w:t>
            </w:r>
            <w:r>
              <w:rPr>
                <w:noProof/>
                <w:webHidden/>
              </w:rPr>
              <w:tab/>
            </w:r>
            <w:r>
              <w:rPr>
                <w:noProof/>
                <w:webHidden/>
              </w:rPr>
              <w:fldChar w:fldCharType="begin"/>
            </w:r>
            <w:r>
              <w:rPr>
                <w:noProof/>
                <w:webHidden/>
              </w:rPr>
              <w:instrText xml:space="preserve"> PAGEREF _Toc494809751 \h </w:instrText>
            </w:r>
            <w:r>
              <w:rPr>
                <w:noProof/>
                <w:webHidden/>
              </w:rPr>
            </w:r>
          </w:ins>
          <w:r>
            <w:rPr>
              <w:noProof/>
              <w:webHidden/>
            </w:rPr>
            <w:fldChar w:fldCharType="separate"/>
          </w:r>
          <w:ins w:id="77" w:author="GONZALEZ DIAZ, BORJA" w:date="2017-10-03T16:00:00Z">
            <w:r>
              <w:rPr>
                <w:noProof/>
                <w:webHidden/>
              </w:rPr>
              <w:t>25</w:t>
            </w:r>
            <w:r>
              <w:rPr>
                <w:noProof/>
                <w:webHidden/>
              </w:rPr>
              <w:fldChar w:fldCharType="end"/>
            </w:r>
            <w:r w:rsidRPr="009D2C6B">
              <w:rPr>
                <w:rStyle w:val="Hipervnculo"/>
                <w:noProof/>
              </w:rPr>
              <w:fldChar w:fldCharType="end"/>
            </w:r>
          </w:ins>
        </w:p>
        <w:p w14:paraId="4FCC6C86" w14:textId="77777777" w:rsidR="00890B04" w:rsidRDefault="00890B04">
          <w:pPr>
            <w:pStyle w:val="TDC3"/>
            <w:rPr>
              <w:ins w:id="78" w:author="GONZALEZ DIAZ, BORJA" w:date="2017-10-03T16:00:00Z"/>
              <w:i w:val="0"/>
              <w:iCs w:val="0"/>
              <w:noProof/>
              <w:sz w:val="24"/>
              <w:szCs w:val="24"/>
              <w:lang w:eastAsia="es-ES_tradnl"/>
            </w:rPr>
          </w:pPr>
          <w:ins w:id="7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"_Toc494809752"</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3.5.1.  Diseño visual (Storyboard) de la aplicación web</w:t>
            </w:r>
            <w:r>
              <w:rPr>
                <w:noProof/>
                <w:webHidden/>
              </w:rPr>
              <w:tab/>
            </w:r>
            <w:r>
              <w:rPr>
                <w:noProof/>
                <w:webHidden/>
              </w:rPr>
              <w:fldChar w:fldCharType="begin"/>
            </w:r>
            <w:r>
              <w:rPr>
                <w:noProof/>
                <w:webHidden/>
              </w:rPr>
              <w:instrText xml:space="preserve"> PAGEREF _Toc494809752 \h </w:instrText>
            </w:r>
            <w:r>
              <w:rPr>
                <w:noProof/>
                <w:webHidden/>
              </w:rPr>
            </w:r>
          </w:ins>
          <w:r>
            <w:rPr>
              <w:noProof/>
              <w:webHidden/>
            </w:rPr>
            <w:fldChar w:fldCharType="separate"/>
          </w:r>
          <w:ins w:id="80" w:author="GONZALEZ DIAZ, BORJA" w:date="2017-10-03T16:00:00Z">
            <w:r>
              <w:rPr>
                <w:noProof/>
                <w:webHidden/>
              </w:rPr>
              <w:t>25</w:t>
            </w:r>
            <w:r>
              <w:rPr>
                <w:noProof/>
                <w:webHidden/>
              </w:rPr>
              <w:fldChar w:fldCharType="end"/>
            </w:r>
            <w:r w:rsidRPr="009D2C6B">
              <w:rPr>
                <w:rStyle w:val="Hipervnculo"/>
                <w:noProof/>
              </w:rPr>
              <w:fldChar w:fldCharType="end"/>
            </w:r>
          </w:ins>
        </w:p>
        <w:p w14:paraId="706C4364" w14:textId="77777777" w:rsidR="00890B04" w:rsidRDefault="00890B04">
          <w:pPr>
            <w:pStyle w:val="TDC3"/>
            <w:rPr>
              <w:ins w:id="81" w:author="GONZALEZ DIAZ, BORJA" w:date="2017-10-03T16:00:00Z"/>
              <w:i w:val="0"/>
              <w:iCs w:val="0"/>
              <w:noProof/>
              <w:sz w:val="24"/>
              <w:szCs w:val="24"/>
              <w:lang w:eastAsia="es-ES_tradnl"/>
            </w:rPr>
          </w:pPr>
          <w:ins w:id="8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"_Toc494809753"</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3.5.2  Esquema del modelo de datos</w:t>
            </w:r>
            <w:r>
              <w:rPr>
                <w:noProof/>
                <w:webHidden/>
              </w:rPr>
              <w:tab/>
            </w:r>
            <w:r>
              <w:rPr>
                <w:noProof/>
                <w:webHidden/>
              </w:rPr>
              <w:fldChar w:fldCharType="begin"/>
            </w:r>
            <w:r>
              <w:rPr>
                <w:noProof/>
                <w:webHidden/>
              </w:rPr>
              <w:instrText xml:space="preserve"> PAGEREF _Toc494809753 \h </w:instrText>
            </w:r>
            <w:r>
              <w:rPr>
                <w:noProof/>
                <w:webHidden/>
              </w:rPr>
            </w:r>
          </w:ins>
          <w:r>
            <w:rPr>
              <w:noProof/>
              <w:webHidden/>
            </w:rPr>
            <w:fldChar w:fldCharType="separate"/>
          </w:r>
          <w:ins w:id="83" w:author="GONZALEZ DIAZ, BORJA" w:date="2017-10-03T16:00:00Z">
            <w:r>
              <w:rPr>
                <w:noProof/>
                <w:webHidden/>
              </w:rPr>
              <w:t>28</w:t>
            </w:r>
            <w:r>
              <w:rPr>
                <w:noProof/>
                <w:webHidden/>
              </w:rPr>
              <w:fldChar w:fldCharType="end"/>
            </w:r>
            <w:r w:rsidRPr="009D2C6B">
              <w:rPr>
                <w:rStyle w:val="Hipervnculo"/>
                <w:noProof/>
              </w:rPr>
              <w:fldChar w:fldCharType="end"/>
            </w:r>
          </w:ins>
        </w:p>
        <w:p w14:paraId="0462570E" w14:textId="77777777" w:rsidR="00890B04" w:rsidRDefault="00890B04">
          <w:pPr>
            <w:pStyle w:val="TDC3"/>
            <w:rPr>
              <w:ins w:id="84" w:author="GONZALEZ DIAZ, BORJA" w:date="2017-10-03T16:00:00Z"/>
              <w:i w:val="0"/>
              <w:iCs w:val="0"/>
              <w:noProof/>
              <w:sz w:val="24"/>
              <w:szCs w:val="24"/>
              <w:lang w:eastAsia="es-ES_tradnl"/>
            </w:rPr>
          </w:pPr>
          <w:ins w:id="8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"_Toc494809754"</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3.5.3  Estructura del archivo CSV</w:t>
            </w:r>
            <w:r>
              <w:rPr>
                <w:noProof/>
                <w:webHidden/>
              </w:rPr>
              <w:tab/>
            </w:r>
            <w:r>
              <w:rPr>
                <w:noProof/>
                <w:webHidden/>
              </w:rPr>
              <w:fldChar w:fldCharType="begin"/>
            </w:r>
            <w:r>
              <w:rPr>
                <w:noProof/>
                <w:webHidden/>
              </w:rPr>
              <w:instrText xml:space="preserve"> PAGEREF _Toc494809754 \h </w:instrText>
            </w:r>
            <w:r>
              <w:rPr>
                <w:noProof/>
                <w:webHidden/>
              </w:rPr>
            </w:r>
          </w:ins>
          <w:r>
            <w:rPr>
              <w:noProof/>
              <w:webHidden/>
            </w:rPr>
            <w:fldChar w:fldCharType="separate"/>
          </w:r>
          <w:ins w:id="86" w:author="GONZALEZ DIAZ, BORJA" w:date="2017-10-03T16:00:00Z">
            <w:r>
              <w:rPr>
                <w:noProof/>
                <w:webHidden/>
              </w:rPr>
              <w:t>31</w:t>
            </w:r>
            <w:r>
              <w:rPr>
                <w:noProof/>
                <w:webHidden/>
              </w:rPr>
              <w:fldChar w:fldCharType="end"/>
            </w:r>
            <w:r w:rsidRPr="009D2C6B">
              <w:rPr>
                <w:rStyle w:val="Hipervnculo"/>
                <w:noProof/>
              </w:rPr>
              <w:fldChar w:fldCharType="end"/>
            </w:r>
          </w:ins>
        </w:p>
        <w:p w14:paraId="4BB27426" w14:textId="77777777" w:rsidR="00890B04" w:rsidRDefault="00890B04">
          <w:pPr>
            <w:pStyle w:val="TDC1"/>
            <w:rPr>
              <w:ins w:id="87" w:author="GONZALEZ DIAZ, BORJA" w:date="2017-10-03T16:00:00Z"/>
              <w:rFonts w:asciiTheme="minorHAnsi" w:hAnsiTheme="minorHAnsi"/>
              <w:b w:val="0"/>
              <w:bCs w:val="0"/>
              <w:noProof/>
              <w:color w:val="auto"/>
              <w:lang w:eastAsia="es-ES_tradnl"/>
            </w:rPr>
          </w:pPr>
          <w:ins w:id="8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"_Toc494809755"</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  Implementación</w:t>
            </w:r>
            <w:r>
              <w:rPr>
                <w:noProof/>
                <w:webHidden/>
              </w:rPr>
              <w:tab/>
            </w:r>
            <w:r>
              <w:rPr>
                <w:noProof/>
                <w:webHidden/>
              </w:rPr>
              <w:fldChar w:fldCharType="begin"/>
            </w:r>
            <w:r>
              <w:rPr>
                <w:noProof/>
                <w:webHidden/>
              </w:rPr>
              <w:instrText xml:space="preserve"> PAGEREF _Toc494809755 \h </w:instrText>
            </w:r>
            <w:r>
              <w:rPr>
                <w:noProof/>
                <w:webHidden/>
              </w:rPr>
            </w:r>
          </w:ins>
          <w:r>
            <w:rPr>
              <w:noProof/>
              <w:webHidden/>
            </w:rPr>
            <w:fldChar w:fldCharType="separate"/>
          </w:r>
          <w:ins w:id="89" w:author="GONZALEZ DIAZ, BORJA" w:date="2017-10-03T16:00:00Z">
            <w:r>
              <w:rPr>
                <w:noProof/>
                <w:webHidden/>
              </w:rPr>
              <w:t>33</w:t>
            </w:r>
            <w:r>
              <w:rPr>
                <w:noProof/>
                <w:webHidden/>
              </w:rPr>
              <w:fldChar w:fldCharType="end"/>
            </w:r>
            <w:r w:rsidRPr="009D2C6B">
              <w:rPr>
                <w:rStyle w:val="Hipervnculo"/>
                <w:noProof/>
              </w:rPr>
              <w:fldChar w:fldCharType="end"/>
            </w:r>
          </w:ins>
        </w:p>
        <w:p w14:paraId="181EBB43" w14:textId="77777777" w:rsidR="00890B04" w:rsidRDefault="00890B04">
          <w:pPr>
            <w:pStyle w:val="TDC2"/>
            <w:rPr>
              <w:ins w:id="90" w:author="GONZALEZ DIAZ, BORJA" w:date="2017-10-03T16:00:00Z"/>
              <w:noProof/>
              <w:sz w:val="24"/>
              <w:szCs w:val="24"/>
              <w:lang w:eastAsia="es-ES_tradnl"/>
            </w:rPr>
          </w:pPr>
          <w:ins w:id="9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"_Toc494809756"</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4.1.  Comunicación Cliente-Servidor</w:t>
            </w:r>
            <w:r>
              <w:rPr>
                <w:noProof/>
                <w:webHidden/>
              </w:rPr>
              <w:tab/>
            </w:r>
            <w:r>
              <w:rPr>
                <w:noProof/>
                <w:webHidden/>
              </w:rPr>
              <w:fldChar w:fldCharType="begin"/>
            </w:r>
            <w:r>
              <w:rPr>
                <w:noProof/>
                <w:webHidden/>
              </w:rPr>
              <w:instrText xml:space="preserve"> PAGEREF _Toc494809756 \h </w:instrText>
            </w:r>
            <w:r>
              <w:rPr>
                <w:noProof/>
                <w:webHidden/>
              </w:rPr>
            </w:r>
          </w:ins>
          <w:r>
            <w:rPr>
              <w:noProof/>
              <w:webHidden/>
            </w:rPr>
            <w:fldChar w:fldCharType="separate"/>
          </w:r>
          <w:ins w:id="92" w:author="GONZALEZ DIAZ, BORJA" w:date="2017-10-03T16:00:00Z">
            <w:r>
              <w:rPr>
                <w:noProof/>
                <w:webHidden/>
              </w:rPr>
              <w:t>33</w:t>
            </w:r>
            <w:r>
              <w:rPr>
                <w:noProof/>
                <w:webHidden/>
              </w:rPr>
              <w:fldChar w:fldCharType="end"/>
            </w:r>
            <w:r w:rsidRPr="009D2C6B">
              <w:rPr>
                <w:rStyle w:val="Hipervnculo"/>
                <w:noProof/>
              </w:rPr>
              <w:fldChar w:fldCharType="end"/>
            </w:r>
          </w:ins>
        </w:p>
        <w:p w14:paraId="6E02AA91" w14:textId="77777777" w:rsidR="00890B04" w:rsidRDefault="00890B04">
          <w:pPr>
            <w:pStyle w:val="TDC3"/>
            <w:rPr>
              <w:ins w:id="93" w:author="GONZALEZ DIAZ, BORJA" w:date="2017-10-03T16:00:00Z"/>
              <w:i w:val="0"/>
              <w:iCs w:val="0"/>
              <w:noProof/>
              <w:sz w:val="24"/>
              <w:szCs w:val="24"/>
              <w:lang w:eastAsia="es-ES_tradnl"/>
            </w:rPr>
          </w:pPr>
          <w:ins w:id="9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"_Toc494809757"</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4.1.1.  Servidor</w:t>
            </w:r>
            <w:r>
              <w:rPr>
                <w:noProof/>
                <w:webHidden/>
              </w:rPr>
              <w:tab/>
            </w:r>
            <w:r>
              <w:rPr>
                <w:noProof/>
                <w:webHidden/>
              </w:rPr>
              <w:fldChar w:fldCharType="begin"/>
            </w:r>
            <w:r>
              <w:rPr>
                <w:noProof/>
                <w:webHidden/>
              </w:rPr>
              <w:instrText xml:space="preserve"> PAGEREF _Toc494809757 \h </w:instrText>
            </w:r>
            <w:r>
              <w:rPr>
                <w:noProof/>
                <w:webHidden/>
              </w:rPr>
            </w:r>
          </w:ins>
          <w:r>
            <w:rPr>
              <w:noProof/>
              <w:webHidden/>
            </w:rPr>
            <w:fldChar w:fldCharType="separate"/>
          </w:r>
          <w:ins w:id="95" w:author="GONZALEZ DIAZ, BORJA" w:date="2017-10-03T16:00:00Z">
            <w:r>
              <w:rPr>
                <w:noProof/>
                <w:webHidden/>
              </w:rPr>
              <w:t>33</w:t>
            </w:r>
            <w:r>
              <w:rPr>
                <w:noProof/>
                <w:webHidden/>
              </w:rPr>
              <w:fldChar w:fldCharType="end"/>
            </w:r>
            <w:r w:rsidRPr="009D2C6B">
              <w:rPr>
                <w:rStyle w:val="Hipervnculo"/>
                <w:noProof/>
              </w:rPr>
              <w:fldChar w:fldCharType="end"/>
            </w:r>
          </w:ins>
        </w:p>
        <w:p w14:paraId="77566379" w14:textId="77777777" w:rsidR="00890B04" w:rsidRDefault="00890B04">
          <w:pPr>
            <w:pStyle w:val="TDC3"/>
            <w:rPr>
              <w:ins w:id="96" w:author="GONZALEZ DIAZ, BORJA" w:date="2017-10-03T16:00:00Z"/>
              <w:i w:val="0"/>
              <w:iCs w:val="0"/>
              <w:noProof/>
              <w:sz w:val="24"/>
              <w:szCs w:val="24"/>
              <w:lang w:eastAsia="es-ES_tradnl"/>
            </w:rPr>
          </w:pPr>
          <w:ins w:id="9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"_Toc494809758"</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4.1.2.  Cliente</w:t>
            </w:r>
            <w:r>
              <w:rPr>
                <w:noProof/>
                <w:webHidden/>
              </w:rPr>
              <w:tab/>
            </w:r>
            <w:r>
              <w:rPr>
                <w:noProof/>
                <w:webHidden/>
              </w:rPr>
              <w:fldChar w:fldCharType="begin"/>
            </w:r>
            <w:r>
              <w:rPr>
                <w:noProof/>
                <w:webHidden/>
              </w:rPr>
              <w:instrText xml:space="preserve"> PAGEREF _Toc494809758 \h </w:instrText>
            </w:r>
            <w:r>
              <w:rPr>
                <w:noProof/>
                <w:webHidden/>
              </w:rPr>
            </w:r>
          </w:ins>
          <w:r>
            <w:rPr>
              <w:noProof/>
              <w:webHidden/>
            </w:rPr>
            <w:fldChar w:fldCharType="separate"/>
          </w:r>
          <w:ins w:id="98" w:author="GONZALEZ DIAZ, BORJA" w:date="2017-10-03T16:00:00Z">
            <w:r>
              <w:rPr>
                <w:noProof/>
                <w:webHidden/>
              </w:rPr>
              <w:t>34</w:t>
            </w:r>
            <w:r>
              <w:rPr>
                <w:noProof/>
                <w:webHidden/>
              </w:rPr>
              <w:fldChar w:fldCharType="end"/>
            </w:r>
            <w:r w:rsidRPr="009D2C6B">
              <w:rPr>
                <w:rStyle w:val="Hipervnculo"/>
                <w:noProof/>
              </w:rPr>
              <w:fldChar w:fldCharType="end"/>
            </w:r>
          </w:ins>
        </w:p>
        <w:p w14:paraId="48332140" w14:textId="77777777" w:rsidR="00890B04" w:rsidRDefault="00890B04">
          <w:pPr>
            <w:pStyle w:val="TDC3"/>
            <w:rPr>
              <w:ins w:id="99" w:author="GONZALEZ DIAZ, BORJA" w:date="2017-10-03T16:00:00Z"/>
              <w:i w:val="0"/>
              <w:iCs w:val="0"/>
              <w:noProof/>
              <w:sz w:val="24"/>
              <w:szCs w:val="24"/>
              <w:lang w:eastAsia="es-ES_tradnl"/>
            </w:rPr>
          </w:pPr>
          <w:ins w:id="10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"_Toc494809759"</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4.1.3  Despliegue del servidor</w:t>
            </w:r>
            <w:r>
              <w:rPr>
                <w:noProof/>
                <w:webHidden/>
              </w:rPr>
              <w:tab/>
            </w:r>
            <w:r>
              <w:rPr>
                <w:noProof/>
                <w:webHidden/>
              </w:rPr>
              <w:fldChar w:fldCharType="begin"/>
            </w:r>
            <w:r>
              <w:rPr>
                <w:noProof/>
                <w:webHidden/>
              </w:rPr>
              <w:instrText xml:space="preserve"> PAGEREF _Toc494809759 \h </w:instrText>
            </w:r>
            <w:r>
              <w:rPr>
                <w:noProof/>
                <w:webHidden/>
              </w:rPr>
            </w:r>
          </w:ins>
          <w:r>
            <w:rPr>
              <w:noProof/>
              <w:webHidden/>
            </w:rPr>
            <w:fldChar w:fldCharType="separate"/>
          </w:r>
          <w:ins w:id="101" w:author="GONZALEZ DIAZ, BORJA" w:date="2017-10-03T16:00:00Z">
            <w:r>
              <w:rPr>
                <w:noProof/>
                <w:webHidden/>
              </w:rPr>
              <w:t>34</w:t>
            </w:r>
            <w:r>
              <w:rPr>
                <w:noProof/>
                <w:webHidden/>
              </w:rPr>
              <w:fldChar w:fldCharType="end"/>
            </w:r>
            <w:r w:rsidRPr="009D2C6B">
              <w:rPr>
                <w:rStyle w:val="Hipervnculo"/>
                <w:noProof/>
              </w:rPr>
              <w:fldChar w:fldCharType="end"/>
            </w:r>
          </w:ins>
        </w:p>
        <w:p w14:paraId="6C8F7DAC" w14:textId="77777777" w:rsidR="00890B04" w:rsidRDefault="00890B04">
          <w:pPr>
            <w:pStyle w:val="TDC2"/>
            <w:rPr>
              <w:ins w:id="102" w:author="GONZALEZ DIAZ, BORJA" w:date="2017-10-03T16:00:00Z"/>
              <w:noProof/>
              <w:sz w:val="24"/>
              <w:szCs w:val="24"/>
              <w:lang w:eastAsia="es-ES_tradnl"/>
            </w:rPr>
          </w:pPr>
          <w:ins w:id="10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"_Toc494809760"</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4.2.  SQLite</w:t>
            </w:r>
            <w:r>
              <w:rPr>
                <w:noProof/>
                <w:webHidden/>
              </w:rPr>
              <w:tab/>
            </w:r>
            <w:r>
              <w:rPr>
                <w:noProof/>
                <w:webHidden/>
              </w:rPr>
              <w:fldChar w:fldCharType="begin"/>
            </w:r>
            <w:r>
              <w:rPr>
                <w:noProof/>
                <w:webHidden/>
              </w:rPr>
              <w:instrText xml:space="preserve"> PAGEREF _Toc494809760 \h </w:instrText>
            </w:r>
            <w:r>
              <w:rPr>
                <w:noProof/>
                <w:webHidden/>
              </w:rPr>
            </w:r>
          </w:ins>
          <w:r>
            <w:rPr>
              <w:noProof/>
              <w:webHidden/>
            </w:rPr>
            <w:fldChar w:fldCharType="separate"/>
          </w:r>
          <w:ins w:id="104" w:author="GONZALEZ DIAZ, BORJA" w:date="2017-10-03T16:00:00Z">
            <w:r>
              <w:rPr>
                <w:noProof/>
                <w:webHidden/>
              </w:rPr>
              <w:t>34</w:t>
            </w:r>
            <w:r>
              <w:rPr>
                <w:noProof/>
                <w:webHidden/>
              </w:rPr>
              <w:fldChar w:fldCharType="end"/>
            </w:r>
            <w:r w:rsidRPr="009D2C6B">
              <w:rPr>
                <w:rStyle w:val="Hipervnculo"/>
                <w:noProof/>
              </w:rPr>
              <w:fldChar w:fldCharType="end"/>
            </w:r>
          </w:ins>
        </w:p>
        <w:p w14:paraId="57D51F20" w14:textId="77777777" w:rsidR="00890B04" w:rsidRDefault="00890B04">
          <w:pPr>
            <w:pStyle w:val="TDC3"/>
            <w:rPr>
              <w:ins w:id="105" w:author="GONZALEZ DIAZ, BORJA" w:date="2017-10-03T16:00:00Z"/>
              <w:i w:val="0"/>
              <w:iCs w:val="0"/>
              <w:noProof/>
              <w:sz w:val="24"/>
              <w:szCs w:val="24"/>
              <w:lang w:eastAsia="es-ES_tradnl"/>
            </w:rPr>
          </w:pPr>
          <w:ins w:id="10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"_Toc494809761"</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4.2.1.  Compatibilidad con el Servidor</w:t>
            </w:r>
            <w:r>
              <w:rPr>
                <w:noProof/>
                <w:webHidden/>
              </w:rPr>
              <w:tab/>
            </w:r>
            <w:r>
              <w:rPr>
                <w:noProof/>
                <w:webHidden/>
              </w:rPr>
              <w:fldChar w:fldCharType="begin"/>
            </w:r>
            <w:r>
              <w:rPr>
                <w:noProof/>
                <w:webHidden/>
              </w:rPr>
              <w:instrText xml:space="preserve"> PAGEREF _Toc494809761 \h </w:instrText>
            </w:r>
            <w:r>
              <w:rPr>
                <w:noProof/>
                <w:webHidden/>
              </w:rPr>
            </w:r>
          </w:ins>
          <w:r>
            <w:rPr>
              <w:noProof/>
              <w:webHidden/>
            </w:rPr>
            <w:fldChar w:fldCharType="separate"/>
          </w:r>
          <w:ins w:id="107" w:author="GONZALEZ DIAZ, BORJA" w:date="2017-10-03T16:00:00Z">
            <w:r>
              <w:rPr>
                <w:noProof/>
                <w:webHidden/>
              </w:rPr>
              <w:t>34</w:t>
            </w:r>
            <w:r>
              <w:rPr>
                <w:noProof/>
                <w:webHidden/>
              </w:rPr>
              <w:fldChar w:fldCharType="end"/>
            </w:r>
            <w:r w:rsidRPr="009D2C6B">
              <w:rPr>
                <w:rStyle w:val="Hipervnculo"/>
                <w:noProof/>
              </w:rPr>
              <w:fldChar w:fldCharType="end"/>
            </w:r>
          </w:ins>
        </w:p>
        <w:p w14:paraId="26180158" w14:textId="77777777" w:rsidR="00890B04" w:rsidRDefault="00890B04">
          <w:pPr>
            <w:pStyle w:val="TDC2"/>
            <w:rPr>
              <w:ins w:id="108" w:author="GONZALEZ DIAZ, BORJA" w:date="2017-10-03T16:00:00Z"/>
              <w:noProof/>
              <w:sz w:val="24"/>
              <w:szCs w:val="24"/>
              <w:lang w:eastAsia="es-ES_tradnl"/>
            </w:rPr>
          </w:pPr>
          <w:ins w:id="10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"_Toc494809762"</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4.3.  Funciones</w:t>
            </w:r>
            <w:r>
              <w:rPr>
                <w:noProof/>
                <w:webHidden/>
              </w:rPr>
              <w:tab/>
            </w:r>
            <w:r>
              <w:rPr>
                <w:noProof/>
                <w:webHidden/>
              </w:rPr>
              <w:fldChar w:fldCharType="begin"/>
            </w:r>
            <w:r>
              <w:rPr>
                <w:noProof/>
                <w:webHidden/>
              </w:rPr>
              <w:instrText xml:space="preserve"> PAGEREF _Toc494809762 \h </w:instrText>
            </w:r>
            <w:r>
              <w:rPr>
                <w:noProof/>
                <w:webHidden/>
              </w:rPr>
            </w:r>
          </w:ins>
          <w:r>
            <w:rPr>
              <w:noProof/>
              <w:webHidden/>
            </w:rPr>
            <w:fldChar w:fldCharType="separate"/>
          </w:r>
          <w:ins w:id="110" w:author="GONZALEZ DIAZ, BORJA" w:date="2017-10-03T16:00:00Z">
            <w:r>
              <w:rPr>
                <w:noProof/>
                <w:webHidden/>
              </w:rPr>
              <w:t>36</w:t>
            </w:r>
            <w:r>
              <w:rPr>
                <w:noProof/>
                <w:webHidden/>
              </w:rPr>
              <w:fldChar w:fldCharType="end"/>
            </w:r>
            <w:r w:rsidRPr="009D2C6B">
              <w:rPr>
                <w:rStyle w:val="Hipervnculo"/>
                <w:noProof/>
              </w:rPr>
              <w:fldChar w:fldCharType="end"/>
            </w:r>
          </w:ins>
        </w:p>
        <w:p w14:paraId="01F843F8" w14:textId="77777777" w:rsidR="00890B04" w:rsidRDefault="00890B04">
          <w:pPr>
            <w:pStyle w:val="TDC3"/>
            <w:rPr>
              <w:ins w:id="111" w:author="GONZALEZ DIAZ, BORJA" w:date="2017-10-03T16:00:00Z"/>
              <w:i w:val="0"/>
              <w:iCs w:val="0"/>
              <w:noProof/>
              <w:sz w:val="24"/>
              <w:szCs w:val="24"/>
              <w:lang w:eastAsia="es-ES_tradnl"/>
            </w:rPr>
          </w:pPr>
          <w:ins w:id="11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"_Toc494809763"</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4.3.1.  Obtener pacientes</w:t>
            </w:r>
            <w:r>
              <w:rPr>
                <w:noProof/>
                <w:webHidden/>
              </w:rPr>
              <w:tab/>
            </w:r>
            <w:r>
              <w:rPr>
                <w:noProof/>
                <w:webHidden/>
              </w:rPr>
              <w:fldChar w:fldCharType="begin"/>
            </w:r>
            <w:r>
              <w:rPr>
                <w:noProof/>
                <w:webHidden/>
              </w:rPr>
              <w:instrText xml:space="preserve"> PAGEREF _Toc494809763 \h </w:instrText>
            </w:r>
            <w:r>
              <w:rPr>
                <w:noProof/>
                <w:webHidden/>
              </w:rPr>
            </w:r>
          </w:ins>
          <w:r>
            <w:rPr>
              <w:noProof/>
              <w:webHidden/>
            </w:rPr>
            <w:fldChar w:fldCharType="separate"/>
          </w:r>
          <w:ins w:id="113" w:author="GONZALEZ DIAZ, BORJA" w:date="2017-10-03T16:00:00Z">
            <w:r>
              <w:rPr>
                <w:noProof/>
                <w:webHidden/>
              </w:rPr>
              <w:t>36</w:t>
            </w:r>
            <w:r>
              <w:rPr>
                <w:noProof/>
                <w:webHidden/>
              </w:rPr>
              <w:fldChar w:fldCharType="end"/>
            </w:r>
            <w:r w:rsidRPr="009D2C6B">
              <w:rPr>
                <w:rStyle w:val="Hipervnculo"/>
                <w:noProof/>
              </w:rPr>
              <w:fldChar w:fldCharType="end"/>
            </w:r>
          </w:ins>
        </w:p>
        <w:p w14:paraId="2C544102" w14:textId="77777777" w:rsidR="00890B04" w:rsidRDefault="00890B04">
          <w:pPr>
            <w:pStyle w:val="TDC3"/>
            <w:rPr>
              <w:ins w:id="114" w:author="GONZALEZ DIAZ, BORJA" w:date="2017-10-03T16:00:00Z"/>
              <w:i w:val="0"/>
              <w:iCs w:val="0"/>
              <w:noProof/>
              <w:sz w:val="24"/>
              <w:szCs w:val="24"/>
              <w:lang w:eastAsia="es-ES_tradnl"/>
            </w:rPr>
          </w:pPr>
          <w:ins w:id="11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"_Toc494809764"</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4.3.2.  Borrar Paciente</w:t>
            </w:r>
            <w:r>
              <w:rPr>
                <w:noProof/>
                <w:webHidden/>
              </w:rPr>
              <w:tab/>
            </w:r>
            <w:r>
              <w:rPr>
                <w:noProof/>
                <w:webHidden/>
              </w:rPr>
              <w:fldChar w:fldCharType="begin"/>
            </w:r>
            <w:r>
              <w:rPr>
                <w:noProof/>
                <w:webHidden/>
              </w:rPr>
              <w:instrText xml:space="preserve"> PAGEREF _Toc494809764 \h </w:instrText>
            </w:r>
            <w:r>
              <w:rPr>
                <w:noProof/>
                <w:webHidden/>
              </w:rPr>
            </w:r>
          </w:ins>
          <w:r>
            <w:rPr>
              <w:noProof/>
              <w:webHidden/>
            </w:rPr>
            <w:fldChar w:fldCharType="separate"/>
          </w:r>
          <w:ins w:id="116" w:author="GONZALEZ DIAZ, BORJA" w:date="2017-10-03T16:00:00Z">
            <w:r>
              <w:rPr>
                <w:noProof/>
                <w:webHidden/>
              </w:rPr>
              <w:t>38</w:t>
            </w:r>
            <w:r>
              <w:rPr>
                <w:noProof/>
                <w:webHidden/>
              </w:rPr>
              <w:fldChar w:fldCharType="end"/>
            </w:r>
            <w:r w:rsidRPr="009D2C6B">
              <w:rPr>
                <w:rStyle w:val="Hipervnculo"/>
                <w:noProof/>
              </w:rPr>
              <w:fldChar w:fldCharType="end"/>
            </w:r>
          </w:ins>
        </w:p>
        <w:p w14:paraId="374EC13F" w14:textId="77777777" w:rsidR="00890B04" w:rsidRDefault="00890B04">
          <w:pPr>
            <w:pStyle w:val="TDC3"/>
            <w:rPr>
              <w:ins w:id="117" w:author="GONZALEZ DIAZ, BORJA" w:date="2017-10-03T16:00:00Z"/>
              <w:i w:val="0"/>
              <w:iCs w:val="0"/>
              <w:noProof/>
              <w:sz w:val="24"/>
              <w:szCs w:val="24"/>
              <w:lang w:eastAsia="es-ES_tradnl"/>
            </w:rPr>
          </w:pPr>
          <w:ins w:id="11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"_Toc494809765"</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4.3.3.  Añadir un Paciente</w:t>
            </w:r>
            <w:r>
              <w:rPr>
                <w:noProof/>
                <w:webHidden/>
              </w:rPr>
              <w:tab/>
            </w:r>
            <w:r>
              <w:rPr>
                <w:noProof/>
                <w:webHidden/>
              </w:rPr>
              <w:fldChar w:fldCharType="begin"/>
            </w:r>
            <w:r>
              <w:rPr>
                <w:noProof/>
                <w:webHidden/>
              </w:rPr>
              <w:instrText xml:space="preserve"> PAGEREF _Toc494809765 \h </w:instrText>
            </w:r>
            <w:r>
              <w:rPr>
                <w:noProof/>
                <w:webHidden/>
              </w:rPr>
            </w:r>
          </w:ins>
          <w:r>
            <w:rPr>
              <w:noProof/>
              <w:webHidden/>
            </w:rPr>
            <w:fldChar w:fldCharType="separate"/>
          </w:r>
          <w:ins w:id="119" w:author="GONZALEZ DIAZ, BORJA" w:date="2017-10-03T16:00:00Z">
            <w:r>
              <w:rPr>
                <w:noProof/>
                <w:webHidden/>
              </w:rPr>
              <w:t>41</w:t>
            </w:r>
            <w:r>
              <w:rPr>
                <w:noProof/>
                <w:webHidden/>
              </w:rPr>
              <w:fldChar w:fldCharType="end"/>
            </w:r>
            <w:r w:rsidRPr="009D2C6B">
              <w:rPr>
                <w:rStyle w:val="Hipervnculo"/>
                <w:noProof/>
              </w:rPr>
              <w:fldChar w:fldCharType="end"/>
            </w:r>
          </w:ins>
        </w:p>
        <w:p w14:paraId="63585E5C" w14:textId="77777777" w:rsidR="00890B04" w:rsidRDefault="00890B04">
          <w:pPr>
            <w:pStyle w:val="TDC3"/>
            <w:rPr>
              <w:ins w:id="120" w:author="GONZALEZ DIAZ, BORJA" w:date="2017-10-03T16:00:00Z"/>
              <w:i w:val="0"/>
              <w:iCs w:val="0"/>
              <w:noProof/>
              <w:sz w:val="24"/>
              <w:szCs w:val="24"/>
              <w:lang w:eastAsia="es-ES_tradnl"/>
            </w:rPr>
          </w:pPr>
          <w:ins w:id="12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"_Toc494809766"</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4.3.4.  Obtener datos de movimiento de un paciente</w:t>
            </w:r>
            <w:r>
              <w:rPr>
                <w:noProof/>
                <w:webHidden/>
              </w:rPr>
              <w:tab/>
            </w:r>
            <w:r>
              <w:rPr>
                <w:noProof/>
                <w:webHidden/>
              </w:rPr>
              <w:fldChar w:fldCharType="begin"/>
            </w:r>
            <w:r>
              <w:rPr>
                <w:noProof/>
                <w:webHidden/>
              </w:rPr>
              <w:instrText xml:space="preserve"> PAGEREF _Toc494809766 \h </w:instrText>
            </w:r>
            <w:r>
              <w:rPr>
                <w:noProof/>
                <w:webHidden/>
              </w:rPr>
            </w:r>
          </w:ins>
          <w:r>
            <w:rPr>
              <w:noProof/>
              <w:webHidden/>
            </w:rPr>
            <w:fldChar w:fldCharType="separate"/>
          </w:r>
          <w:ins w:id="122" w:author="GONZALEZ DIAZ, BORJA" w:date="2017-10-03T16:00:00Z">
            <w:r>
              <w:rPr>
                <w:noProof/>
                <w:webHidden/>
              </w:rPr>
              <w:t>44</w:t>
            </w:r>
            <w:r>
              <w:rPr>
                <w:noProof/>
                <w:webHidden/>
              </w:rPr>
              <w:fldChar w:fldCharType="end"/>
            </w:r>
            <w:r w:rsidRPr="009D2C6B">
              <w:rPr>
                <w:rStyle w:val="Hipervnculo"/>
                <w:noProof/>
              </w:rPr>
              <w:fldChar w:fldCharType="end"/>
            </w:r>
          </w:ins>
        </w:p>
        <w:p w14:paraId="5028CC68" w14:textId="77777777" w:rsidR="00890B04" w:rsidRDefault="00890B04">
          <w:pPr>
            <w:pStyle w:val="TDC3"/>
            <w:rPr>
              <w:ins w:id="123" w:author="GONZALEZ DIAZ, BORJA" w:date="2017-10-03T16:00:00Z"/>
              <w:i w:val="0"/>
              <w:iCs w:val="0"/>
              <w:noProof/>
              <w:sz w:val="24"/>
              <w:szCs w:val="24"/>
              <w:lang w:eastAsia="es-ES_tradnl"/>
            </w:rPr>
          </w:pPr>
          <w:ins w:id="12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"_Toc494809767"</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4.3.5.  Añadir datos de movimiento</w:t>
            </w:r>
            <w:r>
              <w:rPr>
                <w:noProof/>
                <w:webHidden/>
              </w:rPr>
              <w:tab/>
            </w:r>
            <w:r>
              <w:rPr>
                <w:noProof/>
                <w:webHidden/>
              </w:rPr>
              <w:fldChar w:fldCharType="begin"/>
            </w:r>
            <w:r>
              <w:rPr>
                <w:noProof/>
                <w:webHidden/>
              </w:rPr>
              <w:instrText xml:space="preserve"> PAGEREF _Toc494809767 \h </w:instrText>
            </w:r>
            <w:r>
              <w:rPr>
                <w:noProof/>
                <w:webHidden/>
              </w:rPr>
            </w:r>
          </w:ins>
          <w:r>
            <w:rPr>
              <w:noProof/>
              <w:webHidden/>
            </w:rPr>
            <w:fldChar w:fldCharType="separate"/>
          </w:r>
          <w:ins w:id="125" w:author="GONZALEZ DIAZ, BORJA" w:date="2017-10-03T16:00:00Z">
            <w:r>
              <w:rPr>
                <w:noProof/>
                <w:webHidden/>
              </w:rPr>
              <w:t>47</w:t>
            </w:r>
            <w:r>
              <w:rPr>
                <w:noProof/>
                <w:webHidden/>
              </w:rPr>
              <w:fldChar w:fldCharType="end"/>
            </w:r>
            <w:r w:rsidRPr="009D2C6B">
              <w:rPr>
                <w:rStyle w:val="Hipervnculo"/>
                <w:noProof/>
              </w:rPr>
              <w:fldChar w:fldCharType="end"/>
            </w:r>
          </w:ins>
        </w:p>
        <w:p w14:paraId="48369B94" w14:textId="77777777" w:rsidR="00890B04" w:rsidRDefault="00890B04">
          <w:pPr>
            <w:pStyle w:val="TDC3"/>
            <w:rPr>
              <w:ins w:id="126" w:author="GONZALEZ DIAZ, BORJA" w:date="2017-10-03T16:00:00Z"/>
              <w:i w:val="0"/>
              <w:iCs w:val="0"/>
              <w:noProof/>
              <w:sz w:val="24"/>
              <w:szCs w:val="24"/>
              <w:lang w:eastAsia="es-ES_tradnl"/>
            </w:rPr>
          </w:pPr>
          <w:ins w:id="12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"_Toc494809768"</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4.3.6.  Borrar una sesión de movimientos</w:t>
            </w:r>
            <w:r>
              <w:rPr>
                <w:noProof/>
                <w:webHidden/>
              </w:rPr>
              <w:tab/>
            </w:r>
            <w:r>
              <w:rPr>
                <w:noProof/>
                <w:webHidden/>
              </w:rPr>
              <w:fldChar w:fldCharType="begin"/>
            </w:r>
            <w:r>
              <w:rPr>
                <w:noProof/>
                <w:webHidden/>
              </w:rPr>
              <w:instrText xml:space="preserve"> PAGEREF _Toc494809768 \h </w:instrText>
            </w:r>
            <w:r>
              <w:rPr>
                <w:noProof/>
                <w:webHidden/>
              </w:rPr>
            </w:r>
          </w:ins>
          <w:r>
            <w:rPr>
              <w:noProof/>
              <w:webHidden/>
            </w:rPr>
            <w:fldChar w:fldCharType="separate"/>
          </w:r>
          <w:ins w:id="128" w:author="GONZALEZ DIAZ, BORJA" w:date="2017-10-03T16:00:00Z">
            <w:r>
              <w:rPr>
                <w:noProof/>
                <w:webHidden/>
              </w:rPr>
              <w:t>51</w:t>
            </w:r>
            <w:r>
              <w:rPr>
                <w:noProof/>
                <w:webHidden/>
              </w:rPr>
              <w:fldChar w:fldCharType="end"/>
            </w:r>
            <w:r w:rsidRPr="009D2C6B">
              <w:rPr>
                <w:rStyle w:val="Hipervnculo"/>
                <w:noProof/>
              </w:rPr>
              <w:fldChar w:fldCharType="end"/>
            </w:r>
          </w:ins>
        </w:p>
        <w:p w14:paraId="71FB68E2" w14:textId="77777777" w:rsidR="00890B04" w:rsidRDefault="00890B04">
          <w:pPr>
            <w:pStyle w:val="TDC3"/>
            <w:rPr>
              <w:ins w:id="129" w:author="GONZALEZ DIAZ, BORJA" w:date="2017-10-03T16:00:00Z"/>
              <w:i w:val="0"/>
              <w:iCs w:val="0"/>
              <w:noProof/>
              <w:sz w:val="24"/>
              <w:szCs w:val="24"/>
              <w:lang w:eastAsia="es-ES_tradnl"/>
            </w:rPr>
          </w:pPr>
          <w:ins w:id="130" w:author="GONZALEZ DIAZ, BORJA" w:date="2017-10-03T16:00:00Z">
            <w:r w:rsidRPr="009D2C6B">
              <w:rPr>
                <w:rStyle w:val="Hipervnculo"/>
                <w:noProof/>
              </w:rPr>
              <w:lastRenderedPageBreak/>
              <w:fldChar w:fldCharType="begin"/>
            </w:r>
            <w:r w:rsidRPr="009D2C6B">
              <w:rPr>
                <w:rStyle w:val="Hipervnculo"/>
                <w:noProof/>
              </w:rPr>
              <w:instrText xml:space="preserve"> </w:instrText>
            </w:r>
            <w:r>
              <w:rPr>
                <w:noProof/>
              </w:rPr>
              <w:instrText>HYPERLINK \l "_Toc494809769"</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4.3.7 Mostrar un gráfico de un movimiento</w:t>
            </w:r>
            <w:r>
              <w:rPr>
                <w:noProof/>
                <w:webHidden/>
              </w:rPr>
              <w:tab/>
            </w:r>
            <w:r>
              <w:rPr>
                <w:noProof/>
                <w:webHidden/>
              </w:rPr>
              <w:fldChar w:fldCharType="begin"/>
            </w:r>
            <w:r>
              <w:rPr>
                <w:noProof/>
                <w:webHidden/>
              </w:rPr>
              <w:instrText xml:space="preserve"> PAGEREF _Toc494809769 \h </w:instrText>
            </w:r>
            <w:r>
              <w:rPr>
                <w:noProof/>
                <w:webHidden/>
              </w:rPr>
            </w:r>
          </w:ins>
          <w:r>
            <w:rPr>
              <w:noProof/>
              <w:webHidden/>
            </w:rPr>
            <w:fldChar w:fldCharType="separate"/>
          </w:r>
          <w:ins w:id="131" w:author="GONZALEZ DIAZ, BORJA" w:date="2017-10-03T16:00:00Z">
            <w:r>
              <w:rPr>
                <w:noProof/>
                <w:webHidden/>
              </w:rPr>
              <w:t>54</w:t>
            </w:r>
            <w:r>
              <w:rPr>
                <w:noProof/>
                <w:webHidden/>
              </w:rPr>
              <w:fldChar w:fldCharType="end"/>
            </w:r>
            <w:r w:rsidRPr="009D2C6B">
              <w:rPr>
                <w:rStyle w:val="Hipervnculo"/>
                <w:noProof/>
              </w:rPr>
              <w:fldChar w:fldCharType="end"/>
            </w:r>
          </w:ins>
        </w:p>
        <w:p w14:paraId="54F3AA6D" w14:textId="77777777" w:rsidR="00890B04" w:rsidRDefault="00890B04">
          <w:pPr>
            <w:pStyle w:val="TDC3"/>
            <w:rPr>
              <w:ins w:id="132" w:author="GONZALEZ DIAZ, BORJA" w:date="2017-10-03T16:00:00Z"/>
              <w:i w:val="0"/>
              <w:iCs w:val="0"/>
              <w:noProof/>
              <w:sz w:val="24"/>
              <w:szCs w:val="24"/>
              <w:lang w:eastAsia="es-ES_tradnl"/>
            </w:rPr>
          </w:pPr>
          <w:ins w:id="13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"_Toc494809770"</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4.3.8 Mostrar un gráfico de evolución de un movimiento</w:t>
            </w:r>
            <w:r>
              <w:rPr>
                <w:noProof/>
                <w:webHidden/>
              </w:rPr>
              <w:tab/>
            </w:r>
            <w:r>
              <w:rPr>
                <w:noProof/>
                <w:webHidden/>
              </w:rPr>
              <w:fldChar w:fldCharType="begin"/>
            </w:r>
            <w:r>
              <w:rPr>
                <w:noProof/>
                <w:webHidden/>
              </w:rPr>
              <w:instrText xml:space="preserve"> PAGEREF _Toc494809770 \h </w:instrText>
            </w:r>
            <w:r>
              <w:rPr>
                <w:noProof/>
                <w:webHidden/>
              </w:rPr>
            </w:r>
          </w:ins>
          <w:r>
            <w:rPr>
              <w:noProof/>
              <w:webHidden/>
            </w:rPr>
            <w:fldChar w:fldCharType="separate"/>
          </w:r>
          <w:ins w:id="134" w:author="GONZALEZ DIAZ, BORJA" w:date="2017-10-03T16:00:00Z">
            <w:r>
              <w:rPr>
                <w:noProof/>
                <w:webHidden/>
              </w:rPr>
              <w:t>57</w:t>
            </w:r>
            <w:r>
              <w:rPr>
                <w:noProof/>
                <w:webHidden/>
              </w:rPr>
              <w:fldChar w:fldCharType="end"/>
            </w:r>
            <w:r w:rsidRPr="009D2C6B">
              <w:rPr>
                <w:rStyle w:val="Hipervnculo"/>
                <w:noProof/>
              </w:rPr>
              <w:fldChar w:fldCharType="end"/>
            </w:r>
          </w:ins>
        </w:p>
        <w:p w14:paraId="22DDE90C" w14:textId="77777777" w:rsidR="00890B04" w:rsidRDefault="00890B04">
          <w:pPr>
            <w:pStyle w:val="TDC2"/>
            <w:rPr>
              <w:ins w:id="135" w:author="GONZALEZ DIAZ, BORJA" w:date="2017-10-03T16:00:00Z"/>
              <w:noProof/>
              <w:sz w:val="24"/>
              <w:szCs w:val="24"/>
              <w:lang w:eastAsia="es-ES_tradnl"/>
            </w:rPr>
          </w:pPr>
          <w:ins w:id="13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"_Toc494809771"</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4.4. Diagrama de flujo</w:t>
            </w:r>
            <w:r>
              <w:rPr>
                <w:noProof/>
                <w:webHidden/>
              </w:rPr>
              <w:tab/>
            </w:r>
            <w:r>
              <w:rPr>
                <w:noProof/>
                <w:webHidden/>
              </w:rPr>
              <w:fldChar w:fldCharType="begin"/>
            </w:r>
            <w:r>
              <w:rPr>
                <w:noProof/>
                <w:webHidden/>
              </w:rPr>
              <w:instrText xml:space="preserve"> PAGEREF _Toc494809771 \h </w:instrText>
            </w:r>
            <w:r>
              <w:rPr>
                <w:noProof/>
                <w:webHidden/>
              </w:rPr>
            </w:r>
          </w:ins>
          <w:r>
            <w:rPr>
              <w:noProof/>
              <w:webHidden/>
            </w:rPr>
            <w:fldChar w:fldCharType="separate"/>
          </w:r>
          <w:ins w:id="137" w:author="GONZALEZ DIAZ, BORJA" w:date="2017-10-03T16:00:00Z">
            <w:r>
              <w:rPr>
                <w:noProof/>
                <w:webHidden/>
              </w:rPr>
              <w:t>65</w:t>
            </w:r>
            <w:r>
              <w:rPr>
                <w:noProof/>
                <w:webHidden/>
              </w:rPr>
              <w:fldChar w:fldCharType="end"/>
            </w:r>
            <w:r w:rsidRPr="009D2C6B">
              <w:rPr>
                <w:rStyle w:val="Hipervnculo"/>
                <w:noProof/>
              </w:rPr>
              <w:fldChar w:fldCharType="end"/>
            </w:r>
          </w:ins>
        </w:p>
        <w:p w14:paraId="364235D8" w14:textId="77777777" w:rsidR="00890B04" w:rsidRDefault="00890B04">
          <w:pPr>
            <w:pStyle w:val="TDC1"/>
            <w:rPr>
              <w:ins w:id="138" w:author="GONZALEZ DIAZ, BORJA" w:date="2017-10-03T16:00:00Z"/>
              <w:rFonts w:asciiTheme="minorHAnsi" w:hAnsiTheme="minorHAnsi"/>
              <w:b w:val="0"/>
              <w:bCs w:val="0"/>
              <w:noProof/>
              <w:color w:val="auto"/>
              <w:lang w:eastAsia="es-ES_tradnl"/>
            </w:rPr>
          </w:pPr>
          <w:ins w:id="13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"_Toc494809772"</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5.  Pruebas</w:t>
            </w:r>
            <w:r>
              <w:rPr>
                <w:noProof/>
                <w:webHidden/>
              </w:rPr>
              <w:tab/>
            </w:r>
            <w:r>
              <w:rPr>
                <w:noProof/>
                <w:webHidden/>
              </w:rPr>
              <w:fldChar w:fldCharType="begin"/>
            </w:r>
            <w:r>
              <w:rPr>
                <w:noProof/>
                <w:webHidden/>
              </w:rPr>
              <w:instrText xml:space="preserve"> PAGEREF _Toc494809772 \h </w:instrText>
            </w:r>
            <w:r>
              <w:rPr>
                <w:noProof/>
                <w:webHidden/>
              </w:rPr>
            </w:r>
          </w:ins>
          <w:r>
            <w:rPr>
              <w:noProof/>
              <w:webHidden/>
            </w:rPr>
            <w:fldChar w:fldCharType="separate"/>
          </w:r>
          <w:ins w:id="140" w:author="GONZALEZ DIAZ, BORJA" w:date="2017-10-03T16:00:00Z">
            <w:r>
              <w:rPr>
                <w:noProof/>
                <w:webHidden/>
              </w:rPr>
              <w:t>67</w:t>
            </w:r>
            <w:r>
              <w:rPr>
                <w:noProof/>
                <w:webHidden/>
              </w:rPr>
              <w:fldChar w:fldCharType="end"/>
            </w:r>
            <w:r w:rsidRPr="009D2C6B">
              <w:rPr>
                <w:rStyle w:val="Hipervnculo"/>
                <w:noProof/>
              </w:rPr>
              <w:fldChar w:fldCharType="end"/>
            </w:r>
          </w:ins>
        </w:p>
        <w:p w14:paraId="25187A0F" w14:textId="77777777" w:rsidR="00890B04" w:rsidRDefault="00890B04">
          <w:pPr>
            <w:pStyle w:val="TDC2"/>
            <w:rPr>
              <w:ins w:id="141" w:author="GONZALEZ DIAZ, BORJA" w:date="2017-10-03T16:00:00Z"/>
              <w:noProof/>
              <w:sz w:val="24"/>
              <w:szCs w:val="24"/>
              <w:lang w:eastAsia="es-ES_tradnl"/>
            </w:rPr>
          </w:pPr>
          <w:ins w:id="14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"_Toc494809773"</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5.1.  Pruebas de sistema</w:t>
            </w:r>
            <w:r>
              <w:rPr>
                <w:noProof/>
                <w:webHidden/>
              </w:rPr>
              <w:tab/>
            </w:r>
            <w:r>
              <w:rPr>
                <w:noProof/>
                <w:webHidden/>
              </w:rPr>
              <w:fldChar w:fldCharType="begin"/>
            </w:r>
            <w:r>
              <w:rPr>
                <w:noProof/>
                <w:webHidden/>
              </w:rPr>
              <w:instrText xml:space="preserve"> PAGEREF _Toc494809773 \h </w:instrText>
            </w:r>
            <w:r>
              <w:rPr>
                <w:noProof/>
                <w:webHidden/>
              </w:rPr>
            </w:r>
          </w:ins>
          <w:r>
            <w:rPr>
              <w:noProof/>
              <w:webHidden/>
            </w:rPr>
            <w:fldChar w:fldCharType="separate"/>
          </w:r>
          <w:ins w:id="143" w:author="GONZALEZ DIAZ, BORJA" w:date="2017-10-03T16:00:00Z">
            <w:r>
              <w:rPr>
                <w:noProof/>
                <w:webHidden/>
              </w:rPr>
              <w:t>67</w:t>
            </w:r>
            <w:r>
              <w:rPr>
                <w:noProof/>
                <w:webHidden/>
              </w:rPr>
              <w:fldChar w:fldCharType="end"/>
            </w:r>
            <w:r w:rsidRPr="009D2C6B">
              <w:rPr>
                <w:rStyle w:val="Hipervnculo"/>
                <w:noProof/>
              </w:rPr>
              <w:fldChar w:fldCharType="end"/>
            </w:r>
          </w:ins>
        </w:p>
        <w:p w14:paraId="370F5C14" w14:textId="77777777" w:rsidR="00890B04" w:rsidRDefault="00890B04">
          <w:pPr>
            <w:pStyle w:val="TDC3"/>
            <w:rPr>
              <w:ins w:id="144" w:author="GONZALEZ DIAZ, BORJA" w:date="2017-10-03T16:00:00Z"/>
              <w:i w:val="0"/>
              <w:iCs w:val="0"/>
              <w:noProof/>
              <w:sz w:val="24"/>
              <w:szCs w:val="24"/>
              <w:lang w:eastAsia="es-ES_tradnl"/>
            </w:rPr>
          </w:pPr>
          <w:ins w:id="14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"_Toc494809774"</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5.1.1.  Obtener pacientes</w:t>
            </w:r>
            <w:r>
              <w:rPr>
                <w:noProof/>
                <w:webHidden/>
              </w:rPr>
              <w:tab/>
            </w:r>
            <w:r>
              <w:rPr>
                <w:noProof/>
                <w:webHidden/>
              </w:rPr>
              <w:fldChar w:fldCharType="begin"/>
            </w:r>
            <w:r>
              <w:rPr>
                <w:noProof/>
                <w:webHidden/>
              </w:rPr>
              <w:instrText xml:space="preserve"> PAGEREF _Toc494809774 \h </w:instrText>
            </w:r>
            <w:r>
              <w:rPr>
                <w:noProof/>
                <w:webHidden/>
              </w:rPr>
            </w:r>
          </w:ins>
          <w:r>
            <w:rPr>
              <w:noProof/>
              <w:webHidden/>
            </w:rPr>
            <w:fldChar w:fldCharType="separate"/>
          </w:r>
          <w:ins w:id="146" w:author="GONZALEZ DIAZ, BORJA" w:date="2017-10-03T16:00:00Z">
            <w:r>
              <w:rPr>
                <w:noProof/>
                <w:webHidden/>
              </w:rPr>
              <w:t>67</w:t>
            </w:r>
            <w:r>
              <w:rPr>
                <w:noProof/>
                <w:webHidden/>
              </w:rPr>
              <w:fldChar w:fldCharType="end"/>
            </w:r>
            <w:r w:rsidRPr="009D2C6B">
              <w:rPr>
                <w:rStyle w:val="Hipervnculo"/>
                <w:noProof/>
              </w:rPr>
              <w:fldChar w:fldCharType="end"/>
            </w:r>
          </w:ins>
        </w:p>
        <w:p w14:paraId="634C41CE" w14:textId="77777777" w:rsidR="00890B04" w:rsidRDefault="00890B04">
          <w:pPr>
            <w:pStyle w:val="TDC3"/>
            <w:rPr>
              <w:ins w:id="147" w:author="GONZALEZ DIAZ, BORJA" w:date="2017-10-03T16:00:00Z"/>
              <w:i w:val="0"/>
              <w:iCs w:val="0"/>
              <w:noProof/>
              <w:sz w:val="24"/>
              <w:szCs w:val="24"/>
              <w:lang w:eastAsia="es-ES_tradnl"/>
            </w:rPr>
          </w:pPr>
          <w:ins w:id="14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"_Toc494809775"</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5.1.2.  Añadir un paciente</w:t>
            </w:r>
            <w:r>
              <w:rPr>
                <w:noProof/>
                <w:webHidden/>
              </w:rPr>
              <w:tab/>
            </w:r>
            <w:r>
              <w:rPr>
                <w:noProof/>
                <w:webHidden/>
              </w:rPr>
              <w:fldChar w:fldCharType="begin"/>
            </w:r>
            <w:r>
              <w:rPr>
                <w:noProof/>
                <w:webHidden/>
              </w:rPr>
              <w:instrText xml:space="preserve"> PAGEREF _Toc494809775 \h </w:instrText>
            </w:r>
            <w:r>
              <w:rPr>
                <w:noProof/>
                <w:webHidden/>
              </w:rPr>
            </w:r>
          </w:ins>
          <w:r>
            <w:rPr>
              <w:noProof/>
              <w:webHidden/>
            </w:rPr>
            <w:fldChar w:fldCharType="separate"/>
          </w:r>
          <w:ins w:id="149" w:author="GONZALEZ DIAZ, BORJA" w:date="2017-10-03T16:00:00Z">
            <w:r>
              <w:rPr>
                <w:noProof/>
                <w:webHidden/>
              </w:rPr>
              <w:t>68</w:t>
            </w:r>
            <w:r>
              <w:rPr>
                <w:noProof/>
                <w:webHidden/>
              </w:rPr>
              <w:fldChar w:fldCharType="end"/>
            </w:r>
            <w:r w:rsidRPr="009D2C6B">
              <w:rPr>
                <w:rStyle w:val="Hipervnculo"/>
                <w:noProof/>
              </w:rPr>
              <w:fldChar w:fldCharType="end"/>
            </w:r>
          </w:ins>
        </w:p>
        <w:p w14:paraId="7F85742B" w14:textId="77777777" w:rsidR="00890B04" w:rsidRDefault="00890B04">
          <w:pPr>
            <w:pStyle w:val="TDC3"/>
            <w:rPr>
              <w:ins w:id="150" w:author="GONZALEZ DIAZ, BORJA" w:date="2017-10-03T16:00:00Z"/>
              <w:i w:val="0"/>
              <w:iCs w:val="0"/>
              <w:noProof/>
              <w:sz w:val="24"/>
              <w:szCs w:val="24"/>
              <w:lang w:eastAsia="es-ES_tradnl"/>
            </w:rPr>
          </w:pPr>
          <w:ins w:id="15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"_Toc494809776"</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5.1.3.  Borrar un paciente</w:t>
            </w:r>
            <w:r>
              <w:rPr>
                <w:noProof/>
                <w:webHidden/>
              </w:rPr>
              <w:tab/>
            </w:r>
            <w:r>
              <w:rPr>
                <w:noProof/>
                <w:webHidden/>
              </w:rPr>
              <w:fldChar w:fldCharType="begin"/>
            </w:r>
            <w:r>
              <w:rPr>
                <w:noProof/>
                <w:webHidden/>
              </w:rPr>
              <w:instrText xml:space="preserve"> PAGEREF _Toc494809776 \h </w:instrText>
            </w:r>
            <w:r>
              <w:rPr>
                <w:noProof/>
                <w:webHidden/>
              </w:rPr>
            </w:r>
          </w:ins>
          <w:r>
            <w:rPr>
              <w:noProof/>
              <w:webHidden/>
            </w:rPr>
            <w:fldChar w:fldCharType="separate"/>
          </w:r>
          <w:ins w:id="152" w:author="GONZALEZ DIAZ, BORJA" w:date="2017-10-03T16:00:00Z">
            <w:r>
              <w:rPr>
                <w:noProof/>
                <w:webHidden/>
              </w:rPr>
              <w:t>69</w:t>
            </w:r>
            <w:r>
              <w:rPr>
                <w:noProof/>
                <w:webHidden/>
              </w:rPr>
              <w:fldChar w:fldCharType="end"/>
            </w:r>
            <w:r w:rsidRPr="009D2C6B">
              <w:rPr>
                <w:rStyle w:val="Hipervnculo"/>
                <w:noProof/>
              </w:rPr>
              <w:fldChar w:fldCharType="end"/>
            </w:r>
          </w:ins>
        </w:p>
        <w:p w14:paraId="3DC68AE2" w14:textId="77777777" w:rsidR="00890B04" w:rsidRDefault="00890B04">
          <w:pPr>
            <w:pStyle w:val="TDC3"/>
            <w:rPr>
              <w:ins w:id="153" w:author="GONZALEZ DIAZ, BORJA" w:date="2017-10-03T16:00:00Z"/>
              <w:i w:val="0"/>
              <w:iCs w:val="0"/>
              <w:noProof/>
              <w:sz w:val="24"/>
              <w:szCs w:val="24"/>
              <w:lang w:eastAsia="es-ES_tradnl"/>
            </w:rPr>
          </w:pPr>
          <w:ins w:id="15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"_Toc494809777"</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5.1.4.  Obtener datos de movimiento de un paciente</w:t>
            </w:r>
            <w:r>
              <w:rPr>
                <w:noProof/>
                <w:webHidden/>
              </w:rPr>
              <w:tab/>
            </w:r>
            <w:r>
              <w:rPr>
                <w:noProof/>
                <w:webHidden/>
              </w:rPr>
              <w:fldChar w:fldCharType="begin"/>
            </w:r>
            <w:r>
              <w:rPr>
                <w:noProof/>
                <w:webHidden/>
              </w:rPr>
              <w:instrText xml:space="preserve"> PAGEREF _Toc494809777 \h </w:instrText>
            </w:r>
            <w:r>
              <w:rPr>
                <w:noProof/>
                <w:webHidden/>
              </w:rPr>
            </w:r>
          </w:ins>
          <w:r>
            <w:rPr>
              <w:noProof/>
              <w:webHidden/>
            </w:rPr>
            <w:fldChar w:fldCharType="separate"/>
          </w:r>
          <w:ins w:id="155" w:author="GONZALEZ DIAZ, BORJA" w:date="2017-10-03T16:00:00Z">
            <w:r>
              <w:rPr>
                <w:noProof/>
                <w:webHidden/>
              </w:rPr>
              <w:t>70</w:t>
            </w:r>
            <w:r>
              <w:rPr>
                <w:noProof/>
                <w:webHidden/>
              </w:rPr>
              <w:fldChar w:fldCharType="end"/>
            </w:r>
            <w:r w:rsidRPr="009D2C6B">
              <w:rPr>
                <w:rStyle w:val="Hipervnculo"/>
                <w:noProof/>
              </w:rPr>
              <w:fldChar w:fldCharType="end"/>
            </w:r>
          </w:ins>
        </w:p>
        <w:p w14:paraId="04CAE449" w14:textId="77777777" w:rsidR="00890B04" w:rsidRDefault="00890B04">
          <w:pPr>
            <w:pStyle w:val="TDC3"/>
            <w:rPr>
              <w:ins w:id="156" w:author="GONZALEZ DIAZ, BORJA" w:date="2017-10-03T16:00:00Z"/>
              <w:i w:val="0"/>
              <w:iCs w:val="0"/>
              <w:noProof/>
              <w:sz w:val="24"/>
              <w:szCs w:val="24"/>
              <w:lang w:eastAsia="es-ES_tradnl"/>
            </w:rPr>
          </w:pPr>
          <w:ins w:id="15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"_Toc494809778"</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5.1.5.  Añadir datos de movimiento</w:t>
            </w:r>
            <w:r>
              <w:rPr>
                <w:noProof/>
                <w:webHidden/>
              </w:rPr>
              <w:tab/>
            </w:r>
            <w:r>
              <w:rPr>
                <w:noProof/>
                <w:webHidden/>
              </w:rPr>
              <w:fldChar w:fldCharType="begin"/>
            </w:r>
            <w:r>
              <w:rPr>
                <w:noProof/>
                <w:webHidden/>
              </w:rPr>
              <w:instrText xml:space="preserve"> PAGEREF _Toc494809778 \h </w:instrText>
            </w:r>
            <w:r>
              <w:rPr>
                <w:noProof/>
                <w:webHidden/>
              </w:rPr>
            </w:r>
          </w:ins>
          <w:r>
            <w:rPr>
              <w:noProof/>
              <w:webHidden/>
            </w:rPr>
            <w:fldChar w:fldCharType="separate"/>
          </w:r>
          <w:ins w:id="158" w:author="GONZALEZ DIAZ, BORJA" w:date="2017-10-03T16:00:00Z">
            <w:r>
              <w:rPr>
                <w:noProof/>
                <w:webHidden/>
              </w:rPr>
              <w:t>71</w:t>
            </w:r>
            <w:r>
              <w:rPr>
                <w:noProof/>
                <w:webHidden/>
              </w:rPr>
              <w:fldChar w:fldCharType="end"/>
            </w:r>
            <w:r w:rsidRPr="009D2C6B">
              <w:rPr>
                <w:rStyle w:val="Hipervnculo"/>
                <w:noProof/>
              </w:rPr>
              <w:fldChar w:fldCharType="end"/>
            </w:r>
          </w:ins>
        </w:p>
        <w:p w14:paraId="76A4725F" w14:textId="77777777" w:rsidR="00890B04" w:rsidRDefault="00890B04">
          <w:pPr>
            <w:pStyle w:val="TDC3"/>
            <w:rPr>
              <w:ins w:id="159" w:author="GONZALEZ DIAZ, BORJA" w:date="2017-10-03T16:00:00Z"/>
              <w:i w:val="0"/>
              <w:iCs w:val="0"/>
              <w:noProof/>
              <w:sz w:val="24"/>
              <w:szCs w:val="24"/>
              <w:lang w:eastAsia="es-ES_tradnl"/>
            </w:rPr>
          </w:pPr>
          <w:ins w:id="16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"_Toc494809779"</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5.1.6.  Borrar una sesión de movimientos</w:t>
            </w:r>
            <w:r>
              <w:rPr>
                <w:noProof/>
                <w:webHidden/>
              </w:rPr>
              <w:tab/>
            </w:r>
            <w:r>
              <w:rPr>
                <w:noProof/>
                <w:webHidden/>
              </w:rPr>
              <w:fldChar w:fldCharType="begin"/>
            </w:r>
            <w:r>
              <w:rPr>
                <w:noProof/>
                <w:webHidden/>
              </w:rPr>
              <w:instrText xml:space="preserve"> PAGEREF _Toc494809779 \h </w:instrText>
            </w:r>
            <w:r>
              <w:rPr>
                <w:noProof/>
                <w:webHidden/>
              </w:rPr>
            </w:r>
          </w:ins>
          <w:r>
            <w:rPr>
              <w:noProof/>
              <w:webHidden/>
            </w:rPr>
            <w:fldChar w:fldCharType="separate"/>
          </w:r>
          <w:ins w:id="161" w:author="GONZALEZ DIAZ, BORJA" w:date="2017-10-03T16:00:00Z">
            <w:r>
              <w:rPr>
                <w:noProof/>
                <w:webHidden/>
              </w:rPr>
              <w:t>72</w:t>
            </w:r>
            <w:r>
              <w:rPr>
                <w:noProof/>
                <w:webHidden/>
              </w:rPr>
              <w:fldChar w:fldCharType="end"/>
            </w:r>
            <w:r w:rsidRPr="009D2C6B">
              <w:rPr>
                <w:rStyle w:val="Hipervnculo"/>
                <w:noProof/>
              </w:rPr>
              <w:fldChar w:fldCharType="end"/>
            </w:r>
          </w:ins>
        </w:p>
        <w:p w14:paraId="1DC4AD03" w14:textId="77777777" w:rsidR="00890B04" w:rsidRDefault="00890B04">
          <w:pPr>
            <w:pStyle w:val="TDC3"/>
            <w:rPr>
              <w:ins w:id="162" w:author="GONZALEZ DIAZ, BORJA" w:date="2017-10-03T16:00:00Z"/>
              <w:i w:val="0"/>
              <w:iCs w:val="0"/>
              <w:noProof/>
              <w:sz w:val="24"/>
              <w:szCs w:val="24"/>
              <w:lang w:eastAsia="es-ES_tradnl"/>
            </w:rPr>
          </w:pPr>
          <w:ins w:id="16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"_Toc494809780"</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5.1.7. Mostrar un gráfico de un movimiento</w:t>
            </w:r>
            <w:r>
              <w:rPr>
                <w:noProof/>
                <w:webHidden/>
              </w:rPr>
              <w:tab/>
            </w:r>
            <w:r>
              <w:rPr>
                <w:noProof/>
                <w:webHidden/>
              </w:rPr>
              <w:fldChar w:fldCharType="begin"/>
            </w:r>
            <w:r>
              <w:rPr>
                <w:noProof/>
                <w:webHidden/>
              </w:rPr>
              <w:instrText xml:space="preserve"> PAGEREF _Toc494809780 \h </w:instrText>
            </w:r>
            <w:r>
              <w:rPr>
                <w:noProof/>
                <w:webHidden/>
              </w:rPr>
            </w:r>
          </w:ins>
          <w:r>
            <w:rPr>
              <w:noProof/>
              <w:webHidden/>
            </w:rPr>
            <w:fldChar w:fldCharType="separate"/>
          </w:r>
          <w:ins w:id="164" w:author="GONZALEZ DIAZ, BORJA" w:date="2017-10-03T16:00:00Z">
            <w:r>
              <w:rPr>
                <w:noProof/>
                <w:webHidden/>
              </w:rPr>
              <w:t>74</w:t>
            </w:r>
            <w:r>
              <w:rPr>
                <w:noProof/>
                <w:webHidden/>
              </w:rPr>
              <w:fldChar w:fldCharType="end"/>
            </w:r>
            <w:r w:rsidRPr="009D2C6B">
              <w:rPr>
                <w:rStyle w:val="Hipervnculo"/>
                <w:noProof/>
              </w:rPr>
              <w:fldChar w:fldCharType="end"/>
            </w:r>
          </w:ins>
        </w:p>
        <w:p w14:paraId="1D2E015E" w14:textId="77777777" w:rsidR="00890B04" w:rsidRDefault="00890B04">
          <w:pPr>
            <w:pStyle w:val="TDC3"/>
            <w:rPr>
              <w:ins w:id="165" w:author="GONZALEZ DIAZ, BORJA" w:date="2017-10-03T16:00:00Z"/>
              <w:i w:val="0"/>
              <w:iCs w:val="0"/>
              <w:noProof/>
              <w:sz w:val="24"/>
              <w:szCs w:val="24"/>
              <w:lang w:eastAsia="es-ES_tradnl"/>
            </w:rPr>
          </w:pPr>
          <w:ins w:id="16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"_Toc494809781"</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5.1.8. Mostrar un gráfico de evolución de un movimiento</w:t>
            </w:r>
            <w:r>
              <w:rPr>
                <w:noProof/>
                <w:webHidden/>
              </w:rPr>
              <w:tab/>
            </w:r>
            <w:r>
              <w:rPr>
                <w:noProof/>
                <w:webHidden/>
              </w:rPr>
              <w:fldChar w:fldCharType="begin"/>
            </w:r>
            <w:r>
              <w:rPr>
                <w:noProof/>
                <w:webHidden/>
              </w:rPr>
              <w:instrText xml:space="preserve"> PAGEREF _Toc494809781 \h </w:instrText>
            </w:r>
            <w:r>
              <w:rPr>
                <w:noProof/>
                <w:webHidden/>
              </w:rPr>
            </w:r>
          </w:ins>
          <w:r>
            <w:rPr>
              <w:noProof/>
              <w:webHidden/>
            </w:rPr>
            <w:fldChar w:fldCharType="separate"/>
          </w:r>
          <w:ins w:id="167" w:author="GONZALEZ DIAZ, BORJA" w:date="2017-10-03T16:00:00Z">
            <w:r>
              <w:rPr>
                <w:noProof/>
                <w:webHidden/>
              </w:rPr>
              <w:t>75</w:t>
            </w:r>
            <w:r>
              <w:rPr>
                <w:noProof/>
                <w:webHidden/>
              </w:rPr>
              <w:fldChar w:fldCharType="end"/>
            </w:r>
            <w:r w:rsidRPr="009D2C6B">
              <w:rPr>
                <w:rStyle w:val="Hipervnculo"/>
                <w:noProof/>
              </w:rPr>
              <w:fldChar w:fldCharType="end"/>
            </w:r>
          </w:ins>
        </w:p>
        <w:p w14:paraId="08F72C3F" w14:textId="77777777" w:rsidR="00890B04" w:rsidRDefault="00890B04">
          <w:pPr>
            <w:pStyle w:val="TDC1"/>
            <w:rPr>
              <w:ins w:id="168" w:author="GONZALEZ DIAZ, BORJA" w:date="2017-10-03T16:00:00Z"/>
              <w:rFonts w:asciiTheme="minorHAnsi" w:hAnsiTheme="minorHAnsi"/>
              <w:b w:val="0"/>
              <w:bCs w:val="0"/>
              <w:noProof/>
              <w:color w:val="auto"/>
              <w:lang w:eastAsia="es-ES_tradnl"/>
            </w:rPr>
          </w:pPr>
          <w:ins w:id="16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"_Toc494809782"</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6.  Resultados y conclusiones</w:t>
            </w:r>
            <w:r>
              <w:rPr>
                <w:noProof/>
                <w:webHidden/>
              </w:rPr>
              <w:tab/>
            </w:r>
            <w:r>
              <w:rPr>
                <w:noProof/>
                <w:webHidden/>
              </w:rPr>
              <w:fldChar w:fldCharType="begin"/>
            </w:r>
            <w:r>
              <w:rPr>
                <w:noProof/>
                <w:webHidden/>
              </w:rPr>
              <w:instrText xml:space="preserve"> PAGEREF _Toc494809782 \h </w:instrText>
            </w:r>
            <w:r>
              <w:rPr>
                <w:noProof/>
                <w:webHidden/>
              </w:rPr>
            </w:r>
          </w:ins>
          <w:r>
            <w:rPr>
              <w:noProof/>
              <w:webHidden/>
            </w:rPr>
            <w:fldChar w:fldCharType="separate"/>
          </w:r>
          <w:ins w:id="170" w:author="GONZALEZ DIAZ, BORJA" w:date="2017-10-03T16:00:00Z">
            <w:r>
              <w:rPr>
                <w:noProof/>
                <w:webHidden/>
              </w:rPr>
              <w:t>77</w:t>
            </w:r>
            <w:r>
              <w:rPr>
                <w:noProof/>
                <w:webHidden/>
              </w:rPr>
              <w:fldChar w:fldCharType="end"/>
            </w:r>
            <w:r w:rsidRPr="009D2C6B">
              <w:rPr>
                <w:rStyle w:val="Hipervnculo"/>
                <w:noProof/>
              </w:rPr>
              <w:fldChar w:fldCharType="end"/>
            </w:r>
          </w:ins>
        </w:p>
        <w:p w14:paraId="0D69301A" w14:textId="77777777" w:rsidR="00890B04" w:rsidRDefault="00890B04">
          <w:pPr>
            <w:pStyle w:val="TDC2"/>
            <w:rPr>
              <w:ins w:id="171" w:author="GONZALEZ DIAZ, BORJA" w:date="2017-10-03T16:00:00Z"/>
              <w:noProof/>
              <w:sz w:val="24"/>
              <w:szCs w:val="24"/>
              <w:lang w:eastAsia="es-ES_tradnl"/>
            </w:rPr>
          </w:pPr>
          <w:ins w:id="17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"_Toc494809783"</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6.1.  Resultados</w:t>
            </w:r>
            <w:r>
              <w:rPr>
                <w:noProof/>
                <w:webHidden/>
              </w:rPr>
              <w:tab/>
            </w:r>
            <w:r>
              <w:rPr>
                <w:noProof/>
                <w:webHidden/>
              </w:rPr>
              <w:fldChar w:fldCharType="begin"/>
            </w:r>
            <w:r>
              <w:rPr>
                <w:noProof/>
                <w:webHidden/>
              </w:rPr>
              <w:instrText xml:space="preserve"> PAGEREF _Toc494809783 \h </w:instrText>
            </w:r>
            <w:r>
              <w:rPr>
                <w:noProof/>
                <w:webHidden/>
              </w:rPr>
            </w:r>
          </w:ins>
          <w:r>
            <w:rPr>
              <w:noProof/>
              <w:webHidden/>
            </w:rPr>
            <w:fldChar w:fldCharType="separate"/>
          </w:r>
          <w:ins w:id="173" w:author="GONZALEZ DIAZ, BORJA" w:date="2017-10-03T16:00:00Z">
            <w:r>
              <w:rPr>
                <w:noProof/>
                <w:webHidden/>
              </w:rPr>
              <w:t>77</w:t>
            </w:r>
            <w:r>
              <w:rPr>
                <w:noProof/>
                <w:webHidden/>
              </w:rPr>
              <w:fldChar w:fldCharType="end"/>
            </w:r>
            <w:r w:rsidRPr="009D2C6B">
              <w:rPr>
                <w:rStyle w:val="Hipervnculo"/>
                <w:noProof/>
              </w:rPr>
              <w:fldChar w:fldCharType="end"/>
            </w:r>
          </w:ins>
        </w:p>
        <w:p w14:paraId="1767064D" w14:textId="77777777" w:rsidR="00890B04" w:rsidRDefault="00890B04">
          <w:pPr>
            <w:pStyle w:val="TDC2"/>
            <w:rPr>
              <w:ins w:id="174" w:author="GONZALEZ DIAZ, BORJA" w:date="2017-10-03T16:00:00Z"/>
              <w:noProof/>
              <w:sz w:val="24"/>
              <w:szCs w:val="24"/>
              <w:lang w:eastAsia="es-ES_tradnl"/>
            </w:rPr>
          </w:pPr>
          <w:ins w:id="17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"_Toc494809784"</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6.2. Conclusiones</w:t>
            </w:r>
            <w:r>
              <w:rPr>
                <w:noProof/>
                <w:webHidden/>
              </w:rPr>
              <w:tab/>
            </w:r>
            <w:r>
              <w:rPr>
                <w:noProof/>
                <w:webHidden/>
              </w:rPr>
              <w:fldChar w:fldCharType="begin"/>
            </w:r>
            <w:r>
              <w:rPr>
                <w:noProof/>
                <w:webHidden/>
              </w:rPr>
              <w:instrText xml:space="preserve"> PAGEREF _Toc494809784 \h </w:instrText>
            </w:r>
            <w:r>
              <w:rPr>
                <w:noProof/>
                <w:webHidden/>
              </w:rPr>
            </w:r>
          </w:ins>
          <w:r>
            <w:rPr>
              <w:noProof/>
              <w:webHidden/>
            </w:rPr>
            <w:fldChar w:fldCharType="separate"/>
          </w:r>
          <w:ins w:id="176" w:author="GONZALEZ DIAZ, BORJA" w:date="2017-10-03T16:00:00Z">
            <w:r>
              <w:rPr>
                <w:noProof/>
                <w:webHidden/>
              </w:rPr>
              <w:t>77</w:t>
            </w:r>
            <w:r>
              <w:rPr>
                <w:noProof/>
                <w:webHidden/>
              </w:rPr>
              <w:fldChar w:fldCharType="end"/>
            </w:r>
            <w:r w:rsidRPr="009D2C6B">
              <w:rPr>
                <w:rStyle w:val="Hipervnculo"/>
                <w:noProof/>
              </w:rPr>
              <w:fldChar w:fldCharType="end"/>
            </w:r>
          </w:ins>
        </w:p>
        <w:p w14:paraId="66697BEE" w14:textId="77777777" w:rsidR="00890B04" w:rsidRDefault="00890B04">
          <w:pPr>
            <w:pStyle w:val="TDC2"/>
            <w:rPr>
              <w:ins w:id="177" w:author="GONZALEZ DIAZ, BORJA" w:date="2017-10-03T16:00:00Z"/>
              <w:noProof/>
              <w:sz w:val="24"/>
              <w:szCs w:val="24"/>
              <w:lang w:eastAsia="es-ES_tradnl"/>
            </w:rPr>
          </w:pPr>
          <w:ins w:id="17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"_Toc494809785"</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6.3. Líneas de trabajo futuras</w:t>
            </w:r>
            <w:r>
              <w:rPr>
                <w:noProof/>
                <w:webHidden/>
              </w:rPr>
              <w:tab/>
            </w:r>
            <w:r>
              <w:rPr>
                <w:noProof/>
                <w:webHidden/>
              </w:rPr>
              <w:fldChar w:fldCharType="begin"/>
            </w:r>
            <w:r>
              <w:rPr>
                <w:noProof/>
                <w:webHidden/>
              </w:rPr>
              <w:instrText xml:space="preserve"> PAGEREF _Toc494809785 \h </w:instrText>
            </w:r>
            <w:r>
              <w:rPr>
                <w:noProof/>
                <w:webHidden/>
              </w:rPr>
            </w:r>
          </w:ins>
          <w:r>
            <w:rPr>
              <w:noProof/>
              <w:webHidden/>
            </w:rPr>
            <w:fldChar w:fldCharType="separate"/>
          </w:r>
          <w:ins w:id="179" w:author="GONZALEZ DIAZ, BORJA" w:date="2017-10-03T16:00:00Z">
            <w:r>
              <w:rPr>
                <w:noProof/>
                <w:webHidden/>
              </w:rPr>
              <w:t>78</w:t>
            </w:r>
            <w:r>
              <w:rPr>
                <w:noProof/>
                <w:webHidden/>
              </w:rPr>
              <w:fldChar w:fldCharType="end"/>
            </w:r>
            <w:r w:rsidRPr="009D2C6B">
              <w:rPr>
                <w:rStyle w:val="Hipervnculo"/>
                <w:noProof/>
              </w:rPr>
              <w:fldChar w:fldCharType="end"/>
            </w:r>
          </w:ins>
        </w:p>
        <w:p w14:paraId="77C44FFF" w14:textId="77777777" w:rsidR="00890B04" w:rsidRDefault="00890B04">
          <w:pPr>
            <w:pStyle w:val="TDC1"/>
            <w:rPr>
              <w:ins w:id="180" w:author="GONZALEZ DIAZ, BORJA" w:date="2017-10-03T16:00:00Z"/>
              <w:rFonts w:asciiTheme="minorHAnsi" w:hAnsiTheme="minorHAnsi"/>
              <w:b w:val="0"/>
              <w:bCs w:val="0"/>
              <w:noProof/>
              <w:color w:val="auto"/>
              <w:lang w:eastAsia="es-ES_tradnl"/>
            </w:rPr>
          </w:pPr>
          <w:ins w:id="18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"_Toc494809786"</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7.  GitHub</w:t>
            </w:r>
            <w:r>
              <w:rPr>
                <w:noProof/>
                <w:webHidden/>
              </w:rPr>
              <w:tab/>
            </w:r>
            <w:r>
              <w:rPr>
                <w:noProof/>
                <w:webHidden/>
              </w:rPr>
              <w:fldChar w:fldCharType="begin"/>
            </w:r>
            <w:r>
              <w:rPr>
                <w:noProof/>
                <w:webHidden/>
              </w:rPr>
              <w:instrText xml:space="preserve"> PAGEREF _Toc494809786 \h </w:instrText>
            </w:r>
            <w:r>
              <w:rPr>
                <w:noProof/>
                <w:webHidden/>
              </w:rPr>
            </w:r>
          </w:ins>
          <w:r>
            <w:rPr>
              <w:noProof/>
              <w:webHidden/>
            </w:rPr>
            <w:fldChar w:fldCharType="separate"/>
          </w:r>
          <w:ins w:id="182" w:author="GONZALEZ DIAZ, BORJA" w:date="2017-10-03T16:00:00Z">
            <w:r>
              <w:rPr>
                <w:noProof/>
                <w:webHidden/>
              </w:rPr>
              <w:t>79</w:t>
            </w:r>
            <w:r>
              <w:rPr>
                <w:noProof/>
                <w:webHidden/>
              </w:rPr>
              <w:fldChar w:fldCharType="end"/>
            </w:r>
            <w:r w:rsidRPr="009D2C6B">
              <w:rPr>
                <w:rStyle w:val="Hipervnculo"/>
                <w:noProof/>
              </w:rPr>
              <w:fldChar w:fldCharType="end"/>
            </w:r>
          </w:ins>
        </w:p>
        <w:p w14:paraId="413DD11D" w14:textId="77777777" w:rsidR="00890B04" w:rsidRDefault="00890B04">
          <w:pPr>
            <w:pStyle w:val="TDC1"/>
            <w:rPr>
              <w:ins w:id="183" w:author="GONZALEZ DIAZ, BORJA" w:date="2017-10-03T16:00:00Z"/>
              <w:rFonts w:asciiTheme="minorHAnsi" w:hAnsiTheme="minorHAnsi"/>
              <w:b w:val="0"/>
              <w:bCs w:val="0"/>
              <w:noProof/>
              <w:color w:val="auto"/>
              <w:lang w:eastAsia="es-ES_tradnl"/>
            </w:rPr>
          </w:pPr>
          <w:ins w:id="18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"_Toc494809787"</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8.  Diagrama de Gantt</w:t>
            </w:r>
            <w:r>
              <w:rPr>
                <w:noProof/>
                <w:webHidden/>
              </w:rPr>
              <w:tab/>
            </w:r>
            <w:r>
              <w:rPr>
                <w:noProof/>
                <w:webHidden/>
              </w:rPr>
              <w:fldChar w:fldCharType="begin"/>
            </w:r>
            <w:r>
              <w:rPr>
                <w:noProof/>
                <w:webHidden/>
              </w:rPr>
              <w:instrText xml:space="preserve"> PAGEREF _Toc494809787 \h </w:instrText>
            </w:r>
            <w:r>
              <w:rPr>
                <w:noProof/>
                <w:webHidden/>
              </w:rPr>
            </w:r>
          </w:ins>
          <w:r>
            <w:rPr>
              <w:noProof/>
              <w:webHidden/>
            </w:rPr>
            <w:fldChar w:fldCharType="separate"/>
          </w:r>
          <w:ins w:id="185" w:author="GONZALEZ DIAZ, BORJA" w:date="2017-10-03T16:00:00Z">
            <w:r>
              <w:rPr>
                <w:noProof/>
                <w:webHidden/>
              </w:rPr>
              <w:t>80</w:t>
            </w:r>
            <w:r>
              <w:rPr>
                <w:noProof/>
                <w:webHidden/>
              </w:rPr>
              <w:fldChar w:fldCharType="end"/>
            </w:r>
            <w:r w:rsidRPr="009D2C6B">
              <w:rPr>
                <w:rStyle w:val="Hipervnculo"/>
                <w:noProof/>
              </w:rPr>
              <w:fldChar w:fldCharType="end"/>
            </w:r>
          </w:ins>
        </w:p>
        <w:p w14:paraId="7B8C1987" w14:textId="77777777" w:rsidR="00890B04" w:rsidRDefault="00890B04">
          <w:pPr>
            <w:pStyle w:val="TDC1"/>
            <w:rPr>
              <w:ins w:id="186" w:author="GONZALEZ DIAZ, BORJA" w:date="2017-10-03T16:00:00Z"/>
              <w:rFonts w:asciiTheme="minorHAnsi" w:hAnsiTheme="minorHAnsi"/>
              <w:b w:val="0"/>
              <w:bCs w:val="0"/>
              <w:noProof/>
              <w:color w:val="auto"/>
              <w:lang w:eastAsia="es-ES_tradnl"/>
            </w:rPr>
          </w:pPr>
          <w:ins w:id="18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"_Toc494809788"</w:instrText>
            </w:r>
            <w:r w:rsidRPr="009D2C6B">
              <w:rPr>
                <w:rStyle w:val="Hipervnculo"/>
                <w:noProof/>
              </w:rPr>
              <w:instrText xml:space="preserve"> </w:instrText>
            </w:r>
            <w:r w:rsidRPr="009D2C6B">
              <w:rPr>
                <w:rStyle w:val="Hipervnculo"/>
                <w:noProof/>
              </w:rPr>
            </w:r>
            <w:r w:rsidRPr="009D2C6B">
              <w:rPr>
                <w:rStyle w:val="Hipervnculo"/>
                <w:noProof/>
              </w:rPr>
              <w:fldChar w:fldCharType="separate"/>
            </w:r>
            <w:r w:rsidRPr="009D2C6B">
              <w:rPr>
                <w:rStyle w:val="Hipervnculo"/>
                <w:noProof/>
              </w:rPr>
              <w:t xml:space="preserve">9.  </w:t>
            </w:r>
            <w:r w:rsidRPr="009D2C6B">
              <w:rPr>
                <w:rStyle w:val="Hipervnculo"/>
                <w:noProof/>
                <w:lang w:val="en-US"/>
              </w:rPr>
              <w:t>Bibliografía y Referencias</w:t>
            </w:r>
            <w:r>
              <w:rPr>
                <w:noProof/>
                <w:webHidden/>
              </w:rPr>
              <w:tab/>
            </w:r>
            <w:r>
              <w:rPr>
                <w:noProof/>
                <w:webHidden/>
              </w:rPr>
              <w:fldChar w:fldCharType="begin"/>
            </w:r>
            <w:r>
              <w:rPr>
                <w:noProof/>
                <w:webHidden/>
              </w:rPr>
              <w:instrText xml:space="preserve"> PAGEREF _Toc494809788 \h </w:instrText>
            </w:r>
            <w:r>
              <w:rPr>
                <w:noProof/>
                <w:webHidden/>
              </w:rPr>
            </w:r>
          </w:ins>
          <w:r>
            <w:rPr>
              <w:noProof/>
              <w:webHidden/>
            </w:rPr>
            <w:fldChar w:fldCharType="separate"/>
          </w:r>
          <w:ins w:id="188" w:author="GONZALEZ DIAZ, BORJA" w:date="2017-10-03T16:00:00Z">
            <w:r>
              <w:rPr>
                <w:noProof/>
                <w:webHidden/>
              </w:rPr>
              <w:t>81</w:t>
            </w:r>
            <w:r>
              <w:rPr>
                <w:noProof/>
                <w:webHidden/>
              </w:rPr>
              <w:fldChar w:fldCharType="end"/>
            </w:r>
            <w:r w:rsidRPr="009D2C6B">
              <w:rPr>
                <w:rStyle w:val="Hipervnculo"/>
                <w:noProof/>
              </w:rPr>
              <w:fldChar w:fldCharType="end"/>
            </w:r>
          </w:ins>
        </w:p>
        <w:p w14:paraId="46D4E2BE" w14:textId="77777777" w:rsidR="005602CA" w:rsidDel="00890B04" w:rsidRDefault="005602CA">
          <w:pPr>
            <w:pStyle w:val="TDC1"/>
            <w:rPr>
              <w:del w:id="189" w:author="GONZALEZ DIAZ, BORJA" w:date="2017-10-03T16:00:00Z"/>
              <w:rFonts w:asciiTheme="minorHAnsi" w:hAnsiTheme="minorHAnsi"/>
              <w:b w:val="0"/>
              <w:bCs w:val="0"/>
              <w:noProof/>
              <w:color w:val="auto"/>
              <w:lang w:eastAsia="es-ES_tradnl"/>
            </w:rPr>
          </w:pPr>
          <w:del w:id="190" w:author="GONZALEZ DIAZ, BORJA" w:date="2017-10-03T16:00:00Z">
            <w:r w:rsidRPr="00890B04" w:rsidDel="00890B04">
              <w:rPr>
                <w:noProof/>
                <w:rPrChange w:id="191" w:author="GONZALEZ DIAZ, BORJA" w:date="2017-10-03T16:00:00Z">
                  <w:rPr>
                    <w:rStyle w:val="Hipervnculo"/>
                    <w:noProof/>
                  </w:rPr>
                </w:rPrChange>
              </w:rPr>
              <w:delText>1.  Introducción</w:delText>
            </w:r>
            <w:r w:rsidDel="00890B04">
              <w:rPr>
                <w:noProof/>
                <w:webHidden/>
              </w:rPr>
              <w:tab/>
              <w:delText>8</w:delText>
            </w:r>
          </w:del>
        </w:p>
        <w:p w14:paraId="700B64D8" w14:textId="77777777" w:rsidR="005602CA" w:rsidDel="00890B04" w:rsidRDefault="005602CA">
          <w:pPr>
            <w:pStyle w:val="TDC1"/>
            <w:rPr>
              <w:del w:id="192" w:author="GONZALEZ DIAZ, BORJA" w:date="2017-10-03T16:00:00Z"/>
              <w:rFonts w:asciiTheme="minorHAnsi" w:hAnsiTheme="minorHAnsi"/>
              <w:b w:val="0"/>
              <w:bCs w:val="0"/>
              <w:noProof/>
              <w:color w:val="auto"/>
              <w:lang w:eastAsia="es-ES_tradnl"/>
            </w:rPr>
          </w:pPr>
          <w:del w:id="193" w:author="GONZALEZ DIAZ, BORJA" w:date="2017-10-03T16:00:00Z">
            <w:r w:rsidRPr="00890B04" w:rsidDel="00890B04">
              <w:rPr>
                <w:noProof/>
                <w:rPrChange w:id="194" w:author="GONZALEZ DIAZ, BORJA" w:date="2017-10-03T16:00:00Z">
                  <w:rPr>
                    <w:rStyle w:val="Hipervnculo"/>
                    <w:noProof/>
                  </w:rPr>
                </w:rPrChange>
              </w:rPr>
              <w:delText>2.  Estado del arte</w:delText>
            </w:r>
            <w:r w:rsidDel="00890B04">
              <w:rPr>
                <w:noProof/>
                <w:webHidden/>
              </w:rPr>
              <w:tab/>
              <w:delText>9</w:delText>
            </w:r>
          </w:del>
        </w:p>
        <w:p w14:paraId="002899CD" w14:textId="77777777" w:rsidR="005602CA" w:rsidDel="00890B04" w:rsidRDefault="005602CA">
          <w:pPr>
            <w:pStyle w:val="TDC2"/>
            <w:rPr>
              <w:del w:id="195" w:author="GONZALEZ DIAZ, BORJA" w:date="2017-10-03T16:00:00Z"/>
              <w:noProof/>
              <w:sz w:val="24"/>
              <w:szCs w:val="24"/>
              <w:lang w:eastAsia="es-ES_tradnl"/>
            </w:rPr>
          </w:pPr>
          <w:del w:id="196" w:author="GONZALEZ DIAZ, BORJA" w:date="2017-10-03T16:00:00Z">
            <w:r w:rsidRPr="00890B04" w:rsidDel="00890B04">
              <w:rPr>
                <w:noProof/>
                <w:rPrChange w:id="197" w:author="GONZALEZ DIAZ, BORJA" w:date="2017-10-03T16:00:00Z">
                  <w:rPr>
                    <w:rStyle w:val="Hipervnculo"/>
                    <w:noProof/>
                  </w:rPr>
                </w:rPrChange>
              </w:rPr>
              <w:delText>2.1.  Diseño de web estático</w:delText>
            </w:r>
            <w:r w:rsidDel="00890B04">
              <w:rPr>
                <w:noProof/>
                <w:webHidden/>
              </w:rPr>
              <w:tab/>
              <w:delText>9</w:delText>
            </w:r>
          </w:del>
        </w:p>
        <w:p w14:paraId="30A0ED2B" w14:textId="77777777" w:rsidR="005602CA" w:rsidDel="00890B04" w:rsidRDefault="005602CA">
          <w:pPr>
            <w:pStyle w:val="TDC3"/>
            <w:rPr>
              <w:del w:id="198" w:author="GONZALEZ DIAZ, BORJA" w:date="2017-10-03T16:00:00Z"/>
              <w:i w:val="0"/>
              <w:iCs w:val="0"/>
              <w:noProof/>
              <w:sz w:val="24"/>
              <w:szCs w:val="24"/>
              <w:lang w:eastAsia="es-ES_tradnl"/>
            </w:rPr>
          </w:pPr>
          <w:del w:id="199" w:author="GONZALEZ DIAZ, BORJA" w:date="2017-10-03T16:00:00Z">
            <w:r w:rsidRPr="00890B04" w:rsidDel="00890B04">
              <w:rPr>
                <w:noProof/>
                <w:rPrChange w:id="200" w:author="GONZALEZ DIAZ, BORJA" w:date="2017-10-03T16:00:00Z">
                  <w:rPr>
                    <w:rStyle w:val="Hipervnculo"/>
                    <w:noProof/>
                  </w:rPr>
                </w:rPrChange>
              </w:rPr>
              <w:delText>2.1.1.  HTML</w:delText>
            </w:r>
            <w:r w:rsidDel="00890B04">
              <w:rPr>
                <w:noProof/>
                <w:webHidden/>
              </w:rPr>
              <w:tab/>
              <w:delText>9</w:delText>
            </w:r>
          </w:del>
        </w:p>
        <w:p w14:paraId="28B75E18" w14:textId="77777777" w:rsidR="005602CA" w:rsidDel="00890B04" w:rsidRDefault="005602CA">
          <w:pPr>
            <w:pStyle w:val="TDC3"/>
            <w:rPr>
              <w:del w:id="201" w:author="GONZALEZ DIAZ, BORJA" w:date="2017-10-03T16:00:00Z"/>
              <w:i w:val="0"/>
              <w:iCs w:val="0"/>
              <w:noProof/>
              <w:sz w:val="24"/>
              <w:szCs w:val="24"/>
              <w:lang w:eastAsia="es-ES_tradnl"/>
            </w:rPr>
          </w:pPr>
          <w:del w:id="202" w:author="GONZALEZ DIAZ, BORJA" w:date="2017-10-03T16:00:00Z">
            <w:r w:rsidRPr="00890B04" w:rsidDel="00890B04">
              <w:rPr>
                <w:noProof/>
                <w:rPrChange w:id="203" w:author="GONZALEZ DIAZ, BORJA" w:date="2017-10-03T16:00:00Z">
                  <w:rPr>
                    <w:rStyle w:val="Hipervnculo"/>
                    <w:noProof/>
                  </w:rPr>
                </w:rPrChange>
              </w:rPr>
              <w:delText>2.1.2.  CSS</w:delText>
            </w:r>
            <w:r w:rsidDel="00890B04">
              <w:rPr>
                <w:noProof/>
                <w:webHidden/>
              </w:rPr>
              <w:tab/>
              <w:delText>9</w:delText>
            </w:r>
          </w:del>
        </w:p>
        <w:p w14:paraId="1DA18DEC" w14:textId="77777777" w:rsidR="005602CA" w:rsidDel="00890B04" w:rsidRDefault="005602CA">
          <w:pPr>
            <w:pStyle w:val="TDC3"/>
            <w:rPr>
              <w:del w:id="204" w:author="GONZALEZ DIAZ, BORJA" w:date="2017-10-03T16:00:00Z"/>
              <w:i w:val="0"/>
              <w:iCs w:val="0"/>
              <w:noProof/>
              <w:sz w:val="24"/>
              <w:szCs w:val="24"/>
              <w:lang w:eastAsia="es-ES_tradnl"/>
            </w:rPr>
          </w:pPr>
          <w:del w:id="205" w:author="GONZALEZ DIAZ, BORJA" w:date="2017-10-03T16:00:00Z">
            <w:r w:rsidRPr="00890B04" w:rsidDel="00890B04">
              <w:rPr>
                <w:noProof/>
                <w:rPrChange w:id="206" w:author="GONZALEZ DIAZ, BORJA" w:date="2017-10-03T16:00:00Z">
                  <w:rPr>
                    <w:rStyle w:val="Hipervnculo"/>
                    <w:noProof/>
                  </w:rPr>
                </w:rPrChange>
              </w:rPr>
              <w:delText>2.1.3.  JavaScript</w:delText>
            </w:r>
            <w:r w:rsidDel="00890B04">
              <w:rPr>
                <w:noProof/>
                <w:webHidden/>
              </w:rPr>
              <w:tab/>
              <w:delText>10</w:delText>
            </w:r>
          </w:del>
        </w:p>
        <w:p w14:paraId="59CE49FC" w14:textId="77777777" w:rsidR="005602CA" w:rsidDel="00890B04" w:rsidRDefault="005602CA">
          <w:pPr>
            <w:pStyle w:val="TDC3"/>
            <w:rPr>
              <w:del w:id="207" w:author="GONZALEZ DIAZ, BORJA" w:date="2017-10-03T16:00:00Z"/>
              <w:i w:val="0"/>
              <w:iCs w:val="0"/>
              <w:noProof/>
              <w:sz w:val="24"/>
              <w:szCs w:val="24"/>
              <w:lang w:eastAsia="es-ES_tradnl"/>
            </w:rPr>
          </w:pPr>
          <w:del w:id="208" w:author="GONZALEZ DIAZ, BORJA" w:date="2017-10-03T16:00:00Z">
            <w:r w:rsidRPr="00890B04" w:rsidDel="00890B04">
              <w:rPr>
                <w:noProof/>
                <w:shd w:val="clear" w:color="auto" w:fill="FFFFFF"/>
                <w:rPrChange w:id="209" w:author="GONZALEZ DIAZ, BORJA" w:date="2017-10-03T16:00:00Z">
                  <w:rPr>
                    <w:rStyle w:val="Hipervnculo"/>
                    <w:noProof/>
                    <w:shd w:val="clear" w:color="auto" w:fill="FFFFFF"/>
                  </w:rPr>
                </w:rPrChange>
              </w:rPr>
              <w:delText>2.1.4.  Chart.js</w:delText>
            </w:r>
            <w:r w:rsidDel="00890B04">
              <w:rPr>
                <w:noProof/>
                <w:webHidden/>
              </w:rPr>
              <w:tab/>
              <w:delText>10</w:delText>
            </w:r>
          </w:del>
        </w:p>
        <w:p w14:paraId="59F92BAD" w14:textId="77777777" w:rsidR="005602CA" w:rsidDel="00890B04" w:rsidRDefault="005602CA">
          <w:pPr>
            <w:pStyle w:val="TDC3"/>
            <w:rPr>
              <w:del w:id="210" w:author="GONZALEZ DIAZ, BORJA" w:date="2017-10-03T16:00:00Z"/>
              <w:i w:val="0"/>
              <w:iCs w:val="0"/>
              <w:noProof/>
              <w:sz w:val="24"/>
              <w:szCs w:val="24"/>
              <w:lang w:eastAsia="es-ES_tradnl"/>
            </w:rPr>
          </w:pPr>
          <w:del w:id="211" w:author="GONZALEZ DIAZ, BORJA" w:date="2017-10-03T16:00:00Z">
            <w:r w:rsidRPr="00890B04" w:rsidDel="00890B04">
              <w:rPr>
                <w:noProof/>
                <w:rPrChange w:id="212" w:author="GONZALEZ DIAZ, BORJA" w:date="2017-10-03T16:00:00Z">
                  <w:rPr>
                    <w:rStyle w:val="Hipervnculo"/>
                    <w:noProof/>
                  </w:rPr>
                </w:rPrChange>
              </w:rPr>
              <w:delText>2.1.5.  Papa Parse</w:delText>
            </w:r>
            <w:r w:rsidDel="00890B04">
              <w:rPr>
                <w:noProof/>
                <w:webHidden/>
              </w:rPr>
              <w:tab/>
              <w:delText>10</w:delText>
            </w:r>
          </w:del>
        </w:p>
        <w:p w14:paraId="470D719A" w14:textId="77777777" w:rsidR="005602CA" w:rsidDel="00890B04" w:rsidRDefault="005602CA">
          <w:pPr>
            <w:pStyle w:val="TDC2"/>
            <w:rPr>
              <w:del w:id="213" w:author="GONZALEZ DIAZ, BORJA" w:date="2017-10-03T16:00:00Z"/>
              <w:noProof/>
              <w:sz w:val="24"/>
              <w:szCs w:val="24"/>
              <w:lang w:eastAsia="es-ES_tradnl"/>
            </w:rPr>
          </w:pPr>
          <w:del w:id="214" w:author="GONZALEZ DIAZ, BORJA" w:date="2017-10-03T16:00:00Z">
            <w:r w:rsidRPr="00890B04" w:rsidDel="00890B04">
              <w:rPr>
                <w:noProof/>
                <w:rPrChange w:id="215" w:author="GONZALEZ DIAZ, BORJA" w:date="2017-10-03T16:00:00Z">
                  <w:rPr>
                    <w:rStyle w:val="Hipervnculo"/>
                    <w:noProof/>
                  </w:rPr>
                </w:rPrChange>
              </w:rPr>
              <w:delText>2.2.  Diseño del lado del Servidor</w:delText>
            </w:r>
            <w:r w:rsidDel="00890B04">
              <w:rPr>
                <w:noProof/>
                <w:webHidden/>
              </w:rPr>
              <w:tab/>
              <w:delText>11</w:delText>
            </w:r>
          </w:del>
        </w:p>
        <w:p w14:paraId="69CBEE0B" w14:textId="77777777" w:rsidR="005602CA" w:rsidDel="00890B04" w:rsidRDefault="005602CA">
          <w:pPr>
            <w:pStyle w:val="TDC3"/>
            <w:rPr>
              <w:del w:id="216" w:author="GONZALEZ DIAZ, BORJA" w:date="2017-10-03T16:00:00Z"/>
              <w:i w:val="0"/>
              <w:iCs w:val="0"/>
              <w:noProof/>
              <w:sz w:val="24"/>
              <w:szCs w:val="24"/>
              <w:lang w:eastAsia="es-ES_tradnl"/>
            </w:rPr>
          </w:pPr>
          <w:del w:id="217" w:author="GONZALEZ DIAZ, BORJA" w:date="2017-10-03T16:00:00Z">
            <w:r w:rsidRPr="00890B04" w:rsidDel="00890B04">
              <w:rPr>
                <w:noProof/>
                <w:rPrChange w:id="218" w:author="GONZALEZ DIAZ, BORJA" w:date="2017-10-03T16:00:00Z">
                  <w:rPr>
                    <w:rStyle w:val="Hipervnculo"/>
                    <w:noProof/>
                  </w:rPr>
                </w:rPrChange>
              </w:rPr>
              <w:delText>2.2.1. NodeJS</w:delText>
            </w:r>
            <w:r w:rsidDel="00890B04">
              <w:rPr>
                <w:noProof/>
                <w:webHidden/>
              </w:rPr>
              <w:tab/>
              <w:delText>11</w:delText>
            </w:r>
          </w:del>
        </w:p>
        <w:p w14:paraId="4F7818AD" w14:textId="77777777" w:rsidR="005602CA" w:rsidDel="00890B04" w:rsidRDefault="005602CA">
          <w:pPr>
            <w:pStyle w:val="TDC3"/>
            <w:rPr>
              <w:del w:id="219" w:author="GONZALEZ DIAZ, BORJA" w:date="2017-10-03T16:00:00Z"/>
              <w:i w:val="0"/>
              <w:iCs w:val="0"/>
              <w:noProof/>
              <w:sz w:val="24"/>
              <w:szCs w:val="24"/>
              <w:lang w:eastAsia="es-ES_tradnl"/>
            </w:rPr>
          </w:pPr>
          <w:del w:id="220" w:author="GONZALEZ DIAZ, BORJA" w:date="2017-10-03T16:00:00Z">
            <w:r w:rsidRPr="00890B04" w:rsidDel="00890B04">
              <w:rPr>
                <w:noProof/>
                <w:rPrChange w:id="221" w:author="GONZALEZ DIAZ, BORJA" w:date="2017-10-03T16:00:00Z">
                  <w:rPr>
                    <w:rStyle w:val="Hipervnculo"/>
                    <w:noProof/>
                  </w:rPr>
                </w:rPrChange>
              </w:rPr>
              <w:delText>2.2.1 Express.js</w:delText>
            </w:r>
            <w:r w:rsidDel="00890B04">
              <w:rPr>
                <w:noProof/>
                <w:webHidden/>
              </w:rPr>
              <w:tab/>
              <w:delText>12</w:delText>
            </w:r>
          </w:del>
        </w:p>
        <w:p w14:paraId="4D578847" w14:textId="77777777" w:rsidR="005602CA" w:rsidDel="00890B04" w:rsidRDefault="005602CA">
          <w:pPr>
            <w:pStyle w:val="TDC3"/>
            <w:rPr>
              <w:del w:id="222" w:author="GONZALEZ DIAZ, BORJA" w:date="2017-10-03T16:00:00Z"/>
              <w:i w:val="0"/>
              <w:iCs w:val="0"/>
              <w:noProof/>
              <w:sz w:val="24"/>
              <w:szCs w:val="24"/>
              <w:lang w:eastAsia="es-ES_tradnl"/>
            </w:rPr>
          </w:pPr>
          <w:del w:id="223" w:author="GONZALEZ DIAZ, BORJA" w:date="2017-10-03T16:00:00Z">
            <w:r w:rsidRPr="00890B04" w:rsidDel="00890B04">
              <w:rPr>
                <w:noProof/>
                <w:rPrChange w:id="224" w:author="GONZALEZ DIAZ, BORJA" w:date="2017-10-03T16:00:00Z">
                  <w:rPr>
                    <w:rStyle w:val="Hipervnculo"/>
                    <w:noProof/>
                  </w:rPr>
                </w:rPrChange>
              </w:rPr>
              <w:delText>2.2.2.  Socket.io</w:delText>
            </w:r>
            <w:r w:rsidDel="00890B04">
              <w:rPr>
                <w:noProof/>
                <w:webHidden/>
              </w:rPr>
              <w:tab/>
              <w:delText>12</w:delText>
            </w:r>
          </w:del>
        </w:p>
        <w:p w14:paraId="3213E70F" w14:textId="77777777" w:rsidR="005602CA" w:rsidDel="00890B04" w:rsidRDefault="005602CA">
          <w:pPr>
            <w:pStyle w:val="TDC2"/>
            <w:rPr>
              <w:del w:id="225" w:author="GONZALEZ DIAZ, BORJA" w:date="2017-10-03T16:00:00Z"/>
              <w:noProof/>
              <w:sz w:val="24"/>
              <w:szCs w:val="24"/>
              <w:lang w:eastAsia="es-ES_tradnl"/>
            </w:rPr>
          </w:pPr>
          <w:del w:id="226" w:author="GONZALEZ DIAZ, BORJA" w:date="2017-10-03T16:00:00Z">
            <w:r w:rsidRPr="00890B04" w:rsidDel="00890B04">
              <w:rPr>
                <w:noProof/>
                <w:rPrChange w:id="227" w:author="GONZALEZ DIAZ, BORJA" w:date="2017-10-03T16:00:00Z">
                  <w:rPr>
                    <w:rStyle w:val="Hipervnculo"/>
                    <w:noProof/>
                  </w:rPr>
                </w:rPrChange>
              </w:rPr>
              <w:delText>2.3.  Bases de Datos</w:delText>
            </w:r>
            <w:r w:rsidDel="00890B04">
              <w:rPr>
                <w:noProof/>
                <w:webHidden/>
              </w:rPr>
              <w:tab/>
              <w:delText>13</w:delText>
            </w:r>
          </w:del>
        </w:p>
        <w:p w14:paraId="4093E711" w14:textId="77777777" w:rsidR="005602CA" w:rsidDel="00890B04" w:rsidRDefault="005602CA">
          <w:pPr>
            <w:pStyle w:val="TDC3"/>
            <w:rPr>
              <w:del w:id="228" w:author="GONZALEZ DIAZ, BORJA" w:date="2017-10-03T16:00:00Z"/>
              <w:i w:val="0"/>
              <w:iCs w:val="0"/>
              <w:noProof/>
              <w:sz w:val="24"/>
              <w:szCs w:val="24"/>
              <w:lang w:eastAsia="es-ES_tradnl"/>
            </w:rPr>
          </w:pPr>
          <w:del w:id="229" w:author="GONZALEZ DIAZ, BORJA" w:date="2017-10-03T16:00:00Z">
            <w:r w:rsidRPr="00890B04" w:rsidDel="00890B04">
              <w:rPr>
                <w:noProof/>
                <w:rPrChange w:id="230" w:author="GONZALEZ DIAZ, BORJA" w:date="2017-10-03T16:00:00Z">
                  <w:rPr>
                    <w:rStyle w:val="Hipervnculo"/>
                    <w:noProof/>
                  </w:rPr>
                </w:rPrChange>
              </w:rPr>
              <w:delText>2.3.1.  SQLite</w:delText>
            </w:r>
            <w:r w:rsidDel="00890B04">
              <w:rPr>
                <w:noProof/>
                <w:webHidden/>
              </w:rPr>
              <w:tab/>
              <w:delText>14</w:delText>
            </w:r>
          </w:del>
        </w:p>
        <w:p w14:paraId="05144EFF" w14:textId="77777777" w:rsidR="005602CA" w:rsidDel="00890B04" w:rsidRDefault="005602CA">
          <w:pPr>
            <w:pStyle w:val="TDC2"/>
            <w:rPr>
              <w:del w:id="231" w:author="GONZALEZ DIAZ, BORJA" w:date="2017-10-03T16:00:00Z"/>
              <w:noProof/>
              <w:sz w:val="24"/>
              <w:szCs w:val="24"/>
              <w:lang w:eastAsia="es-ES_tradnl"/>
            </w:rPr>
          </w:pPr>
          <w:del w:id="232" w:author="GONZALEZ DIAZ, BORJA" w:date="2017-10-03T16:00:00Z">
            <w:r w:rsidRPr="00890B04" w:rsidDel="00890B04">
              <w:rPr>
                <w:noProof/>
                <w:rPrChange w:id="233" w:author="GONZALEZ DIAZ, BORJA" w:date="2017-10-03T16:00:00Z">
                  <w:rPr>
                    <w:rStyle w:val="Hipervnculo"/>
                    <w:noProof/>
                  </w:rPr>
                </w:rPrChange>
              </w:rPr>
              <w:delText>2.4.  Sensor Inercial - IMU</w:delText>
            </w:r>
            <w:r w:rsidDel="00890B04">
              <w:rPr>
                <w:noProof/>
                <w:webHidden/>
              </w:rPr>
              <w:tab/>
              <w:delText>15</w:delText>
            </w:r>
          </w:del>
        </w:p>
        <w:p w14:paraId="77273B9D" w14:textId="77777777" w:rsidR="005602CA" w:rsidDel="00890B04" w:rsidRDefault="005602CA">
          <w:pPr>
            <w:pStyle w:val="TDC3"/>
            <w:rPr>
              <w:del w:id="234" w:author="GONZALEZ DIAZ, BORJA" w:date="2017-10-03T16:00:00Z"/>
              <w:i w:val="0"/>
              <w:iCs w:val="0"/>
              <w:noProof/>
              <w:sz w:val="24"/>
              <w:szCs w:val="24"/>
              <w:lang w:eastAsia="es-ES_tradnl"/>
            </w:rPr>
          </w:pPr>
          <w:del w:id="235" w:author="GONZALEZ DIAZ, BORJA" w:date="2017-10-03T16:00:00Z">
            <w:r w:rsidRPr="00890B04" w:rsidDel="00890B04">
              <w:rPr>
                <w:noProof/>
                <w:rPrChange w:id="236" w:author="GONZALEZ DIAZ, BORJA" w:date="2017-10-03T16:00:00Z">
                  <w:rPr>
                    <w:rStyle w:val="Hipervnculo"/>
                    <w:noProof/>
                  </w:rPr>
                </w:rPrChange>
              </w:rPr>
              <w:delText>2.4.1.  Werium Basic Pro</w:delText>
            </w:r>
            <w:r w:rsidDel="00890B04">
              <w:rPr>
                <w:noProof/>
                <w:webHidden/>
              </w:rPr>
              <w:tab/>
              <w:delText>15</w:delText>
            </w:r>
          </w:del>
        </w:p>
        <w:p w14:paraId="3726F1F8" w14:textId="77777777" w:rsidR="005602CA" w:rsidDel="00890B04" w:rsidRDefault="005602CA">
          <w:pPr>
            <w:pStyle w:val="TDC1"/>
            <w:rPr>
              <w:del w:id="237" w:author="GONZALEZ DIAZ, BORJA" w:date="2017-10-03T16:00:00Z"/>
              <w:rFonts w:asciiTheme="minorHAnsi" w:hAnsiTheme="minorHAnsi"/>
              <w:b w:val="0"/>
              <w:bCs w:val="0"/>
              <w:noProof/>
              <w:color w:val="auto"/>
              <w:lang w:eastAsia="es-ES_tradnl"/>
            </w:rPr>
          </w:pPr>
          <w:del w:id="238" w:author="GONZALEZ DIAZ, BORJA" w:date="2017-10-03T16:00:00Z">
            <w:r w:rsidRPr="00890B04" w:rsidDel="00890B04">
              <w:rPr>
                <w:noProof/>
                <w:rPrChange w:id="239" w:author="GONZALEZ DIAZ, BORJA" w:date="2017-10-03T16:00:00Z">
                  <w:rPr>
                    <w:rStyle w:val="Hipervnculo"/>
                    <w:noProof/>
                  </w:rPr>
                </w:rPrChange>
              </w:rPr>
              <w:delText>3.  Diseño</w:delText>
            </w:r>
            <w:r w:rsidDel="00890B04">
              <w:rPr>
                <w:noProof/>
                <w:webHidden/>
              </w:rPr>
              <w:tab/>
              <w:delText>17</w:delText>
            </w:r>
          </w:del>
        </w:p>
        <w:p w14:paraId="6C1D7B5A" w14:textId="77777777" w:rsidR="005602CA" w:rsidDel="00890B04" w:rsidRDefault="005602CA">
          <w:pPr>
            <w:pStyle w:val="TDC2"/>
            <w:rPr>
              <w:del w:id="240" w:author="GONZALEZ DIAZ, BORJA" w:date="2017-10-03T16:00:00Z"/>
              <w:noProof/>
              <w:sz w:val="24"/>
              <w:szCs w:val="24"/>
              <w:lang w:eastAsia="es-ES_tradnl"/>
            </w:rPr>
          </w:pPr>
          <w:del w:id="241" w:author="GONZALEZ DIAZ, BORJA" w:date="2017-10-03T16:00:00Z">
            <w:r w:rsidRPr="00890B04" w:rsidDel="00890B04">
              <w:rPr>
                <w:noProof/>
                <w:rPrChange w:id="242" w:author="GONZALEZ DIAZ, BORJA" w:date="2017-10-03T16:00:00Z">
                  <w:rPr>
                    <w:rStyle w:val="Hipervnculo"/>
                    <w:noProof/>
                  </w:rPr>
                </w:rPrChange>
              </w:rPr>
              <w:delText>3.1.  Descripción del problema</w:delText>
            </w:r>
            <w:r w:rsidDel="00890B04">
              <w:rPr>
                <w:noProof/>
                <w:webHidden/>
              </w:rPr>
              <w:tab/>
              <w:delText>17</w:delText>
            </w:r>
          </w:del>
        </w:p>
        <w:p w14:paraId="421217BE" w14:textId="77777777" w:rsidR="005602CA" w:rsidDel="00890B04" w:rsidRDefault="005602CA">
          <w:pPr>
            <w:pStyle w:val="TDC2"/>
            <w:rPr>
              <w:del w:id="243" w:author="GONZALEZ DIAZ, BORJA" w:date="2017-10-03T16:00:00Z"/>
              <w:noProof/>
              <w:sz w:val="24"/>
              <w:szCs w:val="24"/>
              <w:lang w:eastAsia="es-ES_tradnl"/>
            </w:rPr>
          </w:pPr>
          <w:del w:id="244" w:author="GONZALEZ DIAZ, BORJA" w:date="2017-10-03T16:00:00Z">
            <w:r w:rsidRPr="00890B04" w:rsidDel="00890B04">
              <w:rPr>
                <w:noProof/>
                <w:rPrChange w:id="245" w:author="GONZALEZ DIAZ, BORJA" w:date="2017-10-03T16:00:00Z">
                  <w:rPr>
                    <w:rStyle w:val="Hipervnculo"/>
                    <w:noProof/>
                  </w:rPr>
                </w:rPrChange>
              </w:rPr>
              <w:delText>3.2.  Requisitos</w:delText>
            </w:r>
            <w:r w:rsidDel="00890B04">
              <w:rPr>
                <w:noProof/>
                <w:webHidden/>
              </w:rPr>
              <w:tab/>
              <w:delText>17</w:delText>
            </w:r>
          </w:del>
        </w:p>
        <w:p w14:paraId="4B25AB2A" w14:textId="77777777" w:rsidR="005602CA" w:rsidDel="00890B04" w:rsidRDefault="005602CA">
          <w:pPr>
            <w:pStyle w:val="TDC3"/>
            <w:rPr>
              <w:del w:id="246" w:author="GONZALEZ DIAZ, BORJA" w:date="2017-10-03T16:00:00Z"/>
              <w:i w:val="0"/>
              <w:iCs w:val="0"/>
              <w:noProof/>
              <w:sz w:val="24"/>
              <w:szCs w:val="24"/>
              <w:lang w:eastAsia="es-ES_tradnl"/>
            </w:rPr>
          </w:pPr>
          <w:del w:id="247" w:author="GONZALEZ DIAZ, BORJA" w:date="2017-10-03T16:00:00Z">
            <w:r w:rsidRPr="00890B04" w:rsidDel="00890B04">
              <w:rPr>
                <w:noProof/>
                <w:rPrChange w:id="248" w:author="GONZALEZ DIAZ, BORJA" w:date="2017-10-03T16:00:00Z">
                  <w:rPr>
                    <w:rStyle w:val="Hipervnculo"/>
                    <w:noProof/>
                  </w:rPr>
                </w:rPrChange>
              </w:rPr>
              <w:delText>3.2.1.  Requisitos Funcionales</w:delText>
            </w:r>
            <w:r w:rsidDel="00890B04">
              <w:rPr>
                <w:noProof/>
                <w:webHidden/>
              </w:rPr>
              <w:tab/>
              <w:delText>17</w:delText>
            </w:r>
          </w:del>
        </w:p>
        <w:p w14:paraId="7F244D9C" w14:textId="77777777" w:rsidR="005602CA" w:rsidDel="00890B04" w:rsidRDefault="005602CA">
          <w:pPr>
            <w:pStyle w:val="TDC3"/>
            <w:rPr>
              <w:del w:id="249" w:author="GONZALEZ DIAZ, BORJA" w:date="2017-10-03T16:00:00Z"/>
              <w:i w:val="0"/>
              <w:iCs w:val="0"/>
              <w:noProof/>
              <w:sz w:val="24"/>
              <w:szCs w:val="24"/>
              <w:lang w:eastAsia="es-ES_tradnl"/>
            </w:rPr>
          </w:pPr>
          <w:del w:id="250" w:author="GONZALEZ DIAZ, BORJA" w:date="2017-10-03T16:00:00Z">
            <w:r w:rsidRPr="00890B04" w:rsidDel="00890B04">
              <w:rPr>
                <w:noProof/>
                <w:rPrChange w:id="251" w:author="GONZALEZ DIAZ, BORJA" w:date="2017-10-03T16:00:00Z">
                  <w:rPr>
                    <w:rStyle w:val="Hipervnculo"/>
                    <w:noProof/>
                  </w:rPr>
                </w:rPrChange>
              </w:rPr>
              <w:delText>3.2.2.  Requisitos no Funcionales</w:delText>
            </w:r>
            <w:r w:rsidDel="00890B04">
              <w:rPr>
                <w:noProof/>
                <w:webHidden/>
              </w:rPr>
              <w:tab/>
              <w:delText>18</w:delText>
            </w:r>
          </w:del>
        </w:p>
        <w:p w14:paraId="2EC25455" w14:textId="77777777" w:rsidR="005602CA" w:rsidDel="00890B04" w:rsidRDefault="005602CA">
          <w:pPr>
            <w:pStyle w:val="TDC2"/>
            <w:rPr>
              <w:del w:id="252" w:author="GONZALEZ DIAZ, BORJA" w:date="2017-10-03T16:00:00Z"/>
              <w:noProof/>
              <w:sz w:val="24"/>
              <w:szCs w:val="24"/>
              <w:lang w:eastAsia="es-ES_tradnl"/>
            </w:rPr>
          </w:pPr>
          <w:del w:id="253" w:author="GONZALEZ DIAZ, BORJA" w:date="2017-10-03T16:00:00Z">
            <w:r w:rsidRPr="00890B04" w:rsidDel="00890B04">
              <w:rPr>
                <w:noProof/>
                <w:rPrChange w:id="254" w:author="GONZALEZ DIAZ, BORJA" w:date="2017-10-03T16:00:00Z">
                  <w:rPr>
                    <w:rStyle w:val="Hipervnculo"/>
                    <w:noProof/>
                  </w:rPr>
                </w:rPrChange>
              </w:rPr>
              <w:delText>3.3.  Casos de uso</w:delText>
            </w:r>
            <w:r w:rsidDel="00890B04">
              <w:rPr>
                <w:noProof/>
                <w:webHidden/>
              </w:rPr>
              <w:tab/>
              <w:delText>18</w:delText>
            </w:r>
          </w:del>
        </w:p>
        <w:p w14:paraId="702A01B0" w14:textId="77777777" w:rsidR="005602CA" w:rsidDel="00890B04" w:rsidRDefault="005602CA">
          <w:pPr>
            <w:pStyle w:val="TDC2"/>
            <w:rPr>
              <w:del w:id="255" w:author="GONZALEZ DIAZ, BORJA" w:date="2017-10-03T16:00:00Z"/>
              <w:noProof/>
              <w:sz w:val="24"/>
              <w:szCs w:val="24"/>
              <w:lang w:eastAsia="es-ES_tradnl"/>
            </w:rPr>
          </w:pPr>
          <w:del w:id="256" w:author="GONZALEZ DIAZ, BORJA" w:date="2017-10-03T16:00:00Z">
            <w:r w:rsidRPr="00890B04" w:rsidDel="00890B04">
              <w:rPr>
                <w:noProof/>
                <w:rPrChange w:id="257" w:author="GONZALEZ DIAZ, BORJA" w:date="2017-10-03T16:00:00Z">
                  <w:rPr>
                    <w:rStyle w:val="Hipervnculo"/>
                    <w:noProof/>
                  </w:rPr>
                </w:rPrChange>
              </w:rPr>
              <w:delText>3.4.  Matriz de trazabilidad</w:delText>
            </w:r>
            <w:r w:rsidDel="00890B04">
              <w:rPr>
                <w:noProof/>
                <w:webHidden/>
              </w:rPr>
              <w:tab/>
              <w:delText>24</w:delText>
            </w:r>
          </w:del>
        </w:p>
        <w:p w14:paraId="168FC1B7" w14:textId="77777777" w:rsidR="005602CA" w:rsidDel="00890B04" w:rsidRDefault="005602CA">
          <w:pPr>
            <w:pStyle w:val="TDC2"/>
            <w:rPr>
              <w:del w:id="258" w:author="GONZALEZ DIAZ, BORJA" w:date="2017-10-03T16:00:00Z"/>
              <w:noProof/>
              <w:sz w:val="24"/>
              <w:szCs w:val="24"/>
              <w:lang w:eastAsia="es-ES_tradnl"/>
            </w:rPr>
          </w:pPr>
          <w:del w:id="259" w:author="GONZALEZ DIAZ, BORJA" w:date="2017-10-03T16:00:00Z">
            <w:r w:rsidRPr="00890B04" w:rsidDel="00890B04">
              <w:rPr>
                <w:noProof/>
                <w:rPrChange w:id="260" w:author="GONZALEZ DIAZ, BORJA" w:date="2017-10-03T16:00:00Z">
                  <w:rPr>
                    <w:rStyle w:val="Hipervnculo"/>
                    <w:noProof/>
                  </w:rPr>
                </w:rPrChange>
              </w:rPr>
              <w:delText>3.5.  Arquitectura del sistema</w:delText>
            </w:r>
            <w:r w:rsidDel="00890B04">
              <w:rPr>
                <w:noProof/>
                <w:webHidden/>
              </w:rPr>
              <w:tab/>
              <w:delText>25</w:delText>
            </w:r>
          </w:del>
        </w:p>
        <w:p w14:paraId="240737DD" w14:textId="77777777" w:rsidR="005602CA" w:rsidDel="00890B04" w:rsidRDefault="005602CA">
          <w:pPr>
            <w:pStyle w:val="TDC3"/>
            <w:rPr>
              <w:del w:id="261" w:author="GONZALEZ DIAZ, BORJA" w:date="2017-10-03T16:00:00Z"/>
              <w:i w:val="0"/>
              <w:iCs w:val="0"/>
              <w:noProof/>
              <w:sz w:val="24"/>
              <w:szCs w:val="24"/>
              <w:lang w:eastAsia="es-ES_tradnl"/>
            </w:rPr>
          </w:pPr>
          <w:del w:id="262" w:author="GONZALEZ DIAZ, BORJA" w:date="2017-10-03T16:00:00Z">
            <w:r w:rsidRPr="00890B04" w:rsidDel="00890B04">
              <w:rPr>
                <w:noProof/>
                <w:rPrChange w:id="263" w:author="GONZALEZ DIAZ, BORJA" w:date="2017-10-03T16:00:00Z">
                  <w:rPr>
                    <w:rStyle w:val="Hipervnculo"/>
                    <w:noProof/>
                  </w:rPr>
                </w:rPrChange>
              </w:rPr>
              <w:delText>3.5.1.  Diseño visual (Storyboard) de la aplicación web</w:delText>
            </w:r>
            <w:r w:rsidDel="00890B04">
              <w:rPr>
                <w:noProof/>
                <w:webHidden/>
              </w:rPr>
              <w:tab/>
              <w:delText>25</w:delText>
            </w:r>
          </w:del>
        </w:p>
        <w:p w14:paraId="43F6DD78" w14:textId="77777777" w:rsidR="005602CA" w:rsidDel="00890B04" w:rsidRDefault="005602CA">
          <w:pPr>
            <w:pStyle w:val="TDC3"/>
            <w:rPr>
              <w:del w:id="264" w:author="GONZALEZ DIAZ, BORJA" w:date="2017-10-03T16:00:00Z"/>
              <w:i w:val="0"/>
              <w:iCs w:val="0"/>
              <w:noProof/>
              <w:sz w:val="24"/>
              <w:szCs w:val="24"/>
              <w:lang w:eastAsia="es-ES_tradnl"/>
            </w:rPr>
          </w:pPr>
          <w:del w:id="265" w:author="GONZALEZ DIAZ, BORJA" w:date="2017-10-03T16:00:00Z">
            <w:r w:rsidRPr="00890B04" w:rsidDel="00890B04">
              <w:rPr>
                <w:noProof/>
                <w:rPrChange w:id="266" w:author="GONZALEZ DIAZ, BORJA" w:date="2017-10-03T16:00:00Z">
                  <w:rPr>
                    <w:rStyle w:val="Hipervnculo"/>
                    <w:noProof/>
                  </w:rPr>
                </w:rPrChange>
              </w:rPr>
              <w:delText>3.5.2  Esquema del modelo de datos</w:delText>
            </w:r>
            <w:r w:rsidDel="00890B04">
              <w:rPr>
                <w:noProof/>
                <w:webHidden/>
              </w:rPr>
              <w:tab/>
              <w:delText>27</w:delText>
            </w:r>
          </w:del>
        </w:p>
        <w:p w14:paraId="709B29AB" w14:textId="77777777" w:rsidR="005602CA" w:rsidDel="00890B04" w:rsidRDefault="005602CA">
          <w:pPr>
            <w:pStyle w:val="TDC3"/>
            <w:rPr>
              <w:del w:id="267" w:author="GONZALEZ DIAZ, BORJA" w:date="2017-10-03T16:00:00Z"/>
              <w:i w:val="0"/>
              <w:iCs w:val="0"/>
              <w:noProof/>
              <w:sz w:val="24"/>
              <w:szCs w:val="24"/>
              <w:lang w:eastAsia="es-ES_tradnl"/>
            </w:rPr>
          </w:pPr>
          <w:del w:id="268" w:author="GONZALEZ DIAZ, BORJA" w:date="2017-10-03T16:00:00Z">
            <w:r w:rsidRPr="00890B04" w:rsidDel="00890B04">
              <w:rPr>
                <w:noProof/>
                <w:rPrChange w:id="269" w:author="GONZALEZ DIAZ, BORJA" w:date="2017-10-03T16:00:00Z">
                  <w:rPr>
                    <w:rStyle w:val="Hipervnculo"/>
                    <w:noProof/>
                  </w:rPr>
                </w:rPrChange>
              </w:rPr>
              <w:delText>3.5.3  Estructura del archivo CSV</w:delText>
            </w:r>
            <w:r w:rsidDel="00890B04">
              <w:rPr>
                <w:noProof/>
                <w:webHidden/>
              </w:rPr>
              <w:tab/>
              <w:delText>31</w:delText>
            </w:r>
          </w:del>
        </w:p>
        <w:p w14:paraId="0B9A869A" w14:textId="77777777" w:rsidR="005602CA" w:rsidDel="00890B04" w:rsidRDefault="005602CA">
          <w:pPr>
            <w:pStyle w:val="TDC1"/>
            <w:rPr>
              <w:del w:id="270" w:author="GONZALEZ DIAZ, BORJA" w:date="2017-10-03T16:00:00Z"/>
              <w:rFonts w:asciiTheme="minorHAnsi" w:hAnsiTheme="minorHAnsi"/>
              <w:b w:val="0"/>
              <w:bCs w:val="0"/>
              <w:noProof/>
              <w:color w:val="auto"/>
              <w:lang w:eastAsia="es-ES_tradnl"/>
            </w:rPr>
          </w:pPr>
          <w:del w:id="271" w:author="GONZALEZ DIAZ, BORJA" w:date="2017-10-03T16:00:00Z">
            <w:r w:rsidRPr="00890B04" w:rsidDel="00890B04">
              <w:rPr>
                <w:noProof/>
                <w:rPrChange w:id="272" w:author="GONZALEZ DIAZ, BORJA" w:date="2017-10-03T16:00:00Z">
                  <w:rPr>
                    <w:rStyle w:val="Hipervnculo"/>
                    <w:noProof/>
                  </w:rPr>
                </w:rPrChange>
              </w:rPr>
              <w:delText>4.  Implementación</w:delText>
            </w:r>
            <w:r w:rsidDel="00890B04">
              <w:rPr>
                <w:noProof/>
                <w:webHidden/>
              </w:rPr>
              <w:tab/>
              <w:delText>32</w:delText>
            </w:r>
          </w:del>
        </w:p>
        <w:p w14:paraId="422A70A0" w14:textId="77777777" w:rsidR="005602CA" w:rsidDel="00890B04" w:rsidRDefault="005602CA">
          <w:pPr>
            <w:pStyle w:val="TDC2"/>
            <w:rPr>
              <w:del w:id="273" w:author="GONZALEZ DIAZ, BORJA" w:date="2017-10-03T16:00:00Z"/>
              <w:noProof/>
              <w:sz w:val="24"/>
              <w:szCs w:val="24"/>
              <w:lang w:eastAsia="es-ES_tradnl"/>
            </w:rPr>
          </w:pPr>
          <w:del w:id="274" w:author="GONZALEZ DIAZ, BORJA" w:date="2017-10-03T16:00:00Z">
            <w:r w:rsidRPr="00890B04" w:rsidDel="00890B04">
              <w:rPr>
                <w:noProof/>
                <w:rPrChange w:id="275" w:author="GONZALEZ DIAZ, BORJA" w:date="2017-10-03T16:00:00Z">
                  <w:rPr>
                    <w:rStyle w:val="Hipervnculo"/>
                    <w:noProof/>
                  </w:rPr>
                </w:rPrChange>
              </w:rPr>
              <w:delText>4.1.  Comunicación Cliente-Servidor</w:delText>
            </w:r>
            <w:r w:rsidDel="00890B04">
              <w:rPr>
                <w:noProof/>
                <w:webHidden/>
              </w:rPr>
              <w:tab/>
              <w:delText>32</w:delText>
            </w:r>
          </w:del>
        </w:p>
        <w:p w14:paraId="712F8A2E" w14:textId="77777777" w:rsidR="005602CA" w:rsidDel="00890B04" w:rsidRDefault="005602CA">
          <w:pPr>
            <w:pStyle w:val="TDC3"/>
            <w:rPr>
              <w:del w:id="276" w:author="GONZALEZ DIAZ, BORJA" w:date="2017-10-03T16:00:00Z"/>
              <w:i w:val="0"/>
              <w:iCs w:val="0"/>
              <w:noProof/>
              <w:sz w:val="24"/>
              <w:szCs w:val="24"/>
              <w:lang w:eastAsia="es-ES_tradnl"/>
            </w:rPr>
          </w:pPr>
          <w:del w:id="277" w:author="GONZALEZ DIAZ, BORJA" w:date="2017-10-03T16:00:00Z">
            <w:r w:rsidRPr="00890B04" w:rsidDel="00890B04">
              <w:rPr>
                <w:noProof/>
                <w:rPrChange w:id="278" w:author="GONZALEZ DIAZ, BORJA" w:date="2017-10-03T16:00:00Z">
                  <w:rPr>
                    <w:rStyle w:val="Hipervnculo"/>
                    <w:noProof/>
                  </w:rPr>
                </w:rPrChange>
              </w:rPr>
              <w:delText>4.1.1.  Servidor</w:delText>
            </w:r>
            <w:r w:rsidDel="00890B04">
              <w:rPr>
                <w:noProof/>
                <w:webHidden/>
              </w:rPr>
              <w:tab/>
              <w:delText>32</w:delText>
            </w:r>
          </w:del>
        </w:p>
        <w:p w14:paraId="47D501AB" w14:textId="77777777" w:rsidR="005602CA" w:rsidDel="00890B04" w:rsidRDefault="005602CA">
          <w:pPr>
            <w:pStyle w:val="TDC3"/>
            <w:rPr>
              <w:del w:id="279" w:author="GONZALEZ DIAZ, BORJA" w:date="2017-10-03T16:00:00Z"/>
              <w:i w:val="0"/>
              <w:iCs w:val="0"/>
              <w:noProof/>
              <w:sz w:val="24"/>
              <w:szCs w:val="24"/>
              <w:lang w:eastAsia="es-ES_tradnl"/>
            </w:rPr>
          </w:pPr>
          <w:del w:id="280" w:author="GONZALEZ DIAZ, BORJA" w:date="2017-10-03T16:00:00Z">
            <w:r w:rsidRPr="00890B04" w:rsidDel="00890B04">
              <w:rPr>
                <w:noProof/>
                <w:rPrChange w:id="281" w:author="GONZALEZ DIAZ, BORJA" w:date="2017-10-03T16:00:00Z">
                  <w:rPr>
                    <w:rStyle w:val="Hipervnculo"/>
                    <w:noProof/>
                  </w:rPr>
                </w:rPrChange>
              </w:rPr>
              <w:delText>4.1.2.  Cliente</w:delText>
            </w:r>
            <w:r w:rsidDel="00890B04">
              <w:rPr>
                <w:noProof/>
                <w:webHidden/>
              </w:rPr>
              <w:tab/>
              <w:delText>33</w:delText>
            </w:r>
          </w:del>
        </w:p>
        <w:p w14:paraId="51ADD9CE" w14:textId="77777777" w:rsidR="005602CA" w:rsidDel="00890B04" w:rsidRDefault="005602CA">
          <w:pPr>
            <w:pStyle w:val="TDC3"/>
            <w:rPr>
              <w:del w:id="282" w:author="GONZALEZ DIAZ, BORJA" w:date="2017-10-03T16:00:00Z"/>
              <w:i w:val="0"/>
              <w:iCs w:val="0"/>
              <w:noProof/>
              <w:sz w:val="24"/>
              <w:szCs w:val="24"/>
              <w:lang w:eastAsia="es-ES_tradnl"/>
            </w:rPr>
          </w:pPr>
          <w:del w:id="283" w:author="GONZALEZ DIAZ, BORJA" w:date="2017-10-03T16:00:00Z">
            <w:r w:rsidRPr="00890B04" w:rsidDel="00890B04">
              <w:rPr>
                <w:noProof/>
                <w:rPrChange w:id="284" w:author="GONZALEZ DIAZ, BORJA" w:date="2017-10-03T16:00:00Z">
                  <w:rPr>
                    <w:rStyle w:val="Hipervnculo"/>
                    <w:noProof/>
                  </w:rPr>
                </w:rPrChange>
              </w:rPr>
              <w:delText>4.1.3  Despliegue del servidor</w:delText>
            </w:r>
            <w:r w:rsidDel="00890B04">
              <w:rPr>
                <w:noProof/>
                <w:webHidden/>
              </w:rPr>
              <w:tab/>
              <w:delText>34</w:delText>
            </w:r>
          </w:del>
        </w:p>
        <w:p w14:paraId="1589A821" w14:textId="77777777" w:rsidR="005602CA" w:rsidDel="00890B04" w:rsidRDefault="005602CA">
          <w:pPr>
            <w:pStyle w:val="TDC2"/>
            <w:rPr>
              <w:del w:id="285" w:author="GONZALEZ DIAZ, BORJA" w:date="2017-10-03T16:00:00Z"/>
              <w:noProof/>
              <w:sz w:val="24"/>
              <w:szCs w:val="24"/>
              <w:lang w:eastAsia="es-ES_tradnl"/>
            </w:rPr>
          </w:pPr>
          <w:del w:id="286" w:author="GONZALEZ DIAZ, BORJA" w:date="2017-10-03T16:00:00Z">
            <w:r w:rsidRPr="00890B04" w:rsidDel="00890B04">
              <w:rPr>
                <w:noProof/>
                <w:rPrChange w:id="287" w:author="GONZALEZ DIAZ, BORJA" w:date="2017-10-03T16:00:00Z">
                  <w:rPr>
                    <w:rStyle w:val="Hipervnculo"/>
                    <w:noProof/>
                  </w:rPr>
                </w:rPrChange>
              </w:rPr>
              <w:delText>4.2.  SQLite</w:delText>
            </w:r>
            <w:r w:rsidDel="00890B04">
              <w:rPr>
                <w:noProof/>
                <w:webHidden/>
              </w:rPr>
              <w:tab/>
              <w:delText>34</w:delText>
            </w:r>
          </w:del>
        </w:p>
        <w:p w14:paraId="5D03A9DE" w14:textId="77777777" w:rsidR="005602CA" w:rsidDel="00890B04" w:rsidRDefault="005602CA">
          <w:pPr>
            <w:pStyle w:val="TDC3"/>
            <w:rPr>
              <w:del w:id="288" w:author="GONZALEZ DIAZ, BORJA" w:date="2017-10-03T16:00:00Z"/>
              <w:i w:val="0"/>
              <w:iCs w:val="0"/>
              <w:noProof/>
              <w:sz w:val="24"/>
              <w:szCs w:val="24"/>
              <w:lang w:eastAsia="es-ES_tradnl"/>
            </w:rPr>
          </w:pPr>
          <w:del w:id="289" w:author="GONZALEZ DIAZ, BORJA" w:date="2017-10-03T16:00:00Z">
            <w:r w:rsidRPr="00890B04" w:rsidDel="00890B04">
              <w:rPr>
                <w:noProof/>
                <w:rPrChange w:id="290" w:author="GONZALEZ DIAZ, BORJA" w:date="2017-10-03T16:00:00Z">
                  <w:rPr>
                    <w:rStyle w:val="Hipervnculo"/>
                    <w:noProof/>
                  </w:rPr>
                </w:rPrChange>
              </w:rPr>
              <w:delText>4.2.1.  Compatibilidad con el Servidor</w:delText>
            </w:r>
            <w:r w:rsidDel="00890B04">
              <w:rPr>
                <w:noProof/>
                <w:webHidden/>
              </w:rPr>
              <w:tab/>
              <w:delText>34</w:delText>
            </w:r>
          </w:del>
        </w:p>
        <w:p w14:paraId="7098861B" w14:textId="77777777" w:rsidR="005602CA" w:rsidDel="00890B04" w:rsidRDefault="005602CA">
          <w:pPr>
            <w:pStyle w:val="TDC2"/>
            <w:rPr>
              <w:del w:id="291" w:author="GONZALEZ DIAZ, BORJA" w:date="2017-10-03T16:00:00Z"/>
              <w:noProof/>
              <w:sz w:val="24"/>
              <w:szCs w:val="24"/>
              <w:lang w:eastAsia="es-ES_tradnl"/>
            </w:rPr>
          </w:pPr>
          <w:del w:id="292" w:author="GONZALEZ DIAZ, BORJA" w:date="2017-10-03T16:00:00Z">
            <w:r w:rsidRPr="00890B04" w:rsidDel="00890B04">
              <w:rPr>
                <w:noProof/>
                <w:rPrChange w:id="293" w:author="GONZALEZ DIAZ, BORJA" w:date="2017-10-03T16:00:00Z">
                  <w:rPr>
                    <w:rStyle w:val="Hipervnculo"/>
                    <w:noProof/>
                  </w:rPr>
                </w:rPrChange>
              </w:rPr>
              <w:delText>4.3.  Funciones</w:delText>
            </w:r>
            <w:r w:rsidDel="00890B04">
              <w:rPr>
                <w:noProof/>
                <w:webHidden/>
              </w:rPr>
              <w:tab/>
              <w:delText>35</w:delText>
            </w:r>
          </w:del>
        </w:p>
        <w:p w14:paraId="265DBF8F" w14:textId="77777777" w:rsidR="005602CA" w:rsidDel="00890B04" w:rsidRDefault="005602CA">
          <w:pPr>
            <w:pStyle w:val="TDC3"/>
            <w:rPr>
              <w:del w:id="294" w:author="GONZALEZ DIAZ, BORJA" w:date="2017-10-03T16:00:00Z"/>
              <w:i w:val="0"/>
              <w:iCs w:val="0"/>
              <w:noProof/>
              <w:sz w:val="24"/>
              <w:szCs w:val="24"/>
              <w:lang w:eastAsia="es-ES_tradnl"/>
            </w:rPr>
          </w:pPr>
          <w:del w:id="295" w:author="GONZALEZ DIAZ, BORJA" w:date="2017-10-03T16:00:00Z">
            <w:r w:rsidRPr="00890B04" w:rsidDel="00890B04">
              <w:rPr>
                <w:noProof/>
                <w:rPrChange w:id="296" w:author="GONZALEZ DIAZ, BORJA" w:date="2017-10-03T16:00:00Z">
                  <w:rPr>
                    <w:rStyle w:val="Hipervnculo"/>
                    <w:noProof/>
                  </w:rPr>
                </w:rPrChange>
              </w:rPr>
              <w:delText>4.3.1.  Obtener pacientes</w:delText>
            </w:r>
            <w:r w:rsidDel="00890B04">
              <w:rPr>
                <w:noProof/>
                <w:webHidden/>
              </w:rPr>
              <w:tab/>
              <w:delText>35</w:delText>
            </w:r>
          </w:del>
        </w:p>
        <w:p w14:paraId="758A8D43" w14:textId="77777777" w:rsidR="005602CA" w:rsidDel="00890B04" w:rsidRDefault="005602CA">
          <w:pPr>
            <w:pStyle w:val="TDC3"/>
            <w:rPr>
              <w:del w:id="297" w:author="GONZALEZ DIAZ, BORJA" w:date="2017-10-03T16:00:00Z"/>
              <w:i w:val="0"/>
              <w:iCs w:val="0"/>
              <w:noProof/>
              <w:sz w:val="24"/>
              <w:szCs w:val="24"/>
              <w:lang w:eastAsia="es-ES_tradnl"/>
            </w:rPr>
          </w:pPr>
          <w:del w:id="298" w:author="GONZALEZ DIAZ, BORJA" w:date="2017-10-03T16:00:00Z">
            <w:r w:rsidRPr="00890B04" w:rsidDel="00890B04">
              <w:rPr>
                <w:noProof/>
                <w:rPrChange w:id="299" w:author="GONZALEZ DIAZ, BORJA" w:date="2017-10-03T16:00:00Z">
                  <w:rPr>
                    <w:rStyle w:val="Hipervnculo"/>
                    <w:noProof/>
                  </w:rPr>
                </w:rPrChange>
              </w:rPr>
              <w:delText>4.3.2.  Borrar Paciente</w:delText>
            </w:r>
            <w:r w:rsidDel="00890B04">
              <w:rPr>
                <w:noProof/>
                <w:webHidden/>
              </w:rPr>
              <w:tab/>
              <w:delText>37</w:delText>
            </w:r>
          </w:del>
        </w:p>
        <w:p w14:paraId="5F5A4C02" w14:textId="77777777" w:rsidR="005602CA" w:rsidDel="00890B04" w:rsidRDefault="005602CA">
          <w:pPr>
            <w:pStyle w:val="TDC3"/>
            <w:rPr>
              <w:del w:id="300" w:author="GONZALEZ DIAZ, BORJA" w:date="2017-10-03T16:00:00Z"/>
              <w:i w:val="0"/>
              <w:iCs w:val="0"/>
              <w:noProof/>
              <w:sz w:val="24"/>
              <w:szCs w:val="24"/>
              <w:lang w:eastAsia="es-ES_tradnl"/>
            </w:rPr>
          </w:pPr>
          <w:del w:id="301" w:author="GONZALEZ DIAZ, BORJA" w:date="2017-10-03T16:00:00Z">
            <w:r w:rsidRPr="00890B04" w:rsidDel="00890B04">
              <w:rPr>
                <w:noProof/>
                <w:rPrChange w:id="302" w:author="GONZALEZ DIAZ, BORJA" w:date="2017-10-03T16:00:00Z">
                  <w:rPr>
                    <w:rStyle w:val="Hipervnculo"/>
                    <w:noProof/>
                  </w:rPr>
                </w:rPrChange>
              </w:rPr>
              <w:delText>4.3.3.  Añadir un Paciente</w:delText>
            </w:r>
            <w:r w:rsidDel="00890B04">
              <w:rPr>
                <w:noProof/>
                <w:webHidden/>
              </w:rPr>
              <w:tab/>
              <w:delText>40</w:delText>
            </w:r>
          </w:del>
        </w:p>
        <w:p w14:paraId="2622CE8E" w14:textId="77777777" w:rsidR="005602CA" w:rsidDel="00890B04" w:rsidRDefault="005602CA">
          <w:pPr>
            <w:pStyle w:val="TDC3"/>
            <w:rPr>
              <w:del w:id="303" w:author="GONZALEZ DIAZ, BORJA" w:date="2017-10-03T16:00:00Z"/>
              <w:i w:val="0"/>
              <w:iCs w:val="0"/>
              <w:noProof/>
              <w:sz w:val="24"/>
              <w:szCs w:val="24"/>
              <w:lang w:eastAsia="es-ES_tradnl"/>
            </w:rPr>
          </w:pPr>
          <w:del w:id="304" w:author="GONZALEZ DIAZ, BORJA" w:date="2017-10-03T16:00:00Z">
            <w:r w:rsidRPr="00890B04" w:rsidDel="00890B04">
              <w:rPr>
                <w:noProof/>
                <w:rPrChange w:id="305" w:author="GONZALEZ DIAZ, BORJA" w:date="2017-10-03T16:00:00Z">
                  <w:rPr>
                    <w:rStyle w:val="Hipervnculo"/>
                    <w:noProof/>
                  </w:rPr>
                </w:rPrChange>
              </w:rPr>
              <w:delText>4.3.4.  Obtener datos de movimiento de un paciente</w:delText>
            </w:r>
            <w:r w:rsidDel="00890B04">
              <w:rPr>
                <w:noProof/>
                <w:webHidden/>
              </w:rPr>
              <w:tab/>
              <w:delText>43</w:delText>
            </w:r>
          </w:del>
        </w:p>
        <w:p w14:paraId="205AF1A8" w14:textId="77777777" w:rsidR="005602CA" w:rsidDel="00890B04" w:rsidRDefault="005602CA">
          <w:pPr>
            <w:pStyle w:val="TDC3"/>
            <w:rPr>
              <w:del w:id="306" w:author="GONZALEZ DIAZ, BORJA" w:date="2017-10-03T16:00:00Z"/>
              <w:i w:val="0"/>
              <w:iCs w:val="0"/>
              <w:noProof/>
              <w:sz w:val="24"/>
              <w:szCs w:val="24"/>
              <w:lang w:eastAsia="es-ES_tradnl"/>
            </w:rPr>
          </w:pPr>
          <w:del w:id="307" w:author="GONZALEZ DIAZ, BORJA" w:date="2017-10-03T16:00:00Z">
            <w:r w:rsidRPr="00890B04" w:rsidDel="00890B04">
              <w:rPr>
                <w:noProof/>
                <w:rPrChange w:id="308" w:author="GONZALEZ DIAZ, BORJA" w:date="2017-10-03T16:00:00Z">
                  <w:rPr>
                    <w:rStyle w:val="Hipervnculo"/>
                    <w:noProof/>
                  </w:rPr>
                </w:rPrChange>
              </w:rPr>
              <w:delText>4.3.5.  Añadir datos de movimiento</w:delText>
            </w:r>
            <w:r w:rsidDel="00890B04">
              <w:rPr>
                <w:noProof/>
                <w:webHidden/>
              </w:rPr>
              <w:tab/>
              <w:delText>47</w:delText>
            </w:r>
          </w:del>
        </w:p>
        <w:p w14:paraId="5BF58C3A" w14:textId="77777777" w:rsidR="005602CA" w:rsidDel="00890B04" w:rsidRDefault="005602CA">
          <w:pPr>
            <w:pStyle w:val="TDC3"/>
            <w:rPr>
              <w:del w:id="309" w:author="GONZALEZ DIAZ, BORJA" w:date="2017-10-03T16:00:00Z"/>
              <w:i w:val="0"/>
              <w:iCs w:val="0"/>
              <w:noProof/>
              <w:sz w:val="24"/>
              <w:szCs w:val="24"/>
              <w:lang w:eastAsia="es-ES_tradnl"/>
            </w:rPr>
          </w:pPr>
          <w:del w:id="310" w:author="GONZALEZ DIAZ, BORJA" w:date="2017-10-03T16:00:00Z">
            <w:r w:rsidRPr="00890B04" w:rsidDel="00890B04">
              <w:rPr>
                <w:noProof/>
                <w:rPrChange w:id="311" w:author="GONZALEZ DIAZ, BORJA" w:date="2017-10-03T16:00:00Z">
                  <w:rPr>
                    <w:rStyle w:val="Hipervnculo"/>
                    <w:noProof/>
                  </w:rPr>
                </w:rPrChange>
              </w:rPr>
              <w:delText>4.3.6.  Borrar una sesión de movimientos</w:delText>
            </w:r>
            <w:r w:rsidDel="00890B04">
              <w:rPr>
                <w:noProof/>
                <w:webHidden/>
              </w:rPr>
              <w:tab/>
              <w:delText>51</w:delText>
            </w:r>
          </w:del>
        </w:p>
        <w:p w14:paraId="761170DF" w14:textId="77777777" w:rsidR="005602CA" w:rsidDel="00890B04" w:rsidRDefault="005602CA">
          <w:pPr>
            <w:pStyle w:val="TDC3"/>
            <w:rPr>
              <w:del w:id="312" w:author="GONZALEZ DIAZ, BORJA" w:date="2017-10-03T16:00:00Z"/>
              <w:i w:val="0"/>
              <w:iCs w:val="0"/>
              <w:noProof/>
              <w:sz w:val="24"/>
              <w:szCs w:val="24"/>
              <w:lang w:eastAsia="es-ES_tradnl"/>
            </w:rPr>
          </w:pPr>
          <w:del w:id="313" w:author="GONZALEZ DIAZ, BORJA" w:date="2017-10-03T16:00:00Z">
            <w:r w:rsidRPr="00890B04" w:rsidDel="00890B04">
              <w:rPr>
                <w:noProof/>
                <w:rPrChange w:id="314" w:author="GONZALEZ DIAZ, BORJA" w:date="2017-10-03T16:00:00Z">
                  <w:rPr>
                    <w:rStyle w:val="Hipervnculo"/>
                    <w:noProof/>
                  </w:rPr>
                </w:rPrChange>
              </w:rPr>
              <w:delText>4.3.7 Mostrar un gráfico de un movimiento</w:delText>
            </w:r>
            <w:r w:rsidDel="00890B04">
              <w:rPr>
                <w:noProof/>
                <w:webHidden/>
              </w:rPr>
              <w:tab/>
              <w:delText>53</w:delText>
            </w:r>
          </w:del>
        </w:p>
        <w:p w14:paraId="1624191E" w14:textId="77777777" w:rsidR="005602CA" w:rsidDel="00890B04" w:rsidRDefault="005602CA">
          <w:pPr>
            <w:pStyle w:val="TDC3"/>
            <w:rPr>
              <w:del w:id="315" w:author="GONZALEZ DIAZ, BORJA" w:date="2017-10-03T16:00:00Z"/>
              <w:i w:val="0"/>
              <w:iCs w:val="0"/>
              <w:noProof/>
              <w:sz w:val="24"/>
              <w:szCs w:val="24"/>
              <w:lang w:eastAsia="es-ES_tradnl"/>
            </w:rPr>
          </w:pPr>
          <w:del w:id="316" w:author="GONZALEZ DIAZ, BORJA" w:date="2017-10-03T16:00:00Z">
            <w:r w:rsidRPr="00890B04" w:rsidDel="00890B04">
              <w:rPr>
                <w:noProof/>
                <w:rPrChange w:id="317" w:author="GONZALEZ DIAZ, BORJA" w:date="2017-10-03T16:00:00Z">
                  <w:rPr>
                    <w:rStyle w:val="Hipervnculo"/>
                    <w:noProof/>
                  </w:rPr>
                </w:rPrChange>
              </w:rPr>
              <w:delText>4.3.8 Mostrar un gráfico de evolución de un movimiento</w:delText>
            </w:r>
            <w:r w:rsidDel="00890B04">
              <w:rPr>
                <w:noProof/>
                <w:webHidden/>
              </w:rPr>
              <w:tab/>
              <w:delText>56</w:delText>
            </w:r>
          </w:del>
        </w:p>
        <w:p w14:paraId="01E4625A" w14:textId="77777777" w:rsidR="005602CA" w:rsidDel="00890B04" w:rsidRDefault="005602CA">
          <w:pPr>
            <w:pStyle w:val="TDC2"/>
            <w:rPr>
              <w:del w:id="318" w:author="GONZALEZ DIAZ, BORJA" w:date="2017-10-03T16:00:00Z"/>
              <w:noProof/>
              <w:sz w:val="24"/>
              <w:szCs w:val="24"/>
              <w:lang w:eastAsia="es-ES_tradnl"/>
            </w:rPr>
          </w:pPr>
          <w:del w:id="319" w:author="GONZALEZ DIAZ, BORJA" w:date="2017-10-03T16:00:00Z">
            <w:r w:rsidRPr="00890B04" w:rsidDel="00890B04">
              <w:rPr>
                <w:noProof/>
                <w:rPrChange w:id="320" w:author="GONZALEZ DIAZ, BORJA" w:date="2017-10-03T16:00:00Z">
                  <w:rPr>
                    <w:rStyle w:val="Hipervnculo"/>
                    <w:noProof/>
                  </w:rPr>
                </w:rPrChange>
              </w:rPr>
              <w:delText>4.4. Diagrama de flujo</w:delText>
            </w:r>
            <w:r w:rsidDel="00890B04">
              <w:rPr>
                <w:noProof/>
                <w:webHidden/>
              </w:rPr>
              <w:tab/>
              <w:delText>64</w:delText>
            </w:r>
          </w:del>
        </w:p>
        <w:p w14:paraId="319DD0FE" w14:textId="77777777" w:rsidR="005602CA" w:rsidDel="00890B04" w:rsidRDefault="005602CA">
          <w:pPr>
            <w:pStyle w:val="TDC1"/>
            <w:rPr>
              <w:del w:id="321" w:author="GONZALEZ DIAZ, BORJA" w:date="2017-10-03T16:00:00Z"/>
              <w:rFonts w:asciiTheme="minorHAnsi" w:hAnsiTheme="minorHAnsi"/>
              <w:b w:val="0"/>
              <w:bCs w:val="0"/>
              <w:noProof/>
              <w:color w:val="auto"/>
              <w:lang w:eastAsia="es-ES_tradnl"/>
            </w:rPr>
          </w:pPr>
          <w:del w:id="322" w:author="GONZALEZ DIAZ, BORJA" w:date="2017-10-03T16:00:00Z">
            <w:r w:rsidRPr="00890B04" w:rsidDel="00890B04">
              <w:rPr>
                <w:noProof/>
                <w:rPrChange w:id="323" w:author="GONZALEZ DIAZ, BORJA" w:date="2017-10-03T16:00:00Z">
                  <w:rPr>
                    <w:rStyle w:val="Hipervnculo"/>
                    <w:noProof/>
                  </w:rPr>
                </w:rPrChange>
              </w:rPr>
              <w:delText>5.  Pruebas</w:delText>
            </w:r>
            <w:r w:rsidDel="00890B04">
              <w:rPr>
                <w:noProof/>
                <w:webHidden/>
              </w:rPr>
              <w:tab/>
              <w:delText>65</w:delText>
            </w:r>
          </w:del>
        </w:p>
        <w:p w14:paraId="0E675FE5" w14:textId="77777777" w:rsidR="005602CA" w:rsidDel="00890B04" w:rsidRDefault="005602CA">
          <w:pPr>
            <w:pStyle w:val="TDC2"/>
            <w:rPr>
              <w:del w:id="324" w:author="GONZALEZ DIAZ, BORJA" w:date="2017-10-03T16:00:00Z"/>
              <w:noProof/>
              <w:sz w:val="24"/>
              <w:szCs w:val="24"/>
              <w:lang w:eastAsia="es-ES_tradnl"/>
            </w:rPr>
          </w:pPr>
          <w:del w:id="325" w:author="GONZALEZ DIAZ, BORJA" w:date="2017-10-03T16:00:00Z">
            <w:r w:rsidRPr="00890B04" w:rsidDel="00890B04">
              <w:rPr>
                <w:noProof/>
                <w:rPrChange w:id="326" w:author="GONZALEZ DIAZ, BORJA" w:date="2017-10-03T16:00:00Z">
                  <w:rPr>
                    <w:rStyle w:val="Hipervnculo"/>
                    <w:noProof/>
                  </w:rPr>
                </w:rPrChange>
              </w:rPr>
              <w:delText>5.1.  Pruebas de sistema</w:delText>
            </w:r>
            <w:r w:rsidDel="00890B04">
              <w:rPr>
                <w:noProof/>
                <w:webHidden/>
              </w:rPr>
              <w:tab/>
              <w:delText>65</w:delText>
            </w:r>
          </w:del>
        </w:p>
        <w:p w14:paraId="2ED6807A" w14:textId="77777777" w:rsidR="005602CA" w:rsidDel="00890B04" w:rsidRDefault="005602CA">
          <w:pPr>
            <w:pStyle w:val="TDC3"/>
            <w:rPr>
              <w:del w:id="327" w:author="GONZALEZ DIAZ, BORJA" w:date="2017-10-03T16:00:00Z"/>
              <w:i w:val="0"/>
              <w:iCs w:val="0"/>
              <w:noProof/>
              <w:sz w:val="24"/>
              <w:szCs w:val="24"/>
              <w:lang w:eastAsia="es-ES_tradnl"/>
            </w:rPr>
          </w:pPr>
          <w:del w:id="328" w:author="GONZALEZ DIAZ, BORJA" w:date="2017-10-03T16:00:00Z">
            <w:r w:rsidRPr="00890B04" w:rsidDel="00890B04">
              <w:rPr>
                <w:noProof/>
                <w:rPrChange w:id="329" w:author="GONZALEZ DIAZ, BORJA" w:date="2017-10-03T16:00:00Z">
                  <w:rPr>
                    <w:rStyle w:val="Hipervnculo"/>
                    <w:noProof/>
                  </w:rPr>
                </w:rPrChange>
              </w:rPr>
              <w:delText>5.1.1.  Obtener pacientes</w:delText>
            </w:r>
            <w:r w:rsidDel="00890B04">
              <w:rPr>
                <w:noProof/>
                <w:webHidden/>
              </w:rPr>
              <w:tab/>
              <w:delText>66</w:delText>
            </w:r>
          </w:del>
        </w:p>
        <w:p w14:paraId="760B8935" w14:textId="77777777" w:rsidR="005602CA" w:rsidDel="00890B04" w:rsidRDefault="005602CA">
          <w:pPr>
            <w:pStyle w:val="TDC3"/>
            <w:rPr>
              <w:del w:id="330" w:author="GONZALEZ DIAZ, BORJA" w:date="2017-10-03T16:00:00Z"/>
              <w:i w:val="0"/>
              <w:iCs w:val="0"/>
              <w:noProof/>
              <w:sz w:val="24"/>
              <w:szCs w:val="24"/>
              <w:lang w:eastAsia="es-ES_tradnl"/>
            </w:rPr>
          </w:pPr>
          <w:del w:id="331" w:author="GONZALEZ DIAZ, BORJA" w:date="2017-10-03T16:00:00Z">
            <w:r w:rsidRPr="00890B04" w:rsidDel="00890B04">
              <w:rPr>
                <w:noProof/>
                <w:rPrChange w:id="332" w:author="GONZALEZ DIAZ, BORJA" w:date="2017-10-03T16:00:00Z">
                  <w:rPr>
                    <w:rStyle w:val="Hipervnculo"/>
                    <w:noProof/>
                  </w:rPr>
                </w:rPrChange>
              </w:rPr>
              <w:delText>5.1.2.  Añadir un paciente</w:delText>
            </w:r>
            <w:r w:rsidDel="00890B04">
              <w:rPr>
                <w:noProof/>
                <w:webHidden/>
              </w:rPr>
              <w:tab/>
              <w:delText>66</w:delText>
            </w:r>
          </w:del>
        </w:p>
        <w:p w14:paraId="339B9BA2" w14:textId="77777777" w:rsidR="005602CA" w:rsidDel="00890B04" w:rsidRDefault="005602CA">
          <w:pPr>
            <w:pStyle w:val="TDC3"/>
            <w:rPr>
              <w:del w:id="333" w:author="GONZALEZ DIAZ, BORJA" w:date="2017-10-03T16:00:00Z"/>
              <w:i w:val="0"/>
              <w:iCs w:val="0"/>
              <w:noProof/>
              <w:sz w:val="24"/>
              <w:szCs w:val="24"/>
              <w:lang w:eastAsia="es-ES_tradnl"/>
            </w:rPr>
          </w:pPr>
          <w:del w:id="334" w:author="GONZALEZ DIAZ, BORJA" w:date="2017-10-03T16:00:00Z">
            <w:r w:rsidRPr="00890B04" w:rsidDel="00890B04">
              <w:rPr>
                <w:noProof/>
                <w:rPrChange w:id="335" w:author="GONZALEZ DIAZ, BORJA" w:date="2017-10-03T16:00:00Z">
                  <w:rPr>
                    <w:rStyle w:val="Hipervnculo"/>
                    <w:noProof/>
                  </w:rPr>
                </w:rPrChange>
              </w:rPr>
              <w:delText>5.1.3.  Borrar un paciente</w:delText>
            </w:r>
            <w:r w:rsidDel="00890B04">
              <w:rPr>
                <w:noProof/>
                <w:webHidden/>
              </w:rPr>
              <w:tab/>
              <w:delText>67</w:delText>
            </w:r>
          </w:del>
        </w:p>
        <w:p w14:paraId="73AE668C" w14:textId="77777777" w:rsidR="005602CA" w:rsidDel="00890B04" w:rsidRDefault="005602CA">
          <w:pPr>
            <w:pStyle w:val="TDC3"/>
            <w:rPr>
              <w:del w:id="336" w:author="GONZALEZ DIAZ, BORJA" w:date="2017-10-03T16:00:00Z"/>
              <w:i w:val="0"/>
              <w:iCs w:val="0"/>
              <w:noProof/>
              <w:sz w:val="24"/>
              <w:szCs w:val="24"/>
              <w:lang w:eastAsia="es-ES_tradnl"/>
            </w:rPr>
          </w:pPr>
          <w:del w:id="337" w:author="GONZALEZ DIAZ, BORJA" w:date="2017-10-03T16:00:00Z">
            <w:r w:rsidRPr="00890B04" w:rsidDel="00890B04">
              <w:rPr>
                <w:noProof/>
                <w:rPrChange w:id="338" w:author="GONZALEZ DIAZ, BORJA" w:date="2017-10-03T16:00:00Z">
                  <w:rPr>
                    <w:rStyle w:val="Hipervnculo"/>
                    <w:noProof/>
                  </w:rPr>
                </w:rPrChange>
              </w:rPr>
              <w:delText>5.1.4.  Obtener datos de movimiento de un paciente</w:delText>
            </w:r>
            <w:r w:rsidDel="00890B04">
              <w:rPr>
                <w:noProof/>
                <w:webHidden/>
              </w:rPr>
              <w:tab/>
              <w:delText>69</w:delText>
            </w:r>
          </w:del>
        </w:p>
        <w:p w14:paraId="04A0FAC1" w14:textId="77777777" w:rsidR="005602CA" w:rsidDel="00890B04" w:rsidRDefault="005602CA">
          <w:pPr>
            <w:pStyle w:val="TDC3"/>
            <w:rPr>
              <w:del w:id="339" w:author="GONZALEZ DIAZ, BORJA" w:date="2017-10-03T16:00:00Z"/>
              <w:i w:val="0"/>
              <w:iCs w:val="0"/>
              <w:noProof/>
              <w:sz w:val="24"/>
              <w:szCs w:val="24"/>
              <w:lang w:eastAsia="es-ES_tradnl"/>
            </w:rPr>
          </w:pPr>
          <w:del w:id="340" w:author="GONZALEZ DIAZ, BORJA" w:date="2017-10-03T16:00:00Z">
            <w:r w:rsidRPr="00890B04" w:rsidDel="00890B04">
              <w:rPr>
                <w:noProof/>
                <w:rPrChange w:id="341" w:author="GONZALEZ DIAZ, BORJA" w:date="2017-10-03T16:00:00Z">
                  <w:rPr>
                    <w:rStyle w:val="Hipervnculo"/>
                    <w:noProof/>
                  </w:rPr>
                </w:rPrChange>
              </w:rPr>
              <w:delText>5.1.5.  Añadir datos de movimiento</w:delText>
            </w:r>
            <w:r w:rsidDel="00890B04">
              <w:rPr>
                <w:noProof/>
                <w:webHidden/>
              </w:rPr>
              <w:tab/>
              <w:delText>70</w:delText>
            </w:r>
          </w:del>
        </w:p>
        <w:p w14:paraId="2EC07530" w14:textId="77777777" w:rsidR="005602CA" w:rsidDel="00890B04" w:rsidRDefault="005602CA">
          <w:pPr>
            <w:pStyle w:val="TDC3"/>
            <w:rPr>
              <w:del w:id="342" w:author="GONZALEZ DIAZ, BORJA" w:date="2017-10-03T16:00:00Z"/>
              <w:i w:val="0"/>
              <w:iCs w:val="0"/>
              <w:noProof/>
              <w:sz w:val="24"/>
              <w:szCs w:val="24"/>
              <w:lang w:eastAsia="es-ES_tradnl"/>
            </w:rPr>
          </w:pPr>
          <w:del w:id="343" w:author="GONZALEZ DIAZ, BORJA" w:date="2017-10-03T16:00:00Z">
            <w:r w:rsidRPr="00890B04" w:rsidDel="00890B04">
              <w:rPr>
                <w:noProof/>
                <w:rPrChange w:id="344" w:author="GONZALEZ DIAZ, BORJA" w:date="2017-10-03T16:00:00Z">
                  <w:rPr>
                    <w:rStyle w:val="Hipervnculo"/>
                    <w:noProof/>
                  </w:rPr>
                </w:rPrChange>
              </w:rPr>
              <w:delText>5.1.6.  Borrar una sesión de movimientos</w:delText>
            </w:r>
            <w:r w:rsidDel="00890B04">
              <w:rPr>
                <w:noProof/>
                <w:webHidden/>
              </w:rPr>
              <w:tab/>
              <w:delText>71</w:delText>
            </w:r>
          </w:del>
        </w:p>
        <w:p w14:paraId="285C7952" w14:textId="77777777" w:rsidR="005602CA" w:rsidDel="00890B04" w:rsidRDefault="005602CA">
          <w:pPr>
            <w:pStyle w:val="TDC3"/>
            <w:rPr>
              <w:del w:id="345" w:author="GONZALEZ DIAZ, BORJA" w:date="2017-10-03T16:00:00Z"/>
              <w:i w:val="0"/>
              <w:iCs w:val="0"/>
              <w:noProof/>
              <w:sz w:val="24"/>
              <w:szCs w:val="24"/>
              <w:lang w:eastAsia="es-ES_tradnl"/>
            </w:rPr>
          </w:pPr>
          <w:del w:id="346" w:author="GONZALEZ DIAZ, BORJA" w:date="2017-10-03T16:00:00Z">
            <w:r w:rsidRPr="00890B04" w:rsidDel="00890B04">
              <w:rPr>
                <w:noProof/>
                <w:rPrChange w:id="347" w:author="GONZALEZ DIAZ, BORJA" w:date="2017-10-03T16:00:00Z">
                  <w:rPr>
                    <w:rStyle w:val="Hipervnculo"/>
                    <w:noProof/>
                  </w:rPr>
                </w:rPrChange>
              </w:rPr>
              <w:delText>5.1.7. Mostrar un gráfico de un movimiento</w:delText>
            </w:r>
            <w:r w:rsidDel="00890B04">
              <w:rPr>
                <w:noProof/>
                <w:webHidden/>
              </w:rPr>
              <w:tab/>
              <w:delText>73</w:delText>
            </w:r>
          </w:del>
        </w:p>
        <w:p w14:paraId="7EA7122E" w14:textId="77777777" w:rsidR="005602CA" w:rsidDel="00890B04" w:rsidRDefault="005602CA">
          <w:pPr>
            <w:pStyle w:val="TDC3"/>
            <w:rPr>
              <w:del w:id="348" w:author="GONZALEZ DIAZ, BORJA" w:date="2017-10-03T16:00:00Z"/>
              <w:i w:val="0"/>
              <w:iCs w:val="0"/>
              <w:noProof/>
              <w:sz w:val="24"/>
              <w:szCs w:val="24"/>
              <w:lang w:eastAsia="es-ES_tradnl"/>
            </w:rPr>
          </w:pPr>
          <w:del w:id="349" w:author="GONZALEZ DIAZ, BORJA" w:date="2017-10-03T16:00:00Z">
            <w:r w:rsidRPr="00890B04" w:rsidDel="00890B04">
              <w:rPr>
                <w:noProof/>
                <w:rPrChange w:id="350" w:author="GONZALEZ DIAZ, BORJA" w:date="2017-10-03T16:00:00Z">
                  <w:rPr>
                    <w:rStyle w:val="Hipervnculo"/>
                    <w:noProof/>
                  </w:rPr>
                </w:rPrChange>
              </w:rPr>
              <w:delText>5.1.8. Mostrar un gráfico de evolución de un movimiento</w:delText>
            </w:r>
            <w:r w:rsidDel="00890B04">
              <w:rPr>
                <w:noProof/>
                <w:webHidden/>
              </w:rPr>
              <w:tab/>
              <w:delText>74</w:delText>
            </w:r>
          </w:del>
        </w:p>
        <w:p w14:paraId="6A717548" w14:textId="77777777" w:rsidR="005602CA" w:rsidDel="00890B04" w:rsidRDefault="005602CA">
          <w:pPr>
            <w:pStyle w:val="TDC1"/>
            <w:rPr>
              <w:del w:id="351" w:author="GONZALEZ DIAZ, BORJA" w:date="2017-10-03T16:00:00Z"/>
              <w:rFonts w:asciiTheme="minorHAnsi" w:hAnsiTheme="minorHAnsi"/>
              <w:b w:val="0"/>
              <w:bCs w:val="0"/>
              <w:noProof/>
              <w:color w:val="auto"/>
              <w:lang w:eastAsia="es-ES_tradnl"/>
            </w:rPr>
          </w:pPr>
          <w:del w:id="352" w:author="GONZALEZ DIAZ, BORJA" w:date="2017-10-03T16:00:00Z">
            <w:r w:rsidRPr="00890B04" w:rsidDel="00890B04">
              <w:rPr>
                <w:noProof/>
                <w:rPrChange w:id="353" w:author="GONZALEZ DIAZ, BORJA" w:date="2017-10-03T16:00:00Z">
                  <w:rPr>
                    <w:rStyle w:val="Hipervnculo"/>
                    <w:noProof/>
                  </w:rPr>
                </w:rPrChange>
              </w:rPr>
              <w:delText>6.  Resultados y conclusiones</w:delText>
            </w:r>
            <w:r w:rsidDel="00890B04">
              <w:rPr>
                <w:noProof/>
                <w:webHidden/>
              </w:rPr>
              <w:tab/>
              <w:delText>75</w:delText>
            </w:r>
          </w:del>
        </w:p>
        <w:p w14:paraId="1DAD2DB0" w14:textId="77777777" w:rsidR="005602CA" w:rsidDel="00890B04" w:rsidRDefault="005602CA">
          <w:pPr>
            <w:pStyle w:val="TDC2"/>
            <w:rPr>
              <w:del w:id="354" w:author="GONZALEZ DIAZ, BORJA" w:date="2017-10-03T16:00:00Z"/>
              <w:noProof/>
              <w:sz w:val="24"/>
              <w:szCs w:val="24"/>
              <w:lang w:eastAsia="es-ES_tradnl"/>
            </w:rPr>
          </w:pPr>
          <w:del w:id="355" w:author="GONZALEZ DIAZ, BORJA" w:date="2017-10-03T16:00:00Z">
            <w:r w:rsidRPr="00890B04" w:rsidDel="00890B04">
              <w:rPr>
                <w:noProof/>
                <w:rPrChange w:id="356" w:author="GONZALEZ DIAZ, BORJA" w:date="2017-10-03T16:00:00Z">
                  <w:rPr>
                    <w:rStyle w:val="Hipervnculo"/>
                    <w:noProof/>
                  </w:rPr>
                </w:rPrChange>
              </w:rPr>
              <w:delText>6.1.  Resultados</w:delText>
            </w:r>
            <w:r w:rsidDel="00890B04">
              <w:rPr>
                <w:noProof/>
                <w:webHidden/>
              </w:rPr>
              <w:tab/>
              <w:delText>75</w:delText>
            </w:r>
          </w:del>
        </w:p>
        <w:p w14:paraId="17BE8D4F" w14:textId="77777777" w:rsidR="005602CA" w:rsidDel="00890B04" w:rsidRDefault="005602CA">
          <w:pPr>
            <w:pStyle w:val="TDC2"/>
            <w:rPr>
              <w:del w:id="357" w:author="GONZALEZ DIAZ, BORJA" w:date="2017-10-03T16:00:00Z"/>
              <w:noProof/>
              <w:sz w:val="24"/>
              <w:szCs w:val="24"/>
              <w:lang w:eastAsia="es-ES_tradnl"/>
            </w:rPr>
          </w:pPr>
          <w:del w:id="358" w:author="GONZALEZ DIAZ, BORJA" w:date="2017-10-03T16:00:00Z">
            <w:r w:rsidRPr="00890B04" w:rsidDel="00890B04">
              <w:rPr>
                <w:noProof/>
                <w:rPrChange w:id="359" w:author="GONZALEZ DIAZ, BORJA" w:date="2017-10-03T16:00:00Z">
                  <w:rPr>
                    <w:rStyle w:val="Hipervnculo"/>
                    <w:noProof/>
                  </w:rPr>
                </w:rPrChange>
              </w:rPr>
              <w:delText>6.2. Conclusiones</w:delText>
            </w:r>
            <w:r w:rsidDel="00890B04">
              <w:rPr>
                <w:noProof/>
                <w:webHidden/>
              </w:rPr>
              <w:tab/>
              <w:delText>76</w:delText>
            </w:r>
          </w:del>
        </w:p>
        <w:p w14:paraId="043FD769" w14:textId="77777777" w:rsidR="005602CA" w:rsidDel="00890B04" w:rsidRDefault="005602CA">
          <w:pPr>
            <w:pStyle w:val="TDC2"/>
            <w:rPr>
              <w:del w:id="360" w:author="GONZALEZ DIAZ, BORJA" w:date="2017-10-03T16:00:00Z"/>
              <w:noProof/>
              <w:sz w:val="24"/>
              <w:szCs w:val="24"/>
              <w:lang w:eastAsia="es-ES_tradnl"/>
            </w:rPr>
          </w:pPr>
          <w:del w:id="361" w:author="GONZALEZ DIAZ, BORJA" w:date="2017-10-03T16:00:00Z">
            <w:r w:rsidRPr="00890B04" w:rsidDel="00890B04">
              <w:rPr>
                <w:noProof/>
                <w:rPrChange w:id="362" w:author="GONZALEZ DIAZ, BORJA" w:date="2017-10-03T16:00:00Z">
                  <w:rPr>
                    <w:rStyle w:val="Hipervnculo"/>
                    <w:noProof/>
                  </w:rPr>
                </w:rPrChange>
              </w:rPr>
              <w:delText>6.3. Líneas de trabajo futuras</w:delText>
            </w:r>
            <w:r w:rsidDel="00890B04">
              <w:rPr>
                <w:noProof/>
                <w:webHidden/>
              </w:rPr>
              <w:tab/>
              <w:delText>76</w:delText>
            </w:r>
          </w:del>
        </w:p>
        <w:p w14:paraId="2037841B" w14:textId="77777777" w:rsidR="005602CA" w:rsidDel="00890B04" w:rsidRDefault="005602CA">
          <w:pPr>
            <w:pStyle w:val="TDC1"/>
            <w:rPr>
              <w:del w:id="363" w:author="GONZALEZ DIAZ, BORJA" w:date="2017-10-03T16:00:00Z"/>
              <w:rFonts w:asciiTheme="minorHAnsi" w:hAnsiTheme="minorHAnsi"/>
              <w:b w:val="0"/>
              <w:bCs w:val="0"/>
              <w:noProof/>
              <w:color w:val="auto"/>
              <w:lang w:eastAsia="es-ES_tradnl"/>
            </w:rPr>
          </w:pPr>
          <w:del w:id="364" w:author="GONZALEZ DIAZ, BORJA" w:date="2017-10-03T16:00:00Z">
            <w:r w:rsidRPr="00890B04" w:rsidDel="00890B04">
              <w:rPr>
                <w:noProof/>
                <w:rPrChange w:id="365" w:author="GONZALEZ DIAZ, BORJA" w:date="2017-10-03T16:00:00Z">
                  <w:rPr>
                    <w:rStyle w:val="Hipervnculo"/>
                    <w:noProof/>
                  </w:rPr>
                </w:rPrChange>
              </w:rPr>
              <w:delText>7.  GitHub</w:delText>
            </w:r>
            <w:r w:rsidDel="00890B04">
              <w:rPr>
                <w:noProof/>
                <w:webHidden/>
              </w:rPr>
              <w:tab/>
              <w:delText>77</w:delText>
            </w:r>
          </w:del>
        </w:p>
        <w:p w14:paraId="0CD3B2B0" w14:textId="77777777" w:rsidR="005602CA" w:rsidDel="00890B04" w:rsidRDefault="005602CA">
          <w:pPr>
            <w:pStyle w:val="TDC1"/>
            <w:rPr>
              <w:del w:id="366" w:author="GONZALEZ DIAZ, BORJA" w:date="2017-10-03T16:00:00Z"/>
              <w:rFonts w:asciiTheme="minorHAnsi" w:hAnsiTheme="minorHAnsi"/>
              <w:b w:val="0"/>
              <w:bCs w:val="0"/>
              <w:noProof/>
              <w:color w:val="auto"/>
              <w:lang w:eastAsia="es-ES_tradnl"/>
            </w:rPr>
          </w:pPr>
          <w:del w:id="367" w:author="GONZALEZ DIAZ, BORJA" w:date="2017-10-03T16:00:00Z">
            <w:r w:rsidRPr="00890B04" w:rsidDel="00890B04">
              <w:rPr>
                <w:noProof/>
                <w:rPrChange w:id="368" w:author="GONZALEZ DIAZ, BORJA" w:date="2017-10-03T16:00:00Z">
                  <w:rPr>
                    <w:rStyle w:val="Hipervnculo"/>
                    <w:noProof/>
                  </w:rPr>
                </w:rPrChange>
              </w:rPr>
              <w:delText>8.  Bibliografía</w:delText>
            </w:r>
            <w:r w:rsidDel="00890B04">
              <w:rPr>
                <w:noProof/>
                <w:webHidden/>
              </w:rPr>
              <w:tab/>
              <w:delText>77</w:delText>
            </w:r>
          </w:del>
        </w:p>
        <w:p w14:paraId="57132E47" w14:textId="3202242C" w:rsidR="00793AFA" w:rsidRDefault="00793AFA">
          <w:r>
            <w:rPr>
              <w:b/>
              <w:bCs/>
              <w:noProof/>
            </w:rPr>
            <w:fldChar w:fldCharType="end"/>
          </w:r>
        </w:p>
      </w:sdtContent>
    </w:sdt>
    <w:p w14:paraId="1F6E63D0" w14:textId="2F143153" w:rsidR="00E653AA" w:rsidRPr="0040221C" w:rsidRDefault="00E653AA" w:rsidP="005A6F4A">
      <w:pPr>
        <w:pStyle w:val="TDC1"/>
      </w:pPr>
    </w:p>
    <w:p w14:paraId="09675540" w14:textId="77777777" w:rsidR="00771A3F" w:rsidRDefault="00771A3F" w:rsidP="000365A9">
      <w:pPr>
        <w:pStyle w:val="Ttulo1"/>
      </w:pPr>
    </w:p>
    <w:p w14:paraId="5C3E1DF0" w14:textId="77777777" w:rsidR="00771A3F" w:rsidRDefault="00771A3F" w:rsidP="000365A9">
      <w:pPr>
        <w:pStyle w:val="Ttulo1"/>
      </w:pPr>
    </w:p>
    <w:p w14:paraId="560F6809" w14:textId="77777777" w:rsidR="00771A3F" w:rsidRDefault="00771A3F" w:rsidP="000365A9">
      <w:pPr>
        <w:pStyle w:val="Ttulo1"/>
      </w:pPr>
    </w:p>
    <w:p w14:paraId="28171808" w14:textId="77777777" w:rsidR="00771A3F" w:rsidRDefault="00771A3F" w:rsidP="000365A9">
      <w:pPr>
        <w:pStyle w:val="Ttulo1"/>
      </w:pPr>
    </w:p>
    <w:p w14:paraId="026E7DBD" w14:textId="1E52E261" w:rsidR="00771A3F" w:rsidRDefault="00771A3F" w:rsidP="00793AFA"/>
    <w:p w14:paraId="6CC37522" w14:textId="77777777" w:rsidR="00771A3F" w:rsidRDefault="00771A3F" w:rsidP="00793AFA"/>
    <w:p w14:paraId="217187A6" w14:textId="77777777" w:rsidR="00771A3F" w:rsidRPr="00771A3F" w:rsidRDefault="00771A3F" w:rsidP="00793AFA"/>
    <w:p w14:paraId="6B7C2321" w14:textId="77777777" w:rsidR="00BA4BD5" w:rsidRDefault="00BA4BD5" w:rsidP="000365A9">
      <w:pPr>
        <w:pStyle w:val="Ttulo1"/>
      </w:pPr>
    </w:p>
    <w:p w14:paraId="5999177F" w14:textId="77777777" w:rsidR="00771A3F" w:rsidRDefault="00771A3F" w:rsidP="00793AFA"/>
    <w:p w14:paraId="61274AE9" w14:textId="77777777" w:rsidR="00771A3F" w:rsidRPr="00771A3F" w:rsidRDefault="00771A3F" w:rsidP="00793AFA"/>
    <w:p w14:paraId="1C7AC39E" w14:textId="77777777" w:rsidR="002E479F" w:rsidRPr="002E479F" w:rsidRDefault="002E479F" w:rsidP="002E479F"/>
    <w:p w14:paraId="6B880286" w14:textId="1556EED4" w:rsidR="00D51A6F" w:rsidRDefault="000365A9" w:rsidP="000365A9">
      <w:pPr>
        <w:pStyle w:val="Ttulo1"/>
      </w:pPr>
      <w:bookmarkStart w:id="369" w:name="_Toc494475982"/>
      <w:bookmarkStart w:id="370" w:name="_Ref494720199"/>
      <w:bookmarkStart w:id="371" w:name="_Ref494720216"/>
      <w:bookmarkStart w:id="372" w:name="_Ref494720250"/>
      <w:bookmarkStart w:id="373" w:name="_Ref494720259"/>
      <w:bookmarkStart w:id="374" w:name="_Ref494720357"/>
      <w:bookmarkStart w:id="375" w:name="_Ref494723232"/>
      <w:bookmarkStart w:id="376" w:name="_Toc494809728"/>
      <w:r>
        <w:lastRenderedPageBreak/>
        <w:t xml:space="preserve">1.  </w:t>
      </w:r>
      <w:r w:rsidR="00D51A6F" w:rsidRPr="0040221C">
        <w:t>Introducción</w:t>
      </w:r>
      <w:bookmarkEnd w:id="369"/>
      <w:bookmarkEnd w:id="370"/>
      <w:bookmarkEnd w:id="371"/>
      <w:bookmarkEnd w:id="372"/>
      <w:bookmarkEnd w:id="373"/>
      <w:bookmarkEnd w:id="374"/>
      <w:bookmarkEnd w:id="375"/>
      <w:bookmarkEnd w:id="376"/>
    </w:p>
    <w:p w14:paraId="3B71BC70" w14:textId="77777777" w:rsidR="00771A3F" w:rsidRPr="00771A3F" w:rsidRDefault="00771A3F" w:rsidP="00793AFA"/>
    <w:p w14:paraId="76E1122E" w14:textId="77777777" w:rsidR="0079203F" w:rsidRDefault="0079203F" w:rsidP="000B6B32">
      <w:bookmarkStart w:id="377" w:name="_Toc364792185"/>
      <w:bookmarkStart w:id="378" w:name="_Toc366229202"/>
    </w:p>
    <w:bookmarkEnd w:id="377"/>
    <w:bookmarkEnd w:id="378"/>
    <w:p w14:paraId="46C0EE1E" w14:textId="124E11BF" w:rsidR="000B6B32" w:rsidRDefault="00A202B8" w:rsidP="000B6B32">
      <w:r>
        <w:t>La motivación de este trabajo es facilitar el seguimiento de pacientes</w:t>
      </w:r>
      <w:r w:rsidR="00014FE6">
        <w:t xml:space="preserve"> con problemas de movilidad cervical, debido a que</w:t>
      </w:r>
      <w:r w:rsidR="0079203F">
        <w:t>,</w:t>
      </w:r>
      <w:r w:rsidR="00014FE6">
        <w:t xml:space="preserve"> actualmente, este seguimiento se hace de una forma manual </w:t>
      </w:r>
      <w:r w:rsidR="0079203F">
        <w:t>y no es posible llevar a cabo un seguimiento de forma</w:t>
      </w:r>
      <w:r w:rsidR="00014FE6">
        <w:t xml:space="preserve">. </w:t>
      </w:r>
      <w:r w:rsidR="0079203F">
        <w:t>E</w:t>
      </w:r>
      <w:r w:rsidR="00014FE6">
        <w:t xml:space="preserve">ste trabajo busca facilitar este seguimiento para que </w:t>
      </w:r>
      <w:r w:rsidR="0079203F">
        <w:t xml:space="preserve">tanto </w:t>
      </w:r>
      <w:r w:rsidR="00014FE6">
        <w:t xml:space="preserve">paciente </w:t>
      </w:r>
      <w:r w:rsidR="0079203F">
        <w:t xml:space="preserve">como </w:t>
      </w:r>
      <w:r w:rsidR="00014FE6">
        <w:t xml:space="preserve">médico </w:t>
      </w:r>
      <w:r w:rsidR="0079203F">
        <w:t xml:space="preserve">y fisioterapeuta </w:t>
      </w:r>
      <w:r w:rsidR="00014FE6">
        <w:t xml:space="preserve">puedan hacer un mejor uso de su tiempo y recursos. Para hacer esto posible vamos a </w:t>
      </w:r>
      <w:r w:rsidR="0079203F">
        <w:t xml:space="preserve">recurrir a </w:t>
      </w:r>
      <w:r w:rsidR="00014FE6">
        <w:t xml:space="preserve">las tecnologías </w:t>
      </w:r>
      <w:r w:rsidR="0079203F">
        <w:t>de la información y las comunicaciones</w:t>
      </w:r>
      <w:r w:rsidR="00014FE6">
        <w:t xml:space="preserve"> para crear un</w:t>
      </w:r>
      <w:r w:rsidR="0079203F">
        <w:t>a</w:t>
      </w:r>
      <w:r w:rsidR="00014FE6">
        <w:t xml:space="preserve"> aplicación web </w:t>
      </w:r>
      <w:r w:rsidR="0079203F">
        <w:t>que permita analizar información de movilidad cervical almacenada en una base de datos</w:t>
      </w:r>
      <w:r w:rsidR="00014FE6">
        <w:t xml:space="preserve">. </w:t>
      </w:r>
      <w:r w:rsidR="0079203F">
        <w:t>Por tanto, e</w:t>
      </w:r>
      <w:r w:rsidR="000B6B32" w:rsidRPr="0040221C">
        <w:t xml:space="preserve">l objetivo de esta aplicación web </w:t>
      </w:r>
      <w:r w:rsidR="0079203F">
        <w:t>será</w:t>
      </w:r>
      <w:r w:rsidR="0079203F" w:rsidRPr="0040221C">
        <w:t xml:space="preserve"> </w:t>
      </w:r>
      <w:r w:rsidR="000B6B32" w:rsidRPr="0040221C">
        <w:t>facil</w:t>
      </w:r>
      <w:r w:rsidR="003B7083">
        <w:t>itar el acceso y visualización de</w:t>
      </w:r>
      <w:r w:rsidR="000B6B32" w:rsidRPr="0040221C">
        <w:t xml:space="preserve"> </w:t>
      </w:r>
      <w:r w:rsidR="0079203F">
        <w:t>esta información</w:t>
      </w:r>
      <w:r w:rsidR="000B6B32" w:rsidRPr="0040221C">
        <w:t>.</w:t>
      </w:r>
    </w:p>
    <w:p w14:paraId="74E6A261" w14:textId="77777777" w:rsidR="00A202B8" w:rsidRPr="0040221C" w:rsidRDefault="00A202B8" w:rsidP="000B6B32"/>
    <w:p w14:paraId="727BC4B2" w14:textId="0789F681" w:rsidR="000B6B32" w:rsidRPr="00752D12" w:rsidRDefault="0079203F" w:rsidP="000B6B32">
      <w:r>
        <w:t>Por tanto, l</w:t>
      </w:r>
      <w:r w:rsidR="000B6B32" w:rsidRPr="0040221C">
        <w:t xml:space="preserve">a </w:t>
      </w:r>
      <w:r w:rsidR="006860EA">
        <w:t>aplicación</w:t>
      </w:r>
      <w:r w:rsidR="006860EA" w:rsidRPr="0040221C">
        <w:t xml:space="preserve"> </w:t>
      </w:r>
      <w:r w:rsidR="000B6B32" w:rsidRPr="0040221C">
        <w:t>permit</w:t>
      </w:r>
      <w:r>
        <w:t>irá</w:t>
      </w:r>
      <w:r w:rsidR="000B6B32" w:rsidRPr="0040221C">
        <w:t xml:space="preserve"> el acceso a una base de datos </w:t>
      </w:r>
      <w:r w:rsidR="007C080F">
        <w:t xml:space="preserve">donde se almacena un listado de pacientes y de </w:t>
      </w:r>
      <w:r>
        <w:t>registros de sus movimientos cervicales, tomados utilizando un sensor comercial ya existente que los exporta en un formato particular del mismo</w:t>
      </w:r>
      <w:r w:rsidR="007C080F">
        <w:t xml:space="preserve">. </w:t>
      </w:r>
      <w:r w:rsidR="00A16BBE">
        <w:t xml:space="preserve">El sensor comercial utilizado para la obtención de medidas corresponde al dispositivo Werium Basic Pro, que ofrece unas altas prestaciones. </w:t>
      </w:r>
      <w:r>
        <w:t xml:space="preserve">A partir de </w:t>
      </w:r>
      <w:r w:rsidR="007C080F">
        <w:t xml:space="preserve">dicha base de datos </w:t>
      </w:r>
      <w:r>
        <w:t xml:space="preserve">el sistema permitirá </w:t>
      </w:r>
      <w:r w:rsidR="007C080F">
        <w:t xml:space="preserve">consultar movimientos cervicales en todos los planos y observar </w:t>
      </w:r>
      <w:r w:rsidR="000B6B32" w:rsidRPr="0040221C">
        <w:t>la evolución con el tiempo de estos movimientos</w:t>
      </w:r>
      <w:r>
        <w:t>, para así</w:t>
      </w:r>
      <w:r w:rsidR="007C080F">
        <w:t xml:space="preserve"> comprobar</w:t>
      </w:r>
      <w:r w:rsidR="000B6B32" w:rsidRPr="0040221C">
        <w:t xml:space="preserve"> si </w:t>
      </w:r>
      <w:r>
        <w:t>se encuentran</w:t>
      </w:r>
      <w:r w:rsidRPr="0040221C">
        <w:t xml:space="preserve"> </w:t>
      </w:r>
      <w:r w:rsidR="000B6B32" w:rsidRPr="0040221C">
        <w:t>dentro d</w:t>
      </w:r>
      <w:r w:rsidR="003B7083">
        <w:t xml:space="preserve">e </w:t>
      </w:r>
      <w:r>
        <w:t>la normalidad. Estos intervalos de normalidad dependen</w:t>
      </w:r>
      <w:r w:rsidR="003B7083">
        <w:t xml:space="preserve"> del sexo del paciente</w:t>
      </w:r>
      <w:r w:rsidR="007C080F">
        <w:t xml:space="preserve">, </w:t>
      </w:r>
      <w:r>
        <w:t>pues cada uno posee</w:t>
      </w:r>
      <w:r w:rsidR="007C080F">
        <w:t xml:space="preserve"> rangos de movilidad cervical </w:t>
      </w:r>
      <w:r>
        <w:t xml:space="preserve">ligeramente </w:t>
      </w:r>
      <w:r w:rsidR="007C080F">
        <w:t>distintos</w:t>
      </w:r>
      <w:r w:rsidR="00D85D99">
        <w:t>.</w:t>
      </w:r>
      <w:r w:rsidR="00A54BEB">
        <w:t xml:space="preserve"> Los datos referentes a los intervalos de normalidad se han obtenido del Journal of Orthopaedic Research, concretamente del documento “</w:t>
      </w:r>
      <w:r w:rsidR="00A54BEB" w:rsidRPr="00C569F5">
        <w:t>Active range of motion of the head and cervical spine: a three-dimensional investigation in healthy young adults</w:t>
      </w:r>
      <w:r w:rsidR="00A54BEB">
        <w:t>”.</w:t>
      </w:r>
    </w:p>
    <w:p w14:paraId="73EDB3B6" w14:textId="50961B6E" w:rsidR="00A202B8" w:rsidRDefault="00A202B8" w:rsidP="000B6B32"/>
    <w:p w14:paraId="50C7D77C" w14:textId="220F283F" w:rsidR="009750CE" w:rsidRDefault="0079203F" w:rsidP="000B6B32">
      <w:r>
        <w:t>La aplicación incluirá una sección específica para</w:t>
      </w:r>
      <w:r w:rsidR="0022745C">
        <w:t xml:space="preserve"> cada paciente</w:t>
      </w:r>
      <w:r>
        <w:t xml:space="preserve">, que mostrará un conjunto </w:t>
      </w:r>
      <w:r w:rsidR="0022745C">
        <w:t>de movimientos</w:t>
      </w:r>
      <w:r>
        <w:t>;</w:t>
      </w:r>
      <w:r w:rsidR="0022745C">
        <w:t xml:space="preserve"> en los planos </w:t>
      </w:r>
      <w:r>
        <w:t>transversal</w:t>
      </w:r>
      <w:r w:rsidR="0022745C">
        <w:t xml:space="preserve">, </w:t>
      </w:r>
      <w:r>
        <w:t xml:space="preserve">coronal </w:t>
      </w:r>
      <w:r w:rsidR="0022745C">
        <w:t xml:space="preserve">y </w:t>
      </w:r>
      <w:r>
        <w:t>sagital</w:t>
      </w:r>
      <w:r w:rsidR="0022745C">
        <w:t xml:space="preserve">, con una fecha asociada que </w:t>
      </w:r>
      <w:r>
        <w:t xml:space="preserve">se </w:t>
      </w:r>
      <w:r w:rsidR="0022745C">
        <w:t>corresponde a la fecha de la medición</w:t>
      </w:r>
      <w:r w:rsidR="00D9065B">
        <w:t>. Se podrá consultar cada movimiento por separado en forma de gráfico. Además</w:t>
      </w:r>
      <w:r>
        <w:t xml:space="preserve">, también </w:t>
      </w:r>
      <w:r w:rsidR="00D9065B">
        <w:t xml:space="preserve">se podrá visualizar, </w:t>
      </w:r>
      <w:r>
        <w:t xml:space="preserve">de nuevo </w:t>
      </w:r>
      <w:r w:rsidR="00D9065B">
        <w:t>en forma de gráfico, la evolución de cada movimiento a medida que pasa el tiempo</w:t>
      </w:r>
      <w:r>
        <w:t>, usando para ello medidas tomadas en diferentes sesiones.</w:t>
      </w:r>
      <w:r w:rsidR="00D9065B">
        <w:t xml:space="preserve"> En </w:t>
      </w:r>
      <w:r>
        <w:t xml:space="preserve">este </w:t>
      </w:r>
      <w:r w:rsidR="00D9065B">
        <w:t xml:space="preserve">gráfico de evolución </w:t>
      </w:r>
      <w:r>
        <w:t>se mostrarán también los</w:t>
      </w:r>
      <w:r w:rsidR="00D16488">
        <w:t xml:space="preserve"> valores de normalidad </w:t>
      </w:r>
      <w:r>
        <w:t xml:space="preserve">antes nombrados, </w:t>
      </w:r>
      <w:r w:rsidR="00D16488">
        <w:t>para que sea posible observar si el paciente entra dentro de dichos valores.</w:t>
      </w:r>
      <w:r w:rsidR="007C080F">
        <w:t xml:space="preserve"> Se podrán añadir y borrar </w:t>
      </w:r>
      <w:r>
        <w:t xml:space="preserve">sesiones </w:t>
      </w:r>
      <w:r w:rsidR="007C080F">
        <w:t xml:space="preserve">de movimientos, teniendo en cuenta que para añadir </w:t>
      </w:r>
      <w:r>
        <w:t>una</w:t>
      </w:r>
      <w:r w:rsidR="007C080F">
        <w:t xml:space="preserve"> habrá que seleccionar un archivo local</w:t>
      </w:r>
      <w:r>
        <w:t xml:space="preserve"> en el formato producido por el software del sistema de captura de movimientos (en formato CSV)</w:t>
      </w:r>
      <w:r w:rsidR="007C080F">
        <w:t xml:space="preserve"> y asociar una fecha</w:t>
      </w:r>
      <w:r>
        <w:t xml:space="preserve"> y hora</w:t>
      </w:r>
      <w:r w:rsidR="007C080F">
        <w:t xml:space="preserve"> de medición a </w:t>
      </w:r>
      <w:r>
        <w:t>la sesión, para así soportar más</w:t>
      </w:r>
      <w:r w:rsidR="007C080F">
        <w:t xml:space="preserve"> de una medición diaria.</w:t>
      </w:r>
    </w:p>
    <w:p w14:paraId="5CFD3F2A" w14:textId="77777777" w:rsidR="00771A3F" w:rsidRDefault="00771A3F" w:rsidP="000B6B32"/>
    <w:p w14:paraId="7A6D2025" w14:textId="77777777" w:rsidR="00771A3F" w:rsidRPr="0040221C" w:rsidRDefault="00771A3F" w:rsidP="000B6B32"/>
    <w:p w14:paraId="6627EA72" w14:textId="77777777" w:rsidR="00333F5F" w:rsidRDefault="00333F5F" w:rsidP="00A202B8">
      <w:bookmarkStart w:id="379" w:name="_Toc366229203"/>
    </w:p>
    <w:p w14:paraId="57D2FAEB" w14:textId="2C0EEED3" w:rsidR="00D51A6F" w:rsidRDefault="000365A9" w:rsidP="00D51A6F">
      <w:pPr>
        <w:pStyle w:val="Ttulo1"/>
      </w:pPr>
      <w:bookmarkStart w:id="380" w:name="_Toc494475983"/>
      <w:bookmarkStart w:id="381" w:name="_Ref494720276"/>
      <w:bookmarkStart w:id="382" w:name="_Toc494809729"/>
      <w:r>
        <w:lastRenderedPageBreak/>
        <w:t xml:space="preserve">2.  </w:t>
      </w:r>
      <w:r w:rsidR="00E653AA" w:rsidRPr="0040221C">
        <w:t>Estado del arte</w:t>
      </w:r>
      <w:bookmarkEnd w:id="379"/>
      <w:bookmarkEnd w:id="380"/>
      <w:bookmarkEnd w:id="381"/>
      <w:bookmarkEnd w:id="382"/>
    </w:p>
    <w:p w14:paraId="21870265" w14:textId="77777777" w:rsidR="00BD1DD1" w:rsidRDefault="00BD1DD1" w:rsidP="00877555"/>
    <w:p w14:paraId="5373A99B" w14:textId="53ECD876" w:rsidR="00BD1DD1" w:rsidRDefault="000365A9" w:rsidP="0028735F">
      <w:pPr>
        <w:pStyle w:val="Ttulo2"/>
      </w:pPr>
      <w:bookmarkStart w:id="383" w:name="_Toc494475984"/>
      <w:bookmarkStart w:id="384" w:name="_Toc494809730"/>
      <w:r>
        <w:t xml:space="preserve">2.1.  </w:t>
      </w:r>
      <w:r w:rsidR="00BD1DD1">
        <w:t>Diseño de web estático</w:t>
      </w:r>
      <w:bookmarkEnd w:id="383"/>
      <w:bookmarkEnd w:id="384"/>
    </w:p>
    <w:p w14:paraId="7B81D7BE" w14:textId="40390F78" w:rsidR="00BD1DD1" w:rsidRDefault="000365A9" w:rsidP="0028735F">
      <w:pPr>
        <w:pStyle w:val="Ttulo3"/>
      </w:pPr>
      <w:bookmarkStart w:id="385" w:name="_Toc494475985"/>
      <w:bookmarkStart w:id="386" w:name="_Toc494809731"/>
      <w:r>
        <w:t xml:space="preserve">2.1.1.  </w:t>
      </w:r>
      <w:r w:rsidR="00BD1DD1">
        <w:t>HTML</w:t>
      </w:r>
      <w:bookmarkEnd w:id="385"/>
      <w:bookmarkEnd w:id="386"/>
    </w:p>
    <w:p w14:paraId="04B57764" w14:textId="77777777" w:rsidR="00BD1DD1" w:rsidRDefault="00BD1DD1" w:rsidP="0028735F"/>
    <w:p w14:paraId="4278BA82" w14:textId="08151D91" w:rsidR="00820D10" w:rsidRDefault="00BD1DD1" w:rsidP="002A3C4D">
      <w:r w:rsidRPr="00CC6FD2">
        <w:rPr>
          <w:bCs/>
        </w:rPr>
        <w:t>HTML</w:t>
      </w:r>
      <w:r w:rsidRPr="00CC6FD2">
        <w:t xml:space="preserve">, </w:t>
      </w:r>
      <w:r w:rsidR="00316321">
        <w:t xml:space="preserve">acrónimo de </w:t>
      </w:r>
      <w:r w:rsidRPr="00CC6FD2">
        <w:rPr>
          <w:bCs/>
          <w:iCs/>
        </w:rPr>
        <w:t>HyperText Markup Language</w:t>
      </w:r>
      <w:r w:rsidRPr="00CC6FD2">
        <w:t xml:space="preserve"> (lenguaje de marcas de hipertexto), </w:t>
      </w:r>
      <w:r w:rsidR="00316321">
        <w:t xml:space="preserve">se refiere al lenguaje de programación que se utiliza hoy en día para </w:t>
      </w:r>
      <w:r w:rsidR="002A3C4D">
        <w:t xml:space="preserve">la </w:t>
      </w:r>
      <w:r w:rsidR="00316321">
        <w:t xml:space="preserve">parte </w:t>
      </w:r>
      <w:r w:rsidR="002A3C4D">
        <w:t xml:space="preserve">principal </w:t>
      </w:r>
      <w:r w:rsidR="00316321">
        <w:t>del diseño de las páginas web</w:t>
      </w:r>
      <w:r w:rsidRPr="00CC6FD2">
        <w:t xml:space="preserve">. </w:t>
      </w:r>
      <w:r w:rsidR="002A3C4D">
        <w:t xml:space="preserve">Este lenguaje de programación dictamina el contenido de una página web pero no su funcionalidad. De la apariencia de la página se encarga CSS y de la funcionalidad sería JavaScript. Para poner ejemplos, HTML define elementos de la página web como podrían ser el texto, las imágenes, los </w:t>
      </w:r>
      <w:r w:rsidR="00820D10">
        <w:t>títulos</w:t>
      </w:r>
      <w:r w:rsidR="002A3C4D">
        <w:t xml:space="preserve"> o lo</w:t>
      </w:r>
      <w:ins w:id="387" w:author="Borja Gonzalez" w:date="2017-09-27T22:15:00Z">
        <w:r w:rsidR="00820D10">
          <w:t>s</w:t>
        </w:r>
      </w:ins>
      <w:r w:rsidR="002A3C4D">
        <w:t xml:space="preserve"> juegos entre otros objetos. En el caso de mi aplicación web utilizo HTML para posicionar los distintos elementos, como podrían ser el título, una tabla, el pie de página u otros elementos, en un orden específico. También lo utilizo para añadir enlaces a las distintas pestañas de mi página web, por lo que HTML da la posibilidad de enlazar contenidos con otras páginas web.</w:t>
      </w:r>
    </w:p>
    <w:p w14:paraId="59015A6F" w14:textId="77777777" w:rsidR="00820D10" w:rsidRDefault="00820D10" w:rsidP="002A3C4D"/>
    <w:p w14:paraId="6DCAB081" w14:textId="2D1BF115" w:rsidR="00820D10" w:rsidRDefault="00820D10" w:rsidP="002A3C4D">
      <w:r>
        <w:t>La forma de escribir en HTML es mediante el uso de etiquetas. Todo lo que se encuentre entre el etiquetado será lo que se visualice en la página. Algunos ejemplos típicos de estas etiquetas son los siguientes:</w:t>
      </w:r>
    </w:p>
    <w:p w14:paraId="27676722" w14:textId="77777777" w:rsidR="00820D10" w:rsidRDefault="00820D10" w:rsidP="002A3C4D"/>
    <w:p w14:paraId="207DC747" w14:textId="77777777" w:rsidR="00820D10" w:rsidRDefault="00820D10" w:rsidP="002A3C4D">
      <w:r>
        <w:t xml:space="preserve">&lt;head&gt; </w:t>
      </w:r>
      <w:r>
        <w:sym w:font="Wingdings" w:char="F0E0"/>
      </w:r>
      <w:r>
        <w:t xml:space="preserve"> cabecera de la página.</w:t>
      </w:r>
    </w:p>
    <w:p w14:paraId="178C3219" w14:textId="77777777" w:rsidR="00820D10" w:rsidRDefault="00820D10" w:rsidP="002A3C4D">
      <w:r>
        <w:t xml:space="preserve">&lt;title&gt; </w:t>
      </w:r>
      <w:r>
        <w:sym w:font="Wingdings" w:char="F0E0"/>
      </w:r>
      <w:r>
        <w:t xml:space="preserve"> Título de la página.</w:t>
      </w:r>
    </w:p>
    <w:p w14:paraId="20A4662B" w14:textId="77777777" w:rsidR="00820D10" w:rsidRDefault="00820D10" w:rsidP="002A3C4D">
      <w:r>
        <w:t xml:space="preserve">&lt;body&gt; </w:t>
      </w:r>
      <w:r>
        <w:sym w:font="Wingdings" w:char="F0E0"/>
      </w:r>
      <w:r>
        <w:t xml:space="preserve"> El cuerpo o contenido principal de la página web.</w:t>
      </w:r>
    </w:p>
    <w:p w14:paraId="031946D3" w14:textId="77777777" w:rsidR="00820D10" w:rsidRDefault="00820D10" w:rsidP="002A3C4D">
      <w:r>
        <w:t xml:space="preserve">&lt;img&gt; </w:t>
      </w:r>
      <w:r>
        <w:sym w:font="Wingdings" w:char="F0E0"/>
      </w:r>
      <w:r>
        <w:t xml:space="preserve"> Imagen.</w:t>
      </w:r>
    </w:p>
    <w:p w14:paraId="40B1FC0A" w14:textId="7D736EBA" w:rsidR="00BD1DD1" w:rsidRDefault="00820D10" w:rsidP="002A3C4D">
      <w:r>
        <w:t>Y muchos otros más.</w:t>
      </w:r>
      <w:ins w:id="388" w:author="GONZALEZ DIAZ, BORJA" w:date="2017-10-02T16:58:00Z">
        <w:r w:rsidR="004416B2">
          <w:t xml:space="preserve"> [1][2]</w:t>
        </w:r>
      </w:ins>
    </w:p>
    <w:p w14:paraId="5B36993D" w14:textId="77777777" w:rsidR="002A3C4D" w:rsidRPr="00BD1DD1" w:rsidRDefault="002A3C4D" w:rsidP="002A3C4D"/>
    <w:p w14:paraId="3C21CD46" w14:textId="681337F2" w:rsidR="00BD1DD1" w:rsidRDefault="000365A9" w:rsidP="0028735F">
      <w:pPr>
        <w:pStyle w:val="Ttulo3"/>
      </w:pPr>
      <w:bookmarkStart w:id="389" w:name="_Toc494475986"/>
      <w:bookmarkStart w:id="390" w:name="_Toc494809732"/>
      <w:r>
        <w:t xml:space="preserve">2.1.2.  </w:t>
      </w:r>
      <w:r w:rsidR="00BD1DD1">
        <w:t>CSS</w:t>
      </w:r>
      <w:bookmarkEnd w:id="389"/>
      <w:bookmarkEnd w:id="390"/>
    </w:p>
    <w:p w14:paraId="50DD0077" w14:textId="77777777" w:rsidR="001A2DEE" w:rsidRDefault="001A2DEE" w:rsidP="0028735F"/>
    <w:p w14:paraId="4967C7B8" w14:textId="219E8556" w:rsidR="001A2DEE" w:rsidRDefault="00E21D4D" w:rsidP="0028735F">
      <w:r>
        <w:t xml:space="preserve">CSS, acrónimo de Cascading Style Sheets (Hojas de estilo en cascada) es un lenguaje de programación simple que es utilizado para definir el aspecto o presentación de documentos HTML o XML, por lo que podríamos decir que es un lenguaje de diseño gráfico. Como he mencionado antes CSS se utiliza en conjunto a HTML y JavaScript para definir una página web. Con una misma hoja de estilos es posible definir el diseño de varios documentos HTML, incluyendo características como el color, las fuentes y las capas. </w:t>
      </w:r>
    </w:p>
    <w:p w14:paraId="21E67836" w14:textId="77777777" w:rsidR="00E21D4D" w:rsidRDefault="00E21D4D" w:rsidP="0028735F"/>
    <w:p w14:paraId="596E064A" w14:textId="0F9F1136" w:rsidR="00E21D4D" w:rsidRPr="001A2DEE" w:rsidRDefault="00E21D4D" w:rsidP="0028735F">
      <w:r>
        <w:t>Para mi página web he compartido una hoja de estilos para definir el aspecto de l</w:t>
      </w:r>
      <w:ins w:id="391" w:author="GONZALEZ DIAZ, BORJA" w:date="2017-09-30T11:55:00Z">
        <w:r w:rsidR="002E479F">
          <w:t>o</w:t>
        </w:r>
      </w:ins>
      <w:del w:id="392" w:author="GONZALEZ DIAZ, BORJA" w:date="2017-09-30T11:55:00Z">
        <w:r w:rsidDel="002E479F">
          <w:delText>a</w:delText>
        </w:r>
      </w:del>
      <w:r>
        <w:t xml:space="preserve">s tres documentos HTML que utilizo. De forma más específica, he definido el diseño de las pestañas que dan acceso a cada documento </w:t>
      </w:r>
      <w:r w:rsidR="000E3AE4">
        <w:t>HTML, el diseño de las tablas</w:t>
      </w:r>
      <w:del w:id="393" w:author="GONZALEZ DIAZ, BORJA" w:date="2017-09-30T11:55:00Z">
        <w:r w:rsidR="000E3AE4" w:rsidDel="002E479F">
          <w:delText xml:space="preserve"> </w:delText>
        </w:r>
      </w:del>
      <w:r w:rsidR="000E3AE4">
        <w:t xml:space="preserve"> y los botones que se muestran. Para el caso de los botones, CSS me ha permitido definir la interactividad con los botones y las imágenes que corresponden al botón.</w:t>
      </w:r>
      <w:ins w:id="394" w:author="GONZALEZ DIAZ, BORJA" w:date="2017-10-02T17:56:00Z">
        <w:r w:rsidR="005C29CF">
          <w:t xml:space="preserve"> [3][4]</w:t>
        </w:r>
      </w:ins>
    </w:p>
    <w:p w14:paraId="5999EE03" w14:textId="33498228" w:rsidR="000E3AE4" w:rsidRDefault="000E3AE4" w:rsidP="00A54BEB">
      <w:pPr>
        <w:pStyle w:val="Ttulo3"/>
      </w:pPr>
      <w:bookmarkStart w:id="395" w:name="_Toc494475987"/>
      <w:bookmarkStart w:id="396" w:name="_Toc494809733"/>
      <w:r>
        <w:lastRenderedPageBreak/>
        <w:t>2.</w:t>
      </w:r>
      <w:r w:rsidR="00F45CE8">
        <w:t>1.3.</w:t>
      </w:r>
      <w:r>
        <w:t xml:space="preserve">  Java</w:t>
      </w:r>
      <w:r w:rsidR="008725F9">
        <w:t>S</w:t>
      </w:r>
      <w:r>
        <w:t>cript</w:t>
      </w:r>
      <w:bookmarkEnd w:id="395"/>
      <w:bookmarkEnd w:id="396"/>
      <w:r>
        <w:t xml:space="preserve"> </w:t>
      </w:r>
    </w:p>
    <w:p w14:paraId="014CE061" w14:textId="77777777" w:rsidR="000E3AE4" w:rsidRDefault="000E3AE4" w:rsidP="000E3AE4"/>
    <w:p w14:paraId="313504BC" w14:textId="42442513" w:rsidR="00A849FA" w:rsidRDefault="00A849FA" w:rsidP="000E3AE4">
      <w:r>
        <w:t>JavaScript es un lenguaje de programación interpretad</w:t>
      </w:r>
      <w:ins w:id="397" w:author="Rodrigo García" w:date="2017-09-29T10:18:00Z">
        <w:r w:rsidR="00044CA7">
          <w:t>o</w:t>
        </w:r>
      </w:ins>
      <w:r>
        <w:t xml:space="preserve">, lo que quiere decir que el navegador interpreta el </w:t>
      </w:r>
      <w:proofErr w:type="gramStart"/>
      <w:r>
        <w:t>código línea</w:t>
      </w:r>
      <w:proofErr w:type="gramEnd"/>
      <w:r>
        <w:t xml:space="preserve"> a línea mientras la página web se va cargando. También se define como un lenguaje orientado a objetos, lo que quiere decir que las instrucciones escritas en este lenguaje </w:t>
      </w:r>
      <w:r w:rsidR="0081632B">
        <w:t xml:space="preserve">son en realidad llamadas a métodos o propiedades de objetos del navegador. </w:t>
      </w:r>
    </w:p>
    <w:p w14:paraId="140737AE" w14:textId="77777777" w:rsidR="0081632B" w:rsidRDefault="0081632B" w:rsidP="000E3AE4"/>
    <w:p w14:paraId="4EC11BCD" w14:textId="5DCBAF9C" w:rsidR="0081632B" w:rsidRDefault="0081632B" w:rsidP="000E3AE4">
      <w:r>
        <w:t xml:space="preserve">JavaScript es el estándar de ECMAScript </w:t>
      </w:r>
      <w:r w:rsidR="002216A3">
        <w:t>y es</w:t>
      </w:r>
      <w:r>
        <w:t xml:space="preserve"> conocido principalmente como el lenguaje de script de las páginas web. También es utilizado en otros ámbitos distintos al navegador, como pueden ser node.js, el cual utilizo en esta aplicación web, y Apache CouchDB. </w:t>
      </w:r>
    </w:p>
    <w:p w14:paraId="6AAE36E6" w14:textId="77777777" w:rsidR="001C729E" w:rsidRDefault="001C729E" w:rsidP="000E3AE4"/>
    <w:p w14:paraId="387D0A5E" w14:textId="4CA8C366" w:rsidR="001C729E" w:rsidRDefault="001C729E" w:rsidP="000E3AE4">
      <w:r>
        <w:t>JavaScript posee una sintaxis que es muy parecida a la utilizada en el lenguaje de programación C, ya que se utilizan sentencias comunes como pueden ser if, for o switch entre otras. Esta similitud se debe a que la sintaxis de JavaScript proviene de C y de Java. La principal diferencia con estos lenguajes es que JavaScript no tiene clases y que las funciones son objetos.</w:t>
      </w:r>
    </w:p>
    <w:p w14:paraId="635B9D27" w14:textId="77777777" w:rsidR="001C729E" w:rsidRDefault="001C729E" w:rsidP="000E3AE4"/>
    <w:p w14:paraId="015CFEEB" w14:textId="1844E5CA" w:rsidR="001C729E" w:rsidRDefault="001C729E" w:rsidP="000E3AE4">
      <w:r>
        <w:t>Para el desarrollo de mi aplicación web he utilizado este lenguaje en la mayor parte de mi código. Algunos ejemplos de uso son la utilización de bucles for para rellenar las tablas, alertas que avisan al usuario de ciertos eventos y la obtención de valores introducidos por el usuario.</w:t>
      </w:r>
      <w:ins w:id="398" w:author="GONZALEZ DIAZ, BORJA" w:date="2017-10-02T17:56:00Z">
        <w:r w:rsidR="005C29CF">
          <w:t xml:space="preserve"> [5][6]</w:t>
        </w:r>
      </w:ins>
    </w:p>
    <w:p w14:paraId="58748648" w14:textId="77777777" w:rsidR="00F45CE8" w:rsidRDefault="00F45CE8" w:rsidP="000E3AE4"/>
    <w:p w14:paraId="6A6929AB" w14:textId="4FE271BD" w:rsidR="00F45CE8" w:rsidRDefault="00F45CE8" w:rsidP="00A54BEB">
      <w:pPr>
        <w:pStyle w:val="Ttulo3"/>
        <w:rPr>
          <w:shd w:val="clear" w:color="auto" w:fill="FFFFFF"/>
        </w:rPr>
      </w:pPr>
      <w:bookmarkStart w:id="399" w:name="_Toc494475988"/>
      <w:bookmarkStart w:id="400" w:name="_Toc494809734"/>
      <w:r>
        <w:rPr>
          <w:shd w:val="clear" w:color="auto" w:fill="FFFFFF"/>
        </w:rPr>
        <w:t>2.1.4.  Chart.js</w:t>
      </w:r>
      <w:bookmarkEnd w:id="399"/>
      <w:bookmarkEnd w:id="400"/>
    </w:p>
    <w:p w14:paraId="5F706B3F" w14:textId="77777777" w:rsidR="00F45CE8" w:rsidRDefault="00F45CE8" w:rsidP="00F45CE8"/>
    <w:p w14:paraId="76CF3FD4" w14:textId="5669D30A" w:rsidR="00F45CE8" w:rsidRDefault="00F45CE8" w:rsidP="00F45CE8">
      <w:r>
        <w:t>Chart.js</w:t>
      </w:r>
      <w:ins w:id="401" w:author="GONZALEZ DIAZ, BORJA" w:date="2017-10-02T17:57:00Z">
        <w:r w:rsidR="005C29CF">
          <w:t xml:space="preserve"> </w:t>
        </w:r>
      </w:ins>
      <w:del w:id="402" w:author="GONZALEZ DIAZ, BORJA" w:date="2017-10-02T17:57:00Z">
        <w:r w:rsidDel="005C29CF">
          <w:delText xml:space="preserve"> </w:delText>
        </w:r>
      </w:del>
      <w:r>
        <w:t xml:space="preserve">es una plataforma de JavaScript que nos permite crear gráficos </w:t>
      </w:r>
      <w:del w:id="403" w:author="GONZALEZ DIAZ, BORJA" w:date="2017-09-30T11:56:00Z">
        <w:r w:rsidDel="002E479F">
          <w:delText>simples</w:delText>
        </w:r>
      </w:del>
      <w:ins w:id="404" w:author="GONZALEZ DIAZ, BORJA" w:date="2017-09-30T11:56:00Z">
        <w:r w:rsidR="002E479F">
          <w:t>simples,</w:t>
        </w:r>
      </w:ins>
      <w:r>
        <w:t xml:space="preserve"> pero a la vez flexibles. </w:t>
      </w:r>
    </w:p>
    <w:p w14:paraId="07D09018" w14:textId="77777777" w:rsidR="00F45CE8" w:rsidRDefault="00F45CE8" w:rsidP="00F45CE8">
      <w:pPr>
        <w:pStyle w:val="Prrafodelista"/>
        <w:numPr>
          <w:ilvl w:val="0"/>
          <w:numId w:val="20"/>
        </w:numPr>
      </w:pPr>
      <w:r>
        <w:t>A través del elemento &lt;canvas&gt; se consiguen crear gráficos simples.</w:t>
      </w:r>
    </w:p>
    <w:p w14:paraId="6734A7BB" w14:textId="77777777" w:rsidR="00F45CE8" w:rsidRDefault="00F45CE8" w:rsidP="00F45CE8">
      <w:pPr>
        <w:pStyle w:val="Prrafodelista"/>
        <w:numPr>
          <w:ilvl w:val="0"/>
          <w:numId w:val="20"/>
        </w:numPr>
      </w:pPr>
      <w:r>
        <w:t>Con Chart.js podemos crear hasta 8 tipos de gráficos personalizables y con los que se puede interactuar.</w:t>
      </w:r>
    </w:p>
    <w:p w14:paraId="6A13A7EB" w14:textId="77777777" w:rsidR="00F45CE8" w:rsidRDefault="00F45CE8" w:rsidP="00F45CE8">
      <w:pPr>
        <w:pStyle w:val="Prrafodelista"/>
        <w:numPr>
          <w:ilvl w:val="0"/>
          <w:numId w:val="20"/>
        </w:numPr>
      </w:pPr>
      <w:r>
        <w:t xml:space="preserve"> Posee un gran rendimiento en todos los navegadores actuales (IE9+). </w:t>
      </w:r>
    </w:p>
    <w:p w14:paraId="0F1DCD4C" w14:textId="77777777" w:rsidR="00F45CE8" w:rsidRDefault="00F45CE8" w:rsidP="00F45CE8">
      <w:pPr>
        <w:pStyle w:val="Prrafodelista"/>
        <w:numPr>
          <w:ilvl w:val="0"/>
          <w:numId w:val="20"/>
        </w:numPr>
      </w:pPr>
      <w:r>
        <w:t xml:space="preserve">Redibuja los gráficos a la hora de ampliar o reducir sobre ellos para conseguir una escala perfecta de granularidad. </w:t>
      </w:r>
    </w:p>
    <w:p w14:paraId="055997CE" w14:textId="150DC45B" w:rsidR="00F45CE8" w:rsidRPr="0028735F" w:rsidRDefault="00F45CE8" w:rsidP="00F45CE8">
      <w:pPr>
        <w:pStyle w:val="Prrafodelista"/>
        <w:numPr>
          <w:ilvl w:val="0"/>
          <w:numId w:val="20"/>
        </w:numPr>
      </w:pPr>
      <w:r>
        <w:t>Chart.js funciona muy bien a la hora de visualizar los gráficos en navegadores de otros dispositivos como tablets y móviles</w:t>
      </w:r>
      <w:ins w:id="405" w:author="GONZALEZ DIAZ, BORJA" w:date="2017-10-02T17:57:00Z">
        <w:r w:rsidR="005C29CF">
          <w:t>. [7]</w:t>
        </w:r>
      </w:ins>
      <w:del w:id="406" w:author="GONZALEZ DIAZ, BORJA" w:date="2017-10-02T17:57:00Z">
        <w:r w:rsidDel="005C29CF">
          <w:delText xml:space="preserve"> </w:delText>
        </w:r>
      </w:del>
    </w:p>
    <w:p w14:paraId="095058BE" w14:textId="77777777" w:rsidR="00F45CE8" w:rsidRDefault="00F45CE8" w:rsidP="000E3AE4"/>
    <w:p w14:paraId="21DD73A0" w14:textId="1CDB8AB2" w:rsidR="005A7297" w:rsidRPr="006E178F" w:rsidRDefault="005A7297" w:rsidP="005A7297">
      <w:pPr>
        <w:pStyle w:val="Ttulo3"/>
      </w:pPr>
      <w:bookmarkStart w:id="407" w:name="_Toc494475989"/>
      <w:bookmarkStart w:id="408" w:name="_Toc494809735"/>
      <w:r>
        <w:t>2.1.5.  Papa Parse</w:t>
      </w:r>
      <w:bookmarkEnd w:id="407"/>
      <w:bookmarkEnd w:id="408"/>
    </w:p>
    <w:p w14:paraId="47A9775F" w14:textId="77777777" w:rsidR="005A7297" w:rsidRDefault="005A7297" w:rsidP="005A7297"/>
    <w:p w14:paraId="4B5564D5" w14:textId="77777777" w:rsidR="005A7297" w:rsidRDefault="005A7297" w:rsidP="005A7297">
      <w:r>
        <w:t xml:space="preserve">Papa parse es un analizador sintáctico que convierte archivos de texto delimitados, principalmente archivos CSV, en estructuras de datos y viceversa. </w:t>
      </w:r>
      <w:r w:rsidRPr="00D3409D">
        <w:t xml:space="preserve">Papa Parse </w:t>
      </w:r>
      <w:r>
        <w:t>es el analizador más rápido en navegadores para JavaScript. Según la RFC 4180, Papa parse es el analizador sintáctico más fiable y por lo tanto el más recomendable. Posee las siguientes características:</w:t>
      </w:r>
    </w:p>
    <w:p w14:paraId="260A19BF" w14:textId="77777777" w:rsidR="005A7297" w:rsidRDefault="005A7297" w:rsidP="005A7297">
      <w:pPr>
        <w:pStyle w:val="Prrafodelista"/>
        <w:numPr>
          <w:ilvl w:val="0"/>
          <w:numId w:val="20"/>
        </w:numPr>
      </w:pPr>
      <w:r>
        <w:lastRenderedPageBreak/>
        <w:t>Muy fácil de usar.</w:t>
      </w:r>
    </w:p>
    <w:p w14:paraId="6C8A6A1C" w14:textId="77777777" w:rsidR="005A7297" w:rsidRDefault="005A7297" w:rsidP="005A7297">
      <w:pPr>
        <w:pStyle w:val="Prrafodelista"/>
        <w:numPr>
          <w:ilvl w:val="0"/>
          <w:numId w:val="20"/>
        </w:numPr>
      </w:pPr>
      <w:r>
        <w:t>Parsea ficheros CSV en un entorno local o a través de la red directamente.</w:t>
      </w:r>
    </w:p>
    <w:p w14:paraId="15159715" w14:textId="77777777" w:rsidR="005A7297" w:rsidRDefault="005A7297" w:rsidP="005A7297">
      <w:pPr>
        <w:pStyle w:val="Prrafodelista"/>
        <w:numPr>
          <w:ilvl w:val="0"/>
          <w:numId w:val="20"/>
        </w:numPr>
      </w:pPr>
      <w:r>
        <w:t>Transmite archivos de gran tamaño (incluso a través de HTTP).</w:t>
      </w:r>
    </w:p>
    <w:p w14:paraId="7851AB1C" w14:textId="77777777" w:rsidR="005A7297" w:rsidRDefault="005A7297" w:rsidP="005A7297">
      <w:pPr>
        <w:pStyle w:val="Prrafodelista"/>
        <w:numPr>
          <w:ilvl w:val="0"/>
          <w:numId w:val="20"/>
        </w:numPr>
      </w:pPr>
      <w:r>
        <w:t xml:space="preserve">El análisis sintáctico con la conversión se realizan, además, de forma </w:t>
      </w:r>
      <w:proofErr w:type="gramStart"/>
      <w:r>
        <w:t>inversa(</w:t>
      </w:r>
      <w:proofErr w:type="gramEnd"/>
      <w:r>
        <w:t>JSON a CSV).</w:t>
      </w:r>
    </w:p>
    <w:p w14:paraId="701E50FF" w14:textId="77777777" w:rsidR="005A7297" w:rsidRDefault="005A7297" w:rsidP="005A7297">
      <w:pPr>
        <w:pStyle w:val="Prrafodelista"/>
        <w:numPr>
          <w:ilvl w:val="0"/>
          <w:numId w:val="20"/>
        </w:numPr>
      </w:pPr>
      <w:r>
        <w:t>Detección automática de delimitadores.</w:t>
      </w:r>
    </w:p>
    <w:p w14:paraId="56164258" w14:textId="77777777" w:rsidR="005A7297" w:rsidRDefault="005A7297" w:rsidP="005A7297">
      <w:pPr>
        <w:pStyle w:val="Prrafodelista"/>
        <w:numPr>
          <w:ilvl w:val="0"/>
          <w:numId w:val="20"/>
        </w:numPr>
      </w:pPr>
      <w:r>
        <w:t>Pausa, reanudación y anulación del parseo.</w:t>
      </w:r>
    </w:p>
    <w:p w14:paraId="2EFBFF9D" w14:textId="77777777" w:rsidR="005A7297" w:rsidRDefault="005A7297" w:rsidP="005A7297">
      <w:pPr>
        <w:pStyle w:val="Prrafodelista"/>
        <w:numPr>
          <w:ilvl w:val="0"/>
          <w:numId w:val="20"/>
        </w:numPr>
      </w:pPr>
      <w:r>
        <w:t xml:space="preserve">Papa parse no tiene dependencias. </w:t>
      </w:r>
    </w:p>
    <w:p w14:paraId="1489F51E" w14:textId="77777777" w:rsidR="005A7297" w:rsidRDefault="005A7297" w:rsidP="005A7297">
      <w:pPr>
        <w:pStyle w:val="Prrafodelista"/>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B8D3387" w14:textId="77777777" w:rsidR="005A7297" w:rsidRDefault="005A7297" w:rsidP="005A7297">
      <w:pPr>
        <w:pStyle w:val="Prrafodelista"/>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29183CB3" w14:textId="29455669" w:rsidR="005A7297" w:rsidRDefault="005C29CF">
      <w:pPr>
        <w:ind w:firstLine="360"/>
        <w:rPr>
          <w:rFonts w:eastAsia="Times New Roman" w:cs="Times New Roman"/>
          <w:color w:val="24292E"/>
          <w:shd w:val="clear" w:color="auto" w:fill="FFFFFF"/>
        </w:rPr>
        <w:pPrChange w:id="409" w:author="GONZALEZ DIAZ, BORJA" w:date="2017-10-02T17:57:00Z">
          <w:pPr/>
        </w:pPrChange>
      </w:pPr>
      <w:ins w:id="410" w:author="GONZALEZ DIAZ, BORJA" w:date="2017-10-02T17:57:00Z">
        <w:r>
          <w:rPr>
            <w:rFonts w:eastAsia="Times New Roman" w:cs="Times New Roman"/>
            <w:color w:val="24292E"/>
            <w:shd w:val="clear" w:color="auto" w:fill="FFFFFF"/>
          </w:rPr>
          <w:t xml:space="preserve">-     </w:t>
        </w:r>
        <w:r>
          <w:rPr>
            <w:rFonts w:eastAsia="Times New Roman" w:cs="Times New Roman"/>
            <w:color w:val="24292E"/>
            <w:shd w:val="clear" w:color="auto" w:fill="FFFFFF"/>
          </w:rPr>
          <w:tab/>
        </w:r>
      </w:ins>
      <w:r w:rsidR="005A7297">
        <w:rPr>
          <w:rFonts w:eastAsia="Times New Roman" w:cs="Times New Roman"/>
          <w:color w:val="24292E"/>
          <w:shd w:val="clear" w:color="auto" w:fill="FFFFFF"/>
        </w:rPr>
        <w:t>Soporte del encabezado de fila.</w:t>
      </w:r>
      <w:ins w:id="411" w:author="GONZALEZ DIAZ, BORJA" w:date="2017-10-02T17:57:00Z">
        <w:r>
          <w:rPr>
            <w:rFonts w:eastAsia="Times New Roman" w:cs="Times New Roman"/>
            <w:color w:val="24292E"/>
            <w:shd w:val="clear" w:color="auto" w:fill="FFFFFF"/>
          </w:rPr>
          <w:t xml:space="preserve"> [8]</w:t>
        </w:r>
      </w:ins>
    </w:p>
    <w:p w14:paraId="2D648CEE" w14:textId="77777777" w:rsidR="005A7297" w:rsidRPr="009B3DDD" w:rsidRDefault="005A7297" w:rsidP="005A7297"/>
    <w:p w14:paraId="36598AB7" w14:textId="6486670C" w:rsidR="001757CA" w:rsidRDefault="000365A9" w:rsidP="005A7297">
      <w:pPr>
        <w:pStyle w:val="Ttulo2"/>
      </w:pPr>
      <w:bookmarkStart w:id="412" w:name="_Toc494475990"/>
      <w:bookmarkStart w:id="413" w:name="_Toc494809736"/>
      <w:r>
        <w:t>2.</w:t>
      </w:r>
      <w:r w:rsidR="00F45CE8">
        <w:t>2.</w:t>
      </w:r>
      <w:r>
        <w:t xml:space="preserve">  </w:t>
      </w:r>
      <w:r w:rsidR="005A7297">
        <w:t>Diseño del lado del Servidor</w:t>
      </w:r>
      <w:bookmarkEnd w:id="412"/>
      <w:bookmarkEnd w:id="413"/>
    </w:p>
    <w:p w14:paraId="704FE563" w14:textId="77777777" w:rsidR="005A7297" w:rsidRDefault="005A7297" w:rsidP="005A7297"/>
    <w:p w14:paraId="441FEC0B" w14:textId="17AF3D30" w:rsidR="005A7297" w:rsidRPr="005A7297" w:rsidRDefault="005A7297" w:rsidP="005A7297">
      <w:pPr>
        <w:pStyle w:val="Ttulo3"/>
      </w:pPr>
      <w:bookmarkStart w:id="414" w:name="_Toc494475991"/>
      <w:bookmarkStart w:id="415" w:name="_Toc494809737"/>
      <w:r>
        <w:t>2.2.1. NodeJS</w:t>
      </w:r>
      <w:bookmarkEnd w:id="414"/>
      <w:bookmarkEnd w:id="415"/>
    </w:p>
    <w:p w14:paraId="0AFBB529" w14:textId="543C61FF" w:rsidR="000E3AE4" w:rsidRDefault="000E3AE4" w:rsidP="001757CA"/>
    <w:p w14:paraId="4FE48375" w14:textId="3EC0E8B9" w:rsidR="008725F9" w:rsidRDefault="004C28EF" w:rsidP="001757CA">
      <w:r>
        <w:t xml:space="preserve">NodeJS </w:t>
      </w:r>
      <w:r w:rsidR="003C2907">
        <w:t>es un entorno de JavaScript situado en el lado del servidor. Es una arquitectura basada en eventos, la cual permite a las operaciones no bloqueantes comunicar señales de éxito o de error en su terminación.</w:t>
      </w:r>
      <w:r w:rsidR="00AF08B4">
        <w:t xml:space="preserve"> Las operaciones no bloqueantes de entrada y salida se apoyan en un </w:t>
      </w:r>
      <w:r w:rsidR="00625695">
        <w:t>único hilo que utiliza multi-threading para las operaciones E/S.</w:t>
      </w:r>
    </w:p>
    <w:p w14:paraId="45444BC9" w14:textId="77777777" w:rsidR="003C2907" w:rsidRDefault="003C2907" w:rsidP="001757CA"/>
    <w:p w14:paraId="681C3396" w14:textId="77B82282" w:rsidR="003C2907" w:rsidRDefault="00AF08B4" w:rsidP="001757CA">
      <w:r>
        <w:t>NodeJS ejecuta el código JavaScript</w:t>
      </w:r>
      <w:r w:rsidR="00F45CE8">
        <w:t xml:space="preserve"> mediante el motor V8, que </w:t>
      </w:r>
      <w:ins w:id="416" w:author="Rodrigo García" w:date="2017-09-29T10:19:00Z">
        <w:r w:rsidR="00044CA7">
          <w:t>h</w:t>
        </w:r>
      </w:ins>
      <w:r w:rsidR="00F45CE8">
        <w:t xml:space="preserve">a sido </w:t>
      </w:r>
      <w:r>
        <w:t>desarrollado por Google. Este motor permite a Node</w:t>
      </w:r>
      <w:ins w:id="417" w:author="Rodrigo García" w:date="2017-09-29T10:19:00Z">
        <w:r w:rsidR="00044CA7">
          <w:t>JS</w:t>
        </w:r>
      </w:ins>
      <w:r>
        <w:t xml:space="preserve"> ejecutar y compilar el código de una forma increíblemente rápida.</w:t>
      </w:r>
    </w:p>
    <w:p w14:paraId="09ACC5B2" w14:textId="77777777" w:rsidR="00625695" w:rsidRDefault="00625695" w:rsidP="001757CA"/>
    <w:p w14:paraId="4428F1E4" w14:textId="546A70F3" w:rsidR="00625695" w:rsidRPr="005C29CF" w:rsidRDefault="00625695" w:rsidP="001757CA">
      <w:r>
        <w:t xml:space="preserve">Junto con la alta velocidad de ejecución como característica fundamental, encontramos el Bucle de eventos. Este bucle nos permite manejar una gran cantidad de clientes, ya que en NodeJS todas las operaciones pesadas I/O se realizan de forma asíncrona. El problema de algunos servidores actuales es que asignan un hilo a cada cliente y junto a este hilo va una cantidad me memoria RAM asociada, por lo que el </w:t>
      </w:r>
      <w:del w:id="418" w:author="GONZALEZ DIAZ, BORJA" w:date="2017-10-02T17:57:00Z">
        <w:r w:rsidDel="005C29CF">
          <w:delText>numero</w:delText>
        </w:r>
      </w:del>
      <w:ins w:id="419" w:author="GONZALEZ DIAZ, BORJA" w:date="2017-10-02T17:57:00Z">
        <w:r w:rsidR="005C29CF">
          <w:t>número</w:t>
        </w:r>
      </w:ins>
      <w:r>
        <w:t xml:space="preserve"> de clientes está limitado al tamaño de la RAM del servidor. </w:t>
      </w:r>
      <w:r w:rsidR="00F45CE8">
        <w:t>Node</w:t>
      </w:r>
      <w:ins w:id="420" w:author="GONZALEZ DIAZ, BORJA" w:date="2017-10-02T18:04:00Z">
        <w:r w:rsidR="00C9192C">
          <w:t>JS</w:t>
        </w:r>
      </w:ins>
      <w:r w:rsidR="00F45CE8">
        <w:t xml:space="preserve"> resuelve este problema, ya que en cada conexión se utiliza el motor V8 para ejecutar un evento.</w:t>
      </w:r>
      <w:ins w:id="421" w:author="GONZALEZ DIAZ, BORJA" w:date="2017-10-02T17:57:00Z">
        <w:r w:rsidR="005C29CF">
          <w:t xml:space="preserve"> [</w:t>
        </w:r>
      </w:ins>
      <w:ins w:id="422" w:author="GONZALEZ DIAZ, BORJA" w:date="2017-10-02T17:58:00Z">
        <w:r w:rsidR="005C29CF">
          <w:t>9</w:t>
        </w:r>
        <w:proofErr w:type="gramStart"/>
        <w:r w:rsidR="005C29CF">
          <w:t>][</w:t>
        </w:r>
        <w:proofErr w:type="gramEnd"/>
        <w:r w:rsidR="005C29CF">
          <w:t>10]</w:t>
        </w:r>
      </w:ins>
    </w:p>
    <w:p w14:paraId="7CCD4490" w14:textId="77777777" w:rsidR="00F45CE8" w:rsidRDefault="00F45CE8" w:rsidP="001757CA"/>
    <w:p w14:paraId="58381738" w14:textId="463BBF53" w:rsidR="00B555CB" w:rsidRDefault="00B555CB">
      <w:pPr>
        <w:jc w:val="center"/>
        <w:rPr>
          <w:ins w:id="423" w:author="GONZALEZ DIAZ, BORJA" w:date="2017-10-02T17:48:00Z"/>
        </w:rPr>
        <w:pPrChange w:id="424" w:author="GONZALEZ DIAZ, BORJA" w:date="2017-10-02T17:48:00Z">
          <w:pPr/>
        </w:pPrChange>
      </w:pPr>
      <w:r w:rsidRPr="000E3AE4">
        <w:rPr>
          <w:noProof/>
          <w:lang w:eastAsia="es-ES_tradnl"/>
        </w:rPr>
        <w:lastRenderedPageBreak/>
        <w:drawing>
          <wp:inline distT="0" distB="0" distL="0" distR="0" wp14:anchorId="0D8E2047" wp14:editId="64B2811E">
            <wp:extent cx="4457700" cy="371475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371475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391F302" w14:textId="77777777" w:rsidR="004A10B3" w:rsidRDefault="004A10B3" w:rsidP="001757CA">
      <w:pPr>
        <w:rPr>
          <w:ins w:id="425" w:author="GONZALEZ DIAZ, BORJA" w:date="2017-10-02T17:48:00Z"/>
        </w:rPr>
      </w:pPr>
    </w:p>
    <w:p w14:paraId="2124663A" w14:textId="088F1081" w:rsidR="004A10B3" w:rsidRDefault="004A10B3">
      <w:pPr>
        <w:jc w:val="center"/>
        <w:pPrChange w:id="426" w:author="GONZALEZ DIAZ, BORJA" w:date="2017-10-02T17:48:00Z">
          <w:pPr/>
        </w:pPrChange>
      </w:pPr>
      <w:ins w:id="427" w:author="GONZALEZ DIAZ, BORJA" w:date="2017-10-02T17:48:00Z">
        <w:r>
          <w:t xml:space="preserve">Figura 1 – Uso de NodeJS </w:t>
        </w:r>
      </w:ins>
    </w:p>
    <w:p w14:paraId="1BF03C1B" w14:textId="77777777" w:rsidR="001A2DEE" w:rsidRDefault="001A2DEE" w:rsidP="001757CA"/>
    <w:p w14:paraId="68C219F7" w14:textId="4DBE09A6" w:rsidR="00EA0671" w:rsidRDefault="000365A9" w:rsidP="00EA0671">
      <w:pPr>
        <w:pStyle w:val="Ttulo3"/>
      </w:pPr>
      <w:bookmarkStart w:id="428" w:name="_Toc494475992"/>
      <w:bookmarkStart w:id="429" w:name="_Toc494809738"/>
      <w:r>
        <w:t>2.</w:t>
      </w:r>
      <w:r w:rsidR="005A7297">
        <w:t>2</w:t>
      </w:r>
      <w:r>
        <w:t>.</w:t>
      </w:r>
      <w:r w:rsidR="00F45CE8">
        <w:t>1</w:t>
      </w:r>
      <w:r>
        <w:t xml:space="preserve"> </w:t>
      </w:r>
      <w:r w:rsidR="00EA0671">
        <w:t>Express.js</w:t>
      </w:r>
      <w:bookmarkEnd w:id="428"/>
      <w:bookmarkEnd w:id="429"/>
    </w:p>
    <w:p w14:paraId="0A7F7809" w14:textId="77777777" w:rsidR="00EA0671" w:rsidRDefault="00EA0671" w:rsidP="00EA0671"/>
    <w:p w14:paraId="1A5EF37F" w14:textId="57019B97" w:rsidR="000567E5" w:rsidRDefault="00CB1F59" w:rsidP="00EA0671">
      <w:r>
        <w:t>Express es el entorno de trabajo web m</w:t>
      </w:r>
      <w:r w:rsidR="00044CA7">
        <w:t>á</w:t>
      </w:r>
      <w:r>
        <w:t xml:space="preserve">s utilizado en NodeJS y está diseñado para la construcción de aplicaciones web, aplicaciones móviles y APIs. Es posible crear una API de forma sencilla y rápida que proporciona una gran cantidad de métodos </w:t>
      </w:r>
      <w:r w:rsidR="000567E5">
        <w:t xml:space="preserve">de utilidad para </w:t>
      </w:r>
      <w:r w:rsidR="00044CA7">
        <w:t xml:space="preserve">HTTP </w:t>
      </w:r>
      <w:r w:rsidR="000567E5">
        <w:t xml:space="preserve">y </w:t>
      </w:r>
      <w:r w:rsidR="00A54BEB">
        <w:t xml:space="preserve">a la lógica de intercambio de información entre programas o middleware. </w:t>
      </w:r>
      <w:r w:rsidR="000567E5">
        <w:t>Las características principales de Express se pueden resumir en las siguientes:</w:t>
      </w:r>
    </w:p>
    <w:p w14:paraId="3414DE07" w14:textId="77777777" w:rsidR="001A734D" w:rsidRDefault="001A734D" w:rsidP="00EA0671"/>
    <w:p w14:paraId="3064058D" w14:textId="78F51219" w:rsidR="00860F9D" w:rsidRDefault="00860F9D" w:rsidP="00FE6B96">
      <w:pPr>
        <w:pStyle w:val="Prrafodelista"/>
        <w:numPr>
          <w:ilvl w:val="0"/>
          <w:numId w:val="20"/>
        </w:numPr>
      </w:pPr>
      <w:r>
        <w:t>Infraestructura mínima, flexible y rápida.</w:t>
      </w:r>
    </w:p>
    <w:p w14:paraId="1A2F07BB" w14:textId="42026B2B" w:rsidR="000567E5" w:rsidRDefault="000567E5" w:rsidP="00FE6B96">
      <w:pPr>
        <w:pStyle w:val="Prrafodelista"/>
        <w:numPr>
          <w:ilvl w:val="0"/>
          <w:numId w:val="20"/>
        </w:numPr>
      </w:pPr>
      <w:r>
        <w:t>Enrutamiento robusto</w:t>
      </w:r>
      <w:r w:rsidR="00860F9D">
        <w:t>.</w:t>
      </w:r>
    </w:p>
    <w:p w14:paraId="48ABBCA9" w14:textId="71D62776" w:rsidR="000567E5" w:rsidRDefault="000567E5" w:rsidP="00FE6B96">
      <w:pPr>
        <w:pStyle w:val="Prrafodelista"/>
        <w:numPr>
          <w:ilvl w:val="0"/>
          <w:numId w:val="20"/>
        </w:numPr>
      </w:pPr>
      <w:r>
        <w:t>Alto rendimiento</w:t>
      </w:r>
      <w:r w:rsidR="00860F9D">
        <w:t>.</w:t>
      </w:r>
    </w:p>
    <w:p w14:paraId="5DB9DA08" w14:textId="7AAECBA5" w:rsidR="000567E5" w:rsidRDefault="00860F9D" w:rsidP="00FE6B96">
      <w:pPr>
        <w:pStyle w:val="Prrafodelista"/>
        <w:numPr>
          <w:ilvl w:val="0"/>
          <w:numId w:val="20"/>
        </w:numPr>
      </w:pPr>
      <w:r>
        <w:t>Ejecución</w:t>
      </w:r>
      <w:r w:rsidR="000567E5">
        <w:t xml:space="preserve"> sencilla que permite generar aplicaciones </w:t>
      </w:r>
      <w:del w:id="430" w:author="GONZALEZ DIAZ, BORJA" w:date="2017-10-02T18:35:00Z">
        <w:r w:rsidR="000567E5" w:rsidDel="0030478B">
          <w:delText>rápidamente.</w:delText>
        </w:r>
      </w:del>
      <w:ins w:id="431" w:author="GONZALEZ DIAZ, BORJA" w:date="2017-10-02T18:35:00Z">
        <w:r w:rsidR="0030478B">
          <w:t>rápidamente. [</w:t>
        </w:r>
      </w:ins>
      <w:ins w:id="432" w:author="GONZALEZ DIAZ, BORJA" w:date="2017-10-02T17:58:00Z">
        <w:r w:rsidR="005C29CF">
          <w:t>11]</w:t>
        </w:r>
      </w:ins>
    </w:p>
    <w:p w14:paraId="32C21977" w14:textId="77777777" w:rsidR="002919E2" w:rsidRDefault="002919E2" w:rsidP="00EA0671"/>
    <w:p w14:paraId="3B8199DB" w14:textId="77777777" w:rsidR="00EA0671" w:rsidRPr="00EA0671" w:rsidRDefault="00EA0671" w:rsidP="00B74D7C"/>
    <w:p w14:paraId="6A3E86F0" w14:textId="77777777" w:rsidR="001A2DEE" w:rsidRDefault="001A2DEE" w:rsidP="001757CA"/>
    <w:p w14:paraId="2E89E248" w14:textId="0E15E0E2" w:rsidR="00E1467C" w:rsidRDefault="000365A9" w:rsidP="00E1467C">
      <w:pPr>
        <w:pStyle w:val="Ttulo3"/>
      </w:pPr>
      <w:bookmarkStart w:id="433" w:name="_Toc494475993"/>
      <w:bookmarkStart w:id="434" w:name="_Toc494809739"/>
      <w:r>
        <w:t>2</w:t>
      </w:r>
      <w:r w:rsidR="005A7297">
        <w:t>.2</w:t>
      </w:r>
      <w:r w:rsidR="00F45CE8">
        <w:t>.</w:t>
      </w:r>
      <w:r w:rsidR="00BA4BD5">
        <w:t>2</w:t>
      </w:r>
      <w:r w:rsidR="00F45CE8">
        <w:t>.</w:t>
      </w:r>
      <w:r>
        <w:t xml:space="preserve">  </w:t>
      </w:r>
      <w:r w:rsidR="001B143F">
        <w:t>Socket</w:t>
      </w:r>
      <w:r w:rsidR="00E1467C">
        <w:t>.io</w:t>
      </w:r>
      <w:bookmarkEnd w:id="433"/>
      <w:bookmarkEnd w:id="434"/>
    </w:p>
    <w:p w14:paraId="66BC0C77" w14:textId="77777777" w:rsidR="00E1467C" w:rsidRDefault="00E1467C" w:rsidP="001B143F"/>
    <w:p w14:paraId="5737200C" w14:textId="0EC6AC7A" w:rsidR="00E1467C" w:rsidRDefault="001B143F" w:rsidP="001B143F">
      <w:r>
        <w:t>Socket</w:t>
      </w:r>
      <w:r w:rsidR="00E1467C">
        <w:t xml:space="preserve">.io es una librería de JavaScript utilizada para aplicaciones web en tiempo real. Permite una comunicación bidireccional y en tiempo real entre cliente y </w:t>
      </w:r>
      <w:r w:rsidR="00E1467C">
        <w:lastRenderedPageBreak/>
        <w:t xml:space="preserve">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52732D80" w14:textId="77777777" w:rsidR="00B24E68" w:rsidRDefault="00B24E68" w:rsidP="001B143F"/>
    <w:p w14:paraId="666ACF18" w14:textId="5FA02F3D" w:rsidR="000674E9" w:rsidRDefault="00610E90" w:rsidP="001B143F">
      <w:r>
        <w:t>Generalmente Socket.io utiliza el protocolo WebSocket, y como opción alternativa</w:t>
      </w:r>
      <w:r w:rsidR="00E7422F">
        <w:t>, en el caso de que el cliente no soporte el protocolo WebSocket,</w:t>
      </w:r>
      <w:r>
        <w:t xml:space="preserve"> utiliza </w:t>
      </w:r>
      <w:r w:rsidR="00E7422F">
        <w:t xml:space="preserve">polling, que consiste en una consulta constante al servidor por parte del cliente, </w:t>
      </w:r>
      <w:r>
        <w:t>pero siempre utiliza la misma interfaz.</w:t>
      </w:r>
      <w:r w:rsidR="00B24E68">
        <w:t xml:space="preserve"> El protocolo WebSocket se basa en una comunicación bidireccional y full-duplex a través de un socket TCP. Esto significa que cliente y servidor pueden intercambiar información al mismo tiempo. </w:t>
      </w:r>
      <w:r w:rsidR="000674E9">
        <w:t xml:space="preserve">Además de ofrecer la funcionalidad de WebSocket, Socket.io es capaz de emitir mensajes a varios sockets, almacenar datos asociados a cada cliente y </w:t>
      </w:r>
      <w:r w:rsidR="00855C99">
        <w:t>E/S asíncrona.</w:t>
      </w:r>
      <w:ins w:id="435" w:author="GONZALEZ DIAZ, BORJA" w:date="2017-10-02T17:58:00Z">
        <w:r w:rsidR="005C29CF">
          <w:t xml:space="preserve"> [12</w:t>
        </w:r>
      </w:ins>
      <w:ins w:id="436" w:author="GONZALEZ DIAZ, BORJA" w:date="2017-10-02T18:35:00Z">
        <w:r w:rsidR="00D77856">
          <w:t>] [</w:t>
        </w:r>
      </w:ins>
      <w:ins w:id="437" w:author="GONZALEZ DIAZ, BORJA" w:date="2017-10-02T17:58:00Z">
        <w:r w:rsidR="005C29CF">
          <w:t>13]</w:t>
        </w:r>
      </w:ins>
    </w:p>
    <w:p w14:paraId="267ADD22" w14:textId="77777777" w:rsidR="00610E90" w:rsidRPr="00E1467C" w:rsidRDefault="00610E90" w:rsidP="001B143F"/>
    <w:p w14:paraId="4423167D" w14:textId="040488DB" w:rsidR="00B443A1" w:rsidRPr="005A7297" w:rsidRDefault="00B443A1" w:rsidP="005A7297">
      <w:pPr>
        <w:rPr>
          <w:rFonts w:eastAsia="Times New Roman" w:cs="Times New Roman"/>
          <w:color w:val="24292E"/>
          <w:shd w:val="clear" w:color="auto" w:fill="FFFFFF"/>
        </w:rPr>
      </w:pPr>
    </w:p>
    <w:p w14:paraId="7868F1B0" w14:textId="77777777" w:rsidR="002D1E73" w:rsidRDefault="002D1E73" w:rsidP="002D1E73">
      <w:pPr>
        <w:rPr>
          <w:rFonts w:eastAsia="Times New Roman" w:cs="Times New Roman"/>
          <w:color w:val="24292E"/>
          <w:shd w:val="clear" w:color="auto" w:fill="FFFFFF"/>
        </w:rPr>
      </w:pPr>
    </w:p>
    <w:p w14:paraId="0BF1239B" w14:textId="77777777" w:rsidR="006E178F" w:rsidRDefault="006E178F" w:rsidP="002D1E73"/>
    <w:p w14:paraId="3CEFB8CA" w14:textId="64141D13" w:rsidR="006E178F" w:rsidRDefault="000365A9" w:rsidP="0028735F">
      <w:pPr>
        <w:pStyle w:val="Ttulo2"/>
      </w:pPr>
      <w:bookmarkStart w:id="438" w:name="_Toc494475994"/>
      <w:bookmarkStart w:id="439" w:name="_Toc494809740"/>
      <w:r>
        <w:t xml:space="preserve">2.3.  </w:t>
      </w:r>
      <w:r w:rsidR="006E178F">
        <w:t>Bases de Datos</w:t>
      </w:r>
      <w:bookmarkEnd w:id="438"/>
      <w:bookmarkEnd w:id="439"/>
    </w:p>
    <w:p w14:paraId="5D0632E7" w14:textId="77777777" w:rsidR="00506C74" w:rsidRDefault="00506C74" w:rsidP="00155116"/>
    <w:p w14:paraId="51DBA3B4" w14:textId="4174CA17" w:rsidR="00506C74" w:rsidRDefault="00506C74" w:rsidP="00155116">
      <w:pPr>
        <w:rPr>
          <w:ins w:id="440" w:author="GONZALEZ DIAZ, BORJA" w:date="2017-10-02T17:59:00Z"/>
        </w:rPr>
      </w:pPr>
      <w:r>
        <w:t>Los sistemas de gestión de datos (DBMS) proporcionan la capacidad de almacenar</w:t>
      </w:r>
      <w:ins w:id="441" w:author="GONZALEZ DIAZ, BORJA" w:date="2017-10-02T17:59:00Z">
        <w:r w:rsidR="004A46B7">
          <w:t xml:space="preserve"> </w:t>
        </w:r>
      </w:ins>
      <w:r>
        <w:t>información y permiten un acceso eficiente, fiable, conveniente y seguro a cantidades muy grandes de información que pueden persistir varios u</w:t>
      </w:r>
      <w:r w:rsidR="00155116">
        <w:t>s</w:t>
      </w:r>
      <w:r>
        <w:t>uarios. Las características de estos sistemas son las siguientes:</w:t>
      </w:r>
    </w:p>
    <w:p w14:paraId="4CCE6977" w14:textId="77777777" w:rsidR="005C29CF" w:rsidRDefault="005C29CF" w:rsidP="00155116"/>
    <w:p w14:paraId="3638AB2F" w14:textId="6952A818" w:rsidR="00506C74" w:rsidRDefault="00506C74" w:rsidP="00155116">
      <w:pPr>
        <w:pStyle w:val="Prrafodelista"/>
        <w:numPr>
          <w:ilvl w:val="0"/>
          <w:numId w:val="25"/>
        </w:numPr>
      </w:pPr>
      <w:r>
        <w:t>Eficientes, ya que permiten miles de peticiones o modificaciones por segundo.</w:t>
      </w:r>
    </w:p>
    <w:p w14:paraId="2B6D4ADC" w14:textId="2A3C6099" w:rsidR="00506C74" w:rsidRDefault="00506C74" w:rsidP="00155116">
      <w:pPr>
        <w:pStyle w:val="Prrafodelista"/>
        <w:numPr>
          <w:ilvl w:val="0"/>
          <w:numId w:val="25"/>
        </w:numPr>
      </w:pPr>
      <w:r>
        <w:t>Fiables debido a una disponibilidad casi total.</w:t>
      </w:r>
    </w:p>
    <w:p w14:paraId="305512BD" w14:textId="18D4D855" w:rsidR="00B908A6" w:rsidRDefault="00506C74" w:rsidP="00155116">
      <w:pPr>
        <w:pStyle w:val="Prrafodelista"/>
        <w:numPr>
          <w:ilvl w:val="0"/>
          <w:numId w:val="25"/>
        </w:numPr>
      </w:pPr>
      <w:r>
        <w:t>Convenientes ya que son independientes de los datos físicos</w:t>
      </w:r>
      <w:r w:rsidR="00B908A6">
        <w:t xml:space="preserve"> y con un lenguaje de peticiones de alto nivel.</w:t>
      </w:r>
    </w:p>
    <w:p w14:paraId="1C663A3C" w14:textId="4C67E57C" w:rsidR="00B908A6" w:rsidRDefault="00B908A6" w:rsidP="00155116">
      <w:pPr>
        <w:pStyle w:val="Prrafodelista"/>
        <w:numPr>
          <w:ilvl w:val="0"/>
          <w:numId w:val="25"/>
        </w:numPr>
      </w:pPr>
      <w:r>
        <w:t>Seguros tanto a nivel de software, hardware, energía y usuarios.</w:t>
      </w:r>
    </w:p>
    <w:p w14:paraId="118F9586" w14:textId="77D51212" w:rsidR="00B908A6" w:rsidRDefault="00B908A6" w:rsidP="00155116">
      <w:pPr>
        <w:pStyle w:val="Prrafodelista"/>
        <w:numPr>
          <w:ilvl w:val="0"/>
          <w:numId w:val="25"/>
        </w:numPr>
      </w:pPr>
      <w:r>
        <w:t>Con grandes volúmenes de información. Del orden de Terabytes.</w:t>
      </w:r>
    </w:p>
    <w:p w14:paraId="1A3B811E" w14:textId="65A4D75E" w:rsidR="00B908A6" w:rsidRDefault="00B908A6" w:rsidP="00155116">
      <w:pPr>
        <w:pStyle w:val="Prrafodelista"/>
        <w:numPr>
          <w:ilvl w:val="0"/>
          <w:numId w:val="25"/>
        </w:numPr>
      </w:pPr>
      <w:r>
        <w:t>Persistentes. La información se guarda de forma permanente.</w:t>
      </w:r>
    </w:p>
    <w:p w14:paraId="7FE72D73" w14:textId="18BF659A" w:rsidR="00B908A6" w:rsidRPr="00506C74" w:rsidRDefault="00B908A6" w:rsidP="00155116">
      <w:pPr>
        <w:pStyle w:val="Prrafodelista"/>
        <w:numPr>
          <w:ilvl w:val="0"/>
          <w:numId w:val="25"/>
        </w:numPr>
      </w:pPr>
      <w:r>
        <w:t>Accesibles por múltiples usuarios gracias a un control de acceso concurrente.</w:t>
      </w:r>
    </w:p>
    <w:p w14:paraId="5083C70D" w14:textId="77777777" w:rsidR="006E178F" w:rsidRDefault="006E178F"/>
    <w:p w14:paraId="679D474D" w14:textId="28FDA2B2" w:rsidR="00DE077C" w:rsidRDefault="00DE077C" w:rsidP="00DE077C">
      <w:r w:rsidRPr="00DE077C">
        <w:t xml:space="preserve">Las aplicaciones más </w:t>
      </w:r>
      <w:r w:rsidR="00506C74">
        <w:t>comunes</w:t>
      </w:r>
      <w:r w:rsidRPr="00DE077C">
        <w:t xml:space="preserve"> son para la gestión de empresas e instituciones públicas</w:t>
      </w:r>
      <w:r w:rsidR="00506C74">
        <w:t xml:space="preserve">. </w:t>
      </w:r>
      <w:r w:rsidRPr="00DE077C">
        <w:t>También son ampliamente utilizadas en entornos científicos con el objeto de almacenar la información experimental.</w:t>
      </w:r>
      <w:ins w:id="442" w:author="GONZALEZ DIAZ, BORJA" w:date="2017-10-02T18:00:00Z">
        <w:r w:rsidR="00DC54A5">
          <w:t xml:space="preserve"> [14]</w:t>
        </w:r>
      </w:ins>
    </w:p>
    <w:p w14:paraId="0DF5A165" w14:textId="40845AB9" w:rsidR="00506C74" w:rsidRDefault="00506C74" w:rsidP="00DE077C"/>
    <w:p w14:paraId="2E6A3E38" w14:textId="22A499BE" w:rsidR="00DE077C" w:rsidRDefault="00DE077C" w:rsidP="00DE077C"/>
    <w:p w14:paraId="3CE1AAB5" w14:textId="65257FE9" w:rsidR="00DE077C" w:rsidRPr="00DE077C" w:rsidRDefault="00DE077C" w:rsidP="00DE077C"/>
    <w:p w14:paraId="6A7822E0" w14:textId="3B0C6E43" w:rsidR="006E178F" w:rsidRDefault="006E178F" w:rsidP="00DE077C"/>
    <w:p w14:paraId="0FD37AD2" w14:textId="49B7C246" w:rsidR="00263BFD" w:rsidRDefault="00263BFD" w:rsidP="00B908A6">
      <w:pPr>
        <w:pStyle w:val="Ttulo3"/>
      </w:pPr>
    </w:p>
    <w:p w14:paraId="79502D77" w14:textId="37D4EB0B" w:rsidR="00155116" w:rsidRDefault="00155116" w:rsidP="004B4F98"/>
    <w:p w14:paraId="13ED15C9" w14:textId="77777777" w:rsidR="00155116" w:rsidRDefault="00155116" w:rsidP="004B4F98"/>
    <w:p w14:paraId="096974B3" w14:textId="65BC8BF4" w:rsidR="00155116" w:rsidRDefault="00155116" w:rsidP="004B4F98"/>
    <w:p w14:paraId="1B8C5553" w14:textId="2EA2C843" w:rsidR="00155116" w:rsidRDefault="004A10B3" w:rsidP="004B4F98">
      <w:r>
        <w:rPr>
          <w:noProof/>
          <w:lang w:eastAsia="es-ES_tradnl"/>
        </w:rPr>
        <w:drawing>
          <wp:anchor distT="0" distB="0" distL="114300" distR="114300" simplePos="0" relativeHeight="251663360" behindDoc="0" locked="0" layoutInCell="1" allowOverlap="1" wp14:anchorId="0E033A12" wp14:editId="5C683BB0">
            <wp:simplePos x="0" y="0"/>
            <wp:positionH relativeFrom="column">
              <wp:posOffset>1771650</wp:posOffset>
            </wp:positionH>
            <wp:positionV relativeFrom="paragraph">
              <wp:posOffset>113030</wp:posOffset>
            </wp:positionV>
            <wp:extent cx="1790700" cy="2971800"/>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B21A6E" w14:textId="46EA8951" w:rsidR="00155116" w:rsidRDefault="00155116" w:rsidP="004B4F98"/>
    <w:p w14:paraId="43E8A178" w14:textId="3532EF44" w:rsidR="00DB6D47" w:rsidRDefault="00DB6D47" w:rsidP="004B4F98"/>
    <w:p w14:paraId="4E873E94" w14:textId="77777777" w:rsidR="00DB6D47" w:rsidRDefault="00DB6D47" w:rsidP="004B4F98"/>
    <w:p w14:paraId="35788045" w14:textId="77777777" w:rsidR="00DB6D47" w:rsidRDefault="00DB6D47" w:rsidP="004B4F98"/>
    <w:p w14:paraId="6ADD9C00" w14:textId="77777777" w:rsidR="00DB6D47" w:rsidRDefault="00DB6D47" w:rsidP="004B4F98"/>
    <w:p w14:paraId="52B68A09" w14:textId="77777777" w:rsidR="00DB6D47" w:rsidRDefault="00DB6D47" w:rsidP="004B4F98"/>
    <w:p w14:paraId="3FDA539C" w14:textId="77777777" w:rsidR="00DB6D47" w:rsidRDefault="00DB6D47" w:rsidP="004B4F98"/>
    <w:p w14:paraId="35C6676E" w14:textId="77777777" w:rsidR="00DB6D47" w:rsidRDefault="00DB6D47" w:rsidP="004B4F98"/>
    <w:p w14:paraId="177AC60C" w14:textId="77777777" w:rsidR="00DB6D47" w:rsidRDefault="00DB6D47" w:rsidP="004B4F98"/>
    <w:p w14:paraId="5C0C8117" w14:textId="77777777" w:rsidR="00DB6D47" w:rsidRDefault="00DB6D47" w:rsidP="004B4F98"/>
    <w:p w14:paraId="66C13B2D" w14:textId="77777777" w:rsidR="00DB6D47" w:rsidRDefault="00DB6D47" w:rsidP="004B4F98"/>
    <w:p w14:paraId="1E0815CD" w14:textId="77777777" w:rsidR="00DB6D47" w:rsidRDefault="00DB6D47" w:rsidP="004B4F98"/>
    <w:p w14:paraId="373914E4" w14:textId="77777777" w:rsidR="00DB6D47" w:rsidRDefault="00DB6D47" w:rsidP="004B4F98"/>
    <w:p w14:paraId="7A6C68AF" w14:textId="77777777" w:rsidR="00DB6D47" w:rsidRDefault="00DB6D47" w:rsidP="004B4F98"/>
    <w:p w14:paraId="490DA32C" w14:textId="77777777" w:rsidR="00DB6D47" w:rsidRDefault="00DB6D47" w:rsidP="004B4F98"/>
    <w:p w14:paraId="58ACE086" w14:textId="4FCB17D1" w:rsidR="00155116" w:rsidRDefault="00155116">
      <w:pPr>
        <w:jc w:val="center"/>
        <w:rPr>
          <w:ins w:id="443" w:author="GONZALEZ DIAZ, BORJA" w:date="2017-10-02T17:49:00Z"/>
        </w:rPr>
        <w:pPrChange w:id="444" w:author="GONZALEZ DIAZ, BORJA" w:date="2017-10-02T17:49:00Z">
          <w:pPr/>
        </w:pPrChange>
      </w:pPr>
    </w:p>
    <w:p w14:paraId="560D0B4D" w14:textId="77777777" w:rsidR="004A10B3" w:rsidRDefault="004A10B3">
      <w:pPr>
        <w:jc w:val="center"/>
        <w:pPrChange w:id="445" w:author="GONZALEZ DIAZ, BORJA" w:date="2017-10-02T17:49:00Z">
          <w:pPr/>
        </w:pPrChange>
      </w:pPr>
    </w:p>
    <w:p w14:paraId="4932A6EA" w14:textId="77777777" w:rsidR="00B74D7C" w:rsidRDefault="00B74D7C">
      <w:pPr>
        <w:rPr>
          <w:ins w:id="446" w:author="GONZALEZ DIAZ, BORJA" w:date="2017-10-02T17:49:00Z"/>
        </w:rPr>
        <w:pPrChange w:id="447" w:author="GONZALEZ DIAZ, BORJA" w:date="2017-10-02T17:49:00Z">
          <w:pPr>
            <w:pStyle w:val="Ttulo3"/>
          </w:pPr>
        </w:pPrChange>
      </w:pPr>
    </w:p>
    <w:p w14:paraId="32BCBFFC" w14:textId="4BBCE39D" w:rsidR="004A10B3" w:rsidRDefault="004A10B3">
      <w:pPr>
        <w:jc w:val="center"/>
        <w:pPrChange w:id="448" w:author="GONZALEZ DIAZ, BORJA" w:date="2017-10-02T17:49:00Z">
          <w:pPr>
            <w:pStyle w:val="Ttulo3"/>
          </w:pPr>
        </w:pPrChange>
      </w:pPr>
      <w:ins w:id="449" w:author="GONZALEZ DIAZ, BORJA" w:date="2017-10-02T17:49:00Z">
        <w:r>
          <w:t xml:space="preserve">Figura 2 </w:t>
        </w:r>
      </w:ins>
      <w:ins w:id="450" w:author="GONZALEZ DIAZ, BORJA" w:date="2017-10-02T17:51:00Z">
        <w:r>
          <w:t>–</w:t>
        </w:r>
      </w:ins>
      <w:ins w:id="451" w:author="GONZALEZ DIAZ, BORJA" w:date="2017-10-02T17:49:00Z">
        <w:r>
          <w:t xml:space="preserve"> </w:t>
        </w:r>
      </w:ins>
      <w:ins w:id="452" w:author="GONZALEZ DIAZ, BORJA" w:date="2017-10-02T17:51:00Z">
        <w:r>
          <w:t>Componentes de una Base de Datos</w:t>
        </w:r>
      </w:ins>
    </w:p>
    <w:p w14:paraId="76477541" w14:textId="04BC2637" w:rsidR="00DE077C" w:rsidRDefault="000365A9" w:rsidP="00DE077C">
      <w:pPr>
        <w:pStyle w:val="Ttulo3"/>
      </w:pPr>
      <w:bookmarkStart w:id="453" w:name="_Toc494475995"/>
      <w:bookmarkStart w:id="454" w:name="_Toc494809741"/>
      <w:r>
        <w:t xml:space="preserve">2.3.1.  </w:t>
      </w:r>
      <w:r w:rsidR="00DE077C">
        <w:t>SQLite</w:t>
      </w:r>
      <w:bookmarkEnd w:id="453"/>
      <w:bookmarkEnd w:id="454"/>
    </w:p>
    <w:p w14:paraId="09383402" w14:textId="77777777" w:rsidR="00E653AA" w:rsidRDefault="00E653AA" w:rsidP="00E653AA"/>
    <w:p w14:paraId="7F96FE9F" w14:textId="546A70F3" w:rsidR="00E7422F" w:rsidRDefault="008854BA" w:rsidP="008854BA">
      <w:r w:rsidRPr="00333F5F">
        <w:rPr>
          <w:bCs/>
        </w:rPr>
        <w:t>SQLite</w:t>
      </w:r>
      <w:r w:rsidRPr="00CC6FD2">
        <w:t xml:space="preserve"> es un sistema </w:t>
      </w:r>
      <w:r w:rsidR="00155116">
        <w:t>que</w:t>
      </w:r>
      <w:r w:rsidRPr="00CC6FD2">
        <w:t xml:space="preserve"> gesti</w:t>
      </w:r>
      <w:r w:rsidR="00155116">
        <w:t>o</w:t>
      </w:r>
      <w:r w:rsidRPr="00CC6FD2">
        <w:t>n</w:t>
      </w:r>
      <w:r w:rsidR="00155116">
        <w:t>a</w:t>
      </w:r>
      <w:r w:rsidRPr="00CC6FD2">
        <w:t> </w:t>
      </w:r>
      <w:r w:rsidRPr="00155116">
        <w:t>bases de datos relacional</w:t>
      </w:r>
      <w:r w:rsidR="00155116">
        <w:t>es</w:t>
      </w:r>
      <w:r w:rsidRPr="001A2EA4">
        <w:t xml:space="preserve"> (DBMS)</w:t>
      </w:r>
      <w:r w:rsidR="00CC6FD2">
        <w:t xml:space="preserve">. </w:t>
      </w:r>
      <w:del w:id="455" w:author="GONZALEZ DIAZ, BORJA" w:date="2017-10-02T17:59:00Z">
        <w:r w:rsidR="00CC6FD2" w:rsidDel="00DC54A5">
          <w:delText>Éste</w:delText>
        </w:r>
      </w:del>
      <w:ins w:id="456" w:author="GONZALEZ DIAZ, BORJA" w:date="2017-10-02T17:59:00Z">
        <w:r w:rsidR="00DC54A5">
          <w:t>Este</w:t>
        </w:r>
      </w:ins>
      <w:r w:rsidR="00CC6FD2">
        <w:t xml:space="preserve"> sistema </w:t>
      </w:r>
      <w:r w:rsidR="00044CA7">
        <w:t>es completamente ACID</w:t>
      </w:r>
      <w:r w:rsidR="00CC6FD2">
        <w:t xml:space="preserve"> y está contenido en una </w:t>
      </w:r>
      <w:r w:rsidR="00155116">
        <w:t>biblioteca</w:t>
      </w:r>
      <w:r w:rsidR="00CC6FD2">
        <w:t xml:space="preserve"> en C que se podría considerar pequeña para ciertos casos</w:t>
      </w:r>
      <w:r w:rsidRPr="00CC6FD2">
        <w:t>.</w:t>
      </w:r>
      <w:r w:rsidR="00CC6FD2">
        <w:t xml:space="preserve"> El problema del tamaño se ha resuelto en la </w:t>
      </w:r>
      <w:r w:rsidR="00444D50">
        <w:t>una de las últimas</w:t>
      </w:r>
      <w:r w:rsidR="00CC6FD2">
        <w:t xml:space="preserve"> versi</w:t>
      </w:r>
      <w:r w:rsidR="00444D50">
        <w:t>o</w:t>
      </w:r>
      <w:r w:rsidR="00316321">
        <w:t>n</w:t>
      </w:r>
      <w:r w:rsidR="00444D50">
        <w:t>es</w:t>
      </w:r>
      <w:r w:rsidR="00316321">
        <w:t xml:space="preserve"> </w:t>
      </w:r>
      <w:r w:rsidR="00CC6FD2">
        <w:t>que permite bases de datos de hasta 2 Terabytes.</w:t>
      </w:r>
      <w:r w:rsidRPr="00CC6FD2">
        <w:t xml:space="preserve"> </w:t>
      </w:r>
      <w:ins w:id="457" w:author="GONZALEZ DIAZ, BORJA" w:date="2017-10-02T18:01:00Z">
        <w:r w:rsidR="00DC54A5">
          <w:t>[15]</w:t>
        </w:r>
      </w:ins>
    </w:p>
    <w:p w14:paraId="4AAE1F9B" w14:textId="77777777" w:rsidR="00E7422F" w:rsidRDefault="00E7422F" w:rsidP="008854BA"/>
    <w:p w14:paraId="4676222C" w14:textId="4C729DDF" w:rsidR="00E7422F" w:rsidRDefault="009139CA" w:rsidP="008854BA">
      <w:r>
        <w:t>Que el sistema sea completamente ACID, significa que las propiedades de las transacciones del sistema garantizan la fiabilidad del sistema incluso en casos de errores. Las características de un sistema ACID son:</w:t>
      </w:r>
    </w:p>
    <w:p w14:paraId="17164570" w14:textId="7691FD4C" w:rsidR="009139CA" w:rsidRDefault="009139CA" w:rsidP="00BA0233">
      <w:pPr>
        <w:pStyle w:val="Prrafodelista"/>
        <w:numPr>
          <w:ilvl w:val="0"/>
          <w:numId w:val="25"/>
        </w:numPr>
      </w:pPr>
      <w:r>
        <w:t xml:space="preserve">Atomicidad: O se </w:t>
      </w:r>
      <w:r w:rsidR="00BA0233">
        <w:t>ejecutan</w:t>
      </w:r>
      <w:r>
        <w:t xml:space="preserve"> todos los pasos de una operación o no se ejecuta ninguno.</w:t>
      </w:r>
    </w:p>
    <w:p w14:paraId="1D302D6E" w14:textId="3B09461D" w:rsidR="009139CA" w:rsidRDefault="009139CA" w:rsidP="00BA0233">
      <w:pPr>
        <w:pStyle w:val="Prrafodelista"/>
        <w:numPr>
          <w:ilvl w:val="0"/>
          <w:numId w:val="25"/>
        </w:numPr>
      </w:pPr>
      <w:r>
        <w:t>Consistencia: Solo se ejecutarán las transacciones que cumplan con las reglas de integridad de la base de datos.</w:t>
      </w:r>
    </w:p>
    <w:p w14:paraId="021D59C3" w14:textId="36BB7612" w:rsidR="009139CA" w:rsidRDefault="009139CA" w:rsidP="00BA0233">
      <w:pPr>
        <w:pStyle w:val="Prrafodelista"/>
        <w:numPr>
          <w:ilvl w:val="0"/>
          <w:numId w:val="25"/>
        </w:numPr>
      </w:pPr>
      <w:r>
        <w:t>Aislamiento: Cada transacción se realiza de forma autónoma a las demás</w:t>
      </w:r>
      <w:r w:rsidR="00BA0233">
        <w:t xml:space="preserve"> para evitar errores entre transacciones sobre la misma información.</w:t>
      </w:r>
    </w:p>
    <w:p w14:paraId="50AD6881" w14:textId="0B41F076" w:rsidR="00BA0233" w:rsidDel="00DC54A5" w:rsidRDefault="00BA0233" w:rsidP="00BA0233">
      <w:pPr>
        <w:pStyle w:val="Prrafodelista"/>
        <w:numPr>
          <w:ilvl w:val="0"/>
          <w:numId w:val="25"/>
        </w:numPr>
        <w:rPr>
          <w:del w:id="458" w:author="GONZALEZ DIAZ, BORJA" w:date="2017-10-02T18:01:00Z"/>
        </w:rPr>
      </w:pPr>
      <w:r>
        <w:t xml:space="preserve">Durabilidad: Las transacciones realizadas aseguran que los datos se guarden de forma permanente, incluso cuando el sistema falle, por lo que los datos han de almacenarse en una memoria no volátil. </w:t>
      </w:r>
      <w:ins w:id="459" w:author="GONZALEZ DIAZ, BORJA" w:date="2017-10-02T18:02:00Z">
        <w:r w:rsidR="00DC54A5">
          <w:t>[17]</w:t>
        </w:r>
      </w:ins>
    </w:p>
    <w:p w14:paraId="5E764597" w14:textId="77777777" w:rsidR="009139CA" w:rsidRDefault="009139CA">
      <w:pPr>
        <w:pStyle w:val="Prrafodelista"/>
        <w:numPr>
          <w:ilvl w:val="0"/>
          <w:numId w:val="25"/>
        </w:numPr>
        <w:pPrChange w:id="460" w:author="GONZALEZ DIAZ, BORJA" w:date="2017-10-02T18:01:00Z">
          <w:pPr/>
        </w:pPrChange>
      </w:pPr>
    </w:p>
    <w:p w14:paraId="1814A930" w14:textId="77777777" w:rsidR="00E7422F" w:rsidRDefault="00E7422F" w:rsidP="008854BA"/>
    <w:p w14:paraId="547C89CD" w14:textId="2626DB2F" w:rsidR="00155116" w:rsidRDefault="008854BA" w:rsidP="008854BA">
      <w:r w:rsidRPr="00CC6FD2">
        <w:t>SQLite es un proyecto de </w:t>
      </w:r>
      <w:r w:rsidR="001A2EA4" w:rsidRPr="00316321">
        <w:t>dominio público</w:t>
      </w:r>
      <w:r w:rsidR="00155116">
        <w:t>, por lo que cualquier persona puede colaborar en el proyecto para añadir funcionalidad o sugerir cambios.</w:t>
      </w:r>
    </w:p>
    <w:p w14:paraId="243204DB" w14:textId="4F811E19" w:rsidR="008854BA" w:rsidRPr="001A2EA4" w:rsidRDefault="00155116" w:rsidP="008854BA">
      <w:r>
        <w:t xml:space="preserve"> </w:t>
      </w:r>
    </w:p>
    <w:p w14:paraId="11EA704C" w14:textId="11997C21" w:rsidR="008854BA" w:rsidRPr="00333F5F" w:rsidRDefault="008854BA" w:rsidP="006C0892">
      <w:r w:rsidRPr="006C174E">
        <w:lastRenderedPageBreak/>
        <w:t xml:space="preserve">A diferencia </w:t>
      </w:r>
      <w:r w:rsidR="006C0892">
        <w:t>de otros gestores</w:t>
      </w:r>
      <w:r w:rsidRPr="00316321">
        <w:t xml:space="preserve"> de bases de datos</w:t>
      </w:r>
      <w:r w:rsidR="006C0892">
        <w:t xml:space="preserve"> de tipo</w:t>
      </w:r>
      <w:r w:rsidRPr="006C174E">
        <w:t> cliente-servidor,</w:t>
      </w:r>
      <w:r w:rsidR="006C0892">
        <w:t xml:space="preserve"> SQLite forma parte del programa con el que se comunica, ya que </w:t>
      </w:r>
      <w:r w:rsidR="00F6067F">
        <w:t>la mayoría</w:t>
      </w:r>
      <w:r w:rsidR="006C0892">
        <w:t xml:space="preserve"> de gestores están implementados de forma autónoma al programa con el que se comunican. Esto clasifica a SQLite como un gestor de base de datos embebido o empotrado. Estos gestores permiten que todas las operaciones se realicen dentro de la aplicación mediante las funciones o llamadas de </w:t>
      </w:r>
      <w:r w:rsidR="00F6067F">
        <w:t xml:space="preserve">las librerías de </w:t>
      </w:r>
      <w:r w:rsidR="006C0892">
        <w:t>SQLite</w:t>
      </w:r>
      <w:r w:rsidR="00F6067F">
        <w:t xml:space="preserve"> (INSERT, SELECT, DELETE).</w:t>
      </w:r>
      <w:ins w:id="461" w:author="GONZALEZ DIAZ, BORJA" w:date="2017-10-02T18:04:00Z">
        <w:r w:rsidR="00C9192C">
          <w:t xml:space="preserve"> </w:t>
        </w:r>
      </w:ins>
      <w:ins w:id="462" w:author="GONZALEZ DIAZ, BORJA" w:date="2017-10-02T18:02:00Z">
        <w:r w:rsidR="00DC54A5">
          <w:t>[16]</w:t>
        </w:r>
      </w:ins>
    </w:p>
    <w:p w14:paraId="7B7D2201" w14:textId="77777777" w:rsidR="004B4F98" w:rsidRPr="0040221C" w:rsidRDefault="004B4F98" w:rsidP="00E653AA"/>
    <w:p w14:paraId="3D5F51EC" w14:textId="0DF1F10D" w:rsidR="004E4A72" w:rsidRDefault="001E2E93" w:rsidP="00333F5F">
      <w:bookmarkStart w:id="463" w:name="_Toc364792191"/>
      <w:bookmarkStart w:id="464" w:name="_Toc366229211"/>
      <w:r>
        <w:t xml:space="preserve">Para habilitar la interacción entre NodeJS y la base de datos SQLite he utilizado la librería sqlite3. </w:t>
      </w:r>
      <w:r w:rsidR="00DB6D47">
        <w:t>Esta</w:t>
      </w:r>
      <w:r>
        <w:t xml:space="preserve"> librería nos permite ejecutar consultas de una forma simple y la posibilidad de pasar parámetros a dichas consultas.</w:t>
      </w:r>
      <w:ins w:id="465" w:author="GONZALEZ DIAZ, BORJA" w:date="2017-10-02T18:04:00Z">
        <w:r w:rsidR="00C9192C">
          <w:t xml:space="preserve"> </w:t>
        </w:r>
      </w:ins>
      <w:ins w:id="466" w:author="GONZALEZ DIAZ, BORJA" w:date="2017-10-02T17:59:00Z">
        <w:r w:rsidR="00DC54A5">
          <w:t>[</w:t>
        </w:r>
      </w:ins>
      <w:ins w:id="467" w:author="GONZALEZ DIAZ, BORJA" w:date="2017-10-02T18:01:00Z">
        <w:r w:rsidR="00DC54A5">
          <w:t>18]</w:t>
        </w:r>
      </w:ins>
      <w:del w:id="468" w:author="GONZALEZ DIAZ, BORJA" w:date="2017-10-02T17:59:00Z">
        <w:r w:rsidDel="00DC54A5">
          <w:delText xml:space="preserve"> </w:delText>
        </w:r>
      </w:del>
    </w:p>
    <w:p w14:paraId="243BC8FB" w14:textId="77777777" w:rsidR="004E4A72" w:rsidRDefault="004E4A72" w:rsidP="00333F5F"/>
    <w:p w14:paraId="2499FFEE" w14:textId="43D4851E" w:rsidR="004E4A72" w:rsidRDefault="000365A9" w:rsidP="004407E6">
      <w:pPr>
        <w:pStyle w:val="Ttulo2"/>
      </w:pPr>
      <w:bookmarkStart w:id="469" w:name="_Toc494475996"/>
      <w:bookmarkStart w:id="470" w:name="_Toc494809742"/>
      <w:r>
        <w:t xml:space="preserve">2.4.  </w:t>
      </w:r>
      <w:r w:rsidR="00C74956">
        <w:t>Sensor Inercial</w:t>
      </w:r>
      <w:r w:rsidR="00734C62">
        <w:t xml:space="preserve"> - IMU</w:t>
      </w:r>
      <w:bookmarkEnd w:id="469"/>
      <w:bookmarkEnd w:id="470"/>
    </w:p>
    <w:p w14:paraId="7556B381" w14:textId="77777777" w:rsidR="004407E6" w:rsidRDefault="004407E6" w:rsidP="004407E6"/>
    <w:p w14:paraId="1F018F9F" w14:textId="4F34C4DC" w:rsidR="0041258C" w:rsidRDefault="00793476" w:rsidP="004407E6">
      <w:r>
        <w:t>Mediante el uso combinado de acelerómetros</w:t>
      </w:r>
      <w:r w:rsidR="001D2097">
        <w:t xml:space="preserve">, </w:t>
      </w:r>
      <w:r>
        <w:t>gir</w:t>
      </w:r>
      <w:r w:rsidR="00BE44C3">
        <w:t>o</w:t>
      </w:r>
      <w:r>
        <w:t>scop</w:t>
      </w:r>
      <w:r w:rsidR="00BE44C3">
        <w:t>i</w:t>
      </w:r>
      <w:r>
        <w:t>os</w:t>
      </w:r>
      <w:r w:rsidR="001D2097">
        <w:t xml:space="preserve"> y magnetómetros</w:t>
      </w:r>
      <w:r>
        <w:t xml:space="preserve">,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 w14:paraId="16711AC5" w14:textId="7590ED20" w:rsidR="004231B3" w:rsidRDefault="0041258C" w:rsidP="004407E6">
      <w:r>
        <w:t>El acelerómetro mide las aceleraciones y tiene la capacidad de medir la orientación de una plataforma fija respecto a la superficie terrestre.</w:t>
      </w:r>
      <w:r w:rsidR="00273E8F">
        <w:t xml:space="preserve"> El giróscopo es un dispositivo que mide, mantiene o cambia la orientación en el espacio de un objeto.</w:t>
      </w:r>
      <w:r w:rsidR="002259CD">
        <w:t xml:space="preserve"> </w:t>
      </w:r>
      <w:r w:rsidR="001D2097">
        <w:t>Un magnetómetro sirve para medir el campo magnético producido por la Tierra, y sirve a modo de compás para determinar la orientación en el plano N-E-S-W.</w:t>
      </w:r>
    </w:p>
    <w:p w14:paraId="66853288" w14:textId="77777777" w:rsidR="00C313C3" w:rsidRDefault="002259CD" w:rsidP="004407E6">
      <w:r>
        <w:t xml:space="preserve">Combinando estos </w:t>
      </w:r>
      <w:r w:rsidR="001D2097">
        <w:t>tres</w:t>
      </w:r>
      <w:r>
        <w:t xml:space="preserve"> sensores, un aparato puede determinar la posición y la orientación de un objeto, lo cual es muy útil a la hora de medir y obtener datos sobre movimientos cervicales.</w:t>
      </w:r>
    </w:p>
    <w:p w14:paraId="58B77115" w14:textId="1EF0816C" w:rsidR="00734C62" w:rsidRPr="004407E6" w:rsidRDefault="00793476" w:rsidP="004407E6">
      <w:r>
        <w:rPr>
          <w:vanish/>
        </w:rPr>
        <w:t>orie﷽﷽﷽﷽﷽﷽iñon locidaddratos electrometros rticular tera</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14:paraId="3590ACDF" w14:textId="4B03B919" w:rsidR="00C74956" w:rsidRDefault="000365A9" w:rsidP="004407E6">
      <w:pPr>
        <w:pStyle w:val="Ttulo3"/>
      </w:pPr>
      <w:bookmarkStart w:id="471" w:name="_Toc494475997"/>
      <w:bookmarkStart w:id="472" w:name="_Toc494809743"/>
      <w:r>
        <w:t xml:space="preserve">2.4.1.  </w:t>
      </w:r>
      <w:r w:rsidR="004407E6">
        <w:t>Werium Basic Pro</w:t>
      </w:r>
      <w:bookmarkEnd w:id="471"/>
      <w:bookmarkEnd w:id="472"/>
    </w:p>
    <w:p w14:paraId="14027168" w14:textId="77777777" w:rsidR="004407E6" w:rsidRDefault="004407E6" w:rsidP="00793476"/>
    <w:p w14:paraId="107EA9F2" w14:textId="39A38553" w:rsidR="003F677A" w:rsidRDefault="004407E6" w:rsidP="003F677A">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36711D84" w:rsidR="00BE44C3" w:rsidRDefault="00BE44C3" w:rsidP="003F677A">
      <w:r>
        <w:t xml:space="preserve">Está compuesto por tres giroscopios y tres acelerómetros que a su vez integran un reloj que permite asociar valores temporales a las medidas. </w:t>
      </w:r>
      <w:r w:rsidR="00F31B14">
        <w:t>E</w:t>
      </w:r>
      <w:r>
        <w:t>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 w14:paraId="2B053CA2" w14:textId="38301C14" w:rsidR="002259CD" w:rsidRDefault="00886581" w:rsidP="003F677A">
      <w:r>
        <w:t xml:space="preserve">Para el uso correcto de Basic Pro es necesario utilizar dos dispositivos. Para el caso de mediciones de movimientos cervicales, uno de los dispositivos se colocaría en el </w:t>
      </w:r>
      <w:r>
        <w:lastRenderedPageBreak/>
        <w:t xml:space="preserve">tronco y otro en la cabeza. Esto permite una medida muy estable debido a la posición relativa entre cabeza y tronco. </w:t>
      </w:r>
    </w:p>
    <w:p w14:paraId="0B150466" w14:textId="77777777" w:rsidR="00886581" w:rsidRDefault="00886581" w:rsidP="003F677A"/>
    <w:p w14:paraId="50CB9032" w14:textId="15FA0BAD" w:rsidR="00886581" w:rsidRDefault="00886581" w:rsidP="003F677A">
      <w:r>
        <w:t>Basic Pro incluye la tecnología Bluetooth, lo cual permite compartir las mediciones en tiempo real, por lo que el trabajo del terapeuta se facilita en gran medida, ya que puede medir, visualizar y comprar movimientos de una forma muy sencilla.</w:t>
      </w:r>
      <w:ins w:id="473" w:author="GONZALEZ DIAZ, BORJA" w:date="2017-10-02T18:03:00Z">
        <w:r w:rsidR="00DC54A5">
          <w:t xml:space="preserve"> [19]</w:t>
        </w:r>
      </w:ins>
    </w:p>
    <w:p w14:paraId="00FF8CD1" w14:textId="77777777" w:rsidR="002259CD" w:rsidRDefault="002259CD" w:rsidP="003F677A"/>
    <w:p w14:paraId="1A315E3E" w14:textId="44819E90" w:rsidR="004407E6" w:rsidDel="00BA6CE3" w:rsidRDefault="00BA6CE3">
      <w:pPr>
        <w:jc w:val="center"/>
        <w:rPr>
          <w:del w:id="474" w:author="GONZALEZ DIAZ, BORJA" w:date="2017-10-02T17:55:00Z"/>
        </w:rPr>
        <w:pPrChange w:id="475" w:author="GONZALEZ DIAZ, BORJA" w:date="2017-10-02T17:55:00Z">
          <w:pPr/>
        </w:pPrChange>
      </w:pPr>
      <w:ins w:id="476" w:author="GONZALEZ DIAZ, BORJA" w:date="2017-10-02T17:55:00Z">
        <w:r w:rsidRPr="00BA6CE3">
          <w:rPr>
            <w:noProof/>
            <w:lang w:eastAsia="es-ES_tradnl"/>
          </w:rPr>
          <w:drawing>
            <wp:inline distT="0" distB="0" distL="0" distR="0" wp14:anchorId="3BACCB76" wp14:editId="086E8E9F">
              <wp:extent cx="2713216" cy="271321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3614" cy="2723614"/>
                      </a:xfrm>
                      <a:prstGeom prst="rect">
                        <a:avLst/>
                      </a:prstGeom>
                    </pic:spPr>
                  </pic:pic>
                </a:graphicData>
              </a:graphic>
            </wp:inline>
          </w:drawing>
        </w:r>
      </w:ins>
      <w:del w:id="477" w:author="GONZALEZ DIAZ, BORJA" w:date="2017-10-02T17:55:00Z">
        <w:r w:rsidR="004A10B3" w:rsidDel="00BA6CE3">
          <w:rPr>
            <w:rFonts w:ascii="Times" w:hAnsi="Times" w:cs="Times"/>
            <w:noProof/>
            <w:color w:val="000000"/>
            <w:lang w:eastAsia="es-ES_tradnl"/>
            <w:rPrChange w:id="478" w:author="Unknown">
              <w:rPr>
                <w:noProof/>
                <w:lang w:eastAsia="es-ES_tradnl"/>
              </w:rPr>
            </w:rPrChange>
          </w:rPr>
          <w:drawing>
            <wp:anchor distT="0" distB="0" distL="114300" distR="114300" simplePos="0" relativeHeight="251659264" behindDoc="0" locked="0" layoutInCell="1" allowOverlap="1" wp14:anchorId="5027A8D0" wp14:editId="44880381">
              <wp:simplePos x="0" y="0"/>
              <wp:positionH relativeFrom="column">
                <wp:posOffset>1416685</wp:posOffset>
              </wp:positionH>
              <wp:positionV relativeFrom="paragraph">
                <wp:posOffset>120015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del>
    </w:p>
    <w:p w14:paraId="2B655172" w14:textId="26B5C5A7" w:rsidR="009B590A" w:rsidRPr="00014FE6" w:rsidDel="00BA6CE3" w:rsidRDefault="009B590A" w:rsidP="009B590A">
      <w:pPr>
        <w:widowControl w:val="0"/>
        <w:autoSpaceDE w:val="0"/>
        <w:autoSpaceDN w:val="0"/>
        <w:adjustRightInd w:val="0"/>
        <w:spacing w:line="280" w:lineRule="atLeast"/>
        <w:rPr>
          <w:del w:id="479" w:author="GONZALEZ DIAZ, BORJA" w:date="2017-10-02T17:55:00Z"/>
          <w:rFonts w:ascii="Times" w:hAnsi="Times" w:cs="Times"/>
          <w:color w:val="000000"/>
          <w:lang w:val="es-ES"/>
        </w:rPr>
      </w:pPr>
      <w:del w:id="480" w:author="GONZALEZ DIAZ, BORJA" w:date="2017-10-02T17:55:00Z">
        <w:r w:rsidRPr="00014FE6" w:rsidDel="00BA6CE3">
          <w:rPr>
            <w:rFonts w:ascii="Times" w:hAnsi="Times" w:cs="Times"/>
            <w:color w:val="000000"/>
            <w:lang w:val="es-ES"/>
          </w:rPr>
          <w:delText xml:space="preserve"> </w:delText>
        </w:r>
      </w:del>
    </w:p>
    <w:p w14:paraId="3CC559EE" w14:textId="00F23219" w:rsidR="009B590A" w:rsidDel="00BA6CE3" w:rsidRDefault="009B590A" w:rsidP="00793476">
      <w:pPr>
        <w:rPr>
          <w:del w:id="481" w:author="GONZALEZ DIAZ, BORJA" w:date="2017-10-02T17:55:00Z"/>
        </w:rPr>
      </w:pPr>
    </w:p>
    <w:p w14:paraId="57FEA122" w14:textId="77777777" w:rsidR="009B590A" w:rsidRPr="009B590A" w:rsidDel="00BA6CE3" w:rsidRDefault="009B590A" w:rsidP="009B590A">
      <w:pPr>
        <w:rPr>
          <w:del w:id="482" w:author="GONZALEZ DIAZ, BORJA" w:date="2017-10-02T17:55:00Z"/>
        </w:rPr>
      </w:pPr>
    </w:p>
    <w:p w14:paraId="4EF22997" w14:textId="77777777" w:rsidR="009B590A" w:rsidRPr="009B590A" w:rsidDel="00BA6CE3" w:rsidRDefault="009B590A" w:rsidP="009B590A">
      <w:pPr>
        <w:rPr>
          <w:del w:id="483" w:author="GONZALEZ DIAZ, BORJA" w:date="2017-10-02T17:55:00Z"/>
        </w:rPr>
      </w:pPr>
    </w:p>
    <w:p w14:paraId="184E6D2A" w14:textId="77777777" w:rsidR="009B590A" w:rsidRPr="00E37D98" w:rsidDel="00BA6CE3" w:rsidRDefault="009B590A" w:rsidP="00E37D98">
      <w:pPr>
        <w:rPr>
          <w:del w:id="484" w:author="GONZALEZ DIAZ, BORJA" w:date="2017-10-02T17:55:00Z"/>
        </w:rPr>
      </w:pPr>
    </w:p>
    <w:p w14:paraId="132309B6" w14:textId="77777777" w:rsidR="009B590A" w:rsidRPr="009B590A" w:rsidDel="00BA6CE3" w:rsidRDefault="009B590A" w:rsidP="009B590A">
      <w:pPr>
        <w:rPr>
          <w:del w:id="485" w:author="GONZALEZ DIAZ, BORJA" w:date="2017-10-02T17:55:00Z"/>
        </w:rPr>
      </w:pPr>
    </w:p>
    <w:p w14:paraId="04920A34" w14:textId="77777777" w:rsidR="009B590A" w:rsidRPr="00E37D98" w:rsidDel="00BA6CE3" w:rsidRDefault="009B590A" w:rsidP="00E37D98">
      <w:pPr>
        <w:rPr>
          <w:del w:id="486" w:author="GONZALEZ DIAZ, BORJA" w:date="2017-10-02T17:55:00Z"/>
        </w:rPr>
      </w:pPr>
    </w:p>
    <w:p w14:paraId="59275503" w14:textId="77777777" w:rsidR="009B590A" w:rsidRPr="009B590A" w:rsidDel="00BA6CE3" w:rsidRDefault="009B590A" w:rsidP="009B590A">
      <w:pPr>
        <w:rPr>
          <w:del w:id="487" w:author="GONZALEZ DIAZ, BORJA" w:date="2017-10-02T17:55:00Z"/>
        </w:rPr>
      </w:pPr>
    </w:p>
    <w:p w14:paraId="5C9F58C1" w14:textId="77777777" w:rsidR="009B590A" w:rsidRPr="00E37D98" w:rsidDel="00BA6CE3" w:rsidRDefault="009B590A" w:rsidP="00E37D98">
      <w:pPr>
        <w:rPr>
          <w:del w:id="488" w:author="GONZALEZ DIAZ, BORJA" w:date="2017-10-02T17:55:00Z"/>
        </w:rPr>
      </w:pPr>
    </w:p>
    <w:p w14:paraId="31AA4B93" w14:textId="77777777" w:rsidR="009B590A" w:rsidRPr="009B590A" w:rsidRDefault="009B590A">
      <w:pPr>
        <w:jc w:val="center"/>
        <w:pPrChange w:id="489" w:author="GONZALEZ DIAZ, BORJA" w:date="2017-10-02T17:55:00Z">
          <w:pPr/>
        </w:pPrChange>
      </w:pPr>
    </w:p>
    <w:p w14:paraId="66789CC8" w14:textId="6D2201AB" w:rsidR="009B590A" w:rsidRDefault="009B590A" w:rsidP="009B590A"/>
    <w:p w14:paraId="4CA6F0F6" w14:textId="39C6B7F9" w:rsidR="004407E6" w:rsidRDefault="009B590A" w:rsidP="009B590A">
      <w:pPr>
        <w:tabs>
          <w:tab w:val="left" w:pos="2820"/>
        </w:tabs>
      </w:pPr>
      <w:r>
        <w:t xml:space="preserve">                                           </w:t>
      </w:r>
      <w:ins w:id="490" w:author="GONZALEZ DIAZ, BORJA" w:date="2017-10-02T17:51:00Z">
        <w:r w:rsidR="004A10B3">
          <w:t xml:space="preserve">Figura 3 - </w:t>
        </w:r>
      </w:ins>
      <w:r>
        <w:t>Sensor inercial Werium</w:t>
      </w:r>
    </w:p>
    <w:p w14:paraId="67D716DD" w14:textId="77777777" w:rsidR="00932FAE" w:rsidRDefault="00932FAE" w:rsidP="009B590A">
      <w:pPr>
        <w:tabs>
          <w:tab w:val="left" w:pos="2820"/>
        </w:tabs>
      </w:pPr>
    </w:p>
    <w:p w14:paraId="0CF1E16F" w14:textId="77777777" w:rsidR="00932FAE" w:rsidRDefault="00932FAE" w:rsidP="009B590A">
      <w:pPr>
        <w:tabs>
          <w:tab w:val="left" w:pos="2820"/>
        </w:tabs>
      </w:pPr>
    </w:p>
    <w:p w14:paraId="36622622" w14:textId="77777777" w:rsidR="00932FAE" w:rsidRPr="009B590A" w:rsidRDefault="00932FAE" w:rsidP="009B590A">
      <w:pPr>
        <w:tabs>
          <w:tab w:val="left" w:pos="2820"/>
        </w:tabs>
      </w:pPr>
    </w:p>
    <w:p w14:paraId="09E85AD5" w14:textId="77777777" w:rsidR="009B590A" w:rsidRPr="009B590A" w:rsidRDefault="009B590A" w:rsidP="009B590A"/>
    <w:p w14:paraId="565A64BA" w14:textId="77777777" w:rsidR="00932FAE" w:rsidRDefault="00932FAE" w:rsidP="00D51A6F">
      <w:pPr>
        <w:pStyle w:val="Ttulo1"/>
      </w:pPr>
    </w:p>
    <w:p w14:paraId="64D70CFF" w14:textId="77777777" w:rsidR="00932FAE" w:rsidRDefault="00932FAE" w:rsidP="00D51A6F">
      <w:pPr>
        <w:pStyle w:val="Ttulo1"/>
      </w:pPr>
    </w:p>
    <w:p w14:paraId="291A777E" w14:textId="77777777" w:rsidR="00932FAE" w:rsidRDefault="00932FAE" w:rsidP="00D51A6F">
      <w:pPr>
        <w:pStyle w:val="Ttulo1"/>
      </w:pPr>
    </w:p>
    <w:p w14:paraId="1A206533" w14:textId="77777777" w:rsidR="00932FAE" w:rsidRPr="00932FAE" w:rsidRDefault="00932FAE" w:rsidP="00C313C3"/>
    <w:p w14:paraId="6E5DB2C7" w14:textId="596A260F" w:rsidR="00932FAE" w:rsidRDefault="00932FAE">
      <w:pPr>
        <w:pStyle w:val="Ttulo1"/>
        <w:rPr>
          <w:sz w:val="16"/>
          <w:szCs w:val="16"/>
        </w:rPr>
      </w:pPr>
    </w:p>
    <w:p w14:paraId="4DD0B7CA" w14:textId="77777777" w:rsidR="00932FAE" w:rsidRDefault="00932FAE" w:rsidP="00D51A6F">
      <w:pPr>
        <w:pStyle w:val="Ttulo1"/>
        <w:rPr>
          <w:rFonts w:asciiTheme="minorHAnsi" w:eastAsiaTheme="minorEastAsia" w:hAnsiTheme="minorHAnsi" w:cstheme="minorBidi"/>
          <w:b w:val="0"/>
          <w:bCs w:val="0"/>
          <w:color w:val="auto"/>
          <w:sz w:val="24"/>
          <w:szCs w:val="24"/>
        </w:rPr>
      </w:pPr>
    </w:p>
    <w:p w14:paraId="1A7ECA3F" w14:textId="77777777" w:rsidR="00932FAE" w:rsidRPr="00932FAE" w:rsidRDefault="00932FAE" w:rsidP="00433396"/>
    <w:p w14:paraId="57C0153A" w14:textId="77777777" w:rsidR="00C313C3" w:rsidDel="002C7F40" w:rsidRDefault="00C313C3" w:rsidP="00D51A6F">
      <w:pPr>
        <w:pStyle w:val="Ttulo1"/>
        <w:rPr>
          <w:del w:id="491" w:author="GONZALEZ DIAZ, BORJA" w:date="2017-10-03T16:15:00Z"/>
        </w:rPr>
      </w:pPr>
      <w:bookmarkStart w:id="492" w:name="_Toc494475998"/>
    </w:p>
    <w:p w14:paraId="7EFB3A11" w14:textId="77777777" w:rsidR="00C313C3" w:rsidDel="002C7F40" w:rsidRDefault="00C313C3" w:rsidP="00433396">
      <w:pPr>
        <w:rPr>
          <w:del w:id="493" w:author="GONZALEZ DIAZ, BORJA" w:date="2017-10-03T16:15:00Z"/>
        </w:rPr>
      </w:pPr>
    </w:p>
    <w:p w14:paraId="06EFA2E1" w14:textId="77777777" w:rsidR="00C313C3" w:rsidRPr="00C313C3" w:rsidRDefault="00C313C3" w:rsidP="00433396"/>
    <w:p w14:paraId="703BDB27" w14:textId="79DFA72B" w:rsidR="00D51A6F" w:rsidRPr="0040221C" w:rsidRDefault="000365A9" w:rsidP="00D51A6F">
      <w:pPr>
        <w:pStyle w:val="Ttulo1"/>
      </w:pPr>
      <w:bookmarkStart w:id="494" w:name="_Toc494809744"/>
      <w:r>
        <w:lastRenderedPageBreak/>
        <w:t xml:space="preserve">3.  </w:t>
      </w:r>
      <w:r w:rsidR="00D51A6F" w:rsidRPr="0040221C">
        <w:t>Diseño</w:t>
      </w:r>
      <w:bookmarkEnd w:id="463"/>
      <w:bookmarkEnd w:id="464"/>
      <w:bookmarkEnd w:id="492"/>
      <w:bookmarkEnd w:id="494"/>
    </w:p>
    <w:p w14:paraId="4E3FA4B6" w14:textId="77777777" w:rsidR="004B1503" w:rsidRPr="0040221C" w:rsidRDefault="004B1503" w:rsidP="004B1503"/>
    <w:p w14:paraId="1FB6C932" w14:textId="060A96CF" w:rsidR="004B1503" w:rsidRPr="0040221C" w:rsidRDefault="004B1503" w:rsidP="004B1503">
      <w:r w:rsidRPr="0040221C">
        <w:t xml:space="preserve">En este capítulo se intenta analizar en profundidad el problema que se pretende resolver, intentando abarcar la mayor cantidad de información posible y estudiando los principales aspectos que habrían de cubrirse en el desarrollo del proyecto. En este punto </w:t>
      </w:r>
      <w:r w:rsidR="00F31B14">
        <w:t>se enumerarán</w:t>
      </w:r>
      <w:r w:rsidR="00F31B14" w:rsidRPr="0040221C">
        <w:t xml:space="preserve"> </w:t>
      </w:r>
      <w:r w:rsidRPr="0040221C">
        <w:t>las características principales del sistema a desarrollar, por lo que se establecen también los casos de uso que deber</w:t>
      </w:r>
      <w:r w:rsidR="00E5539D">
        <w:t>á</w:t>
      </w:r>
      <w:r w:rsidRPr="0040221C">
        <w:t xml:space="preserve"> poder efectuar el sistema resultado del proyecto para cumplir </w:t>
      </w:r>
      <w:r w:rsidR="00F31B14">
        <w:t xml:space="preserve">con </w:t>
      </w:r>
      <w:r w:rsidRPr="0040221C">
        <w:t xml:space="preserve">los requisitos que se establezcan. </w:t>
      </w:r>
    </w:p>
    <w:p w14:paraId="5A7B39EE" w14:textId="77777777" w:rsidR="004B1503" w:rsidRPr="0040221C" w:rsidRDefault="004B1503" w:rsidP="004B1503"/>
    <w:p w14:paraId="435348A6" w14:textId="136B26DB" w:rsidR="00D51A6F" w:rsidRPr="0040221C" w:rsidRDefault="000365A9" w:rsidP="00D51A6F">
      <w:pPr>
        <w:pStyle w:val="Ttulo2"/>
      </w:pPr>
      <w:bookmarkStart w:id="495" w:name="_Toc364792192"/>
      <w:bookmarkStart w:id="496" w:name="_Toc366229212"/>
      <w:bookmarkStart w:id="497" w:name="_Toc494475999"/>
      <w:bookmarkStart w:id="498" w:name="_Toc494809745"/>
      <w:r>
        <w:t xml:space="preserve">3.1.  </w:t>
      </w:r>
      <w:r w:rsidR="00D51A6F" w:rsidRPr="0040221C">
        <w:t>Descripción del problema</w:t>
      </w:r>
      <w:bookmarkEnd w:id="495"/>
      <w:bookmarkEnd w:id="496"/>
      <w:bookmarkEnd w:id="497"/>
      <w:bookmarkEnd w:id="498"/>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r w:rsidR="0059382A">
        <w:t xml:space="preserve">con una base de datos asociada para el seguimiento de pacientes con problemas de movilidad cervical. Esta aplicación web </w:t>
      </w:r>
      <w:r w:rsidRPr="0040221C">
        <w:t>permit</w:t>
      </w:r>
      <w:r w:rsidR="0059382A">
        <w:t>irá</w:t>
      </w:r>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r w:rsidR="0059382A">
        <w:t>Para describir el problema en cuestión voy a seguir un proceso que se divide en varios apartados.</w:t>
      </w:r>
      <w:r w:rsidR="004B7341" w:rsidRPr="0040221C">
        <w:t xml:space="preserve"> </w:t>
      </w:r>
      <w:r w:rsidR="0059382A">
        <w:t xml:space="preserve">Empezaré con el </w:t>
      </w:r>
      <w:r w:rsidR="004B7341" w:rsidRPr="0040221C">
        <w:t xml:space="preserve">diseño de la arquitectura del sistema para satisfacer las necesidades descritas previamente, </w:t>
      </w:r>
      <w:r w:rsidR="0059382A">
        <w:t xml:space="preserve">seguiré con la </w:t>
      </w:r>
      <w:r w:rsidR="004B7341" w:rsidRPr="0040221C">
        <w:t>implementación de dicho sistema,</w:t>
      </w:r>
      <w:r w:rsidR="0059382A">
        <w:t xml:space="preserve"> y terminaré describiendo el</w:t>
      </w:r>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Ttulo2"/>
      </w:pPr>
      <w:bookmarkStart w:id="499" w:name="_Toc364792193"/>
      <w:bookmarkStart w:id="500" w:name="_Toc366229213"/>
      <w:bookmarkStart w:id="501" w:name="_Toc494476000"/>
      <w:bookmarkStart w:id="502" w:name="_Toc494809746"/>
      <w:r>
        <w:t xml:space="preserve">3.2.  </w:t>
      </w:r>
      <w:r w:rsidR="00D51A6F" w:rsidRPr="0040221C">
        <w:t>Requisitos</w:t>
      </w:r>
      <w:bookmarkEnd w:id="499"/>
      <w:bookmarkEnd w:id="500"/>
      <w:bookmarkEnd w:id="501"/>
      <w:bookmarkEnd w:id="502"/>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Ttulo3"/>
      </w:pPr>
      <w:bookmarkStart w:id="503" w:name="_Toc366229214"/>
      <w:bookmarkStart w:id="504" w:name="_Toc494476001"/>
      <w:bookmarkStart w:id="505" w:name="_Toc494809747"/>
      <w:r>
        <w:t xml:space="preserve">3.2.1.  </w:t>
      </w:r>
      <w:r w:rsidR="009F3C87" w:rsidRPr="0040221C">
        <w:t>Requisitos Funcionales</w:t>
      </w:r>
      <w:bookmarkEnd w:id="503"/>
      <w:bookmarkEnd w:id="504"/>
      <w:bookmarkEnd w:id="505"/>
    </w:p>
    <w:p w14:paraId="567C1423" w14:textId="77777777" w:rsidR="0040221C" w:rsidRDefault="0040221C" w:rsidP="0040221C"/>
    <w:p w14:paraId="36BD8646" w14:textId="1E04BCA5" w:rsidR="0040221C" w:rsidRDefault="0040221C" w:rsidP="0040221C">
      <w:r>
        <w:t>RF</w:t>
      </w:r>
      <w:r w:rsidR="00F54A8E">
        <w:t>1</w:t>
      </w:r>
      <w:r>
        <w:t xml:space="preserve"> – Una vez dentro la aplicación web</w:t>
      </w:r>
      <w:r w:rsidR="003B7083">
        <w:t>, el sistema</w:t>
      </w:r>
      <w:r>
        <w:t xml:space="preserve"> debe mostrar una sección de inicio con una breve descripción de las distintas funcionalidades de la p</w:t>
      </w:r>
      <w:r w:rsidR="00F31B14">
        <w:t>á</w:t>
      </w:r>
      <w:r>
        <w:t>gina.</w:t>
      </w:r>
    </w:p>
    <w:p w14:paraId="06854C3A" w14:textId="77777777" w:rsidR="0040221C" w:rsidRDefault="0040221C" w:rsidP="0040221C"/>
    <w:p w14:paraId="5D35AD7E" w14:textId="3C846060" w:rsidR="0040221C" w:rsidRDefault="0040221C" w:rsidP="0040221C">
      <w:r>
        <w:t>RF</w:t>
      </w:r>
      <w:r w:rsidR="00F54A8E">
        <w:t>2</w:t>
      </w:r>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6C5BAD7" w:rsidR="00B8271C" w:rsidRDefault="00B8271C" w:rsidP="0040221C">
      <w:r>
        <w:t>RF</w:t>
      </w:r>
      <w:r w:rsidR="00F54A8E">
        <w:t>3</w:t>
      </w:r>
      <w:r>
        <w:t xml:space="preserve"> – El usuario tendrá la opción de añadir pacientes, </w:t>
      </w:r>
      <w:r w:rsidR="00F31B14">
        <w:t xml:space="preserve">produciéndose </w:t>
      </w:r>
      <w:r>
        <w:t>un error en el caso de que el usuario no rellene algún dato solicitado.</w:t>
      </w:r>
    </w:p>
    <w:p w14:paraId="5A64F32F" w14:textId="77777777" w:rsidR="00B8271C" w:rsidRDefault="00B8271C" w:rsidP="0040221C"/>
    <w:p w14:paraId="3452D184" w14:textId="5B99A31C" w:rsidR="00B8271C" w:rsidRDefault="00B8271C" w:rsidP="0040221C">
      <w:r>
        <w:t>RF</w:t>
      </w:r>
      <w:r w:rsidR="00F54A8E">
        <w:t>4</w:t>
      </w:r>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r w:rsidR="00F54A8E">
        <w:t>5</w:t>
      </w:r>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309C26C5"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Ttulo3"/>
      </w:pPr>
      <w:bookmarkStart w:id="506" w:name="_Toc366229215"/>
      <w:bookmarkStart w:id="507" w:name="_Toc494476002"/>
      <w:bookmarkStart w:id="508" w:name="_Toc494809748"/>
      <w:r>
        <w:t xml:space="preserve">3.2.2.  </w:t>
      </w:r>
      <w:r w:rsidR="009F3C87" w:rsidRPr="0040221C">
        <w:t>Requisitos no Funcionales</w:t>
      </w:r>
      <w:bookmarkEnd w:id="506"/>
      <w:bookmarkEnd w:id="507"/>
      <w:bookmarkEnd w:id="508"/>
      <w:r w:rsidR="0028735F">
        <w:t xml:space="preserve"> </w:t>
      </w:r>
    </w:p>
    <w:p w14:paraId="5CB2F1E2" w14:textId="77777777" w:rsidR="00B50A04" w:rsidRDefault="00B50A04" w:rsidP="00B50A04"/>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r>
        <w:t xml:space="preserve">RNF5 - Cuando se realice un cambio en un dispositivo (añadir paciente, borrar sesión de datos, etc…)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Ttulo2"/>
      </w:pPr>
      <w:bookmarkStart w:id="509" w:name="_Toc364792194"/>
      <w:bookmarkStart w:id="510" w:name="_Toc366229216"/>
      <w:bookmarkStart w:id="511" w:name="_Toc494476003"/>
      <w:bookmarkStart w:id="512" w:name="_Toc494809749"/>
      <w:r>
        <w:t xml:space="preserve">3.3.  </w:t>
      </w:r>
      <w:r w:rsidR="00D51A6F" w:rsidRPr="0040221C">
        <w:t>Casos de uso</w:t>
      </w:r>
      <w:bookmarkEnd w:id="509"/>
      <w:bookmarkEnd w:id="510"/>
      <w:bookmarkEnd w:id="511"/>
      <w:bookmarkEnd w:id="512"/>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Prrafodelista"/>
        <w:numPr>
          <w:ilvl w:val="0"/>
          <w:numId w:val="8"/>
        </w:numPr>
      </w:pPr>
      <w:r>
        <w:t>Usuarios del sistema a través del navegador de cualquier dispositivo.</w:t>
      </w:r>
    </w:p>
    <w:p w14:paraId="3D4C4F94" w14:textId="77777777" w:rsidR="00AE39F3" w:rsidRDefault="00AE39F3" w:rsidP="003B1915">
      <w:pPr>
        <w:pStyle w:val="Prrafodelista"/>
      </w:pPr>
    </w:p>
    <w:p w14:paraId="1E999DD7" w14:textId="77777777" w:rsidR="00AE39F3" w:rsidRDefault="00AE39F3" w:rsidP="00AE39F3">
      <w:pPr>
        <w:pStyle w:val="Prrafodelista"/>
      </w:pPr>
    </w:p>
    <w:tbl>
      <w:tblPr>
        <w:tblStyle w:val="Tablaconcuadrcula"/>
        <w:tblW w:w="0" w:type="auto"/>
        <w:tblLook w:val="04A0" w:firstRow="1" w:lastRow="0" w:firstColumn="1" w:lastColumn="0" w:noHBand="0" w:noVBand="1"/>
      </w:tblPr>
      <w:tblGrid>
        <w:gridCol w:w="8856"/>
      </w:tblGrid>
      <w:tr w:rsidR="00AE39F3" w14:paraId="7F60148E" w14:textId="77777777" w:rsidTr="00AE39F3">
        <w:tc>
          <w:tcPr>
            <w:tcW w:w="8856" w:type="dxa"/>
          </w:tcPr>
          <w:p w14:paraId="567C734C" w14:textId="602D2334" w:rsidR="00AE39F3" w:rsidRPr="003B1915" w:rsidRDefault="00AE39F3" w:rsidP="00F62A95">
            <w:pPr>
              <w:rPr>
                <w:b/>
              </w:rPr>
            </w:pPr>
            <w:r w:rsidRPr="003B1915">
              <w:rPr>
                <w:b/>
              </w:rPr>
              <w:lastRenderedPageBreak/>
              <w:t>CU1: Acceso a la página web.</w:t>
            </w:r>
          </w:p>
        </w:tc>
      </w:tr>
      <w:tr w:rsidR="00AE39F3" w14:paraId="6970E0BB" w14:textId="77777777" w:rsidTr="00AE39F3">
        <w:tc>
          <w:tcPr>
            <w:tcW w:w="8856" w:type="dxa"/>
          </w:tcPr>
          <w:p w14:paraId="240185A5" w14:textId="109A31F5" w:rsidR="00AE39F3" w:rsidRDefault="00AE39F3" w:rsidP="00F62A95">
            <w:r>
              <w:t>El usuario introduce la dirección del servidor en su navegador accediendo instantáneamente al servidor.</w:t>
            </w:r>
          </w:p>
        </w:tc>
      </w:tr>
      <w:tr w:rsidR="00AE39F3" w14:paraId="4EBD7FCF" w14:textId="77777777" w:rsidTr="00AE39F3">
        <w:tc>
          <w:tcPr>
            <w:tcW w:w="8856" w:type="dxa"/>
          </w:tcPr>
          <w:p w14:paraId="2A6A6550" w14:textId="786844EC" w:rsidR="00AE39F3" w:rsidRDefault="00AE39F3" w:rsidP="00F62A95">
            <w:r>
              <w:t>Actores implicados: Usuario/cliente.</w:t>
            </w:r>
          </w:p>
        </w:tc>
      </w:tr>
      <w:tr w:rsidR="00AE39F3" w14:paraId="789E200D" w14:textId="77777777" w:rsidTr="00AE39F3">
        <w:tc>
          <w:tcPr>
            <w:tcW w:w="8856" w:type="dxa"/>
          </w:tcPr>
          <w:p w14:paraId="56DD088E" w14:textId="7EF0C082" w:rsidR="00AE39F3" w:rsidRDefault="00AE39F3" w:rsidP="00F62A95">
            <w:r w:rsidRPr="00FD514B">
              <w:t xml:space="preserve">Precondiciones: El sistema debe estar correctamente funcionando. </w:t>
            </w:r>
          </w:p>
        </w:tc>
      </w:tr>
      <w:tr w:rsidR="00AE39F3" w14:paraId="7743576F" w14:textId="77777777" w:rsidTr="00AE39F3">
        <w:tc>
          <w:tcPr>
            <w:tcW w:w="8856" w:type="dxa"/>
          </w:tcPr>
          <w:p w14:paraId="2A398205" w14:textId="77777777" w:rsidR="00AE39F3" w:rsidRDefault="00AE39F3" w:rsidP="00AE39F3">
            <w:r>
              <w:t>Secuencia de acciones:</w:t>
            </w:r>
          </w:p>
          <w:p w14:paraId="65408536" w14:textId="164C8D59" w:rsidR="00AE39F3" w:rsidRDefault="00AE39F3" w:rsidP="00AE39F3">
            <w:pPr>
              <w:pStyle w:val="Prrafodelista"/>
              <w:numPr>
                <w:ilvl w:val="0"/>
                <w:numId w:val="9"/>
              </w:numPr>
            </w:pPr>
            <w:r>
              <w:t>El cliente accede a la aplicación web introduciendo la dirección IP del servidor en su navegador.</w:t>
            </w:r>
          </w:p>
        </w:tc>
      </w:tr>
    </w:tbl>
    <w:p w14:paraId="346D6737" w14:textId="77777777" w:rsidR="00F62A95" w:rsidRDefault="00F62A95" w:rsidP="00F62A95"/>
    <w:p w14:paraId="5FE9FB64" w14:textId="77777777" w:rsidR="00AE39F3" w:rsidRDefault="00AE39F3" w:rsidP="00F62A95"/>
    <w:p w14:paraId="7B6A4A54" w14:textId="77777777" w:rsidR="00D7334C" w:rsidRDefault="00D7334C" w:rsidP="00D7334C"/>
    <w:tbl>
      <w:tblPr>
        <w:tblStyle w:val="Tablaconcuadrcula"/>
        <w:tblW w:w="0" w:type="auto"/>
        <w:tblLook w:val="04A0" w:firstRow="1" w:lastRow="0" w:firstColumn="1" w:lastColumn="0" w:noHBand="0" w:noVBand="1"/>
      </w:tblPr>
      <w:tblGrid>
        <w:gridCol w:w="8856"/>
      </w:tblGrid>
      <w:tr w:rsidR="00AE39F3" w14:paraId="0E35DA18" w14:textId="77777777" w:rsidTr="00AE39F3">
        <w:tc>
          <w:tcPr>
            <w:tcW w:w="8856" w:type="dxa"/>
          </w:tcPr>
          <w:p w14:paraId="1796C5FB" w14:textId="7ADAE791" w:rsidR="00AE39F3" w:rsidRPr="003B1915" w:rsidRDefault="00AE39F3" w:rsidP="00D7334C">
            <w:pPr>
              <w:rPr>
                <w:b/>
              </w:rPr>
            </w:pPr>
            <w:r w:rsidRPr="003B1915">
              <w:rPr>
                <w:b/>
              </w:rPr>
              <w:t>CU2: Acceso a la pestaña de pacientes/Listado de pacientes.</w:t>
            </w:r>
          </w:p>
        </w:tc>
      </w:tr>
      <w:tr w:rsidR="00AE39F3" w14:paraId="6E0BB89B" w14:textId="77777777" w:rsidTr="00AE39F3">
        <w:tc>
          <w:tcPr>
            <w:tcW w:w="8856" w:type="dxa"/>
          </w:tcPr>
          <w:p w14:paraId="42FC8F21" w14:textId="19215654" w:rsidR="00AE39F3" w:rsidRDefault="00AE39F3" w:rsidP="00D7334C">
            <w:r>
              <w:t>El usuario accede a un listado de pacientes.</w:t>
            </w:r>
          </w:p>
        </w:tc>
      </w:tr>
      <w:tr w:rsidR="00AE39F3" w14:paraId="2C47907A" w14:textId="77777777" w:rsidTr="00AE39F3">
        <w:tc>
          <w:tcPr>
            <w:tcW w:w="8856" w:type="dxa"/>
          </w:tcPr>
          <w:p w14:paraId="52B6076C" w14:textId="68E56D1D" w:rsidR="00AE39F3" w:rsidRDefault="00AE39F3" w:rsidP="00D7334C">
            <w:r w:rsidRPr="00ED7E7C">
              <w:t>Actores implicados: Usuario/cliente.</w:t>
            </w:r>
          </w:p>
        </w:tc>
      </w:tr>
      <w:tr w:rsidR="00AE39F3" w14:paraId="1E52FC0B" w14:textId="77777777" w:rsidTr="00AE39F3">
        <w:tc>
          <w:tcPr>
            <w:tcW w:w="8856" w:type="dxa"/>
          </w:tcPr>
          <w:p w14:paraId="507E74C8" w14:textId="4497D9AF" w:rsidR="00AE39F3" w:rsidRDefault="00AE39F3" w:rsidP="00D7334C">
            <w:r w:rsidRPr="00ED7E7C">
              <w:t>Precondiciones: Acceso a la página web.</w:t>
            </w:r>
          </w:p>
        </w:tc>
      </w:tr>
      <w:tr w:rsidR="00AE39F3" w14:paraId="290F7580" w14:textId="77777777" w:rsidTr="00AE39F3">
        <w:tc>
          <w:tcPr>
            <w:tcW w:w="8856" w:type="dxa"/>
          </w:tcPr>
          <w:p w14:paraId="46535DD2" w14:textId="77777777" w:rsidR="00AE39F3" w:rsidRDefault="00AE39F3" w:rsidP="00AE39F3">
            <w:r>
              <w:t>Secuencia de acciones:</w:t>
            </w:r>
          </w:p>
          <w:p w14:paraId="07430CF8" w14:textId="77777777" w:rsidR="00AE39F3" w:rsidRDefault="00AE39F3" w:rsidP="00AE39F3">
            <w:pPr>
              <w:pStyle w:val="Prrafodelista"/>
              <w:numPr>
                <w:ilvl w:val="0"/>
                <w:numId w:val="10"/>
              </w:numPr>
            </w:pPr>
            <w:r>
              <w:t>El cliente accede a la aplicación web introduciendo la dirección IP del servidor en su navegador.</w:t>
            </w:r>
          </w:p>
          <w:p w14:paraId="32554B1B" w14:textId="77777777" w:rsidR="00AE39F3" w:rsidRDefault="00AE39F3" w:rsidP="00AE39F3">
            <w:pPr>
              <w:pStyle w:val="Prrafodelista"/>
              <w:numPr>
                <w:ilvl w:val="0"/>
                <w:numId w:val="10"/>
              </w:numPr>
            </w:pPr>
            <w:r>
              <w:t>El cliente accede a la sección de pacientes mediante la pestaña de pacientes.</w:t>
            </w:r>
          </w:p>
          <w:p w14:paraId="0D2F0974" w14:textId="77777777" w:rsidR="00AE39F3" w:rsidRDefault="00AE39F3" w:rsidP="00AE39F3">
            <w:pPr>
              <w:pStyle w:val="Prrafodelista"/>
              <w:numPr>
                <w:ilvl w:val="0"/>
                <w:numId w:val="10"/>
              </w:numPr>
            </w:pPr>
            <w:r>
              <w:t>El navegador solicita la lista de pacientes a la base de datos.</w:t>
            </w:r>
          </w:p>
          <w:p w14:paraId="709BEE3C" w14:textId="5ABBCE5E" w:rsidR="00AE39F3" w:rsidRDefault="00AE39F3" w:rsidP="001C7F5D">
            <w:pPr>
              <w:pStyle w:val="Prrafodelista"/>
              <w:numPr>
                <w:ilvl w:val="0"/>
                <w:numId w:val="10"/>
              </w:numPr>
            </w:pPr>
            <w:r>
              <w:t>El cliente recibe la lista de pacientes y se la presenta al usuario en una tabla.</w:t>
            </w:r>
          </w:p>
        </w:tc>
      </w:tr>
    </w:tbl>
    <w:p w14:paraId="4E9408D5" w14:textId="77777777" w:rsidR="00AE39F3" w:rsidRDefault="00AE39F3" w:rsidP="00D7334C"/>
    <w:p w14:paraId="5A5BA8BE" w14:textId="77777777" w:rsidR="00AE39F3" w:rsidRDefault="00AE39F3" w:rsidP="00476513"/>
    <w:tbl>
      <w:tblPr>
        <w:tblStyle w:val="Tablaconcuadrcula"/>
        <w:tblW w:w="0" w:type="auto"/>
        <w:tblLook w:val="04A0" w:firstRow="1" w:lastRow="0" w:firstColumn="1" w:lastColumn="0" w:noHBand="0" w:noVBand="1"/>
      </w:tblPr>
      <w:tblGrid>
        <w:gridCol w:w="8856"/>
      </w:tblGrid>
      <w:tr w:rsidR="00AE39F3" w14:paraId="792CD97B" w14:textId="77777777" w:rsidTr="003B1915">
        <w:tc>
          <w:tcPr>
            <w:tcW w:w="8856" w:type="dxa"/>
            <w:vAlign w:val="center"/>
          </w:tcPr>
          <w:p w14:paraId="61E3BF40" w14:textId="55340BF2" w:rsidR="00AE39F3" w:rsidRPr="001C7F5D" w:rsidRDefault="00AE39F3" w:rsidP="00476513">
            <w:pPr>
              <w:rPr>
                <w:b/>
              </w:rPr>
            </w:pPr>
            <w:r w:rsidRPr="001C7F5D">
              <w:rPr>
                <w:b/>
              </w:rPr>
              <w:t>CU3: Añadir un paciente.</w:t>
            </w:r>
          </w:p>
        </w:tc>
      </w:tr>
      <w:tr w:rsidR="00AE39F3" w14:paraId="4692D636" w14:textId="77777777" w:rsidTr="00AE39F3">
        <w:tc>
          <w:tcPr>
            <w:tcW w:w="8856" w:type="dxa"/>
          </w:tcPr>
          <w:p w14:paraId="48A03EB7" w14:textId="4112A978" w:rsidR="00AE39F3" w:rsidRDefault="00AE39F3" w:rsidP="00476513">
            <w:r>
              <w:t>El usuario añade un paciente a la base de datos.</w:t>
            </w:r>
          </w:p>
        </w:tc>
      </w:tr>
      <w:tr w:rsidR="00AE39F3" w14:paraId="076C1CD4" w14:textId="77777777" w:rsidTr="00AE39F3">
        <w:tc>
          <w:tcPr>
            <w:tcW w:w="8856" w:type="dxa"/>
          </w:tcPr>
          <w:p w14:paraId="0A30A665" w14:textId="4C1C4953" w:rsidR="00AE39F3" w:rsidRDefault="00AE39F3" w:rsidP="00476513">
            <w:r w:rsidRPr="001029BA">
              <w:t>Actores implicados: Usuario/cliente.</w:t>
            </w:r>
          </w:p>
        </w:tc>
      </w:tr>
      <w:tr w:rsidR="00AE39F3" w14:paraId="1C91285A" w14:textId="77777777" w:rsidTr="00AE39F3">
        <w:tc>
          <w:tcPr>
            <w:tcW w:w="8856" w:type="dxa"/>
          </w:tcPr>
          <w:p w14:paraId="599AA3F7" w14:textId="7435D1E9" w:rsidR="00AE39F3" w:rsidRDefault="00AE39F3" w:rsidP="00476513">
            <w:r w:rsidRPr="001029BA">
              <w:t>Precondiciones: Acceso a la pestaña de pacientes/Listado de pacientes.</w:t>
            </w:r>
          </w:p>
        </w:tc>
      </w:tr>
      <w:tr w:rsidR="00AE39F3" w14:paraId="4B78B0A4" w14:textId="77777777" w:rsidTr="00AE39F3">
        <w:tc>
          <w:tcPr>
            <w:tcW w:w="8856" w:type="dxa"/>
          </w:tcPr>
          <w:p w14:paraId="659BD35C" w14:textId="77777777" w:rsidR="00AE39F3" w:rsidRDefault="00AE39F3" w:rsidP="00AE39F3">
            <w:r>
              <w:t>Secuencia de acciones:</w:t>
            </w:r>
          </w:p>
          <w:p w14:paraId="26084FA8" w14:textId="77777777" w:rsidR="00AE39F3" w:rsidRDefault="00AE39F3" w:rsidP="00AE39F3">
            <w:pPr>
              <w:pStyle w:val="Prrafodelista"/>
              <w:numPr>
                <w:ilvl w:val="0"/>
                <w:numId w:val="11"/>
              </w:numPr>
            </w:pPr>
            <w:r>
              <w:t>El cliente accede a la aplicación web introduciendo la dirección IP del servidor en su navegador.</w:t>
            </w:r>
          </w:p>
          <w:p w14:paraId="27E4B4B4" w14:textId="77777777" w:rsidR="00AE39F3" w:rsidRDefault="00AE39F3" w:rsidP="00AE39F3">
            <w:pPr>
              <w:pStyle w:val="Prrafodelista"/>
              <w:numPr>
                <w:ilvl w:val="0"/>
                <w:numId w:val="11"/>
              </w:numPr>
            </w:pPr>
            <w:r>
              <w:t>El cliente accede a la sección de pacientes mediante la pestaña de pacientes.</w:t>
            </w:r>
          </w:p>
          <w:p w14:paraId="0BF51A9C" w14:textId="77777777" w:rsidR="00AE39F3" w:rsidRDefault="00AE39F3" w:rsidP="00AE39F3">
            <w:pPr>
              <w:pStyle w:val="Prrafodelista"/>
              <w:numPr>
                <w:ilvl w:val="0"/>
                <w:numId w:val="11"/>
              </w:numPr>
            </w:pPr>
            <w:r>
              <w:t>El usuario introduce el nombre, apellidos y sexo del paciente y presiona el botón “Añadir”.</w:t>
            </w:r>
          </w:p>
          <w:p w14:paraId="550A9582" w14:textId="77777777" w:rsidR="00AE39F3" w:rsidRDefault="00AE39F3" w:rsidP="00AE39F3">
            <w:pPr>
              <w:pStyle w:val="Prrafodelista"/>
              <w:numPr>
                <w:ilvl w:val="0"/>
                <w:numId w:val="11"/>
              </w:numPr>
            </w:pPr>
            <w:r>
              <w:t>El navegador manda la petición, para añadir el paciente, al servidor.</w:t>
            </w:r>
          </w:p>
          <w:p w14:paraId="07C5D493" w14:textId="055CDD56" w:rsidR="00AE39F3" w:rsidRDefault="00AE39F3" w:rsidP="001C7F5D">
            <w:pPr>
              <w:pStyle w:val="Prrafodelista"/>
              <w:numPr>
                <w:ilvl w:val="0"/>
                <w:numId w:val="11"/>
              </w:numPr>
            </w:pPr>
            <w:r>
              <w:t>El servidor añade el nuevo paciente a la base de datos, persistiendo los cambios.</w:t>
            </w:r>
          </w:p>
        </w:tc>
      </w:tr>
      <w:tr w:rsidR="00AE39F3" w14:paraId="332AF14F" w14:textId="77777777" w:rsidTr="00AE39F3">
        <w:tc>
          <w:tcPr>
            <w:tcW w:w="8856" w:type="dxa"/>
          </w:tcPr>
          <w:p w14:paraId="701D67FB" w14:textId="3D6C229A" w:rsidR="00AE39F3" w:rsidRDefault="00AE39F3" w:rsidP="00476513">
            <w:r>
              <w:t xml:space="preserve">Post-condiciones: El nuevo paciente tiene </w:t>
            </w:r>
            <w:r>
              <w:tab/>
              <w:t>que ser mostrado inmediatamente en el listado de pacientes, sin que el usuario tenga que refrescar la página.</w:t>
            </w:r>
          </w:p>
        </w:tc>
      </w:tr>
    </w:tbl>
    <w:p w14:paraId="09655459" w14:textId="77777777" w:rsidR="00AE39F3" w:rsidRDefault="00AE39F3" w:rsidP="00476513"/>
    <w:p w14:paraId="5B44358C" w14:textId="77777777" w:rsidR="001C7F5D" w:rsidRDefault="001C7F5D" w:rsidP="00476513"/>
    <w:p w14:paraId="6EE38BA4" w14:textId="77777777" w:rsidR="001C7F5D" w:rsidRDefault="001C7F5D" w:rsidP="00476513"/>
    <w:tbl>
      <w:tblPr>
        <w:tblStyle w:val="Tablaconcuadrcula"/>
        <w:tblW w:w="0" w:type="auto"/>
        <w:tblLook w:val="04A0" w:firstRow="1" w:lastRow="0" w:firstColumn="1" w:lastColumn="0" w:noHBand="0" w:noVBand="1"/>
      </w:tblPr>
      <w:tblGrid>
        <w:gridCol w:w="8856"/>
      </w:tblGrid>
      <w:tr w:rsidR="001C7F5D" w14:paraId="1C77448D" w14:textId="77777777" w:rsidTr="001C7F5D">
        <w:tc>
          <w:tcPr>
            <w:tcW w:w="8856" w:type="dxa"/>
          </w:tcPr>
          <w:p w14:paraId="3392A957" w14:textId="467D99F1" w:rsidR="001C7F5D" w:rsidRPr="003B1915" w:rsidRDefault="001C7F5D" w:rsidP="00E36E11">
            <w:pPr>
              <w:rPr>
                <w:b/>
              </w:rPr>
            </w:pPr>
            <w:r w:rsidRPr="003B1915">
              <w:rPr>
                <w:b/>
              </w:rPr>
              <w:t>CU4: Borrar un paciente.</w:t>
            </w:r>
          </w:p>
        </w:tc>
      </w:tr>
      <w:tr w:rsidR="001C7F5D" w14:paraId="20B91612" w14:textId="77777777" w:rsidTr="001C7F5D">
        <w:tc>
          <w:tcPr>
            <w:tcW w:w="8856" w:type="dxa"/>
          </w:tcPr>
          <w:p w14:paraId="268D95D0" w14:textId="5B878D10" w:rsidR="001C7F5D" w:rsidRDefault="001C7F5D" w:rsidP="00E36E11">
            <w:r w:rsidRPr="00F22E31">
              <w:t>El usuario elimina un paciente de la base de datos.</w:t>
            </w:r>
          </w:p>
        </w:tc>
      </w:tr>
      <w:tr w:rsidR="001C7F5D" w14:paraId="7A709294" w14:textId="77777777" w:rsidTr="001C7F5D">
        <w:tc>
          <w:tcPr>
            <w:tcW w:w="8856" w:type="dxa"/>
          </w:tcPr>
          <w:p w14:paraId="77906B48" w14:textId="7A3B88D5" w:rsidR="001C7F5D" w:rsidRDefault="001C7F5D" w:rsidP="00E36E11">
            <w:r w:rsidRPr="00F22E31">
              <w:t>Actores implicados: Usuario/cliente.</w:t>
            </w:r>
          </w:p>
        </w:tc>
      </w:tr>
      <w:tr w:rsidR="001C7F5D" w14:paraId="595B934A" w14:textId="77777777" w:rsidTr="001C7F5D">
        <w:tc>
          <w:tcPr>
            <w:tcW w:w="8856" w:type="dxa"/>
          </w:tcPr>
          <w:p w14:paraId="4BB4277C" w14:textId="58FD5467" w:rsidR="001C7F5D" w:rsidRDefault="001C7F5D" w:rsidP="00E36E11">
            <w:r w:rsidRPr="00F22E31">
              <w:t>Precondiciones: Acceso a la pestaña de pacientes/Listado de pacientes.</w:t>
            </w:r>
          </w:p>
        </w:tc>
      </w:tr>
      <w:tr w:rsidR="001C7F5D" w14:paraId="768590B9" w14:textId="77777777" w:rsidTr="001C7F5D">
        <w:tc>
          <w:tcPr>
            <w:tcW w:w="8856" w:type="dxa"/>
          </w:tcPr>
          <w:p w14:paraId="45092155" w14:textId="77777777" w:rsidR="001C7F5D" w:rsidRDefault="001C7F5D" w:rsidP="001C7F5D">
            <w:r>
              <w:lastRenderedPageBreak/>
              <w:t>Secuencia de acciones:</w:t>
            </w:r>
          </w:p>
          <w:p w14:paraId="0A5080B1" w14:textId="77777777" w:rsidR="001C7F5D" w:rsidRDefault="001C7F5D" w:rsidP="001C7F5D">
            <w:pPr>
              <w:pStyle w:val="Prrafodelista"/>
              <w:numPr>
                <w:ilvl w:val="0"/>
                <w:numId w:val="12"/>
              </w:numPr>
            </w:pPr>
            <w:r>
              <w:t>El cliente accede a la aplicación web introduciendo la dirección IP del servidor en su navegador.</w:t>
            </w:r>
          </w:p>
          <w:p w14:paraId="4D65AC5D" w14:textId="77777777" w:rsidR="001C7F5D" w:rsidRDefault="001C7F5D" w:rsidP="001C7F5D">
            <w:pPr>
              <w:pStyle w:val="Prrafodelista"/>
              <w:numPr>
                <w:ilvl w:val="0"/>
                <w:numId w:val="12"/>
              </w:numPr>
            </w:pPr>
            <w:r>
              <w:t>El cliente accede a la sección de pacientes mediante la pestaña de pacientes.</w:t>
            </w:r>
          </w:p>
          <w:p w14:paraId="5092501D" w14:textId="77777777" w:rsidR="001C7F5D" w:rsidRDefault="001C7F5D" w:rsidP="001C7F5D">
            <w:pPr>
              <w:pStyle w:val="Prrafodelista"/>
              <w:numPr>
                <w:ilvl w:val="0"/>
                <w:numId w:val="12"/>
              </w:numPr>
            </w:pPr>
            <w:r>
              <w:t>El navegador solicita la lista de pacientes a la base de datos.</w:t>
            </w:r>
          </w:p>
          <w:p w14:paraId="18184AB2" w14:textId="77777777" w:rsidR="001C7F5D" w:rsidRDefault="001C7F5D" w:rsidP="001C7F5D">
            <w:pPr>
              <w:pStyle w:val="Prrafodelista"/>
              <w:numPr>
                <w:ilvl w:val="0"/>
                <w:numId w:val="12"/>
              </w:numPr>
            </w:pPr>
            <w:r>
              <w:t>El cliente recibe la lista de pacientes y se la presenta al usuario en una tabla.</w:t>
            </w:r>
          </w:p>
          <w:p w14:paraId="76F64030" w14:textId="77777777" w:rsidR="001C7F5D" w:rsidRDefault="001C7F5D" w:rsidP="001C7F5D">
            <w:pPr>
              <w:pStyle w:val="Prrafodelista"/>
              <w:numPr>
                <w:ilvl w:val="0"/>
                <w:numId w:val="12"/>
              </w:numPr>
            </w:pPr>
            <w:r>
              <w:t>El usuario elige el paciente a borrar y presiona el botón de borrado correspondiente, ya que cada paciente tiene su botón de borrado.</w:t>
            </w:r>
          </w:p>
          <w:p w14:paraId="6009741C" w14:textId="77777777" w:rsidR="001C7F5D" w:rsidRDefault="001C7F5D" w:rsidP="001C7F5D">
            <w:pPr>
              <w:pStyle w:val="Prrafodelista"/>
              <w:numPr>
                <w:ilvl w:val="0"/>
                <w:numId w:val="12"/>
              </w:numPr>
            </w:pPr>
            <w:r>
              <w:t>El navegador pregunta al usuario si desea realizar esta operación, teniendo en cuenta que borraría todos los datos de movimientos asociados a ese paciente.</w:t>
            </w:r>
          </w:p>
          <w:p w14:paraId="65B84DFB" w14:textId="77777777" w:rsidR="001C7F5D" w:rsidRDefault="001C7F5D" w:rsidP="001C7F5D">
            <w:pPr>
              <w:pStyle w:val="Prrafodelista"/>
              <w:numPr>
                <w:ilvl w:val="0"/>
                <w:numId w:val="12"/>
              </w:numPr>
            </w:pPr>
            <w:r>
              <w:t>El usuario acepta la operación, teniendo la opción de cancelarla.</w:t>
            </w:r>
          </w:p>
          <w:p w14:paraId="6A948107" w14:textId="77777777" w:rsidR="001C7F5D" w:rsidRDefault="001C7F5D" w:rsidP="001C7F5D">
            <w:pPr>
              <w:pStyle w:val="Prrafodelista"/>
              <w:numPr>
                <w:ilvl w:val="0"/>
                <w:numId w:val="12"/>
              </w:numPr>
            </w:pPr>
            <w:r>
              <w:t>El navegador manda la petición para borrar el paciente al servidor.</w:t>
            </w:r>
          </w:p>
          <w:p w14:paraId="292E7685" w14:textId="5F6E35E4" w:rsidR="001C7F5D" w:rsidRDefault="001C7F5D" w:rsidP="003B1915">
            <w:pPr>
              <w:pStyle w:val="Prrafodelista"/>
              <w:numPr>
                <w:ilvl w:val="0"/>
                <w:numId w:val="12"/>
              </w:numPr>
            </w:pPr>
            <w:r>
              <w:t>El servidor borra al paciente y todos sus datos de movimientos asociados de la base de datos, persistiendo los cambios.</w:t>
            </w:r>
          </w:p>
        </w:tc>
      </w:tr>
      <w:tr w:rsidR="001C7F5D" w14:paraId="1D9D3D8E" w14:textId="77777777" w:rsidTr="001C7F5D">
        <w:tc>
          <w:tcPr>
            <w:tcW w:w="8856" w:type="dxa"/>
          </w:tcPr>
          <w:p w14:paraId="7D0E0330" w14:textId="57110231" w:rsidR="001C7F5D" w:rsidRDefault="001C7F5D" w:rsidP="00E36E11">
            <w:r>
              <w:t>Post-condiciones: La lista de pacientes ha de actualizarse, mostrando todos los pacientes menos el borrado. Se actualiza de forma automática. Todos los movimientos asociados a este paciente tienen que desaparecer.</w:t>
            </w:r>
          </w:p>
        </w:tc>
      </w:tr>
    </w:tbl>
    <w:p w14:paraId="49F4EEBD" w14:textId="77777777" w:rsidR="00E36E11" w:rsidRDefault="00E36E11" w:rsidP="00E36E11"/>
    <w:p w14:paraId="24767449" w14:textId="77777777" w:rsidR="001C7F5D" w:rsidRDefault="001C7F5D" w:rsidP="00E36E11"/>
    <w:p w14:paraId="6F57C7EB" w14:textId="77777777" w:rsidR="001C7F5D" w:rsidRDefault="001C7F5D" w:rsidP="00E36E11"/>
    <w:tbl>
      <w:tblPr>
        <w:tblStyle w:val="Tablaconcuadrcula"/>
        <w:tblW w:w="0" w:type="auto"/>
        <w:tblLook w:val="04A0" w:firstRow="1" w:lastRow="0" w:firstColumn="1" w:lastColumn="0" w:noHBand="0" w:noVBand="1"/>
      </w:tblPr>
      <w:tblGrid>
        <w:gridCol w:w="8856"/>
      </w:tblGrid>
      <w:tr w:rsidR="001C7F5D" w14:paraId="2037BC8B" w14:textId="77777777" w:rsidTr="001C7F5D">
        <w:tc>
          <w:tcPr>
            <w:tcW w:w="8856" w:type="dxa"/>
          </w:tcPr>
          <w:p w14:paraId="1E14D4E3" w14:textId="67D15D8A" w:rsidR="001C7F5D" w:rsidRPr="001C7F5D" w:rsidRDefault="001C7F5D" w:rsidP="00E36E11">
            <w:pPr>
              <w:rPr>
                <w:b/>
              </w:rPr>
            </w:pPr>
            <w:r w:rsidRPr="001C7F5D">
              <w:rPr>
                <w:b/>
              </w:rPr>
              <w:t>CU5: Listado de movimientos de un paciente.</w:t>
            </w:r>
          </w:p>
        </w:tc>
      </w:tr>
      <w:tr w:rsidR="001C7F5D" w14:paraId="275A5939" w14:textId="77777777" w:rsidTr="001C7F5D">
        <w:tc>
          <w:tcPr>
            <w:tcW w:w="8856" w:type="dxa"/>
          </w:tcPr>
          <w:p w14:paraId="1548DD31" w14:textId="65FE74C9" w:rsidR="001C7F5D" w:rsidRDefault="001C7F5D" w:rsidP="00E36E11">
            <w:r w:rsidRPr="002F21E8">
              <w:t>El usuario accede a un listado de movimientos del paciente.</w:t>
            </w:r>
          </w:p>
        </w:tc>
      </w:tr>
      <w:tr w:rsidR="001C7F5D" w14:paraId="1E197068" w14:textId="77777777" w:rsidTr="001C7F5D">
        <w:tc>
          <w:tcPr>
            <w:tcW w:w="8856" w:type="dxa"/>
          </w:tcPr>
          <w:p w14:paraId="501DB0EE" w14:textId="6DD3344F" w:rsidR="001C7F5D" w:rsidRDefault="001C7F5D" w:rsidP="00E36E11">
            <w:r w:rsidRPr="002F21E8">
              <w:t>Actores implicados: Usuario/cliente.</w:t>
            </w:r>
          </w:p>
        </w:tc>
      </w:tr>
      <w:tr w:rsidR="001C7F5D" w14:paraId="22D33405" w14:textId="77777777" w:rsidTr="001C7F5D">
        <w:tc>
          <w:tcPr>
            <w:tcW w:w="8856" w:type="dxa"/>
          </w:tcPr>
          <w:p w14:paraId="50FA065E" w14:textId="5A8AAD1D" w:rsidR="001C7F5D" w:rsidRDefault="001C7F5D" w:rsidP="00E36E11">
            <w:r w:rsidRPr="002F21E8">
              <w:t>Precondiciones: Acceso a la pestaña de pacientes/Listado de pacientes.</w:t>
            </w:r>
          </w:p>
        </w:tc>
      </w:tr>
      <w:tr w:rsidR="001C7F5D" w14:paraId="005B7D61" w14:textId="77777777" w:rsidTr="001C7F5D">
        <w:tc>
          <w:tcPr>
            <w:tcW w:w="8856" w:type="dxa"/>
          </w:tcPr>
          <w:p w14:paraId="64AB9DFA" w14:textId="77777777" w:rsidR="001C7F5D" w:rsidRDefault="001C7F5D" w:rsidP="001C7F5D">
            <w:r>
              <w:t>Secuencia de acciones:</w:t>
            </w:r>
          </w:p>
          <w:p w14:paraId="26D869D9" w14:textId="77777777" w:rsidR="001C7F5D" w:rsidRDefault="001C7F5D" w:rsidP="001C7F5D">
            <w:pPr>
              <w:pStyle w:val="Prrafodelista"/>
              <w:numPr>
                <w:ilvl w:val="0"/>
                <w:numId w:val="13"/>
              </w:numPr>
            </w:pPr>
            <w:r>
              <w:t>El cliente accede a la aplicación web introduciendo la dirección IP del servidor en su navegador.</w:t>
            </w:r>
          </w:p>
          <w:p w14:paraId="57615E22" w14:textId="77777777" w:rsidR="001C7F5D" w:rsidRDefault="001C7F5D" w:rsidP="001C7F5D">
            <w:pPr>
              <w:pStyle w:val="Prrafodelista"/>
              <w:numPr>
                <w:ilvl w:val="0"/>
                <w:numId w:val="13"/>
              </w:numPr>
            </w:pPr>
            <w:r>
              <w:t>El cliente accede a la sección de pacientes mediante la pestaña de pacientes.</w:t>
            </w:r>
          </w:p>
          <w:p w14:paraId="4D650FF3" w14:textId="77777777" w:rsidR="001C7F5D" w:rsidRDefault="001C7F5D" w:rsidP="001C7F5D">
            <w:pPr>
              <w:pStyle w:val="Prrafodelista"/>
              <w:numPr>
                <w:ilvl w:val="0"/>
                <w:numId w:val="13"/>
              </w:numPr>
            </w:pPr>
            <w:r>
              <w:t>El navegador solicita la lista de pacientes a la base de datos.</w:t>
            </w:r>
          </w:p>
          <w:p w14:paraId="3921AFB3" w14:textId="77777777" w:rsidR="001C7F5D" w:rsidRDefault="001C7F5D" w:rsidP="001C7F5D">
            <w:pPr>
              <w:pStyle w:val="Prrafodelista"/>
              <w:numPr>
                <w:ilvl w:val="0"/>
                <w:numId w:val="13"/>
              </w:numPr>
            </w:pPr>
            <w:r>
              <w:t>El cliente recibe la lista de pacientes y se la presenta al usuario en una tabla.</w:t>
            </w:r>
          </w:p>
          <w:p w14:paraId="5C5E385F" w14:textId="77777777" w:rsidR="001C7F5D" w:rsidRDefault="001C7F5D" w:rsidP="001C7F5D">
            <w:pPr>
              <w:pStyle w:val="Prrafodelista"/>
              <w:numPr>
                <w:ilvl w:val="0"/>
                <w:numId w:val="13"/>
              </w:numPr>
            </w:pPr>
            <w:r>
              <w:t>El cliente elige el paciente del que quiere mostrar sus datos de movimiento presionando el botón adecuado, ya que cada paciente tiene su propio botón para mostrar sus datos.</w:t>
            </w:r>
          </w:p>
          <w:p w14:paraId="25A58641" w14:textId="77777777" w:rsidR="001C7F5D" w:rsidRDefault="001C7F5D" w:rsidP="001C7F5D">
            <w:pPr>
              <w:pStyle w:val="Prrafodelista"/>
              <w:numPr>
                <w:ilvl w:val="0"/>
                <w:numId w:val="13"/>
              </w:numPr>
            </w:pPr>
            <w:r>
              <w:t>El navegador se posiciona en la pestaña de Datos.</w:t>
            </w:r>
          </w:p>
          <w:p w14:paraId="5A1C3B1C" w14:textId="77777777" w:rsidR="001C7F5D" w:rsidRDefault="001C7F5D" w:rsidP="001C7F5D">
            <w:pPr>
              <w:pStyle w:val="Prrafodelista"/>
              <w:numPr>
                <w:ilvl w:val="0"/>
                <w:numId w:val="13"/>
              </w:numPr>
            </w:pPr>
            <w:r>
              <w:t>El navegador solicita la lista de movimientos del paciente a la base de datos.</w:t>
            </w:r>
          </w:p>
          <w:p w14:paraId="1B7F5E90" w14:textId="5FA34C13" w:rsidR="001C7F5D" w:rsidRDefault="001C7F5D" w:rsidP="001C7F5D">
            <w:pPr>
              <w:pStyle w:val="Prrafodelista"/>
              <w:numPr>
                <w:ilvl w:val="0"/>
                <w:numId w:val="13"/>
              </w:numPr>
            </w:pPr>
            <w:r>
              <w:t>El navegador recibe la lista de movimientos y se la presenta al usuario en una tabla.</w:t>
            </w:r>
          </w:p>
        </w:tc>
      </w:tr>
    </w:tbl>
    <w:p w14:paraId="5477AF50" w14:textId="77777777" w:rsidR="00E36E11" w:rsidRDefault="00E36E11" w:rsidP="00E36E11"/>
    <w:p w14:paraId="0C09ADFD" w14:textId="77777777" w:rsidR="00323DB8" w:rsidRDefault="00323DB8" w:rsidP="00323DB8"/>
    <w:p w14:paraId="5027B68C" w14:textId="77777777" w:rsidR="001C7F5D" w:rsidRDefault="001C7F5D" w:rsidP="00323DB8"/>
    <w:tbl>
      <w:tblPr>
        <w:tblStyle w:val="Tablaconcuadrcula"/>
        <w:tblW w:w="0" w:type="auto"/>
        <w:tblLook w:val="04A0" w:firstRow="1" w:lastRow="0" w:firstColumn="1" w:lastColumn="0" w:noHBand="0" w:noVBand="1"/>
      </w:tblPr>
      <w:tblGrid>
        <w:gridCol w:w="8856"/>
      </w:tblGrid>
      <w:tr w:rsidR="001C7F5D" w14:paraId="544F01F7" w14:textId="77777777" w:rsidTr="001C7F5D">
        <w:tc>
          <w:tcPr>
            <w:tcW w:w="8856" w:type="dxa"/>
          </w:tcPr>
          <w:p w14:paraId="6F1002F9" w14:textId="248E91B1" w:rsidR="001C7F5D" w:rsidRPr="003B1915" w:rsidRDefault="001C7F5D" w:rsidP="00323DB8">
            <w:pPr>
              <w:rPr>
                <w:b/>
              </w:rPr>
            </w:pPr>
            <w:r w:rsidRPr="003B1915">
              <w:rPr>
                <w:b/>
              </w:rPr>
              <w:t>CU6: Añadir datos de movimiento.</w:t>
            </w:r>
          </w:p>
        </w:tc>
      </w:tr>
      <w:tr w:rsidR="001C7F5D" w14:paraId="2BF4951F" w14:textId="77777777" w:rsidTr="001C7F5D">
        <w:tc>
          <w:tcPr>
            <w:tcW w:w="8856" w:type="dxa"/>
          </w:tcPr>
          <w:p w14:paraId="760B5624" w14:textId="0C77ED73" w:rsidR="001C7F5D" w:rsidRDefault="001C7F5D" w:rsidP="00323DB8">
            <w:r w:rsidRPr="00F16E24">
              <w:t>El usuario añade un set de movimientos al paciente.</w:t>
            </w:r>
          </w:p>
        </w:tc>
      </w:tr>
      <w:tr w:rsidR="001C7F5D" w14:paraId="46367AD0" w14:textId="77777777" w:rsidTr="001C7F5D">
        <w:tc>
          <w:tcPr>
            <w:tcW w:w="8856" w:type="dxa"/>
          </w:tcPr>
          <w:p w14:paraId="61098B6B" w14:textId="6FDD0674" w:rsidR="001C7F5D" w:rsidRDefault="001C7F5D" w:rsidP="00323DB8">
            <w:r w:rsidRPr="00F16E24">
              <w:t>Actores implicados: Usuario/cliente.</w:t>
            </w:r>
          </w:p>
        </w:tc>
      </w:tr>
      <w:tr w:rsidR="001C7F5D" w14:paraId="5F993425" w14:textId="77777777" w:rsidTr="001C7F5D">
        <w:tc>
          <w:tcPr>
            <w:tcW w:w="8856" w:type="dxa"/>
          </w:tcPr>
          <w:p w14:paraId="33124977" w14:textId="0D4D7A64" w:rsidR="001C7F5D" w:rsidRDefault="001C7F5D" w:rsidP="00323DB8">
            <w:r w:rsidRPr="00F16E24">
              <w:t>Precondiciones: Acceso al listado de movimientos de un paciente.</w:t>
            </w:r>
          </w:p>
        </w:tc>
      </w:tr>
      <w:tr w:rsidR="001C7F5D" w14:paraId="224422E6" w14:textId="77777777" w:rsidTr="001C7F5D">
        <w:tc>
          <w:tcPr>
            <w:tcW w:w="8856" w:type="dxa"/>
          </w:tcPr>
          <w:p w14:paraId="6F6BD397" w14:textId="77777777" w:rsidR="001C7F5D" w:rsidRDefault="001C7F5D" w:rsidP="001C7F5D">
            <w:r>
              <w:lastRenderedPageBreak/>
              <w:t>Secuencia de acciones:</w:t>
            </w:r>
          </w:p>
          <w:p w14:paraId="16A12FC9" w14:textId="77777777" w:rsidR="001C7F5D" w:rsidRDefault="001C7F5D" w:rsidP="001C7F5D">
            <w:pPr>
              <w:pStyle w:val="Prrafodelista"/>
              <w:numPr>
                <w:ilvl w:val="0"/>
                <w:numId w:val="14"/>
              </w:numPr>
            </w:pPr>
            <w:r>
              <w:t>El cliente accede a la aplicación web introduciendo la dirección IP del servidor en su navegador.</w:t>
            </w:r>
          </w:p>
          <w:p w14:paraId="40B2E319" w14:textId="77777777" w:rsidR="001C7F5D" w:rsidRDefault="001C7F5D" w:rsidP="001C7F5D">
            <w:pPr>
              <w:pStyle w:val="Prrafodelista"/>
              <w:numPr>
                <w:ilvl w:val="0"/>
                <w:numId w:val="14"/>
              </w:numPr>
            </w:pPr>
            <w:r>
              <w:t>El cliente accede a la sección de pacientes mediante la pestaña de pacientes.</w:t>
            </w:r>
          </w:p>
          <w:p w14:paraId="29BF0EF3" w14:textId="77777777" w:rsidR="001C7F5D" w:rsidRDefault="001C7F5D" w:rsidP="001C7F5D">
            <w:pPr>
              <w:pStyle w:val="Prrafodelista"/>
              <w:numPr>
                <w:ilvl w:val="0"/>
                <w:numId w:val="14"/>
              </w:numPr>
            </w:pPr>
            <w:r>
              <w:t>El navegador solicita la lista de pacientes a la base de datos.</w:t>
            </w:r>
          </w:p>
          <w:p w14:paraId="21AD4417" w14:textId="77777777" w:rsidR="001C7F5D" w:rsidRDefault="001C7F5D" w:rsidP="001C7F5D">
            <w:pPr>
              <w:pStyle w:val="Prrafodelista"/>
              <w:numPr>
                <w:ilvl w:val="0"/>
                <w:numId w:val="14"/>
              </w:numPr>
            </w:pPr>
            <w:r>
              <w:t>El cliente recibe la lista de pacientes y se la presenta al usuario en una tabla.</w:t>
            </w:r>
          </w:p>
          <w:p w14:paraId="0F19E898" w14:textId="77777777" w:rsidR="001C7F5D" w:rsidRDefault="001C7F5D" w:rsidP="001C7F5D">
            <w:pPr>
              <w:pStyle w:val="Prrafodelista"/>
              <w:numPr>
                <w:ilvl w:val="0"/>
                <w:numId w:val="14"/>
              </w:numPr>
            </w:pPr>
            <w:r>
              <w:t>El cliente elige el paciente del que quiere mostrar sus datos de movimiento presionando el botón adecuado, ya que cada paciente tiene su propio botón para mostrar sus datos.</w:t>
            </w:r>
          </w:p>
          <w:p w14:paraId="6FFCD892" w14:textId="77777777" w:rsidR="001C7F5D" w:rsidRDefault="001C7F5D" w:rsidP="001C7F5D">
            <w:pPr>
              <w:pStyle w:val="Prrafodelista"/>
              <w:numPr>
                <w:ilvl w:val="0"/>
                <w:numId w:val="14"/>
              </w:numPr>
            </w:pPr>
            <w:r>
              <w:t>El navegador se posiciona en la pestaña de Datos.</w:t>
            </w:r>
          </w:p>
          <w:p w14:paraId="520D5292" w14:textId="77777777" w:rsidR="001C7F5D" w:rsidRDefault="001C7F5D" w:rsidP="001C7F5D">
            <w:pPr>
              <w:pStyle w:val="Prrafodelista"/>
              <w:numPr>
                <w:ilvl w:val="0"/>
                <w:numId w:val="14"/>
              </w:numPr>
            </w:pPr>
            <w:r>
              <w:t>El usuario selecciona un archivo, que solo podrá ser del tipo CSV, y una fecha de medición del set movimientos y presiona el botón de “Añadir datos”.</w:t>
            </w:r>
          </w:p>
          <w:p w14:paraId="64259CDA" w14:textId="77777777" w:rsidR="001C7F5D" w:rsidRDefault="001C7F5D" w:rsidP="001C7F5D">
            <w:pPr>
              <w:pStyle w:val="Prrafodelista"/>
              <w:numPr>
                <w:ilvl w:val="0"/>
                <w:numId w:val="14"/>
              </w:numPr>
            </w:pPr>
            <w:r>
              <w:t>El navegador manda la petición para añadir los datos de movimiento al servidor.</w:t>
            </w:r>
          </w:p>
          <w:p w14:paraId="13724816" w14:textId="29637D37" w:rsidR="001C7F5D" w:rsidRDefault="001C7F5D" w:rsidP="001C7F5D">
            <w:pPr>
              <w:pStyle w:val="Prrafodelista"/>
              <w:numPr>
                <w:ilvl w:val="0"/>
                <w:numId w:val="14"/>
              </w:numPr>
            </w:pPr>
            <w:r>
              <w:t>El servidor añade el set de datos de movimientos a</w:t>
            </w:r>
            <w:del w:id="513" w:author="GONZALEZ DIAZ, BORJA" w:date="2017-10-02T18:05:00Z">
              <w:r w:rsidDel="00C9192C">
                <w:delText>l</w:delText>
              </w:r>
            </w:del>
            <w:r>
              <w:t xml:space="preserve"> la base de datos persistiendo los cambios.</w:t>
            </w:r>
          </w:p>
        </w:tc>
      </w:tr>
      <w:tr w:rsidR="001C7F5D" w14:paraId="123BE6C4" w14:textId="77777777" w:rsidTr="001C7F5D">
        <w:tc>
          <w:tcPr>
            <w:tcW w:w="8856" w:type="dxa"/>
          </w:tcPr>
          <w:p w14:paraId="2AFBA028" w14:textId="28112D4C" w:rsidR="001C7F5D" w:rsidRDefault="001C7F5D" w:rsidP="00323DB8">
            <w:r>
              <w:t>Post-condiciones: El nuevo set de datos tiene que ser mostrado inmediatamente en el listado de datos de movimientos, sin que el usuario tenga que refrescar la página.</w:t>
            </w:r>
          </w:p>
        </w:tc>
      </w:tr>
    </w:tbl>
    <w:p w14:paraId="1541D393" w14:textId="77777777" w:rsidR="001C7F5D" w:rsidRDefault="001C7F5D" w:rsidP="00323DB8"/>
    <w:p w14:paraId="63357716" w14:textId="77777777" w:rsidR="00323DB8" w:rsidRDefault="00323DB8" w:rsidP="00323DB8"/>
    <w:p w14:paraId="45DF829E" w14:textId="77777777" w:rsidR="00DE3DB0" w:rsidRDefault="00DE3DB0" w:rsidP="001C7F5D"/>
    <w:tbl>
      <w:tblPr>
        <w:tblStyle w:val="Tablaconcuadrcula"/>
        <w:tblW w:w="0" w:type="auto"/>
        <w:tblLook w:val="04A0" w:firstRow="1" w:lastRow="0" w:firstColumn="1" w:lastColumn="0" w:noHBand="0" w:noVBand="1"/>
      </w:tblPr>
      <w:tblGrid>
        <w:gridCol w:w="8856"/>
      </w:tblGrid>
      <w:tr w:rsidR="001C7F5D" w14:paraId="44546C96" w14:textId="77777777" w:rsidTr="001C7F5D">
        <w:tc>
          <w:tcPr>
            <w:tcW w:w="8856" w:type="dxa"/>
          </w:tcPr>
          <w:p w14:paraId="6CE5BB6E" w14:textId="779299CD" w:rsidR="001C7F5D" w:rsidRPr="001C7F5D" w:rsidRDefault="001C7F5D" w:rsidP="001C7F5D">
            <w:pPr>
              <w:rPr>
                <w:b/>
              </w:rPr>
            </w:pPr>
            <w:r w:rsidRPr="001C7F5D">
              <w:rPr>
                <w:b/>
              </w:rPr>
              <w:t>CU7: Borrar datos de movimiento.</w:t>
            </w:r>
          </w:p>
        </w:tc>
      </w:tr>
      <w:tr w:rsidR="001C7F5D" w14:paraId="44D04E84" w14:textId="77777777" w:rsidTr="001C7F5D">
        <w:tc>
          <w:tcPr>
            <w:tcW w:w="8856" w:type="dxa"/>
          </w:tcPr>
          <w:p w14:paraId="75D6999F" w14:textId="4E23407D" w:rsidR="001C7F5D" w:rsidRDefault="001C7F5D" w:rsidP="001C7F5D">
            <w:r w:rsidRPr="00403124">
              <w:t>El usuario borra un set de movimientos del paciente.</w:t>
            </w:r>
          </w:p>
        </w:tc>
      </w:tr>
      <w:tr w:rsidR="001C7F5D" w14:paraId="4F2C0E25" w14:textId="77777777" w:rsidTr="001C7F5D">
        <w:tc>
          <w:tcPr>
            <w:tcW w:w="8856" w:type="dxa"/>
          </w:tcPr>
          <w:p w14:paraId="0660EB35" w14:textId="396DCE5B" w:rsidR="001C7F5D" w:rsidRDefault="001C7F5D" w:rsidP="001C7F5D">
            <w:r w:rsidRPr="00403124">
              <w:t>Actores implicados: Usuario/cliente.</w:t>
            </w:r>
          </w:p>
        </w:tc>
      </w:tr>
      <w:tr w:rsidR="001C7F5D" w14:paraId="4DE50880" w14:textId="77777777" w:rsidTr="001C7F5D">
        <w:tc>
          <w:tcPr>
            <w:tcW w:w="8856" w:type="dxa"/>
          </w:tcPr>
          <w:p w14:paraId="68277CA1" w14:textId="449255D2" w:rsidR="001C7F5D" w:rsidRDefault="001C7F5D" w:rsidP="001C7F5D">
            <w:r w:rsidRPr="00403124">
              <w:t>Precondiciones: Acceso al listado de movimientos de un paciente.</w:t>
            </w:r>
          </w:p>
        </w:tc>
      </w:tr>
      <w:tr w:rsidR="001C7F5D" w14:paraId="6EF887A7" w14:textId="77777777" w:rsidTr="001C7F5D">
        <w:tc>
          <w:tcPr>
            <w:tcW w:w="8856" w:type="dxa"/>
          </w:tcPr>
          <w:p w14:paraId="7918D1E6" w14:textId="77777777" w:rsidR="001C7F5D" w:rsidRDefault="001C7F5D" w:rsidP="001C7F5D">
            <w:r>
              <w:t>Secuencia de acciones:</w:t>
            </w:r>
          </w:p>
          <w:p w14:paraId="48396BF3" w14:textId="77777777" w:rsidR="001C7F5D" w:rsidRDefault="001C7F5D" w:rsidP="001C7F5D">
            <w:pPr>
              <w:pStyle w:val="Prrafodelista"/>
              <w:numPr>
                <w:ilvl w:val="0"/>
                <w:numId w:val="17"/>
              </w:numPr>
            </w:pPr>
            <w:r>
              <w:t>El cliente accede a la aplicación web introduciendo la dirección IP del servidor en su navegador.</w:t>
            </w:r>
          </w:p>
          <w:p w14:paraId="5DEF2BCE" w14:textId="77777777" w:rsidR="001C7F5D" w:rsidRDefault="001C7F5D" w:rsidP="001C7F5D">
            <w:pPr>
              <w:pStyle w:val="Prrafodelista"/>
              <w:numPr>
                <w:ilvl w:val="0"/>
                <w:numId w:val="17"/>
              </w:numPr>
            </w:pPr>
            <w:r>
              <w:t>El cliente accede a la sección de pacientes mediante la pestaña de pacientes.</w:t>
            </w:r>
          </w:p>
          <w:p w14:paraId="3B707892" w14:textId="77777777" w:rsidR="001C7F5D" w:rsidRDefault="001C7F5D" w:rsidP="001C7F5D">
            <w:pPr>
              <w:pStyle w:val="Prrafodelista"/>
              <w:numPr>
                <w:ilvl w:val="0"/>
                <w:numId w:val="17"/>
              </w:numPr>
            </w:pPr>
            <w:r>
              <w:t>El navegador solicita la lista de pacientes a la base de datos.</w:t>
            </w:r>
          </w:p>
          <w:p w14:paraId="64CE40BE" w14:textId="77777777" w:rsidR="001C7F5D" w:rsidRDefault="001C7F5D" w:rsidP="001C7F5D">
            <w:pPr>
              <w:pStyle w:val="Prrafodelista"/>
              <w:numPr>
                <w:ilvl w:val="0"/>
                <w:numId w:val="17"/>
              </w:numPr>
            </w:pPr>
            <w:r>
              <w:t>El cliente recibe la lista de pacientes y se la presenta al usuario en una tabla.</w:t>
            </w:r>
          </w:p>
          <w:p w14:paraId="5796B2B5" w14:textId="77777777" w:rsidR="001C7F5D" w:rsidRDefault="001C7F5D" w:rsidP="001C7F5D">
            <w:pPr>
              <w:pStyle w:val="Prrafodelista"/>
              <w:numPr>
                <w:ilvl w:val="0"/>
                <w:numId w:val="17"/>
              </w:numPr>
            </w:pPr>
            <w:r>
              <w:t>El cliente elige el paciente del que quiere mostrar sus datos de movimiento presionando el botón adecuado, ya que cada paciente tiene su propio botón para mostrar sus datos.</w:t>
            </w:r>
          </w:p>
          <w:p w14:paraId="4B52A2FE" w14:textId="77777777" w:rsidR="001C7F5D" w:rsidRDefault="001C7F5D" w:rsidP="001C7F5D">
            <w:pPr>
              <w:pStyle w:val="Prrafodelista"/>
              <w:numPr>
                <w:ilvl w:val="0"/>
                <w:numId w:val="17"/>
              </w:numPr>
            </w:pPr>
            <w:r>
              <w:t>El navegador se posiciona en la pestaña de Datos.</w:t>
            </w:r>
          </w:p>
          <w:p w14:paraId="3C43D0ED" w14:textId="77777777" w:rsidR="001C7F5D" w:rsidRDefault="001C7F5D" w:rsidP="001C7F5D">
            <w:pPr>
              <w:pStyle w:val="Prrafodelista"/>
              <w:numPr>
                <w:ilvl w:val="0"/>
                <w:numId w:val="17"/>
              </w:numPr>
            </w:pPr>
            <w:r>
              <w:t>El navegador solicita la lista de movimientos del paciente a la base de datos.</w:t>
            </w:r>
          </w:p>
          <w:p w14:paraId="10B2E818" w14:textId="77777777" w:rsidR="001C7F5D" w:rsidRDefault="001C7F5D" w:rsidP="001C7F5D">
            <w:pPr>
              <w:pStyle w:val="Prrafodelista"/>
              <w:numPr>
                <w:ilvl w:val="0"/>
                <w:numId w:val="17"/>
              </w:numPr>
            </w:pPr>
            <w:r>
              <w:t>El navegador recibe la lista de movimientos y se la presenta al usuario en una tabla.</w:t>
            </w:r>
          </w:p>
          <w:p w14:paraId="3A7EABF3" w14:textId="77777777" w:rsidR="001C7F5D" w:rsidRDefault="001C7F5D" w:rsidP="001C7F5D">
            <w:pPr>
              <w:pStyle w:val="Prrafodelista"/>
              <w:numPr>
                <w:ilvl w:val="0"/>
                <w:numId w:val="17"/>
              </w:numPr>
            </w:pPr>
            <w:r>
              <w:t>El usuario elige los movimientos a borrar y presiona el botón de borrado correspondiente, ya que cada set de movimientos tiene su botón de borrado.</w:t>
            </w:r>
          </w:p>
          <w:p w14:paraId="28974AD7" w14:textId="77777777" w:rsidR="001C7F5D" w:rsidRDefault="001C7F5D" w:rsidP="001C7F5D">
            <w:pPr>
              <w:pStyle w:val="Prrafodelista"/>
              <w:numPr>
                <w:ilvl w:val="0"/>
                <w:numId w:val="17"/>
              </w:numPr>
            </w:pPr>
            <w:r>
              <w:t>El navegador pregunta si desea realizar esta operación.</w:t>
            </w:r>
          </w:p>
          <w:p w14:paraId="4F1EF179" w14:textId="77777777" w:rsidR="001C7F5D" w:rsidRDefault="001C7F5D" w:rsidP="001C7F5D">
            <w:pPr>
              <w:pStyle w:val="Prrafodelista"/>
              <w:numPr>
                <w:ilvl w:val="0"/>
                <w:numId w:val="17"/>
              </w:numPr>
            </w:pPr>
            <w:r>
              <w:t>El usuario acepta la operación, teniendo la opción de cancelarla.</w:t>
            </w:r>
          </w:p>
          <w:p w14:paraId="712280DA" w14:textId="77777777" w:rsidR="001C7F5D" w:rsidRDefault="001C7F5D" w:rsidP="001C7F5D">
            <w:pPr>
              <w:pStyle w:val="Prrafodelista"/>
              <w:numPr>
                <w:ilvl w:val="0"/>
                <w:numId w:val="17"/>
              </w:numPr>
            </w:pPr>
            <w:r>
              <w:t>El navegador manda la petición para borrar los datos de movimiento al servidor.</w:t>
            </w:r>
          </w:p>
          <w:p w14:paraId="6683F26F" w14:textId="7BA5B890" w:rsidR="001C7F5D" w:rsidRDefault="001C7F5D" w:rsidP="001C7F5D">
            <w:pPr>
              <w:pStyle w:val="Prrafodelista"/>
              <w:numPr>
                <w:ilvl w:val="0"/>
                <w:numId w:val="17"/>
              </w:numPr>
            </w:pPr>
            <w:r>
              <w:t xml:space="preserve">El servidor borra el set de datos de movimiento del paciente de la base de </w:t>
            </w:r>
            <w:r>
              <w:lastRenderedPageBreak/>
              <w:t>datos y persiste los cambios.</w:t>
            </w:r>
          </w:p>
        </w:tc>
      </w:tr>
      <w:tr w:rsidR="001C7F5D" w14:paraId="7292AB0D" w14:textId="77777777" w:rsidTr="001C7F5D">
        <w:tc>
          <w:tcPr>
            <w:tcW w:w="8856" w:type="dxa"/>
          </w:tcPr>
          <w:p w14:paraId="4F79111F" w14:textId="1FA65883" w:rsidR="001C7F5D" w:rsidRDefault="001C7F5D" w:rsidP="001C7F5D">
            <w:r>
              <w:lastRenderedPageBreak/>
              <w:t>Post-condiciones: La nueva lista de movimientos, sin el set de movimientos borrado, tiene que ser mostrada inmediatamente en el listado de movimientos, sin que el usuario tenga que refrescar la página.</w:t>
            </w:r>
          </w:p>
        </w:tc>
      </w:tr>
    </w:tbl>
    <w:p w14:paraId="638D8109" w14:textId="77777777" w:rsidR="001C7F5D" w:rsidRDefault="001C7F5D" w:rsidP="001C7F5D"/>
    <w:p w14:paraId="3486843C" w14:textId="77777777" w:rsidR="00624556" w:rsidRDefault="00624556" w:rsidP="0022572E"/>
    <w:p w14:paraId="78CC9592" w14:textId="77777777" w:rsidR="001C7F5D" w:rsidRDefault="001C7F5D" w:rsidP="0022572E"/>
    <w:tbl>
      <w:tblPr>
        <w:tblStyle w:val="Tablaconcuadrcula"/>
        <w:tblW w:w="0" w:type="auto"/>
        <w:tblLook w:val="04A0" w:firstRow="1" w:lastRow="0" w:firstColumn="1" w:lastColumn="0" w:noHBand="0" w:noVBand="1"/>
      </w:tblPr>
      <w:tblGrid>
        <w:gridCol w:w="8856"/>
      </w:tblGrid>
      <w:tr w:rsidR="001C7F5D" w14:paraId="5A30D47F" w14:textId="77777777" w:rsidTr="001C7F5D">
        <w:tc>
          <w:tcPr>
            <w:tcW w:w="8856" w:type="dxa"/>
            <w:vAlign w:val="center"/>
          </w:tcPr>
          <w:p w14:paraId="3F37C943" w14:textId="2341D9E9" w:rsidR="001C7F5D" w:rsidRDefault="001C7F5D" w:rsidP="001C7F5D">
            <w:r w:rsidRPr="001C7F5D">
              <w:rPr>
                <w:b/>
              </w:rPr>
              <w:t>CU8: Mostar datos del paciente.</w:t>
            </w:r>
          </w:p>
        </w:tc>
      </w:tr>
      <w:tr w:rsidR="001C7F5D" w14:paraId="3DCA6E2B" w14:textId="77777777" w:rsidTr="001C7F5D">
        <w:tc>
          <w:tcPr>
            <w:tcW w:w="8856" w:type="dxa"/>
            <w:vAlign w:val="center"/>
          </w:tcPr>
          <w:p w14:paraId="1E54FF14" w14:textId="4B055EF7" w:rsidR="001C7F5D" w:rsidRDefault="001C7F5D" w:rsidP="001C7F5D">
            <w:r w:rsidRPr="00210365">
              <w:t xml:space="preserve">El usuario muestra </w:t>
            </w:r>
            <w:del w:id="514" w:author="GONZALEZ DIAZ, BORJA" w:date="2017-10-02T18:05:00Z">
              <w:r w:rsidRPr="00210365" w:rsidDel="00C9192C">
                <w:delText>un movimientos</w:delText>
              </w:r>
            </w:del>
            <w:ins w:id="515" w:author="GONZALEZ DIAZ, BORJA" w:date="2017-10-02T18:05:00Z">
              <w:r w:rsidR="00C9192C" w:rsidRPr="00210365">
                <w:t>un movimiento</w:t>
              </w:r>
            </w:ins>
            <w:r w:rsidRPr="00210365">
              <w:t xml:space="preserve"> del paciente.</w:t>
            </w:r>
          </w:p>
        </w:tc>
      </w:tr>
      <w:tr w:rsidR="001C7F5D" w14:paraId="576BFD69" w14:textId="77777777" w:rsidTr="001C7F5D">
        <w:tc>
          <w:tcPr>
            <w:tcW w:w="8856" w:type="dxa"/>
            <w:vAlign w:val="center"/>
          </w:tcPr>
          <w:p w14:paraId="19F1418A" w14:textId="41F92412" w:rsidR="001C7F5D" w:rsidRDefault="001C7F5D" w:rsidP="001C7F5D">
            <w:r w:rsidRPr="00210365">
              <w:t>Actores implicados: Usuario/cliente.</w:t>
            </w:r>
          </w:p>
        </w:tc>
      </w:tr>
      <w:tr w:rsidR="001C7F5D" w14:paraId="5296031B" w14:textId="77777777" w:rsidTr="001C7F5D">
        <w:tc>
          <w:tcPr>
            <w:tcW w:w="8856" w:type="dxa"/>
            <w:vAlign w:val="center"/>
          </w:tcPr>
          <w:p w14:paraId="64E57A69" w14:textId="0DE98D5A" w:rsidR="001C7F5D" w:rsidRDefault="001C7F5D" w:rsidP="001C7F5D">
            <w:r w:rsidRPr="00210365">
              <w:t>Precondiciones: Acceso al listado de movimientos de un paciente.</w:t>
            </w:r>
          </w:p>
        </w:tc>
      </w:tr>
      <w:tr w:rsidR="001C7F5D" w14:paraId="4A627A27" w14:textId="77777777" w:rsidTr="001C7F5D">
        <w:tc>
          <w:tcPr>
            <w:tcW w:w="8856" w:type="dxa"/>
            <w:vAlign w:val="center"/>
          </w:tcPr>
          <w:p w14:paraId="08FFFD30" w14:textId="77777777" w:rsidR="001C7F5D" w:rsidRDefault="001C7F5D" w:rsidP="001C7F5D">
            <w:r>
              <w:t>Secuencia de acciones:</w:t>
            </w:r>
          </w:p>
          <w:p w14:paraId="5FA0DA93" w14:textId="77777777" w:rsidR="001C7F5D" w:rsidRDefault="001C7F5D" w:rsidP="001C7F5D">
            <w:pPr>
              <w:pStyle w:val="Prrafodelista"/>
              <w:numPr>
                <w:ilvl w:val="0"/>
                <w:numId w:val="18"/>
              </w:numPr>
            </w:pPr>
            <w:r>
              <w:t>El cliente accede a la aplicación web introduciendo la dirección IP del servidor en su navegador.</w:t>
            </w:r>
          </w:p>
          <w:p w14:paraId="38EE25D3" w14:textId="77777777" w:rsidR="001C7F5D" w:rsidRDefault="001C7F5D" w:rsidP="001C7F5D">
            <w:pPr>
              <w:pStyle w:val="Prrafodelista"/>
              <w:numPr>
                <w:ilvl w:val="0"/>
                <w:numId w:val="18"/>
              </w:numPr>
            </w:pPr>
            <w:r>
              <w:t>El cliente accede a la sección de pacientes mediante la pestaña de pacientes.</w:t>
            </w:r>
          </w:p>
          <w:p w14:paraId="232DE320" w14:textId="77777777" w:rsidR="001C7F5D" w:rsidRDefault="001C7F5D" w:rsidP="001C7F5D">
            <w:pPr>
              <w:pStyle w:val="Prrafodelista"/>
              <w:numPr>
                <w:ilvl w:val="0"/>
                <w:numId w:val="18"/>
              </w:numPr>
            </w:pPr>
            <w:r>
              <w:t>El navegador solicita la lista de pacientes a la base de datos.</w:t>
            </w:r>
          </w:p>
          <w:p w14:paraId="326F0370" w14:textId="77777777" w:rsidR="001C7F5D" w:rsidRDefault="001C7F5D" w:rsidP="001C7F5D">
            <w:pPr>
              <w:pStyle w:val="Prrafodelista"/>
              <w:numPr>
                <w:ilvl w:val="0"/>
                <w:numId w:val="18"/>
              </w:numPr>
            </w:pPr>
            <w:r>
              <w:t>El cliente recibe la lista de pacientes y se la presenta al usuario en una tabla.</w:t>
            </w:r>
          </w:p>
          <w:p w14:paraId="67E3BE18" w14:textId="77777777" w:rsidR="001C7F5D" w:rsidRDefault="001C7F5D" w:rsidP="001C7F5D">
            <w:pPr>
              <w:pStyle w:val="Prrafodelista"/>
              <w:numPr>
                <w:ilvl w:val="0"/>
                <w:numId w:val="18"/>
              </w:numPr>
            </w:pPr>
            <w:r>
              <w:t>El cliente elige el paciente del que quiere mostrar sus datos de movimiento presionando el botón adecuado, ya que cada paciente tiene su propio botón para mostrar sus datos.</w:t>
            </w:r>
          </w:p>
          <w:p w14:paraId="270099D4" w14:textId="77777777" w:rsidR="001C7F5D" w:rsidRDefault="001C7F5D" w:rsidP="001C7F5D">
            <w:pPr>
              <w:pStyle w:val="Prrafodelista"/>
              <w:numPr>
                <w:ilvl w:val="0"/>
                <w:numId w:val="18"/>
              </w:numPr>
            </w:pPr>
            <w:r>
              <w:t>El navegador se posiciona en la pestaña de Datos.</w:t>
            </w:r>
          </w:p>
          <w:p w14:paraId="5D1A1E33" w14:textId="77777777" w:rsidR="001C7F5D" w:rsidRDefault="001C7F5D" w:rsidP="001C7F5D">
            <w:pPr>
              <w:pStyle w:val="Prrafodelista"/>
              <w:numPr>
                <w:ilvl w:val="0"/>
                <w:numId w:val="18"/>
              </w:numPr>
            </w:pPr>
            <w:r>
              <w:t>El navegador solicita la lista de movimientos del paciente a la base de datos.</w:t>
            </w:r>
          </w:p>
          <w:p w14:paraId="4E056F9B" w14:textId="77777777" w:rsidR="001C7F5D" w:rsidRDefault="001C7F5D" w:rsidP="001C7F5D">
            <w:pPr>
              <w:pStyle w:val="Prrafodelista"/>
              <w:numPr>
                <w:ilvl w:val="0"/>
                <w:numId w:val="18"/>
              </w:numPr>
            </w:pPr>
            <w:r>
              <w:t>El navegador recibe la lista de movimientos y se la presenta al usuario en una tabla.</w:t>
            </w:r>
          </w:p>
          <w:p w14:paraId="4197686C" w14:textId="77777777" w:rsidR="001C7F5D" w:rsidRDefault="001C7F5D" w:rsidP="001C7F5D">
            <w:pPr>
              <w:pStyle w:val="Prrafodelista"/>
              <w:numPr>
                <w:ilvl w:val="0"/>
                <w:numId w:val="18"/>
              </w:numPr>
            </w:pPr>
            <w:r>
              <w:t>El usuario elige el movimiento (Sagital, Coronal, Transversal) con su fecha asociada presionando en el botón adecuado.</w:t>
            </w:r>
          </w:p>
          <w:p w14:paraId="60021167" w14:textId="68DE7DD2" w:rsidR="001C7F5D" w:rsidRDefault="001C7F5D" w:rsidP="00A64FD8">
            <w:pPr>
              <w:pStyle w:val="Prrafodelista"/>
              <w:numPr>
                <w:ilvl w:val="0"/>
                <w:numId w:val="18"/>
              </w:numPr>
            </w:pPr>
            <w:r>
              <w:t>El navegador muestra por pantalla un gráfico con los datos requeridos.</w:t>
            </w:r>
          </w:p>
        </w:tc>
      </w:tr>
      <w:tr w:rsidR="001C7F5D" w14:paraId="59FDA302" w14:textId="77777777" w:rsidTr="001C7F5D">
        <w:tc>
          <w:tcPr>
            <w:tcW w:w="8856" w:type="dxa"/>
            <w:vAlign w:val="center"/>
          </w:tcPr>
          <w:p w14:paraId="3EF50CED" w14:textId="6C2AFD52" w:rsidR="001C7F5D" w:rsidRDefault="001C7F5D" w:rsidP="001C7F5D">
            <w:r>
              <w:t>Post-condiciones: El navegador tiene que borrar el contenido del gráfico anterior (en el caso de que exista) y graficar los datos requeridos.</w:t>
            </w:r>
          </w:p>
        </w:tc>
      </w:tr>
    </w:tbl>
    <w:p w14:paraId="5B92F1E8" w14:textId="77777777" w:rsidR="001C7F5D" w:rsidRDefault="001C7F5D" w:rsidP="0022572E"/>
    <w:p w14:paraId="1643BA16" w14:textId="77777777" w:rsidR="00624556" w:rsidRDefault="00624556" w:rsidP="0022572E"/>
    <w:p w14:paraId="2D22523F" w14:textId="77777777" w:rsidR="00D06F70" w:rsidRDefault="00D06F70" w:rsidP="00A64FD8"/>
    <w:tbl>
      <w:tblPr>
        <w:tblStyle w:val="Tablaconcuadrcula"/>
        <w:tblW w:w="0" w:type="auto"/>
        <w:tblLook w:val="04A0" w:firstRow="1" w:lastRow="0" w:firstColumn="1" w:lastColumn="0" w:noHBand="0" w:noVBand="1"/>
      </w:tblPr>
      <w:tblGrid>
        <w:gridCol w:w="8856"/>
      </w:tblGrid>
      <w:tr w:rsidR="00A64FD8" w14:paraId="702C2110" w14:textId="77777777" w:rsidTr="00A64FD8">
        <w:tc>
          <w:tcPr>
            <w:tcW w:w="8856" w:type="dxa"/>
          </w:tcPr>
          <w:p w14:paraId="0C6A96E9" w14:textId="3515021C" w:rsidR="00A64FD8" w:rsidRPr="00891F58" w:rsidRDefault="00A64FD8" w:rsidP="00D2609E">
            <w:pPr>
              <w:rPr>
                <w:b/>
              </w:rPr>
            </w:pPr>
            <w:r w:rsidRPr="00891F58">
              <w:rPr>
                <w:b/>
              </w:rPr>
              <w:t>CU9: Mostar datos de evolución del paciente.</w:t>
            </w:r>
          </w:p>
        </w:tc>
      </w:tr>
      <w:tr w:rsidR="00A64FD8" w14:paraId="7D81D0FE" w14:textId="77777777" w:rsidTr="00A64FD8">
        <w:tc>
          <w:tcPr>
            <w:tcW w:w="8856" w:type="dxa"/>
          </w:tcPr>
          <w:p w14:paraId="67FD5A65" w14:textId="01FECDF5" w:rsidR="00A64FD8" w:rsidRDefault="00A64FD8" w:rsidP="00D2609E">
            <w:r w:rsidRPr="000C4EF8">
              <w:t>El usuario muestra la evolución de un movimiento del paciente.</w:t>
            </w:r>
          </w:p>
        </w:tc>
      </w:tr>
      <w:tr w:rsidR="00A64FD8" w14:paraId="247F4383" w14:textId="77777777" w:rsidTr="00A64FD8">
        <w:tc>
          <w:tcPr>
            <w:tcW w:w="8856" w:type="dxa"/>
          </w:tcPr>
          <w:p w14:paraId="783BAD96" w14:textId="272FE50E" w:rsidR="00A64FD8" w:rsidRDefault="00A64FD8" w:rsidP="00D2609E">
            <w:r w:rsidRPr="000C4EF8">
              <w:t>Actores implicados: Usuario/cliente.</w:t>
            </w:r>
          </w:p>
        </w:tc>
      </w:tr>
      <w:tr w:rsidR="00A64FD8" w14:paraId="5EFF351E" w14:textId="77777777" w:rsidTr="00A64FD8">
        <w:tc>
          <w:tcPr>
            <w:tcW w:w="8856" w:type="dxa"/>
          </w:tcPr>
          <w:p w14:paraId="414DC158" w14:textId="737314A4" w:rsidR="00A64FD8" w:rsidRDefault="00A64FD8" w:rsidP="00D2609E">
            <w:r w:rsidRPr="000C4EF8">
              <w:t>Precondiciones: Acceso al listado de movimientos de un paciente.</w:t>
            </w:r>
          </w:p>
        </w:tc>
      </w:tr>
      <w:tr w:rsidR="00A64FD8" w14:paraId="11CAD985" w14:textId="77777777" w:rsidTr="00A64FD8">
        <w:tc>
          <w:tcPr>
            <w:tcW w:w="8856" w:type="dxa"/>
          </w:tcPr>
          <w:p w14:paraId="5AC37896" w14:textId="77777777" w:rsidR="00A64FD8" w:rsidRDefault="00A64FD8" w:rsidP="00A64FD8">
            <w:r>
              <w:t>Secuencia de acciones:</w:t>
            </w:r>
          </w:p>
          <w:p w14:paraId="17F5FEEB" w14:textId="77777777" w:rsidR="00A64FD8" w:rsidRDefault="00A64FD8" w:rsidP="00A64FD8">
            <w:pPr>
              <w:pStyle w:val="Prrafodelista"/>
              <w:numPr>
                <w:ilvl w:val="0"/>
                <w:numId w:val="19"/>
              </w:numPr>
            </w:pPr>
            <w:r>
              <w:t>El cliente accede a la aplicación web introduciendo la dirección IP del servidor en su navegador.</w:t>
            </w:r>
          </w:p>
          <w:p w14:paraId="53412A7A" w14:textId="77777777" w:rsidR="00A64FD8" w:rsidRDefault="00A64FD8" w:rsidP="00A64FD8">
            <w:pPr>
              <w:pStyle w:val="Prrafodelista"/>
              <w:numPr>
                <w:ilvl w:val="0"/>
                <w:numId w:val="19"/>
              </w:numPr>
            </w:pPr>
            <w:r>
              <w:t>El cliente accede a la sección de pacientes mediante la pestaña de pacientes.</w:t>
            </w:r>
          </w:p>
          <w:p w14:paraId="06077180" w14:textId="77777777" w:rsidR="00A64FD8" w:rsidRDefault="00A64FD8" w:rsidP="00A64FD8">
            <w:pPr>
              <w:pStyle w:val="Prrafodelista"/>
              <w:numPr>
                <w:ilvl w:val="0"/>
                <w:numId w:val="19"/>
              </w:numPr>
            </w:pPr>
            <w:r>
              <w:t>El navegador solicita la lista de pacientes a la base de datos.</w:t>
            </w:r>
          </w:p>
          <w:p w14:paraId="6699F38B" w14:textId="77777777" w:rsidR="00A64FD8" w:rsidRDefault="00A64FD8" w:rsidP="00A64FD8">
            <w:pPr>
              <w:pStyle w:val="Prrafodelista"/>
              <w:numPr>
                <w:ilvl w:val="0"/>
                <w:numId w:val="19"/>
              </w:numPr>
            </w:pPr>
            <w:r>
              <w:t>El cliente recibe la lista de pacientes y se la presenta al usuario en una tabla.</w:t>
            </w:r>
          </w:p>
          <w:p w14:paraId="3B21169B" w14:textId="77777777" w:rsidR="00A64FD8" w:rsidRDefault="00A64FD8" w:rsidP="00A64FD8">
            <w:pPr>
              <w:pStyle w:val="Prrafodelista"/>
              <w:numPr>
                <w:ilvl w:val="0"/>
                <w:numId w:val="19"/>
              </w:numPr>
            </w:pPr>
            <w:r>
              <w:t>El cliente elige el paciente del que quiere mostrar sus datos de movimiento presionando el botón adecuado, ya que cada paciente tiene su propio botón para mostrar sus datos.</w:t>
            </w:r>
          </w:p>
          <w:p w14:paraId="7F6CFC7D" w14:textId="77777777" w:rsidR="00A64FD8" w:rsidRDefault="00A64FD8" w:rsidP="00A64FD8">
            <w:pPr>
              <w:pStyle w:val="Prrafodelista"/>
              <w:numPr>
                <w:ilvl w:val="0"/>
                <w:numId w:val="19"/>
              </w:numPr>
            </w:pPr>
            <w:r>
              <w:lastRenderedPageBreak/>
              <w:t>El navegador se posiciona en la pestaña de Datos.</w:t>
            </w:r>
          </w:p>
          <w:p w14:paraId="131F52DB" w14:textId="77777777" w:rsidR="00A64FD8" w:rsidRDefault="00A64FD8" w:rsidP="00A64FD8">
            <w:pPr>
              <w:pStyle w:val="Prrafodelista"/>
              <w:numPr>
                <w:ilvl w:val="0"/>
                <w:numId w:val="19"/>
              </w:numPr>
            </w:pPr>
            <w:r>
              <w:t>El navegador solicita la lista de movimientos del paciente a la base de datos.</w:t>
            </w:r>
          </w:p>
          <w:p w14:paraId="33BA5062" w14:textId="77777777" w:rsidR="00A64FD8" w:rsidRDefault="00A64FD8" w:rsidP="00A64FD8">
            <w:pPr>
              <w:pStyle w:val="Prrafodelista"/>
              <w:numPr>
                <w:ilvl w:val="0"/>
                <w:numId w:val="19"/>
              </w:numPr>
            </w:pPr>
            <w:r>
              <w:t>El navegador recibe la lista de movimientos y se la presenta al usuario en una tabla.</w:t>
            </w:r>
          </w:p>
          <w:p w14:paraId="0DAA9B9E" w14:textId="77777777" w:rsidR="00A64FD8" w:rsidRDefault="00A64FD8" w:rsidP="00A64FD8">
            <w:pPr>
              <w:pStyle w:val="Prrafodelista"/>
              <w:numPr>
                <w:ilvl w:val="0"/>
                <w:numId w:val="19"/>
              </w:numPr>
            </w:pPr>
            <w:r>
              <w:t>El usuario elige la evolución del movimiento (Sagital, Coronal, Transversal) que quiere mostrar presionando el botón “Evolución del movimiento”.</w:t>
            </w:r>
          </w:p>
          <w:p w14:paraId="7FA5AC2B" w14:textId="114827D2" w:rsidR="00A64FD8" w:rsidRDefault="00A64FD8" w:rsidP="00A64FD8">
            <w:pPr>
              <w:pStyle w:val="Prrafodelista"/>
              <w:numPr>
                <w:ilvl w:val="0"/>
                <w:numId w:val="19"/>
              </w:numPr>
            </w:pPr>
            <w:r>
              <w:t>El navegador muestra por pantalla un gráfico con los datos requeridos</w:t>
            </w:r>
          </w:p>
        </w:tc>
      </w:tr>
      <w:tr w:rsidR="00A64FD8" w14:paraId="72A0F62B" w14:textId="77777777" w:rsidTr="00A64FD8">
        <w:tc>
          <w:tcPr>
            <w:tcW w:w="8856" w:type="dxa"/>
          </w:tcPr>
          <w:p w14:paraId="2E078C5F" w14:textId="2A1D88FD" w:rsidR="00A64FD8" w:rsidRDefault="00A64FD8" w:rsidP="00D2609E">
            <w:r w:rsidRPr="00BE7488">
              <w:lastRenderedPageBreak/>
              <w:t>Post-condiciones: El navegador tiene que borrar el contenido del gráfico anterior (en el caso de que exista) y graficar los datos requeridos.</w:t>
            </w:r>
          </w:p>
        </w:tc>
      </w:tr>
    </w:tbl>
    <w:p w14:paraId="222C35CD" w14:textId="77777777" w:rsidR="00D2609E" w:rsidDel="00103BEA" w:rsidRDefault="00D2609E" w:rsidP="00D2609E">
      <w:pPr>
        <w:rPr>
          <w:del w:id="516" w:author="GONZALEZ DIAZ, BORJA" w:date="2017-09-29T19:01:00Z"/>
        </w:rPr>
      </w:pPr>
    </w:p>
    <w:p w14:paraId="0E87AF55" w14:textId="77777777" w:rsidR="00BE7488" w:rsidDel="00103BEA" w:rsidRDefault="00BE7488" w:rsidP="00BE7488">
      <w:pPr>
        <w:rPr>
          <w:del w:id="517" w:author="GONZALEZ DIAZ, BORJA" w:date="2017-09-29T19:01:00Z"/>
        </w:rPr>
      </w:pPr>
    </w:p>
    <w:p w14:paraId="4DAE0EC5" w14:textId="77777777" w:rsidR="00E671BF" w:rsidRPr="00E671BF" w:rsidRDefault="00E671BF" w:rsidP="003E4A9E"/>
    <w:p w14:paraId="7BF3ECC6" w14:textId="77777777" w:rsidR="00E671BF" w:rsidRPr="00E671BF" w:rsidRDefault="00E671BF" w:rsidP="00E671BF"/>
    <w:tbl>
      <w:tblPr>
        <w:tblStyle w:val="Tablaconcuadrcula"/>
        <w:tblpPr w:leftFromText="181" w:rightFromText="181" w:vertAnchor="text" w:horzAnchor="page" w:tblpX="1912" w:tblpY="1"/>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532ADB" w:rsidDel="00532ADB" w14:paraId="38466433" w14:textId="1BB5903F" w:rsidTr="00532ADB">
        <w:trPr>
          <w:cantSplit/>
          <w:trHeight w:val="1194"/>
          <w:del w:id="518" w:author="Borja Gonzalez" w:date="2017-09-28T15:51:00Z"/>
        </w:trPr>
        <w:tc>
          <w:tcPr>
            <w:tcW w:w="862" w:type="dxa"/>
            <w:vAlign w:val="center"/>
          </w:tcPr>
          <w:p w14:paraId="3E658CAA" w14:textId="77777777" w:rsidR="00532ADB" w:rsidRDefault="00532ADB" w:rsidP="00E671BF">
            <w:pPr>
              <w:rPr>
                <w:ins w:id="519" w:author="Borja Gonzalez" w:date="2017-09-28T15:51:00Z"/>
              </w:rPr>
            </w:pPr>
            <w:bookmarkStart w:id="520" w:name="_Toc364792196"/>
            <w:bookmarkStart w:id="521" w:name="_Toc366229218"/>
          </w:p>
          <w:p w14:paraId="159EC5D4" w14:textId="02A1E1DB" w:rsidR="00817C73" w:rsidDel="00532ADB" w:rsidRDefault="00817C73" w:rsidP="0093234F">
            <w:pPr>
              <w:rPr>
                <w:del w:id="522" w:author="Borja Gonzalez" w:date="2017-09-28T15:51:00Z"/>
              </w:rPr>
            </w:pPr>
            <w:del w:id="523" w:author="Borja Gonzalez" w:date="2017-09-28T15:51:00Z">
              <w:r w:rsidDel="00532ADB">
                <w:delText>Casos de Uso</w:delText>
              </w:r>
            </w:del>
          </w:p>
        </w:tc>
        <w:tc>
          <w:tcPr>
            <w:tcW w:w="851" w:type="dxa"/>
            <w:vAlign w:val="center"/>
          </w:tcPr>
          <w:p w14:paraId="31AE169C" w14:textId="176241BD" w:rsidR="00817C73" w:rsidDel="00532ADB" w:rsidRDefault="00817C73" w:rsidP="00F45CE8">
            <w:pPr>
              <w:rPr>
                <w:del w:id="524" w:author="Borja Gonzalez" w:date="2017-09-28T15:51:00Z"/>
              </w:rPr>
            </w:pPr>
            <w:del w:id="525" w:author="Borja Gonzalez" w:date="2017-09-28T15:51:00Z">
              <w:r w:rsidDel="00532ADB">
                <w:delText>RNF1</w:delText>
              </w:r>
            </w:del>
          </w:p>
        </w:tc>
        <w:tc>
          <w:tcPr>
            <w:tcW w:w="674" w:type="dxa"/>
            <w:vAlign w:val="center"/>
          </w:tcPr>
          <w:p w14:paraId="07182059" w14:textId="2F80A576" w:rsidR="00817C73" w:rsidDel="00532ADB" w:rsidRDefault="00817C73" w:rsidP="00F45CE8">
            <w:pPr>
              <w:rPr>
                <w:del w:id="526" w:author="Borja Gonzalez" w:date="2017-09-28T15:51:00Z"/>
              </w:rPr>
            </w:pPr>
            <w:del w:id="527" w:author="Borja Gonzalez" w:date="2017-09-28T15:51:00Z">
              <w:r w:rsidDel="00532ADB">
                <w:delText>RF1</w:delText>
              </w:r>
            </w:del>
          </w:p>
        </w:tc>
        <w:tc>
          <w:tcPr>
            <w:tcW w:w="674" w:type="dxa"/>
            <w:vAlign w:val="center"/>
          </w:tcPr>
          <w:p w14:paraId="439DB100" w14:textId="75587A61" w:rsidR="00817C73" w:rsidDel="00532ADB" w:rsidRDefault="00817C73" w:rsidP="00B24E68">
            <w:pPr>
              <w:rPr>
                <w:del w:id="528" w:author="Borja Gonzalez" w:date="2017-09-28T15:51:00Z"/>
              </w:rPr>
            </w:pPr>
            <w:del w:id="529" w:author="Borja Gonzalez" w:date="2017-09-28T15:51:00Z">
              <w:r w:rsidDel="00532ADB">
                <w:delText>RF2</w:delText>
              </w:r>
            </w:del>
          </w:p>
        </w:tc>
        <w:tc>
          <w:tcPr>
            <w:tcW w:w="851" w:type="dxa"/>
            <w:vAlign w:val="center"/>
          </w:tcPr>
          <w:p w14:paraId="50D6C4B0" w14:textId="5E5BC543" w:rsidR="00817C73" w:rsidDel="00532ADB" w:rsidRDefault="00817C73" w:rsidP="004B4F98">
            <w:pPr>
              <w:rPr>
                <w:del w:id="530" w:author="Borja Gonzalez" w:date="2017-09-28T15:51:00Z"/>
              </w:rPr>
            </w:pPr>
            <w:del w:id="531" w:author="Borja Gonzalez" w:date="2017-09-28T15:51:00Z">
              <w:r w:rsidDel="00532ADB">
                <w:delText>RNF4</w:delText>
              </w:r>
            </w:del>
          </w:p>
        </w:tc>
        <w:tc>
          <w:tcPr>
            <w:tcW w:w="851" w:type="dxa"/>
            <w:vAlign w:val="center"/>
          </w:tcPr>
          <w:p w14:paraId="54DAA78B" w14:textId="01AB7615" w:rsidR="00817C73" w:rsidDel="00532ADB" w:rsidRDefault="00817C73" w:rsidP="00532ADB">
            <w:pPr>
              <w:rPr>
                <w:del w:id="532" w:author="Borja Gonzalez" w:date="2017-09-28T15:51:00Z"/>
              </w:rPr>
            </w:pPr>
            <w:del w:id="533" w:author="Borja Gonzalez" w:date="2017-09-28T15:51:00Z">
              <w:r w:rsidDel="00532ADB">
                <w:delText>RNF5</w:delText>
              </w:r>
            </w:del>
          </w:p>
        </w:tc>
        <w:tc>
          <w:tcPr>
            <w:tcW w:w="674" w:type="dxa"/>
            <w:vAlign w:val="center"/>
          </w:tcPr>
          <w:p w14:paraId="139C2F75" w14:textId="29DDB5D5" w:rsidR="00817C73" w:rsidDel="00532ADB" w:rsidRDefault="00817C73" w:rsidP="00532ADB">
            <w:pPr>
              <w:rPr>
                <w:del w:id="534" w:author="Borja Gonzalez" w:date="2017-09-28T15:51:00Z"/>
              </w:rPr>
            </w:pPr>
            <w:del w:id="535" w:author="Borja Gonzalez" w:date="2017-09-28T15:51:00Z">
              <w:r w:rsidDel="00532ADB">
                <w:delText>RF3</w:delText>
              </w:r>
            </w:del>
          </w:p>
        </w:tc>
        <w:tc>
          <w:tcPr>
            <w:tcW w:w="674" w:type="dxa"/>
            <w:vAlign w:val="center"/>
          </w:tcPr>
          <w:p w14:paraId="69D568E7" w14:textId="39957AAF" w:rsidR="00817C73" w:rsidDel="00532ADB" w:rsidRDefault="00817C73" w:rsidP="00532ADB">
            <w:pPr>
              <w:rPr>
                <w:del w:id="536" w:author="Borja Gonzalez" w:date="2017-09-28T15:51:00Z"/>
              </w:rPr>
            </w:pPr>
            <w:del w:id="537" w:author="Borja Gonzalez" w:date="2017-09-28T15:51:00Z">
              <w:r w:rsidDel="00532ADB">
                <w:delText>RF4</w:delText>
              </w:r>
            </w:del>
          </w:p>
        </w:tc>
        <w:tc>
          <w:tcPr>
            <w:tcW w:w="674" w:type="dxa"/>
            <w:vAlign w:val="center"/>
          </w:tcPr>
          <w:p w14:paraId="3B26581C" w14:textId="36904EF0" w:rsidR="00817C73" w:rsidDel="00532ADB" w:rsidRDefault="00817C73" w:rsidP="00532ADB">
            <w:pPr>
              <w:rPr>
                <w:del w:id="538" w:author="Borja Gonzalez" w:date="2017-09-28T15:51:00Z"/>
              </w:rPr>
            </w:pPr>
            <w:del w:id="539" w:author="Borja Gonzalez" w:date="2017-09-28T15:51:00Z">
              <w:r w:rsidDel="00532ADB">
                <w:delText>RF5</w:delText>
              </w:r>
            </w:del>
          </w:p>
        </w:tc>
        <w:tc>
          <w:tcPr>
            <w:tcW w:w="674" w:type="dxa"/>
            <w:vAlign w:val="center"/>
          </w:tcPr>
          <w:p w14:paraId="490EFD1E" w14:textId="59310BFA" w:rsidR="00817C73" w:rsidDel="00532ADB" w:rsidRDefault="00817C73" w:rsidP="00532ADB">
            <w:pPr>
              <w:rPr>
                <w:del w:id="540" w:author="Borja Gonzalez" w:date="2017-09-28T15:51:00Z"/>
              </w:rPr>
            </w:pPr>
            <w:del w:id="541" w:author="Borja Gonzalez" w:date="2017-09-28T15:51:00Z">
              <w:r w:rsidDel="00532ADB">
                <w:delText>RF6</w:delText>
              </w:r>
            </w:del>
          </w:p>
        </w:tc>
        <w:tc>
          <w:tcPr>
            <w:tcW w:w="674" w:type="dxa"/>
            <w:vAlign w:val="center"/>
          </w:tcPr>
          <w:p w14:paraId="5F1144A8" w14:textId="49A557E7" w:rsidR="00817C73" w:rsidDel="00532ADB" w:rsidRDefault="00817C73" w:rsidP="00532ADB">
            <w:pPr>
              <w:rPr>
                <w:del w:id="542" w:author="Borja Gonzalez" w:date="2017-09-28T15:51:00Z"/>
              </w:rPr>
            </w:pPr>
            <w:del w:id="543" w:author="Borja Gonzalez" w:date="2017-09-28T15:51:00Z">
              <w:r w:rsidDel="00532ADB">
                <w:delText>RF7</w:delText>
              </w:r>
            </w:del>
          </w:p>
        </w:tc>
        <w:tc>
          <w:tcPr>
            <w:tcW w:w="851" w:type="dxa"/>
            <w:vAlign w:val="center"/>
          </w:tcPr>
          <w:p w14:paraId="279079EA" w14:textId="672A09D7" w:rsidR="00817C73" w:rsidDel="00532ADB" w:rsidRDefault="00817C73" w:rsidP="00532ADB">
            <w:pPr>
              <w:rPr>
                <w:del w:id="544" w:author="Borja Gonzalez" w:date="2017-09-28T15:51:00Z"/>
              </w:rPr>
            </w:pPr>
            <w:del w:id="545" w:author="Borja Gonzalez" w:date="2017-09-28T15:51:00Z">
              <w:r w:rsidDel="00532ADB">
                <w:delText>RNF2</w:delText>
              </w:r>
            </w:del>
          </w:p>
        </w:tc>
        <w:tc>
          <w:tcPr>
            <w:tcW w:w="674" w:type="dxa"/>
            <w:vAlign w:val="center"/>
          </w:tcPr>
          <w:p w14:paraId="3483DC4A" w14:textId="52C85D8A" w:rsidR="00817C73" w:rsidDel="00532ADB" w:rsidRDefault="00817C73" w:rsidP="00532ADB">
            <w:pPr>
              <w:rPr>
                <w:del w:id="546" w:author="Borja Gonzalez" w:date="2017-09-28T15:51:00Z"/>
              </w:rPr>
            </w:pPr>
            <w:del w:id="547" w:author="Borja Gonzalez" w:date="2017-09-28T15:51:00Z">
              <w:r w:rsidDel="00532ADB">
                <w:delText>RF8</w:delText>
              </w:r>
            </w:del>
          </w:p>
        </w:tc>
        <w:tc>
          <w:tcPr>
            <w:tcW w:w="851" w:type="dxa"/>
            <w:vAlign w:val="center"/>
          </w:tcPr>
          <w:p w14:paraId="68A6847F" w14:textId="6BB94834" w:rsidR="00817C73" w:rsidDel="00532ADB" w:rsidRDefault="00817C73" w:rsidP="00532ADB">
            <w:pPr>
              <w:rPr>
                <w:del w:id="548" w:author="Borja Gonzalez" w:date="2017-09-28T15:51:00Z"/>
              </w:rPr>
            </w:pPr>
            <w:del w:id="549" w:author="Borja Gonzalez" w:date="2017-09-28T15:51:00Z">
              <w:r w:rsidDel="00532ADB">
                <w:delText>RNF3</w:delText>
              </w:r>
            </w:del>
          </w:p>
        </w:tc>
        <w:tc>
          <w:tcPr>
            <w:tcW w:w="674" w:type="dxa"/>
            <w:vAlign w:val="center"/>
          </w:tcPr>
          <w:p w14:paraId="41A6D501" w14:textId="3E13E143" w:rsidR="00817C73" w:rsidDel="00532ADB" w:rsidRDefault="00817C73" w:rsidP="00532ADB">
            <w:pPr>
              <w:rPr>
                <w:del w:id="550" w:author="Borja Gonzalez" w:date="2017-09-28T15:51:00Z"/>
              </w:rPr>
            </w:pPr>
            <w:del w:id="551" w:author="Borja Gonzalez" w:date="2017-09-28T15:51:00Z">
              <w:r w:rsidDel="00532ADB">
                <w:delText>RF9</w:delText>
              </w:r>
            </w:del>
          </w:p>
        </w:tc>
      </w:tr>
      <w:tr w:rsidR="00532ADB" w:rsidDel="00532ADB" w14:paraId="5DEE165A" w14:textId="45A5E47D" w:rsidTr="00532ADB">
        <w:trPr>
          <w:cantSplit/>
          <w:trHeight w:val="490"/>
          <w:del w:id="552" w:author="Borja Gonzalez" w:date="2017-09-28T15:51:00Z"/>
        </w:trPr>
        <w:tc>
          <w:tcPr>
            <w:tcW w:w="862" w:type="dxa"/>
            <w:vAlign w:val="center"/>
          </w:tcPr>
          <w:p w14:paraId="7F7ED463" w14:textId="1F6B909D" w:rsidR="00817C73" w:rsidDel="00532ADB" w:rsidRDefault="00817C73" w:rsidP="0093234F">
            <w:pPr>
              <w:rPr>
                <w:del w:id="553" w:author="Borja Gonzalez" w:date="2017-09-28T15:51:00Z"/>
              </w:rPr>
            </w:pPr>
            <w:del w:id="554" w:author="Borja Gonzalez" w:date="2017-09-28T15:51:00Z">
              <w:r w:rsidDel="00532ADB">
                <w:delText>CU1</w:delText>
              </w:r>
            </w:del>
          </w:p>
        </w:tc>
        <w:tc>
          <w:tcPr>
            <w:tcW w:w="851" w:type="dxa"/>
            <w:vAlign w:val="center"/>
          </w:tcPr>
          <w:p w14:paraId="47070B77" w14:textId="7C9794B3" w:rsidR="00817C73" w:rsidRPr="00580CB8" w:rsidDel="00532ADB" w:rsidRDefault="00817C73" w:rsidP="00F45CE8">
            <w:pPr>
              <w:jc w:val="center"/>
              <w:rPr>
                <w:del w:id="555" w:author="Borja Gonzalez" w:date="2017-09-28T15:51:00Z"/>
                <w:rFonts w:ascii="Menlo Regular" w:eastAsia="Times New Roman" w:hAnsi="Menlo Regular" w:cs="Menlo Regular"/>
                <w:color w:val="222222"/>
                <w:sz w:val="40"/>
                <w:szCs w:val="40"/>
                <w:shd w:val="clear" w:color="auto" w:fill="FFFFFF"/>
              </w:rPr>
            </w:pPr>
            <w:del w:id="55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3FA6CE54" w14:textId="06384603" w:rsidR="00817C73" w:rsidRPr="00580CB8" w:rsidDel="00532ADB" w:rsidRDefault="00817C73" w:rsidP="00F45CE8">
            <w:pPr>
              <w:jc w:val="center"/>
              <w:rPr>
                <w:del w:id="557" w:author="Borja Gonzalez" w:date="2017-09-28T15:51:00Z"/>
                <w:rFonts w:ascii="Times" w:eastAsia="Times New Roman" w:hAnsi="Times" w:cs="Times New Roman"/>
                <w:sz w:val="40"/>
                <w:szCs w:val="40"/>
              </w:rPr>
            </w:pPr>
            <w:del w:id="55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7D4649CC" w14:textId="37E2A37A" w:rsidR="00817C73" w:rsidDel="00532ADB" w:rsidRDefault="00817C73" w:rsidP="00B24E68">
            <w:pPr>
              <w:jc w:val="center"/>
              <w:rPr>
                <w:del w:id="559" w:author="Borja Gonzalez" w:date="2017-09-28T15:51:00Z"/>
              </w:rPr>
            </w:pPr>
          </w:p>
        </w:tc>
        <w:tc>
          <w:tcPr>
            <w:tcW w:w="851" w:type="dxa"/>
            <w:vAlign w:val="center"/>
          </w:tcPr>
          <w:p w14:paraId="111F9B58" w14:textId="0CA6569D" w:rsidR="00817C73" w:rsidDel="00532ADB" w:rsidRDefault="00817C73" w:rsidP="004B4F98">
            <w:pPr>
              <w:jc w:val="center"/>
              <w:rPr>
                <w:del w:id="560" w:author="Borja Gonzalez" w:date="2017-09-28T15:51:00Z"/>
              </w:rPr>
            </w:pPr>
          </w:p>
        </w:tc>
        <w:tc>
          <w:tcPr>
            <w:tcW w:w="851" w:type="dxa"/>
            <w:vAlign w:val="center"/>
          </w:tcPr>
          <w:p w14:paraId="1E66AFCB" w14:textId="64558FF6" w:rsidR="00817C73" w:rsidDel="00532ADB" w:rsidRDefault="00817C73" w:rsidP="00532ADB">
            <w:pPr>
              <w:jc w:val="center"/>
              <w:rPr>
                <w:del w:id="561" w:author="Borja Gonzalez" w:date="2017-09-28T15:51:00Z"/>
              </w:rPr>
            </w:pPr>
          </w:p>
        </w:tc>
        <w:tc>
          <w:tcPr>
            <w:tcW w:w="674" w:type="dxa"/>
            <w:vAlign w:val="center"/>
          </w:tcPr>
          <w:p w14:paraId="0C8A1CC9" w14:textId="4180C2C8" w:rsidR="00817C73" w:rsidDel="00532ADB" w:rsidRDefault="00817C73" w:rsidP="00532ADB">
            <w:pPr>
              <w:jc w:val="center"/>
              <w:rPr>
                <w:del w:id="562" w:author="Borja Gonzalez" w:date="2017-09-28T15:51:00Z"/>
              </w:rPr>
            </w:pPr>
          </w:p>
        </w:tc>
        <w:tc>
          <w:tcPr>
            <w:tcW w:w="674" w:type="dxa"/>
            <w:vAlign w:val="center"/>
          </w:tcPr>
          <w:p w14:paraId="297F004C" w14:textId="03BD5A83" w:rsidR="00817C73" w:rsidDel="00532ADB" w:rsidRDefault="00817C73" w:rsidP="00532ADB">
            <w:pPr>
              <w:jc w:val="center"/>
              <w:rPr>
                <w:del w:id="563" w:author="Borja Gonzalez" w:date="2017-09-28T15:51:00Z"/>
              </w:rPr>
            </w:pPr>
          </w:p>
        </w:tc>
        <w:tc>
          <w:tcPr>
            <w:tcW w:w="674" w:type="dxa"/>
            <w:vAlign w:val="center"/>
          </w:tcPr>
          <w:p w14:paraId="083B1CB5" w14:textId="1245FDA1" w:rsidR="00817C73" w:rsidDel="00532ADB" w:rsidRDefault="00817C73" w:rsidP="00532ADB">
            <w:pPr>
              <w:jc w:val="center"/>
              <w:rPr>
                <w:del w:id="564" w:author="Borja Gonzalez" w:date="2017-09-28T15:51:00Z"/>
              </w:rPr>
            </w:pPr>
          </w:p>
        </w:tc>
        <w:tc>
          <w:tcPr>
            <w:tcW w:w="674" w:type="dxa"/>
            <w:vAlign w:val="center"/>
          </w:tcPr>
          <w:p w14:paraId="5EC90EF7" w14:textId="221FB925" w:rsidR="00817C73" w:rsidDel="00532ADB" w:rsidRDefault="00817C73" w:rsidP="00532ADB">
            <w:pPr>
              <w:jc w:val="center"/>
              <w:rPr>
                <w:del w:id="565" w:author="Borja Gonzalez" w:date="2017-09-28T15:51:00Z"/>
              </w:rPr>
            </w:pPr>
          </w:p>
        </w:tc>
        <w:tc>
          <w:tcPr>
            <w:tcW w:w="674" w:type="dxa"/>
            <w:vAlign w:val="center"/>
          </w:tcPr>
          <w:p w14:paraId="624FF0F2" w14:textId="360E8800" w:rsidR="00817C73" w:rsidDel="00532ADB" w:rsidRDefault="00817C73" w:rsidP="00532ADB">
            <w:pPr>
              <w:jc w:val="center"/>
              <w:rPr>
                <w:del w:id="566" w:author="Borja Gonzalez" w:date="2017-09-28T15:51:00Z"/>
              </w:rPr>
            </w:pPr>
          </w:p>
        </w:tc>
        <w:tc>
          <w:tcPr>
            <w:tcW w:w="851" w:type="dxa"/>
            <w:vAlign w:val="center"/>
          </w:tcPr>
          <w:p w14:paraId="159481DB" w14:textId="66842D62" w:rsidR="00817C73" w:rsidDel="00532ADB" w:rsidRDefault="00817C73" w:rsidP="00532ADB">
            <w:pPr>
              <w:jc w:val="center"/>
              <w:rPr>
                <w:del w:id="567" w:author="Borja Gonzalez" w:date="2017-09-28T15:51:00Z"/>
              </w:rPr>
            </w:pPr>
          </w:p>
        </w:tc>
        <w:tc>
          <w:tcPr>
            <w:tcW w:w="674" w:type="dxa"/>
            <w:vAlign w:val="center"/>
          </w:tcPr>
          <w:p w14:paraId="2FDB5E3D" w14:textId="77CDEA15" w:rsidR="00817C73" w:rsidDel="00532ADB" w:rsidRDefault="00817C73" w:rsidP="00532ADB">
            <w:pPr>
              <w:jc w:val="center"/>
              <w:rPr>
                <w:del w:id="568" w:author="Borja Gonzalez" w:date="2017-09-28T15:51:00Z"/>
              </w:rPr>
            </w:pPr>
          </w:p>
        </w:tc>
        <w:tc>
          <w:tcPr>
            <w:tcW w:w="851" w:type="dxa"/>
            <w:vAlign w:val="center"/>
          </w:tcPr>
          <w:p w14:paraId="4A91F019" w14:textId="319A0D88" w:rsidR="00817C73" w:rsidDel="00532ADB" w:rsidRDefault="00817C73" w:rsidP="00532ADB">
            <w:pPr>
              <w:jc w:val="center"/>
              <w:rPr>
                <w:del w:id="569" w:author="Borja Gonzalez" w:date="2017-09-28T15:51:00Z"/>
              </w:rPr>
            </w:pPr>
          </w:p>
        </w:tc>
        <w:tc>
          <w:tcPr>
            <w:tcW w:w="674" w:type="dxa"/>
            <w:vAlign w:val="center"/>
          </w:tcPr>
          <w:p w14:paraId="0DBB1A56" w14:textId="7E05F571" w:rsidR="00817C73" w:rsidDel="00532ADB" w:rsidRDefault="00817C73" w:rsidP="00532ADB">
            <w:pPr>
              <w:jc w:val="center"/>
              <w:rPr>
                <w:del w:id="570" w:author="Borja Gonzalez" w:date="2017-09-28T15:51:00Z"/>
              </w:rPr>
            </w:pPr>
          </w:p>
        </w:tc>
      </w:tr>
      <w:tr w:rsidR="00532ADB" w:rsidDel="00532ADB" w14:paraId="42718DB0" w14:textId="64450D33" w:rsidTr="00532ADB">
        <w:trPr>
          <w:cantSplit/>
          <w:trHeight w:val="470"/>
          <w:del w:id="571" w:author="Borja Gonzalez" w:date="2017-09-28T15:51:00Z"/>
        </w:trPr>
        <w:tc>
          <w:tcPr>
            <w:tcW w:w="862" w:type="dxa"/>
            <w:vAlign w:val="center"/>
          </w:tcPr>
          <w:p w14:paraId="11DC74FB" w14:textId="083B73BE" w:rsidR="00817C73" w:rsidDel="00532ADB" w:rsidRDefault="00817C73" w:rsidP="0093234F">
            <w:pPr>
              <w:rPr>
                <w:del w:id="572" w:author="Borja Gonzalez" w:date="2017-09-28T15:51:00Z"/>
              </w:rPr>
            </w:pPr>
            <w:del w:id="573" w:author="Borja Gonzalez" w:date="2017-09-28T15:51:00Z">
              <w:r w:rsidDel="00532ADB">
                <w:delText>CU2</w:delText>
              </w:r>
            </w:del>
          </w:p>
        </w:tc>
        <w:tc>
          <w:tcPr>
            <w:tcW w:w="851" w:type="dxa"/>
            <w:vAlign w:val="center"/>
          </w:tcPr>
          <w:p w14:paraId="2E548B8B" w14:textId="6BD3FBD0" w:rsidR="00817C73" w:rsidDel="00532ADB" w:rsidRDefault="00817C73" w:rsidP="00F45CE8">
            <w:pPr>
              <w:jc w:val="center"/>
              <w:rPr>
                <w:del w:id="574" w:author="Borja Gonzalez" w:date="2017-09-28T15:51:00Z"/>
              </w:rPr>
            </w:pPr>
          </w:p>
        </w:tc>
        <w:tc>
          <w:tcPr>
            <w:tcW w:w="674" w:type="dxa"/>
            <w:vAlign w:val="center"/>
          </w:tcPr>
          <w:p w14:paraId="51808571" w14:textId="3E7058D1" w:rsidR="00817C73" w:rsidDel="00532ADB" w:rsidRDefault="00817C73" w:rsidP="00F45CE8">
            <w:pPr>
              <w:jc w:val="center"/>
              <w:rPr>
                <w:del w:id="575" w:author="Borja Gonzalez" w:date="2017-09-28T15:51:00Z"/>
              </w:rPr>
            </w:pPr>
          </w:p>
        </w:tc>
        <w:tc>
          <w:tcPr>
            <w:tcW w:w="674" w:type="dxa"/>
            <w:vAlign w:val="center"/>
          </w:tcPr>
          <w:p w14:paraId="4A8C2C19" w14:textId="2826A37B" w:rsidR="00817C73" w:rsidDel="00532ADB" w:rsidRDefault="00817C73" w:rsidP="00B24E68">
            <w:pPr>
              <w:jc w:val="center"/>
              <w:rPr>
                <w:del w:id="576" w:author="Borja Gonzalez" w:date="2017-09-28T15:51:00Z"/>
              </w:rPr>
            </w:pPr>
            <w:del w:id="57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37CD4D35" w14:textId="6D5A660B" w:rsidR="00817C73" w:rsidDel="00532ADB" w:rsidRDefault="00817C73" w:rsidP="004B4F98">
            <w:pPr>
              <w:jc w:val="center"/>
              <w:rPr>
                <w:del w:id="578" w:author="Borja Gonzalez" w:date="2017-09-28T15:51:00Z"/>
              </w:rPr>
            </w:pPr>
          </w:p>
        </w:tc>
        <w:tc>
          <w:tcPr>
            <w:tcW w:w="851" w:type="dxa"/>
            <w:vAlign w:val="center"/>
          </w:tcPr>
          <w:p w14:paraId="20D5733E" w14:textId="4009B553" w:rsidR="00817C73" w:rsidDel="00532ADB" w:rsidRDefault="00817C73" w:rsidP="00532ADB">
            <w:pPr>
              <w:jc w:val="center"/>
              <w:rPr>
                <w:del w:id="579" w:author="Borja Gonzalez" w:date="2017-09-28T15:51:00Z"/>
              </w:rPr>
            </w:pPr>
          </w:p>
        </w:tc>
        <w:tc>
          <w:tcPr>
            <w:tcW w:w="674" w:type="dxa"/>
            <w:vAlign w:val="center"/>
          </w:tcPr>
          <w:p w14:paraId="7E849212" w14:textId="4F7DF869" w:rsidR="00817C73" w:rsidDel="00532ADB" w:rsidRDefault="00817C73" w:rsidP="00532ADB">
            <w:pPr>
              <w:jc w:val="center"/>
              <w:rPr>
                <w:del w:id="580" w:author="Borja Gonzalez" w:date="2017-09-28T15:51:00Z"/>
              </w:rPr>
            </w:pPr>
          </w:p>
        </w:tc>
        <w:tc>
          <w:tcPr>
            <w:tcW w:w="674" w:type="dxa"/>
            <w:vAlign w:val="center"/>
          </w:tcPr>
          <w:p w14:paraId="3EE4B852" w14:textId="2EAFA405" w:rsidR="00817C73" w:rsidDel="00532ADB" w:rsidRDefault="00817C73" w:rsidP="00532ADB">
            <w:pPr>
              <w:jc w:val="center"/>
              <w:rPr>
                <w:del w:id="581" w:author="Borja Gonzalez" w:date="2017-09-28T15:51:00Z"/>
              </w:rPr>
            </w:pPr>
          </w:p>
        </w:tc>
        <w:tc>
          <w:tcPr>
            <w:tcW w:w="674" w:type="dxa"/>
            <w:vAlign w:val="center"/>
          </w:tcPr>
          <w:p w14:paraId="677FFE53" w14:textId="23341F6C" w:rsidR="00817C73" w:rsidDel="00532ADB" w:rsidRDefault="00817C73" w:rsidP="00532ADB">
            <w:pPr>
              <w:jc w:val="center"/>
              <w:rPr>
                <w:del w:id="582" w:author="Borja Gonzalez" w:date="2017-09-28T15:51:00Z"/>
              </w:rPr>
            </w:pPr>
          </w:p>
        </w:tc>
        <w:tc>
          <w:tcPr>
            <w:tcW w:w="674" w:type="dxa"/>
            <w:vAlign w:val="center"/>
          </w:tcPr>
          <w:p w14:paraId="344C9C81" w14:textId="21A63047" w:rsidR="00817C73" w:rsidDel="00532ADB" w:rsidRDefault="00817C73" w:rsidP="00532ADB">
            <w:pPr>
              <w:jc w:val="center"/>
              <w:rPr>
                <w:del w:id="583" w:author="Borja Gonzalez" w:date="2017-09-28T15:51:00Z"/>
              </w:rPr>
            </w:pPr>
          </w:p>
        </w:tc>
        <w:tc>
          <w:tcPr>
            <w:tcW w:w="674" w:type="dxa"/>
            <w:vAlign w:val="center"/>
          </w:tcPr>
          <w:p w14:paraId="7A1CDF58" w14:textId="7F96D68D" w:rsidR="00817C73" w:rsidDel="00532ADB" w:rsidRDefault="00817C73" w:rsidP="00532ADB">
            <w:pPr>
              <w:jc w:val="center"/>
              <w:rPr>
                <w:del w:id="584" w:author="Borja Gonzalez" w:date="2017-09-28T15:51:00Z"/>
              </w:rPr>
            </w:pPr>
          </w:p>
        </w:tc>
        <w:tc>
          <w:tcPr>
            <w:tcW w:w="851" w:type="dxa"/>
            <w:vAlign w:val="center"/>
          </w:tcPr>
          <w:p w14:paraId="13172352" w14:textId="58B1D95B" w:rsidR="00817C73" w:rsidDel="00532ADB" w:rsidRDefault="00817C73" w:rsidP="00532ADB">
            <w:pPr>
              <w:jc w:val="center"/>
              <w:rPr>
                <w:del w:id="585" w:author="Borja Gonzalez" w:date="2017-09-28T15:51:00Z"/>
              </w:rPr>
            </w:pPr>
          </w:p>
        </w:tc>
        <w:tc>
          <w:tcPr>
            <w:tcW w:w="674" w:type="dxa"/>
            <w:vAlign w:val="center"/>
          </w:tcPr>
          <w:p w14:paraId="40B1350B" w14:textId="39EC54E5" w:rsidR="00817C73" w:rsidDel="00532ADB" w:rsidRDefault="00817C73" w:rsidP="00532ADB">
            <w:pPr>
              <w:jc w:val="center"/>
              <w:rPr>
                <w:del w:id="586" w:author="Borja Gonzalez" w:date="2017-09-28T15:51:00Z"/>
              </w:rPr>
            </w:pPr>
          </w:p>
        </w:tc>
        <w:tc>
          <w:tcPr>
            <w:tcW w:w="851" w:type="dxa"/>
            <w:vAlign w:val="center"/>
          </w:tcPr>
          <w:p w14:paraId="427E4C8B" w14:textId="3A81B10E" w:rsidR="00817C73" w:rsidDel="00532ADB" w:rsidRDefault="00817C73" w:rsidP="00532ADB">
            <w:pPr>
              <w:jc w:val="center"/>
              <w:rPr>
                <w:del w:id="587" w:author="Borja Gonzalez" w:date="2017-09-28T15:51:00Z"/>
              </w:rPr>
            </w:pPr>
          </w:p>
        </w:tc>
        <w:tc>
          <w:tcPr>
            <w:tcW w:w="674" w:type="dxa"/>
            <w:vAlign w:val="center"/>
          </w:tcPr>
          <w:p w14:paraId="694CCD6C" w14:textId="1C723417" w:rsidR="00817C73" w:rsidDel="00532ADB" w:rsidRDefault="00817C73" w:rsidP="00532ADB">
            <w:pPr>
              <w:jc w:val="center"/>
              <w:rPr>
                <w:del w:id="588" w:author="Borja Gonzalez" w:date="2017-09-28T15:51:00Z"/>
              </w:rPr>
            </w:pPr>
          </w:p>
        </w:tc>
      </w:tr>
      <w:tr w:rsidR="00532ADB" w:rsidDel="00532ADB" w14:paraId="76D58232" w14:textId="5E7B09B3" w:rsidTr="00532ADB">
        <w:trPr>
          <w:cantSplit/>
          <w:trHeight w:val="490"/>
          <w:del w:id="589" w:author="Borja Gonzalez" w:date="2017-09-28T15:51:00Z"/>
        </w:trPr>
        <w:tc>
          <w:tcPr>
            <w:tcW w:w="862" w:type="dxa"/>
            <w:vAlign w:val="center"/>
          </w:tcPr>
          <w:p w14:paraId="19557088" w14:textId="48185C3B" w:rsidR="00817C73" w:rsidDel="00532ADB" w:rsidRDefault="00817C73" w:rsidP="0093234F">
            <w:pPr>
              <w:rPr>
                <w:del w:id="590" w:author="Borja Gonzalez" w:date="2017-09-28T15:51:00Z"/>
              </w:rPr>
            </w:pPr>
            <w:del w:id="591" w:author="Borja Gonzalez" w:date="2017-09-28T15:51:00Z">
              <w:r w:rsidDel="00532ADB">
                <w:delText>CU3</w:delText>
              </w:r>
            </w:del>
          </w:p>
        </w:tc>
        <w:tc>
          <w:tcPr>
            <w:tcW w:w="851" w:type="dxa"/>
            <w:vAlign w:val="center"/>
          </w:tcPr>
          <w:p w14:paraId="729DB6C7" w14:textId="69972331" w:rsidR="00817C73" w:rsidDel="00532ADB" w:rsidRDefault="00817C73" w:rsidP="00F45CE8">
            <w:pPr>
              <w:jc w:val="center"/>
              <w:rPr>
                <w:del w:id="592" w:author="Borja Gonzalez" w:date="2017-09-28T15:51:00Z"/>
              </w:rPr>
            </w:pPr>
          </w:p>
        </w:tc>
        <w:tc>
          <w:tcPr>
            <w:tcW w:w="674" w:type="dxa"/>
            <w:vAlign w:val="center"/>
          </w:tcPr>
          <w:p w14:paraId="7DCAD1D7" w14:textId="662DEDE2" w:rsidR="00817C73" w:rsidDel="00532ADB" w:rsidRDefault="00817C73" w:rsidP="00F45CE8">
            <w:pPr>
              <w:jc w:val="center"/>
              <w:rPr>
                <w:del w:id="593" w:author="Borja Gonzalez" w:date="2017-09-28T15:51:00Z"/>
              </w:rPr>
            </w:pPr>
          </w:p>
        </w:tc>
        <w:tc>
          <w:tcPr>
            <w:tcW w:w="674" w:type="dxa"/>
            <w:vAlign w:val="center"/>
          </w:tcPr>
          <w:p w14:paraId="68E12D66" w14:textId="0B0BE433" w:rsidR="00817C73" w:rsidDel="00532ADB" w:rsidRDefault="00817C73" w:rsidP="00B24E68">
            <w:pPr>
              <w:jc w:val="center"/>
              <w:rPr>
                <w:del w:id="594" w:author="Borja Gonzalez" w:date="2017-09-28T15:51:00Z"/>
              </w:rPr>
            </w:pPr>
          </w:p>
        </w:tc>
        <w:tc>
          <w:tcPr>
            <w:tcW w:w="851" w:type="dxa"/>
            <w:vAlign w:val="center"/>
          </w:tcPr>
          <w:p w14:paraId="5B71ADE9" w14:textId="623E3DFC" w:rsidR="00817C73" w:rsidRPr="00580CB8" w:rsidDel="00532ADB" w:rsidRDefault="00817C73" w:rsidP="004B4F98">
            <w:pPr>
              <w:jc w:val="center"/>
              <w:rPr>
                <w:del w:id="595" w:author="Borja Gonzalez" w:date="2017-09-28T15:51:00Z"/>
                <w:rFonts w:ascii="Menlo Regular" w:eastAsia="Times New Roman" w:hAnsi="Menlo Regular" w:cs="Menlo Regular"/>
                <w:color w:val="222222"/>
                <w:sz w:val="40"/>
                <w:szCs w:val="40"/>
                <w:shd w:val="clear" w:color="auto" w:fill="FFFFFF"/>
              </w:rPr>
            </w:pPr>
            <w:del w:id="59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60C09CB9" w14:textId="08DCD500" w:rsidR="00817C73" w:rsidRPr="00580CB8" w:rsidDel="00532ADB" w:rsidRDefault="00817C73" w:rsidP="00532ADB">
            <w:pPr>
              <w:jc w:val="center"/>
              <w:rPr>
                <w:del w:id="597" w:author="Borja Gonzalez" w:date="2017-09-28T15:51:00Z"/>
                <w:rFonts w:ascii="Menlo Regular" w:eastAsia="Times New Roman" w:hAnsi="Menlo Regular" w:cs="Menlo Regular"/>
                <w:color w:val="222222"/>
                <w:sz w:val="40"/>
                <w:szCs w:val="40"/>
                <w:shd w:val="clear" w:color="auto" w:fill="FFFFFF"/>
              </w:rPr>
            </w:pPr>
            <w:del w:id="59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1978B7B" w14:textId="3C231049" w:rsidR="00817C73" w:rsidDel="00532ADB" w:rsidRDefault="00817C73" w:rsidP="00532ADB">
            <w:pPr>
              <w:jc w:val="center"/>
              <w:rPr>
                <w:del w:id="599" w:author="Borja Gonzalez" w:date="2017-09-28T15:51:00Z"/>
              </w:rPr>
            </w:pPr>
            <w:del w:id="60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4DCEB6F7" w14:textId="28348B13" w:rsidR="00817C73" w:rsidDel="00532ADB" w:rsidRDefault="00817C73" w:rsidP="00532ADB">
            <w:pPr>
              <w:jc w:val="center"/>
              <w:rPr>
                <w:del w:id="601" w:author="Borja Gonzalez" w:date="2017-09-28T15:51:00Z"/>
              </w:rPr>
            </w:pPr>
          </w:p>
        </w:tc>
        <w:tc>
          <w:tcPr>
            <w:tcW w:w="674" w:type="dxa"/>
            <w:vAlign w:val="center"/>
          </w:tcPr>
          <w:p w14:paraId="0E4DEDF0" w14:textId="02C8277B" w:rsidR="00817C73" w:rsidDel="00532ADB" w:rsidRDefault="00817C73" w:rsidP="00532ADB">
            <w:pPr>
              <w:jc w:val="center"/>
              <w:rPr>
                <w:del w:id="602" w:author="Borja Gonzalez" w:date="2017-09-28T15:51:00Z"/>
              </w:rPr>
            </w:pPr>
          </w:p>
        </w:tc>
        <w:tc>
          <w:tcPr>
            <w:tcW w:w="674" w:type="dxa"/>
            <w:vAlign w:val="center"/>
          </w:tcPr>
          <w:p w14:paraId="5EADB93F" w14:textId="539F4969" w:rsidR="00817C73" w:rsidDel="00532ADB" w:rsidRDefault="00817C73" w:rsidP="00532ADB">
            <w:pPr>
              <w:jc w:val="center"/>
              <w:rPr>
                <w:del w:id="603" w:author="Borja Gonzalez" w:date="2017-09-28T15:51:00Z"/>
              </w:rPr>
            </w:pPr>
          </w:p>
        </w:tc>
        <w:tc>
          <w:tcPr>
            <w:tcW w:w="674" w:type="dxa"/>
            <w:vAlign w:val="center"/>
          </w:tcPr>
          <w:p w14:paraId="49A89468" w14:textId="20D0360A" w:rsidR="00817C73" w:rsidDel="00532ADB" w:rsidRDefault="00817C73" w:rsidP="00532ADB">
            <w:pPr>
              <w:jc w:val="center"/>
              <w:rPr>
                <w:del w:id="604" w:author="Borja Gonzalez" w:date="2017-09-28T15:51:00Z"/>
              </w:rPr>
            </w:pPr>
          </w:p>
        </w:tc>
        <w:tc>
          <w:tcPr>
            <w:tcW w:w="851" w:type="dxa"/>
            <w:vAlign w:val="center"/>
          </w:tcPr>
          <w:p w14:paraId="5816623C" w14:textId="6EB5CF88" w:rsidR="00817C73" w:rsidDel="00532ADB" w:rsidRDefault="00817C73" w:rsidP="00532ADB">
            <w:pPr>
              <w:jc w:val="center"/>
              <w:rPr>
                <w:del w:id="605" w:author="Borja Gonzalez" w:date="2017-09-28T15:51:00Z"/>
              </w:rPr>
            </w:pPr>
          </w:p>
        </w:tc>
        <w:tc>
          <w:tcPr>
            <w:tcW w:w="674" w:type="dxa"/>
            <w:vAlign w:val="center"/>
          </w:tcPr>
          <w:p w14:paraId="6352308C" w14:textId="4FE7938F" w:rsidR="00817C73" w:rsidDel="00532ADB" w:rsidRDefault="00817C73" w:rsidP="00532ADB">
            <w:pPr>
              <w:jc w:val="center"/>
              <w:rPr>
                <w:del w:id="606" w:author="Borja Gonzalez" w:date="2017-09-28T15:51:00Z"/>
              </w:rPr>
            </w:pPr>
          </w:p>
        </w:tc>
        <w:tc>
          <w:tcPr>
            <w:tcW w:w="851" w:type="dxa"/>
            <w:vAlign w:val="center"/>
          </w:tcPr>
          <w:p w14:paraId="1D3BD93F" w14:textId="0214B83C" w:rsidR="00817C73" w:rsidDel="00532ADB" w:rsidRDefault="00817C73" w:rsidP="00532ADB">
            <w:pPr>
              <w:jc w:val="center"/>
              <w:rPr>
                <w:del w:id="607" w:author="Borja Gonzalez" w:date="2017-09-28T15:51:00Z"/>
              </w:rPr>
            </w:pPr>
          </w:p>
        </w:tc>
        <w:tc>
          <w:tcPr>
            <w:tcW w:w="674" w:type="dxa"/>
            <w:vAlign w:val="center"/>
          </w:tcPr>
          <w:p w14:paraId="631D51BC" w14:textId="6FEC7CC2" w:rsidR="00817C73" w:rsidDel="00532ADB" w:rsidRDefault="00817C73" w:rsidP="00532ADB">
            <w:pPr>
              <w:jc w:val="center"/>
              <w:rPr>
                <w:del w:id="608" w:author="Borja Gonzalez" w:date="2017-09-28T15:51:00Z"/>
              </w:rPr>
            </w:pPr>
          </w:p>
        </w:tc>
      </w:tr>
      <w:tr w:rsidR="00532ADB" w:rsidDel="00532ADB" w14:paraId="53368B66" w14:textId="4A14219D" w:rsidTr="00532ADB">
        <w:trPr>
          <w:cantSplit/>
          <w:trHeight w:val="470"/>
          <w:del w:id="609" w:author="Borja Gonzalez" w:date="2017-09-28T15:51:00Z"/>
        </w:trPr>
        <w:tc>
          <w:tcPr>
            <w:tcW w:w="862" w:type="dxa"/>
            <w:vAlign w:val="center"/>
          </w:tcPr>
          <w:p w14:paraId="77F09D64" w14:textId="31300619" w:rsidR="00817C73" w:rsidDel="00532ADB" w:rsidRDefault="00817C73" w:rsidP="0093234F">
            <w:pPr>
              <w:rPr>
                <w:del w:id="610" w:author="Borja Gonzalez" w:date="2017-09-28T15:51:00Z"/>
              </w:rPr>
            </w:pPr>
            <w:del w:id="611" w:author="Borja Gonzalez" w:date="2017-09-28T15:51:00Z">
              <w:r w:rsidDel="00532ADB">
                <w:delText>CU4</w:delText>
              </w:r>
            </w:del>
          </w:p>
        </w:tc>
        <w:tc>
          <w:tcPr>
            <w:tcW w:w="851" w:type="dxa"/>
            <w:vAlign w:val="center"/>
          </w:tcPr>
          <w:p w14:paraId="0BB00E07" w14:textId="1A66C068" w:rsidR="00817C73" w:rsidDel="00532ADB" w:rsidRDefault="00817C73" w:rsidP="00F45CE8">
            <w:pPr>
              <w:jc w:val="center"/>
              <w:rPr>
                <w:del w:id="612" w:author="Borja Gonzalez" w:date="2017-09-28T15:51:00Z"/>
              </w:rPr>
            </w:pPr>
          </w:p>
        </w:tc>
        <w:tc>
          <w:tcPr>
            <w:tcW w:w="674" w:type="dxa"/>
            <w:vAlign w:val="center"/>
          </w:tcPr>
          <w:p w14:paraId="64D2EE73" w14:textId="72F008A8" w:rsidR="00817C73" w:rsidDel="00532ADB" w:rsidRDefault="00817C73" w:rsidP="00F45CE8">
            <w:pPr>
              <w:jc w:val="center"/>
              <w:rPr>
                <w:del w:id="613" w:author="Borja Gonzalez" w:date="2017-09-28T15:51:00Z"/>
              </w:rPr>
            </w:pPr>
          </w:p>
        </w:tc>
        <w:tc>
          <w:tcPr>
            <w:tcW w:w="674" w:type="dxa"/>
            <w:vAlign w:val="center"/>
          </w:tcPr>
          <w:p w14:paraId="0B12ABFD" w14:textId="7D88FBAE" w:rsidR="00817C73" w:rsidDel="00532ADB" w:rsidRDefault="00817C73" w:rsidP="00B24E68">
            <w:pPr>
              <w:jc w:val="center"/>
              <w:rPr>
                <w:del w:id="614" w:author="Borja Gonzalez" w:date="2017-09-28T15:51:00Z"/>
              </w:rPr>
            </w:pPr>
          </w:p>
        </w:tc>
        <w:tc>
          <w:tcPr>
            <w:tcW w:w="851" w:type="dxa"/>
            <w:vAlign w:val="center"/>
          </w:tcPr>
          <w:p w14:paraId="5DD937BC" w14:textId="3B223815" w:rsidR="00817C73" w:rsidDel="00532ADB" w:rsidRDefault="00817C73" w:rsidP="004B4F98">
            <w:pPr>
              <w:jc w:val="center"/>
              <w:rPr>
                <w:del w:id="615" w:author="Borja Gonzalez" w:date="2017-09-28T15:51:00Z"/>
              </w:rPr>
            </w:pPr>
            <w:del w:id="61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0D497DEE" w14:textId="4AE9F227" w:rsidR="00817C73" w:rsidDel="00532ADB" w:rsidRDefault="00817C73" w:rsidP="00532ADB">
            <w:pPr>
              <w:jc w:val="center"/>
              <w:rPr>
                <w:del w:id="617" w:author="Borja Gonzalez" w:date="2017-09-28T15:51:00Z"/>
              </w:rPr>
            </w:pPr>
            <w:del w:id="61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65CC633" w14:textId="0BFB8D66" w:rsidR="00817C73" w:rsidDel="00532ADB" w:rsidRDefault="00817C73" w:rsidP="00532ADB">
            <w:pPr>
              <w:jc w:val="center"/>
              <w:rPr>
                <w:del w:id="619" w:author="Borja Gonzalez" w:date="2017-09-28T15:51:00Z"/>
              </w:rPr>
            </w:pPr>
          </w:p>
        </w:tc>
        <w:tc>
          <w:tcPr>
            <w:tcW w:w="674" w:type="dxa"/>
            <w:vAlign w:val="center"/>
          </w:tcPr>
          <w:p w14:paraId="102C82B3" w14:textId="706ADBC3" w:rsidR="00817C73" w:rsidDel="00532ADB" w:rsidRDefault="00817C73" w:rsidP="00532ADB">
            <w:pPr>
              <w:jc w:val="center"/>
              <w:rPr>
                <w:del w:id="620" w:author="Borja Gonzalez" w:date="2017-09-28T15:51:00Z"/>
              </w:rPr>
            </w:pPr>
            <w:del w:id="62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169EBD49" w14:textId="4E7DC019" w:rsidR="00817C73" w:rsidDel="00532ADB" w:rsidRDefault="00817C73" w:rsidP="00532ADB">
            <w:pPr>
              <w:jc w:val="center"/>
              <w:rPr>
                <w:del w:id="622" w:author="Borja Gonzalez" w:date="2017-09-28T15:51:00Z"/>
              </w:rPr>
            </w:pPr>
          </w:p>
        </w:tc>
        <w:tc>
          <w:tcPr>
            <w:tcW w:w="674" w:type="dxa"/>
            <w:vAlign w:val="center"/>
          </w:tcPr>
          <w:p w14:paraId="62D04C18" w14:textId="493F6D73" w:rsidR="00817C73" w:rsidDel="00532ADB" w:rsidRDefault="00817C73" w:rsidP="00532ADB">
            <w:pPr>
              <w:jc w:val="center"/>
              <w:rPr>
                <w:del w:id="623" w:author="Borja Gonzalez" w:date="2017-09-28T15:51:00Z"/>
              </w:rPr>
            </w:pPr>
          </w:p>
        </w:tc>
        <w:tc>
          <w:tcPr>
            <w:tcW w:w="674" w:type="dxa"/>
            <w:vAlign w:val="center"/>
          </w:tcPr>
          <w:p w14:paraId="6C0425DC" w14:textId="2156C3F9" w:rsidR="00817C73" w:rsidDel="00532ADB" w:rsidRDefault="00817C73" w:rsidP="00532ADB">
            <w:pPr>
              <w:jc w:val="center"/>
              <w:rPr>
                <w:del w:id="624" w:author="Borja Gonzalez" w:date="2017-09-28T15:51:00Z"/>
              </w:rPr>
            </w:pPr>
          </w:p>
        </w:tc>
        <w:tc>
          <w:tcPr>
            <w:tcW w:w="851" w:type="dxa"/>
            <w:vAlign w:val="center"/>
          </w:tcPr>
          <w:p w14:paraId="011BA72A" w14:textId="18A8F037" w:rsidR="00817C73" w:rsidDel="00532ADB" w:rsidRDefault="00817C73" w:rsidP="00532ADB">
            <w:pPr>
              <w:jc w:val="center"/>
              <w:rPr>
                <w:del w:id="625" w:author="Borja Gonzalez" w:date="2017-09-28T15:51:00Z"/>
              </w:rPr>
            </w:pPr>
          </w:p>
        </w:tc>
        <w:tc>
          <w:tcPr>
            <w:tcW w:w="674" w:type="dxa"/>
            <w:vAlign w:val="center"/>
          </w:tcPr>
          <w:p w14:paraId="762D4D66" w14:textId="24142FC5" w:rsidR="00817C73" w:rsidDel="00532ADB" w:rsidRDefault="00817C73" w:rsidP="00532ADB">
            <w:pPr>
              <w:jc w:val="center"/>
              <w:rPr>
                <w:del w:id="626" w:author="Borja Gonzalez" w:date="2017-09-28T15:51:00Z"/>
              </w:rPr>
            </w:pPr>
          </w:p>
        </w:tc>
        <w:tc>
          <w:tcPr>
            <w:tcW w:w="851" w:type="dxa"/>
            <w:vAlign w:val="center"/>
          </w:tcPr>
          <w:p w14:paraId="453D52A2" w14:textId="35795E7A" w:rsidR="00817C73" w:rsidDel="00532ADB" w:rsidRDefault="00817C73" w:rsidP="00532ADB">
            <w:pPr>
              <w:jc w:val="center"/>
              <w:rPr>
                <w:del w:id="627" w:author="Borja Gonzalez" w:date="2017-09-28T15:51:00Z"/>
              </w:rPr>
            </w:pPr>
          </w:p>
        </w:tc>
        <w:tc>
          <w:tcPr>
            <w:tcW w:w="674" w:type="dxa"/>
            <w:vAlign w:val="center"/>
          </w:tcPr>
          <w:p w14:paraId="42FF3239" w14:textId="0C2A33DB" w:rsidR="00817C73" w:rsidDel="00532ADB" w:rsidRDefault="00817C73" w:rsidP="00532ADB">
            <w:pPr>
              <w:jc w:val="center"/>
              <w:rPr>
                <w:del w:id="628" w:author="Borja Gonzalez" w:date="2017-09-28T15:51:00Z"/>
              </w:rPr>
            </w:pPr>
          </w:p>
        </w:tc>
      </w:tr>
      <w:tr w:rsidR="00532ADB" w:rsidDel="00532ADB" w14:paraId="2EA75E72" w14:textId="47195A7B" w:rsidTr="00532ADB">
        <w:trPr>
          <w:cantSplit/>
          <w:trHeight w:val="490"/>
          <w:del w:id="629" w:author="Borja Gonzalez" w:date="2017-09-28T15:51:00Z"/>
        </w:trPr>
        <w:tc>
          <w:tcPr>
            <w:tcW w:w="862" w:type="dxa"/>
            <w:vAlign w:val="center"/>
          </w:tcPr>
          <w:p w14:paraId="6E8EA7F6" w14:textId="015A61B3" w:rsidR="00817C73" w:rsidDel="00532ADB" w:rsidRDefault="00817C73" w:rsidP="0093234F">
            <w:pPr>
              <w:rPr>
                <w:del w:id="630" w:author="Borja Gonzalez" w:date="2017-09-28T15:51:00Z"/>
              </w:rPr>
            </w:pPr>
            <w:del w:id="631" w:author="Borja Gonzalez" w:date="2017-09-28T15:51:00Z">
              <w:r w:rsidDel="00532ADB">
                <w:delText>CU5</w:delText>
              </w:r>
            </w:del>
          </w:p>
        </w:tc>
        <w:tc>
          <w:tcPr>
            <w:tcW w:w="851" w:type="dxa"/>
            <w:vAlign w:val="center"/>
          </w:tcPr>
          <w:p w14:paraId="10DB897C" w14:textId="0362C575" w:rsidR="00817C73" w:rsidDel="00532ADB" w:rsidRDefault="00817C73" w:rsidP="00F45CE8">
            <w:pPr>
              <w:jc w:val="center"/>
              <w:rPr>
                <w:del w:id="632" w:author="Borja Gonzalez" w:date="2017-09-28T15:51:00Z"/>
              </w:rPr>
            </w:pPr>
          </w:p>
        </w:tc>
        <w:tc>
          <w:tcPr>
            <w:tcW w:w="674" w:type="dxa"/>
            <w:vAlign w:val="center"/>
          </w:tcPr>
          <w:p w14:paraId="71CE7563" w14:textId="7F3DBA2C" w:rsidR="00817C73" w:rsidDel="00532ADB" w:rsidRDefault="00817C73" w:rsidP="00F45CE8">
            <w:pPr>
              <w:jc w:val="center"/>
              <w:rPr>
                <w:del w:id="633" w:author="Borja Gonzalez" w:date="2017-09-28T15:51:00Z"/>
              </w:rPr>
            </w:pPr>
          </w:p>
        </w:tc>
        <w:tc>
          <w:tcPr>
            <w:tcW w:w="674" w:type="dxa"/>
            <w:vAlign w:val="center"/>
          </w:tcPr>
          <w:p w14:paraId="187A3BE5" w14:textId="7E1C16CF" w:rsidR="00817C73" w:rsidDel="00532ADB" w:rsidRDefault="00817C73" w:rsidP="00B24E68">
            <w:pPr>
              <w:jc w:val="center"/>
              <w:rPr>
                <w:del w:id="634" w:author="Borja Gonzalez" w:date="2017-09-28T15:51:00Z"/>
              </w:rPr>
            </w:pPr>
          </w:p>
        </w:tc>
        <w:tc>
          <w:tcPr>
            <w:tcW w:w="851" w:type="dxa"/>
            <w:vAlign w:val="center"/>
          </w:tcPr>
          <w:p w14:paraId="29BEC274" w14:textId="16A408A6" w:rsidR="00817C73" w:rsidDel="00532ADB" w:rsidRDefault="00817C73" w:rsidP="004B4F98">
            <w:pPr>
              <w:jc w:val="center"/>
              <w:rPr>
                <w:del w:id="635" w:author="Borja Gonzalez" w:date="2017-09-28T15:51:00Z"/>
              </w:rPr>
            </w:pPr>
          </w:p>
        </w:tc>
        <w:tc>
          <w:tcPr>
            <w:tcW w:w="851" w:type="dxa"/>
            <w:vAlign w:val="center"/>
          </w:tcPr>
          <w:p w14:paraId="1EE85BB4" w14:textId="2DEC8F1D" w:rsidR="00817C73" w:rsidDel="00532ADB" w:rsidRDefault="00817C73" w:rsidP="00532ADB">
            <w:pPr>
              <w:jc w:val="center"/>
              <w:rPr>
                <w:del w:id="636" w:author="Borja Gonzalez" w:date="2017-09-28T15:51:00Z"/>
              </w:rPr>
            </w:pPr>
          </w:p>
        </w:tc>
        <w:tc>
          <w:tcPr>
            <w:tcW w:w="674" w:type="dxa"/>
            <w:vAlign w:val="center"/>
          </w:tcPr>
          <w:p w14:paraId="24588D72" w14:textId="673B17F6" w:rsidR="00817C73" w:rsidDel="00532ADB" w:rsidRDefault="00817C73" w:rsidP="00532ADB">
            <w:pPr>
              <w:jc w:val="center"/>
              <w:rPr>
                <w:del w:id="637" w:author="Borja Gonzalez" w:date="2017-09-28T15:51:00Z"/>
              </w:rPr>
            </w:pPr>
          </w:p>
        </w:tc>
        <w:tc>
          <w:tcPr>
            <w:tcW w:w="674" w:type="dxa"/>
            <w:vAlign w:val="center"/>
          </w:tcPr>
          <w:p w14:paraId="74370C4D" w14:textId="61131CB2" w:rsidR="00817C73" w:rsidDel="00532ADB" w:rsidRDefault="00817C73" w:rsidP="00532ADB">
            <w:pPr>
              <w:jc w:val="center"/>
              <w:rPr>
                <w:del w:id="638" w:author="Borja Gonzalez" w:date="2017-09-28T15:51:00Z"/>
              </w:rPr>
            </w:pPr>
          </w:p>
        </w:tc>
        <w:tc>
          <w:tcPr>
            <w:tcW w:w="674" w:type="dxa"/>
            <w:vAlign w:val="center"/>
          </w:tcPr>
          <w:p w14:paraId="7EDFE785" w14:textId="0F4BE22F" w:rsidR="00817C73" w:rsidDel="00532ADB" w:rsidRDefault="00817C73" w:rsidP="00532ADB">
            <w:pPr>
              <w:jc w:val="center"/>
              <w:rPr>
                <w:del w:id="639" w:author="Borja Gonzalez" w:date="2017-09-28T15:51:00Z"/>
              </w:rPr>
            </w:pPr>
            <w:del w:id="64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EC1DBC4" w14:textId="6D30DB05" w:rsidR="00817C73" w:rsidDel="00532ADB" w:rsidRDefault="00817C73" w:rsidP="00532ADB">
            <w:pPr>
              <w:jc w:val="center"/>
              <w:rPr>
                <w:del w:id="641" w:author="Borja Gonzalez" w:date="2017-09-28T15:51:00Z"/>
              </w:rPr>
            </w:pPr>
          </w:p>
        </w:tc>
        <w:tc>
          <w:tcPr>
            <w:tcW w:w="674" w:type="dxa"/>
            <w:vAlign w:val="center"/>
          </w:tcPr>
          <w:p w14:paraId="1E18D130" w14:textId="064F46A1" w:rsidR="00817C73" w:rsidDel="00532ADB" w:rsidRDefault="00817C73" w:rsidP="00532ADB">
            <w:pPr>
              <w:jc w:val="center"/>
              <w:rPr>
                <w:del w:id="642" w:author="Borja Gonzalez" w:date="2017-09-28T15:51:00Z"/>
              </w:rPr>
            </w:pPr>
          </w:p>
        </w:tc>
        <w:tc>
          <w:tcPr>
            <w:tcW w:w="851" w:type="dxa"/>
            <w:vAlign w:val="center"/>
          </w:tcPr>
          <w:p w14:paraId="21CD851D" w14:textId="2A55530D" w:rsidR="00817C73" w:rsidDel="00532ADB" w:rsidRDefault="00817C73" w:rsidP="00532ADB">
            <w:pPr>
              <w:jc w:val="center"/>
              <w:rPr>
                <w:del w:id="643" w:author="Borja Gonzalez" w:date="2017-09-28T15:51:00Z"/>
              </w:rPr>
            </w:pPr>
          </w:p>
        </w:tc>
        <w:tc>
          <w:tcPr>
            <w:tcW w:w="674" w:type="dxa"/>
            <w:vAlign w:val="center"/>
          </w:tcPr>
          <w:p w14:paraId="391DCFF7" w14:textId="265FD4EB" w:rsidR="00817C73" w:rsidDel="00532ADB" w:rsidRDefault="00817C73" w:rsidP="00532ADB">
            <w:pPr>
              <w:jc w:val="center"/>
              <w:rPr>
                <w:del w:id="644" w:author="Borja Gonzalez" w:date="2017-09-28T15:51:00Z"/>
              </w:rPr>
            </w:pPr>
          </w:p>
        </w:tc>
        <w:tc>
          <w:tcPr>
            <w:tcW w:w="851" w:type="dxa"/>
            <w:vAlign w:val="center"/>
          </w:tcPr>
          <w:p w14:paraId="4B5B36BD" w14:textId="457801E1" w:rsidR="00817C73" w:rsidDel="00532ADB" w:rsidRDefault="00817C73" w:rsidP="00532ADB">
            <w:pPr>
              <w:jc w:val="center"/>
              <w:rPr>
                <w:del w:id="645" w:author="Borja Gonzalez" w:date="2017-09-28T15:51:00Z"/>
              </w:rPr>
            </w:pPr>
          </w:p>
        </w:tc>
        <w:tc>
          <w:tcPr>
            <w:tcW w:w="674" w:type="dxa"/>
            <w:vAlign w:val="center"/>
          </w:tcPr>
          <w:p w14:paraId="47C0130B" w14:textId="27ECEBA8" w:rsidR="00817C73" w:rsidDel="00532ADB" w:rsidRDefault="00817C73" w:rsidP="00532ADB">
            <w:pPr>
              <w:jc w:val="center"/>
              <w:rPr>
                <w:del w:id="646" w:author="Borja Gonzalez" w:date="2017-09-28T15:51:00Z"/>
              </w:rPr>
            </w:pPr>
          </w:p>
        </w:tc>
      </w:tr>
      <w:tr w:rsidR="00532ADB" w:rsidDel="00532ADB" w14:paraId="0F8899CA" w14:textId="5F64B651" w:rsidTr="00532ADB">
        <w:trPr>
          <w:cantSplit/>
          <w:trHeight w:val="470"/>
          <w:del w:id="647" w:author="Borja Gonzalez" w:date="2017-09-28T15:51:00Z"/>
        </w:trPr>
        <w:tc>
          <w:tcPr>
            <w:tcW w:w="862" w:type="dxa"/>
            <w:vAlign w:val="center"/>
          </w:tcPr>
          <w:p w14:paraId="65DEFFE6" w14:textId="32B10158" w:rsidR="00817C73" w:rsidDel="00532ADB" w:rsidRDefault="00817C73" w:rsidP="0093234F">
            <w:pPr>
              <w:rPr>
                <w:del w:id="648" w:author="Borja Gonzalez" w:date="2017-09-28T15:51:00Z"/>
              </w:rPr>
            </w:pPr>
            <w:del w:id="649" w:author="Borja Gonzalez" w:date="2017-09-28T15:51:00Z">
              <w:r w:rsidDel="00532ADB">
                <w:delText>CU6</w:delText>
              </w:r>
            </w:del>
          </w:p>
        </w:tc>
        <w:tc>
          <w:tcPr>
            <w:tcW w:w="851" w:type="dxa"/>
            <w:vAlign w:val="center"/>
          </w:tcPr>
          <w:p w14:paraId="250A38D0" w14:textId="4B8D4C95" w:rsidR="00817C73" w:rsidDel="00532ADB" w:rsidRDefault="00817C73" w:rsidP="00F45CE8">
            <w:pPr>
              <w:jc w:val="center"/>
              <w:rPr>
                <w:del w:id="650" w:author="Borja Gonzalez" w:date="2017-09-28T15:51:00Z"/>
              </w:rPr>
            </w:pPr>
          </w:p>
        </w:tc>
        <w:tc>
          <w:tcPr>
            <w:tcW w:w="674" w:type="dxa"/>
            <w:vAlign w:val="center"/>
          </w:tcPr>
          <w:p w14:paraId="370BF525" w14:textId="06BFD224" w:rsidR="00817C73" w:rsidDel="00532ADB" w:rsidRDefault="00817C73" w:rsidP="00F45CE8">
            <w:pPr>
              <w:jc w:val="center"/>
              <w:rPr>
                <w:del w:id="651" w:author="Borja Gonzalez" w:date="2017-09-28T15:51:00Z"/>
              </w:rPr>
            </w:pPr>
          </w:p>
        </w:tc>
        <w:tc>
          <w:tcPr>
            <w:tcW w:w="674" w:type="dxa"/>
            <w:vAlign w:val="center"/>
          </w:tcPr>
          <w:p w14:paraId="60C85711" w14:textId="07ED52AC" w:rsidR="00817C73" w:rsidDel="00532ADB" w:rsidRDefault="00817C73" w:rsidP="00B24E68">
            <w:pPr>
              <w:jc w:val="center"/>
              <w:rPr>
                <w:del w:id="652" w:author="Borja Gonzalez" w:date="2017-09-28T15:51:00Z"/>
              </w:rPr>
            </w:pPr>
          </w:p>
        </w:tc>
        <w:tc>
          <w:tcPr>
            <w:tcW w:w="851" w:type="dxa"/>
            <w:vAlign w:val="center"/>
          </w:tcPr>
          <w:p w14:paraId="48135C58" w14:textId="4C9C138C" w:rsidR="00817C73" w:rsidDel="00532ADB" w:rsidRDefault="00817C73" w:rsidP="004B4F98">
            <w:pPr>
              <w:jc w:val="center"/>
              <w:rPr>
                <w:del w:id="653" w:author="Borja Gonzalez" w:date="2017-09-28T15:51:00Z"/>
              </w:rPr>
            </w:pPr>
            <w:del w:id="65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133668DF" w14:textId="07568C67" w:rsidR="00817C73" w:rsidDel="00532ADB" w:rsidRDefault="00817C73" w:rsidP="00532ADB">
            <w:pPr>
              <w:jc w:val="center"/>
              <w:rPr>
                <w:del w:id="655" w:author="Borja Gonzalez" w:date="2017-09-28T15:51:00Z"/>
              </w:rPr>
            </w:pPr>
            <w:del w:id="65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0C12416" w14:textId="1E55124D" w:rsidR="00817C73" w:rsidDel="00532ADB" w:rsidRDefault="00817C73" w:rsidP="00532ADB">
            <w:pPr>
              <w:jc w:val="center"/>
              <w:rPr>
                <w:del w:id="657" w:author="Borja Gonzalez" w:date="2017-09-28T15:51:00Z"/>
              </w:rPr>
            </w:pPr>
          </w:p>
        </w:tc>
        <w:tc>
          <w:tcPr>
            <w:tcW w:w="674" w:type="dxa"/>
            <w:vAlign w:val="center"/>
          </w:tcPr>
          <w:p w14:paraId="0C920B9B" w14:textId="40ABE75E" w:rsidR="00817C73" w:rsidDel="00532ADB" w:rsidRDefault="00817C73" w:rsidP="00532ADB">
            <w:pPr>
              <w:jc w:val="center"/>
              <w:rPr>
                <w:del w:id="658" w:author="Borja Gonzalez" w:date="2017-09-28T15:51:00Z"/>
              </w:rPr>
            </w:pPr>
          </w:p>
        </w:tc>
        <w:tc>
          <w:tcPr>
            <w:tcW w:w="674" w:type="dxa"/>
            <w:vAlign w:val="center"/>
          </w:tcPr>
          <w:p w14:paraId="59D3E1D8" w14:textId="1DD7E15C" w:rsidR="00817C73" w:rsidDel="00532ADB" w:rsidRDefault="00817C73" w:rsidP="00532ADB">
            <w:pPr>
              <w:jc w:val="center"/>
              <w:rPr>
                <w:del w:id="659" w:author="Borja Gonzalez" w:date="2017-09-28T15:51:00Z"/>
              </w:rPr>
            </w:pPr>
          </w:p>
        </w:tc>
        <w:tc>
          <w:tcPr>
            <w:tcW w:w="674" w:type="dxa"/>
            <w:vAlign w:val="center"/>
          </w:tcPr>
          <w:p w14:paraId="308C0B13" w14:textId="12206F3A" w:rsidR="00817C73" w:rsidDel="00532ADB" w:rsidRDefault="00817C73" w:rsidP="00532ADB">
            <w:pPr>
              <w:jc w:val="center"/>
              <w:rPr>
                <w:del w:id="660" w:author="Borja Gonzalez" w:date="2017-09-28T15:51:00Z"/>
              </w:rPr>
            </w:pPr>
            <w:del w:id="66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791B3C5" w14:textId="0157CBEE" w:rsidR="00817C73" w:rsidDel="00532ADB" w:rsidRDefault="00817C73" w:rsidP="00532ADB">
            <w:pPr>
              <w:jc w:val="center"/>
              <w:rPr>
                <w:del w:id="662" w:author="Borja Gonzalez" w:date="2017-09-28T15:51:00Z"/>
              </w:rPr>
            </w:pPr>
          </w:p>
        </w:tc>
        <w:tc>
          <w:tcPr>
            <w:tcW w:w="851" w:type="dxa"/>
            <w:vAlign w:val="center"/>
          </w:tcPr>
          <w:p w14:paraId="7C4DF2E3" w14:textId="2037245B" w:rsidR="00817C73" w:rsidDel="00532ADB" w:rsidRDefault="00817C73" w:rsidP="00532ADB">
            <w:pPr>
              <w:jc w:val="center"/>
              <w:rPr>
                <w:del w:id="663" w:author="Borja Gonzalez" w:date="2017-09-28T15:51:00Z"/>
              </w:rPr>
            </w:pPr>
          </w:p>
        </w:tc>
        <w:tc>
          <w:tcPr>
            <w:tcW w:w="674" w:type="dxa"/>
            <w:vAlign w:val="center"/>
          </w:tcPr>
          <w:p w14:paraId="7BAA3433" w14:textId="7E7A880E" w:rsidR="00817C73" w:rsidDel="00532ADB" w:rsidRDefault="00817C73" w:rsidP="00532ADB">
            <w:pPr>
              <w:jc w:val="center"/>
              <w:rPr>
                <w:del w:id="664" w:author="Borja Gonzalez" w:date="2017-09-28T15:51:00Z"/>
              </w:rPr>
            </w:pPr>
          </w:p>
        </w:tc>
        <w:tc>
          <w:tcPr>
            <w:tcW w:w="851" w:type="dxa"/>
            <w:vAlign w:val="center"/>
          </w:tcPr>
          <w:p w14:paraId="62D5EE20" w14:textId="3DC273FD" w:rsidR="00817C73" w:rsidDel="00532ADB" w:rsidRDefault="00817C73" w:rsidP="00532ADB">
            <w:pPr>
              <w:jc w:val="center"/>
              <w:rPr>
                <w:del w:id="665" w:author="Borja Gonzalez" w:date="2017-09-28T15:51:00Z"/>
              </w:rPr>
            </w:pPr>
          </w:p>
        </w:tc>
        <w:tc>
          <w:tcPr>
            <w:tcW w:w="674" w:type="dxa"/>
            <w:vAlign w:val="center"/>
          </w:tcPr>
          <w:p w14:paraId="4BA18C1A" w14:textId="67E88C8C" w:rsidR="00817C73" w:rsidDel="00532ADB" w:rsidRDefault="00817C73" w:rsidP="00532ADB">
            <w:pPr>
              <w:jc w:val="center"/>
              <w:rPr>
                <w:del w:id="666" w:author="Borja Gonzalez" w:date="2017-09-28T15:51:00Z"/>
              </w:rPr>
            </w:pPr>
          </w:p>
        </w:tc>
      </w:tr>
      <w:tr w:rsidR="00532ADB" w:rsidDel="00532ADB" w14:paraId="2C1E9CED" w14:textId="37BFC1A1" w:rsidTr="00532ADB">
        <w:trPr>
          <w:cantSplit/>
          <w:trHeight w:val="490"/>
          <w:del w:id="667" w:author="Borja Gonzalez" w:date="2017-09-28T15:51:00Z"/>
        </w:trPr>
        <w:tc>
          <w:tcPr>
            <w:tcW w:w="862" w:type="dxa"/>
            <w:vAlign w:val="center"/>
          </w:tcPr>
          <w:p w14:paraId="068093C8" w14:textId="35B32B00" w:rsidR="00817C73" w:rsidDel="00532ADB" w:rsidRDefault="00817C73" w:rsidP="0093234F">
            <w:pPr>
              <w:rPr>
                <w:del w:id="668" w:author="Borja Gonzalez" w:date="2017-09-28T15:51:00Z"/>
              </w:rPr>
            </w:pPr>
            <w:del w:id="669" w:author="Borja Gonzalez" w:date="2017-09-28T15:51:00Z">
              <w:r w:rsidDel="00532ADB">
                <w:delText>CU7</w:delText>
              </w:r>
            </w:del>
          </w:p>
        </w:tc>
        <w:tc>
          <w:tcPr>
            <w:tcW w:w="851" w:type="dxa"/>
            <w:vAlign w:val="center"/>
          </w:tcPr>
          <w:p w14:paraId="6B138BA4" w14:textId="35857638" w:rsidR="00817C73" w:rsidDel="00532ADB" w:rsidRDefault="00817C73" w:rsidP="00F45CE8">
            <w:pPr>
              <w:jc w:val="center"/>
              <w:rPr>
                <w:del w:id="670" w:author="Borja Gonzalez" w:date="2017-09-28T15:51:00Z"/>
              </w:rPr>
            </w:pPr>
          </w:p>
        </w:tc>
        <w:tc>
          <w:tcPr>
            <w:tcW w:w="674" w:type="dxa"/>
            <w:vAlign w:val="center"/>
          </w:tcPr>
          <w:p w14:paraId="0DB21861" w14:textId="5C15064D" w:rsidR="00817C73" w:rsidDel="00532ADB" w:rsidRDefault="00817C73" w:rsidP="00F45CE8">
            <w:pPr>
              <w:jc w:val="center"/>
              <w:rPr>
                <w:del w:id="671" w:author="Borja Gonzalez" w:date="2017-09-28T15:51:00Z"/>
              </w:rPr>
            </w:pPr>
          </w:p>
        </w:tc>
        <w:tc>
          <w:tcPr>
            <w:tcW w:w="674" w:type="dxa"/>
            <w:vAlign w:val="center"/>
          </w:tcPr>
          <w:p w14:paraId="045E07F9" w14:textId="2D9FAE83" w:rsidR="00817C73" w:rsidDel="00532ADB" w:rsidRDefault="00817C73" w:rsidP="00B24E68">
            <w:pPr>
              <w:jc w:val="center"/>
              <w:rPr>
                <w:del w:id="672" w:author="Borja Gonzalez" w:date="2017-09-28T15:51:00Z"/>
              </w:rPr>
            </w:pPr>
          </w:p>
        </w:tc>
        <w:tc>
          <w:tcPr>
            <w:tcW w:w="851" w:type="dxa"/>
            <w:vAlign w:val="center"/>
          </w:tcPr>
          <w:p w14:paraId="56C01BC0" w14:textId="4C4D054F" w:rsidR="00817C73" w:rsidDel="00532ADB" w:rsidRDefault="00817C73" w:rsidP="004B4F98">
            <w:pPr>
              <w:jc w:val="center"/>
              <w:rPr>
                <w:del w:id="673" w:author="Borja Gonzalez" w:date="2017-09-28T15:51:00Z"/>
              </w:rPr>
            </w:pPr>
            <w:del w:id="67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DDF438C" w14:textId="1FE73FD7" w:rsidR="00817C73" w:rsidDel="00532ADB" w:rsidRDefault="00817C73" w:rsidP="00532ADB">
            <w:pPr>
              <w:jc w:val="center"/>
              <w:rPr>
                <w:del w:id="675" w:author="Borja Gonzalez" w:date="2017-09-28T15:51:00Z"/>
              </w:rPr>
            </w:pPr>
            <w:del w:id="67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664A0EB" w14:textId="0588CBBD" w:rsidR="00817C73" w:rsidDel="00532ADB" w:rsidRDefault="00817C73" w:rsidP="00532ADB">
            <w:pPr>
              <w:jc w:val="center"/>
              <w:rPr>
                <w:del w:id="677" w:author="Borja Gonzalez" w:date="2017-09-28T15:51:00Z"/>
              </w:rPr>
            </w:pPr>
          </w:p>
        </w:tc>
        <w:tc>
          <w:tcPr>
            <w:tcW w:w="674" w:type="dxa"/>
            <w:vAlign w:val="center"/>
          </w:tcPr>
          <w:p w14:paraId="7D7E1974" w14:textId="6BFCC0B6" w:rsidR="00817C73" w:rsidDel="00532ADB" w:rsidRDefault="00817C73" w:rsidP="00532ADB">
            <w:pPr>
              <w:jc w:val="center"/>
              <w:rPr>
                <w:del w:id="678" w:author="Borja Gonzalez" w:date="2017-09-28T15:51:00Z"/>
              </w:rPr>
            </w:pPr>
          </w:p>
        </w:tc>
        <w:tc>
          <w:tcPr>
            <w:tcW w:w="674" w:type="dxa"/>
            <w:vAlign w:val="center"/>
          </w:tcPr>
          <w:p w14:paraId="69A37F48" w14:textId="5A7A0904" w:rsidR="00817C73" w:rsidDel="00532ADB" w:rsidRDefault="00817C73" w:rsidP="00532ADB">
            <w:pPr>
              <w:jc w:val="center"/>
              <w:rPr>
                <w:del w:id="679" w:author="Borja Gonzalez" w:date="2017-09-28T15:51:00Z"/>
              </w:rPr>
            </w:pPr>
          </w:p>
        </w:tc>
        <w:tc>
          <w:tcPr>
            <w:tcW w:w="674" w:type="dxa"/>
            <w:vAlign w:val="center"/>
          </w:tcPr>
          <w:p w14:paraId="4056EF02" w14:textId="16B8C4E2" w:rsidR="00817C73" w:rsidDel="00532ADB" w:rsidRDefault="00817C73" w:rsidP="00532ADB">
            <w:pPr>
              <w:jc w:val="center"/>
              <w:rPr>
                <w:del w:id="680" w:author="Borja Gonzalez" w:date="2017-09-28T15:51:00Z"/>
              </w:rPr>
            </w:pPr>
          </w:p>
        </w:tc>
        <w:tc>
          <w:tcPr>
            <w:tcW w:w="674" w:type="dxa"/>
            <w:vAlign w:val="center"/>
          </w:tcPr>
          <w:p w14:paraId="621BF13F" w14:textId="62171C64" w:rsidR="00817C73" w:rsidDel="00532ADB" w:rsidRDefault="00817C73" w:rsidP="00532ADB">
            <w:pPr>
              <w:jc w:val="center"/>
              <w:rPr>
                <w:del w:id="681" w:author="Borja Gonzalez" w:date="2017-09-28T15:51:00Z"/>
              </w:rPr>
            </w:pPr>
            <w:del w:id="68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7FACFF1" w14:textId="0FB646EC" w:rsidR="00817C73" w:rsidDel="00532ADB" w:rsidRDefault="00817C73" w:rsidP="00532ADB">
            <w:pPr>
              <w:jc w:val="center"/>
              <w:rPr>
                <w:del w:id="683" w:author="Borja Gonzalez" w:date="2017-09-28T15:51:00Z"/>
              </w:rPr>
            </w:pPr>
            <w:del w:id="68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502EFB3" w14:textId="5ECB8EB8" w:rsidR="00817C73" w:rsidDel="00532ADB" w:rsidRDefault="00817C73" w:rsidP="00532ADB">
            <w:pPr>
              <w:jc w:val="center"/>
              <w:rPr>
                <w:del w:id="685" w:author="Borja Gonzalez" w:date="2017-09-28T15:51:00Z"/>
              </w:rPr>
            </w:pPr>
          </w:p>
        </w:tc>
        <w:tc>
          <w:tcPr>
            <w:tcW w:w="851" w:type="dxa"/>
            <w:vAlign w:val="center"/>
          </w:tcPr>
          <w:p w14:paraId="2DA4BF88" w14:textId="422F1185" w:rsidR="00817C73" w:rsidDel="00532ADB" w:rsidRDefault="00817C73" w:rsidP="00532ADB">
            <w:pPr>
              <w:jc w:val="center"/>
              <w:rPr>
                <w:del w:id="686" w:author="Borja Gonzalez" w:date="2017-09-28T15:51:00Z"/>
              </w:rPr>
            </w:pPr>
          </w:p>
        </w:tc>
        <w:tc>
          <w:tcPr>
            <w:tcW w:w="674" w:type="dxa"/>
            <w:vAlign w:val="center"/>
          </w:tcPr>
          <w:p w14:paraId="3CB2A2DC" w14:textId="22BFEBA4" w:rsidR="00817C73" w:rsidDel="00532ADB" w:rsidRDefault="00817C73" w:rsidP="00532ADB">
            <w:pPr>
              <w:jc w:val="center"/>
              <w:rPr>
                <w:del w:id="687" w:author="Borja Gonzalez" w:date="2017-09-28T15:51:00Z"/>
              </w:rPr>
            </w:pPr>
          </w:p>
        </w:tc>
      </w:tr>
      <w:tr w:rsidR="00532ADB" w:rsidDel="00532ADB" w14:paraId="6B5235DD" w14:textId="72B65EB7" w:rsidTr="00532ADB">
        <w:trPr>
          <w:cantSplit/>
          <w:trHeight w:val="490"/>
          <w:del w:id="688" w:author="Borja Gonzalez" w:date="2017-09-28T15:51:00Z"/>
        </w:trPr>
        <w:tc>
          <w:tcPr>
            <w:tcW w:w="862" w:type="dxa"/>
            <w:vAlign w:val="center"/>
          </w:tcPr>
          <w:p w14:paraId="2D77031F" w14:textId="5274092A" w:rsidR="00817C73" w:rsidDel="00532ADB" w:rsidRDefault="00817C73" w:rsidP="0093234F">
            <w:pPr>
              <w:rPr>
                <w:del w:id="689" w:author="Borja Gonzalez" w:date="2017-09-28T15:51:00Z"/>
              </w:rPr>
            </w:pPr>
            <w:del w:id="690" w:author="Borja Gonzalez" w:date="2017-09-28T15:51:00Z">
              <w:r w:rsidDel="00532ADB">
                <w:delText>CU8</w:delText>
              </w:r>
            </w:del>
          </w:p>
        </w:tc>
        <w:tc>
          <w:tcPr>
            <w:tcW w:w="851" w:type="dxa"/>
            <w:vAlign w:val="center"/>
          </w:tcPr>
          <w:p w14:paraId="3C72C441" w14:textId="48907BA1" w:rsidR="00817C73" w:rsidDel="00532ADB" w:rsidRDefault="00817C73" w:rsidP="00F45CE8">
            <w:pPr>
              <w:jc w:val="center"/>
              <w:rPr>
                <w:del w:id="691" w:author="Borja Gonzalez" w:date="2017-09-28T15:51:00Z"/>
              </w:rPr>
            </w:pPr>
          </w:p>
        </w:tc>
        <w:tc>
          <w:tcPr>
            <w:tcW w:w="674" w:type="dxa"/>
            <w:vAlign w:val="center"/>
          </w:tcPr>
          <w:p w14:paraId="49BF79A1" w14:textId="69E3B47D" w:rsidR="00817C73" w:rsidDel="00532ADB" w:rsidRDefault="00817C73" w:rsidP="00F45CE8">
            <w:pPr>
              <w:jc w:val="center"/>
              <w:rPr>
                <w:del w:id="692" w:author="Borja Gonzalez" w:date="2017-09-28T15:51:00Z"/>
              </w:rPr>
            </w:pPr>
          </w:p>
        </w:tc>
        <w:tc>
          <w:tcPr>
            <w:tcW w:w="674" w:type="dxa"/>
            <w:vAlign w:val="center"/>
          </w:tcPr>
          <w:p w14:paraId="51A9E643" w14:textId="5F9019EB" w:rsidR="00817C73" w:rsidDel="00532ADB" w:rsidRDefault="00817C73" w:rsidP="00B24E68">
            <w:pPr>
              <w:jc w:val="center"/>
              <w:rPr>
                <w:del w:id="693" w:author="Borja Gonzalez" w:date="2017-09-28T15:51:00Z"/>
              </w:rPr>
            </w:pPr>
          </w:p>
        </w:tc>
        <w:tc>
          <w:tcPr>
            <w:tcW w:w="851" w:type="dxa"/>
            <w:vAlign w:val="center"/>
          </w:tcPr>
          <w:p w14:paraId="3DD6DA90" w14:textId="363F2589" w:rsidR="00817C73" w:rsidDel="00532ADB" w:rsidRDefault="00817C73" w:rsidP="004B4F98">
            <w:pPr>
              <w:jc w:val="center"/>
              <w:rPr>
                <w:del w:id="694" w:author="Borja Gonzalez" w:date="2017-09-28T15:51:00Z"/>
              </w:rPr>
            </w:pPr>
          </w:p>
        </w:tc>
        <w:tc>
          <w:tcPr>
            <w:tcW w:w="851" w:type="dxa"/>
            <w:vAlign w:val="center"/>
          </w:tcPr>
          <w:p w14:paraId="4E7068F2" w14:textId="2F8FD874" w:rsidR="00817C73" w:rsidDel="00532ADB" w:rsidRDefault="00817C73" w:rsidP="00532ADB">
            <w:pPr>
              <w:jc w:val="center"/>
              <w:rPr>
                <w:del w:id="695" w:author="Borja Gonzalez" w:date="2017-09-28T15:51:00Z"/>
              </w:rPr>
            </w:pPr>
          </w:p>
        </w:tc>
        <w:tc>
          <w:tcPr>
            <w:tcW w:w="674" w:type="dxa"/>
            <w:vAlign w:val="center"/>
          </w:tcPr>
          <w:p w14:paraId="7DF36AD5" w14:textId="3C6FB242" w:rsidR="00817C73" w:rsidDel="00532ADB" w:rsidRDefault="00817C73" w:rsidP="00532ADB">
            <w:pPr>
              <w:jc w:val="center"/>
              <w:rPr>
                <w:del w:id="696" w:author="Borja Gonzalez" w:date="2017-09-28T15:51:00Z"/>
              </w:rPr>
            </w:pPr>
          </w:p>
        </w:tc>
        <w:tc>
          <w:tcPr>
            <w:tcW w:w="674" w:type="dxa"/>
            <w:vAlign w:val="center"/>
          </w:tcPr>
          <w:p w14:paraId="7E566D0E" w14:textId="241658D5" w:rsidR="00817C73" w:rsidDel="00532ADB" w:rsidRDefault="00817C73" w:rsidP="00532ADB">
            <w:pPr>
              <w:jc w:val="center"/>
              <w:rPr>
                <w:del w:id="697" w:author="Borja Gonzalez" w:date="2017-09-28T15:51:00Z"/>
              </w:rPr>
            </w:pPr>
          </w:p>
        </w:tc>
        <w:tc>
          <w:tcPr>
            <w:tcW w:w="674" w:type="dxa"/>
            <w:vAlign w:val="center"/>
          </w:tcPr>
          <w:p w14:paraId="54A29FB5" w14:textId="085AA877" w:rsidR="00817C73" w:rsidDel="00532ADB" w:rsidRDefault="00817C73" w:rsidP="00532ADB">
            <w:pPr>
              <w:jc w:val="center"/>
              <w:rPr>
                <w:del w:id="698" w:author="Borja Gonzalez" w:date="2017-09-28T15:51:00Z"/>
              </w:rPr>
            </w:pPr>
          </w:p>
        </w:tc>
        <w:tc>
          <w:tcPr>
            <w:tcW w:w="674" w:type="dxa"/>
            <w:vAlign w:val="center"/>
          </w:tcPr>
          <w:p w14:paraId="7DD5B2B3" w14:textId="18FDA2D7" w:rsidR="00817C73" w:rsidDel="00532ADB" w:rsidRDefault="00817C73" w:rsidP="00532ADB">
            <w:pPr>
              <w:jc w:val="center"/>
              <w:rPr>
                <w:del w:id="699" w:author="Borja Gonzalez" w:date="2017-09-28T15:51:00Z"/>
              </w:rPr>
            </w:pPr>
          </w:p>
        </w:tc>
        <w:tc>
          <w:tcPr>
            <w:tcW w:w="674" w:type="dxa"/>
            <w:vAlign w:val="center"/>
          </w:tcPr>
          <w:p w14:paraId="0A3575F7" w14:textId="555CE221" w:rsidR="00817C73" w:rsidDel="00532ADB" w:rsidRDefault="00817C73" w:rsidP="00532ADB">
            <w:pPr>
              <w:jc w:val="center"/>
              <w:rPr>
                <w:del w:id="700" w:author="Borja Gonzalez" w:date="2017-09-28T15:51:00Z"/>
              </w:rPr>
            </w:pPr>
          </w:p>
        </w:tc>
        <w:tc>
          <w:tcPr>
            <w:tcW w:w="851" w:type="dxa"/>
            <w:vAlign w:val="center"/>
          </w:tcPr>
          <w:p w14:paraId="3EE7C02B" w14:textId="675BE587" w:rsidR="00817C73" w:rsidRPr="00580CB8" w:rsidDel="00532ADB" w:rsidRDefault="00817C73" w:rsidP="00532ADB">
            <w:pPr>
              <w:jc w:val="center"/>
              <w:rPr>
                <w:del w:id="701" w:author="Borja Gonzalez" w:date="2017-09-28T15:51:00Z"/>
                <w:rFonts w:ascii="Menlo Regular" w:eastAsia="Times New Roman" w:hAnsi="Menlo Regular" w:cs="Menlo Regular"/>
                <w:color w:val="222222"/>
                <w:sz w:val="40"/>
                <w:szCs w:val="40"/>
                <w:shd w:val="clear" w:color="auto" w:fill="FFFFFF"/>
              </w:rPr>
            </w:pPr>
          </w:p>
        </w:tc>
        <w:tc>
          <w:tcPr>
            <w:tcW w:w="674" w:type="dxa"/>
            <w:vAlign w:val="center"/>
          </w:tcPr>
          <w:p w14:paraId="3FFB3ECD" w14:textId="39BBDCC4" w:rsidR="00817C73" w:rsidDel="00532ADB" w:rsidRDefault="00817C73" w:rsidP="00532ADB">
            <w:pPr>
              <w:jc w:val="center"/>
              <w:rPr>
                <w:del w:id="702" w:author="Borja Gonzalez" w:date="2017-09-28T15:51:00Z"/>
              </w:rPr>
            </w:pPr>
            <w:del w:id="70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59DAF000" w14:textId="771117ED" w:rsidR="00817C73" w:rsidDel="00532ADB" w:rsidRDefault="00817C73" w:rsidP="00532ADB">
            <w:pPr>
              <w:jc w:val="center"/>
              <w:rPr>
                <w:del w:id="704" w:author="Borja Gonzalez" w:date="2017-09-28T15:51:00Z"/>
              </w:rPr>
            </w:pPr>
          </w:p>
        </w:tc>
        <w:tc>
          <w:tcPr>
            <w:tcW w:w="674" w:type="dxa"/>
            <w:vAlign w:val="center"/>
          </w:tcPr>
          <w:p w14:paraId="24A50F8C" w14:textId="65CFDF4C" w:rsidR="00817C73" w:rsidDel="00532ADB" w:rsidRDefault="00817C73" w:rsidP="00532ADB">
            <w:pPr>
              <w:jc w:val="center"/>
              <w:rPr>
                <w:del w:id="705" w:author="Borja Gonzalez" w:date="2017-09-28T15:51:00Z"/>
              </w:rPr>
            </w:pPr>
          </w:p>
        </w:tc>
      </w:tr>
      <w:tr w:rsidR="00532ADB" w:rsidDel="00532ADB" w14:paraId="5647D01E" w14:textId="645A3CA5" w:rsidTr="00532ADB">
        <w:trPr>
          <w:cantSplit/>
          <w:trHeight w:val="490"/>
          <w:del w:id="706" w:author="Borja Gonzalez" w:date="2017-09-28T15:51:00Z"/>
        </w:trPr>
        <w:tc>
          <w:tcPr>
            <w:tcW w:w="862" w:type="dxa"/>
            <w:vAlign w:val="center"/>
          </w:tcPr>
          <w:p w14:paraId="4BE94E7A" w14:textId="595C9933" w:rsidR="00817C73" w:rsidDel="00532ADB" w:rsidRDefault="00817C73" w:rsidP="0093234F">
            <w:pPr>
              <w:rPr>
                <w:del w:id="707" w:author="Borja Gonzalez" w:date="2017-09-28T15:51:00Z"/>
              </w:rPr>
            </w:pPr>
            <w:del w:id="708" w:author="Borja Gonzalez" w:date="2017-09-28T15:51:00Z">
              <w:r w:rsidDel="00532ADB">
                <w:delText>CU9</w:delText>
              </w:r>
            </w:del>
          </w:p>
        </w:tc>
        <w:tc>
          <w:tcPr>
            <w:tcW w:w="851" w:type="dxa"/>
            <w:vAlign w:val="center"/>
          </w:tcPr>
          <w:p w14:paraId="39115860" w14:textId="506E2A25" w:rsidR="00817C73" w:rsidDel="00532ADB" w:rsidRDefault="00817C73" w:rsidP="00F45CE8">
            <w:pPr>
              <w:jc w:val="center"/>
              <w:rPr>
                <w:del w:id="709" w:author="Borja Gonzalez" w:date="2017-09-28T15:51:00Z"/>
              </w:rPr>
            </w:pPr>
          </w:p>
        </w:tc>
        <w:tc>
          <w:tcPr>
            <w:tcW w:w="674" w:type="dxa"/>
            <w:vAlign w:val="center"/>
          </w:tcPr>
          <w:p w14:paraId="50748D70" w14:textId="2D53A782" w:rsidR="00817C73" w:rsidDel="00532ADB" w:rsidRDefault="00817C73" w:rsidP="00F45CE8">
            <w:pPr>
              <w:jc w:val="center"/>
              <w:rPr>
                <w:del w:id="710" w:author="Borja Gonzalez" w:date="2017-09-28T15:51:00Z"/>
              </w:rPr>
            </w:pPr>
          </w:p>
        </w:tc>
        <w:tc>
          <w:tcPr>
            <w:tcW w:w="674" w:type="dxa"/>
            <w:vAlign w:val="center"/>
          </w:tcPr>
          <w:p w14:paraId="2262E9D7" w14:textId="7D4DE670" w:rsidR="00817C73" w:rsidDel="00532ADB" w:rsidRDefault="00817C73" w:rsidP="00B24E68">
            <w:pPr>
              <w:jc w:val="center"/>
              <w:rPr>
                <w:del w:id="711" w:author="Borja Gonzalez" w:date="2017-09-28T15:51:00Z"/>
              </w:rPr>
            </w:pPr>
          </w:p>
        </w:tc>
        <w:tc>
          <w:tcPr>
            <w:tcW w:w="851" w:type="dxa"/>
            <w:vAlign w:val="center"/>
          </w:tcPr>
          <w:p w14:paraId="62053272" w14:textId="308E4A14" w:rsidR="00817C73" w:rsidDel="00532ADB" w:rsidRDefault="00817C73" w:rsidP="004B4F98">
            <w:pPr>
              <w:jc w:val="center"/>
              <w:rPr>
                <w:del w:id="712" w:author="Borja Gonzalez" w:date="2017-09-28T15:51:00Z"/>
              </w:rPr>
            </w:pPr>
          </w:p>
        </w:tc>
        <w:tc>
          <w:tcPr>
            <w:tcW w:w="851" w:type="dxa"/>
            <w:vAlign w:val="center"/>
          </w:tcPr>
          <w:p w14:paraId="70EBB3B2" w14:textId="5DBCB09D" w:rsidR="00817C73" w:rsidDel="00532ADB" w:rsidRDefault="00817C73" w:rsidP="00532ADB">
            <w:pPr>
              <w:jc w:val="center"/>
              <w:rPr>
                <w:del w:id="713" w:author="Borja Gonzalez" w:date="2017-09-28T15:51:00Z"/>
              </w:rPr>
            </w:pPr>
          </w:p>
        </w:tc>
        <w:tc>
          <w:tcPr>
            <w:tcW w:w="674" w:type="dxa"/>
            <w:vAlign w:val="center"/>
          </w:tcPr>
          <w:p w14:paraId="47B1A303" w14:textId="2AD05E96" w:rsidR="00817C73" w:rsidDel="00532ADB" w:rsidRDefault="00817C73" w:rsidP="00532ADB">
            <w:pPr>
              <w:jc w:val="center"/>
              <w:rPr>
                <w:del w:id="714" w:author="Borja Gonzalez" w:date="2017-09-28T15:51:00Z"/>
              </w:rPr>
            </w:pPr>
          </w:p>
        </w:tc>
        <w:tc>
          <w:tcPr>
            <w:tcW w:w="674" w:type="dxa"/>
            <w:vAlign w:val="center"/>
          </w:tcPr>
          <w:p w14:paraId="04C795FE" w14:textId="16C97B62" w:rsidR="00817C73" w:rsidDel="00532ADB" w:rsidRDefault="00817C73" w:rsidP="00532ADB">
            <w:pPr>
              <w:jc w:val="center"/>
              <w:rPr>
                <w:del w:id="715" w:author="Borja Gonzalez" w:date="2017-09-28T15:51:00Z"/>
              </w:rPr>
            </w:pPr>
          </w:p>
        </w:tc>
        <w:tc>
          <w:tcPr>
            <w:tcW w:w="674" w:type="dxa"/>
            <w:vAlign w:val="center"/>
          </w:tcPr>
          <w:p w14:paraId="77D1D3F6" w14:textId="4A8F1EBD" w:rsidR="00817C73" w:rsidDel="00532ADB" w:rsidRDefault="00817C73" w:rsidP="00532ADB">
            <w:pPr>
              <w:jc w:val="center"/>
              <w:rPr>
                <w:del w:id="716" w:author="Borja Gonzalez" w:date="2017-09-28T15:51:00Z"/>
              </w:rPr>
            </w:pPr>
          </w:p>
        </w:tc>
        <w:tc>
          <w:tcPr>
            <w:tcW w:w="674" w:type="dxa"/>
            <w:vAlign w:val="center"/>
          </w:tcPr>
          <w:p w14:paraId="47BD8864" w14:textId="6F9B2514" w:rsidR="00817C73" w:rsidDel="00532ADB" w:rsidRDefault="00817C73" w:rsidP="00532ADB">
            <w:pPr>
              <w:jc w:val="center"/>
              <w:rPr>
                <w:del w:id="717" w:author="Borja Gonzalez" w:date="2017-09-28T15:51:00Z"/>
              </w:rPr>
            </w:pPr>
          </w:p>
        </w:tc>
        <w:tc>
          <w:tcPr>
            <w:tcW w:w="674" w:type="dxa"/>
            <w:vAlign w:val="center"/>
          </w:tcPr>
          <w:p w14:paraId="4D264044" w14:textId="2DEA6A1A" w:rsidR="00817C73" w:rsidDel="00532ADB" w:rsidRDefault="00817C73" w:rsidP="00532ADB">
            <w:pPr>
              <w:jc w:val="center"/>
              <w:rPr>
                <w:del w:id="718" w:author="Borja Gonzalez" w:date="2017-09-28T15:51:00Z"/>
              </w:rPr>
            </w:pPr>
          </w:p>
        </w:tc>
        <w:tc>
          <w:tcPr>
            <w:tcW w:w="851" w:type="dxa"/>
            <w:vAlign w:val="center"/>
          </w:tcPr>
          <w:p w14:paraId="079D0636" w14:textId="14F52869" w:rsidR="00817C73" w:rsidDel="00532ADB" w:rsidRDefault="00817C73" w:rsidP="00532ADB">
            <w:pPr>
              <w:jc w:val="center"/>
              <w:rPr>
                <w:del w:id="719" w:author="Borja Gonzalez" w:date="2017-09-28T15:51:00Z"/>
              </w:rPr>
            </w:pPr>
          </w:p>
        </w:tc>
        <w:tc>
          <w:tcPr>
            <w:tcW w:w="674" w:type="dxa"/>
            <w:vAlign w:val="center"/>
          </w:tcPr>
          <w:p w14:paraId="4F7C45AC" w14:textId="1C1C0A21" w:rsidR="00817C73" w:rsidDel="00532ADB" w:rsidRDefault="00817C73" w:rsidP="00532ADB">
            <w:pPr>
              <w:jc w:val="center"/>
              <w:rPr>
                <w:del w:id="720" w:author="Borja Gonzalez" w:date="2017-09-28T15:51:00Z"/>
              </w:rPr>
            </w:pPr>
          </w:p>
        </w:tc>
        <w:tc>
          <w:tcPr>
            <w:tcW w:w="851" w:type="dxa"/>
            <w:vAlign w:val="center"/>
          </w:tcPr>
          <w:p w14:paraId="1B76FCFD" w14:textId="7ABD607D" w:rsidR="00817C73" w:rsidRPr="00580CB8" w:rsidDel="00532ADB" w:rsidRDefault="00817C73" w:rsidP="00532ADB">
            <w:pPr>
              <w:jc w:val="center"/>
              <w:rPr>
                <w:del w:id="721" w:author="Borja Gonzalez" w:date="2017-09-28T15:51:00Z"/>
                <w:rFonts w:ascii="Menlo Regular" w:eastAsia="Times New Roman" w:hAnsi="Menlo Regular" w:cs="Menlo Regular"/>
                <w:color w:val="222222"/>
                <w:sz w:val="40"/>
                <w:szCs w:val="40"/>
                <w:shd w:val="clear" w:color="auto" w:fill="FFFFFF"/>
              </w:rPr>
            </w:pPr>
            <w:del w:id="72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D89B092" w14:textId="76DBABC9" w:rsidR="00817C73" w:rsidDel="00532ADB" w:rsidRDefault="00817C73" w:rsidP="00532ADB">
            <w:pPr>
              <w:jc w:val="center"/>
              <w:rPr>
                <w:del w:id="723" w:author="Borja Gonzalez" w:date="2017-09-28T15:51:00Z"/>
              </w:rPr>
            </w:pPr>
            <w:del w:id="72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r>
    </w:tbl>
    <w:p w14:paraId="58D23A63" w14:textId="77777777" w:rsidR="00532ADB" w:rsidRDefault="00532ADB" w:rsidP="00E671BF"/>
    <w:p w14:paraId="1416BFA2" w14:textId="7DD791F9" w:rsidR="00532ADB" w:rsidRDefault="00532ADB" w:rsidP="00E671BF"/>
    <w:p w14:paraId="47C27142" w14:textId="77777777" w:rsidR="00532ADB" w:rsidRDefault="00532ADB" w:rsidP="00E671BF"/>
    <w:p w14:paraId="097FCECA" w14:textId="66ABB50C" w:rsidR="00532ADB" w:rsidRDefault="00532ADB" w:rsidP="00E671BF"/>
    <w:p w14:paraId="072CDEBF" w14:textId="217EC8D0" w:rsidR="00532ADB" w:rsidRDefault="00532ADB" w:rsidP="00E671BF"/>
    <w:p w14:paraId="5F6A042D" w14:textId="364950E8" w:rsidR="00532ADB" w:rsidRDefault="00532ADB" w:rsidP="00E671BF"/>
    <w:p w14:paraId="012F146F" w14:textId="052DB2EF" w:rsidR="00532ADB" w:rsidRDefault="00532ADB" w:rsidP="00E671BF"/>
    <w:p w14:paraId="062F90E3" w14:textId="1584AFEE" w:rsidR="00532ADB" w:rsidRDefault="00103BEA" w:rsidP="00E671BF">
      <w:ins w:id="725" w:author="Borja Gonzalez" w:date="2017-09-29T13:23:00Z">
        <w:del w:id="726" w:author="GONZALEZ DIAZ, BORJA" w:date="2017-09-30T01:04:00Z">
          <w:r w:rsidDel="00891F58">
            <w:rPr>
              <w:noProof/>
              <w:lang w:eastAsia="es-ES_tradnl"/>
            </w:rPr>
            <mc:AlternateContent>
              <mc:Choice Requires="wps">
                <w:drawing>
                  <wp:anchor distT="0" distB="0" distL="114300" distR="114300" simplePos="0" relativeHeight="251673600" behindDoc="0" locked="0" layoutInCell="1" allowOverlap="1" wp14:anchorId="75A09BC4" wp14:editId="1E5DFCA1">
                    <wp:simplePos x="0" y="0"/>
                    <wp:positionH relativeFrom="column">
                      <wp:posOffset>-1153795</wp:posOffset>
                    </wp:positionH>
                    <wp:positionV relativeFrom="paragraph">
                      <wp:posOffset>198120</wp:posOffset>
                    </wp:positionV>
                    <wp:extent cx="7315200" cy="4458970"/>
                    <wp:effectExtent l="5715" t="19685" r="5715" b="0"/>
                    <wp:wrapSquare wrapText="bothSides"/>
                    <wp:docPr id="74"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727"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728">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890B04" w14:paraId="1E7945C7" w14:textId="77777777" w:rsidTr="008960CE">
                                  <w:trPr>
                                    <w:cantSplit/>
                                    <w:trHeight w:val="1194"/>
                                    <w:trPrChange w:id="729" w:author="Borja Gonzalez" w:date="2017-09-29T13:30:00Z">
                                      <w:trPr>
                                        <w:cantSplit/>
                                        <w:trHeight w:val="1194"/>
                                      </w:trPr>
                                    </w:trPrChange>
                                  </w:trPr>
                                  <w:tc>
                                    <w:tcPr>
                                      <w:tcW w:w="1074" w:type="dxa"/>
                                      <w:vAlign w:val="center"/>
                                      <w:tcPrChange w:id="730" w:author="Borja Gonzalez" w:date="2017-09-29T13:30:00Z">
                                        <w:tcPr>
                                          <w:tcW w:w="1074" w:type="dxa"/>
                                          <w:vAlign w:val="center"/>
                                        </w:tcPr>
                                      </w:tcPrChange>
                                    </w:tcPr>
                                    <w:p w14:paraId="597C9F79" w14:textId="77777777" w:rsidR="00890B04" w:rsidRDefault="00890B04" w:rsidP="008960CE">
                                      <w:r>
                                        <w:t>Casos de Uso</w:t>
                                      </w:r>
                                    </w:p>
                                  </w:tc>
                                  <w:tc>
                                    <w:tcPr>
                                      <w:tcW w:w="739" w:type="dxa"/>
                                      <w:vAlign w:val="center"/>
                                      <w:tcPrChange w:id="731" w:author="Borja Gonzalez" w:date="2017-09-29T13:30:00Z">
                                        <w:tcPr>
                                          <w:tcW w:w="739" w:type="dxa"/>
                                          <w:vAlign w:val="center"/>
                                        </w:tcPr>
                                      </w:tcPrChange>
                                    </w:tcPr>
                                    <w:p w14:paraId="1CFEC64B" w14:textId="77777777" w:rsidR="00890B04" w:rsidRDefault="00890B04" w:rsidP="008960CE">
                                      <w:r>
                                        <w:t>RF1</w:t>
                                      </w:r>
                                    </w:p>
                                  </w:tc>
                                  <w:tc>
                                    <w:tcPr>
                                      <w:tcW w:w="709" w:type="dxa"/>
                                      <w:vAlign w:val="center"/>
                                      <w:tcPrChange w:id="732" w:author="Borja Gonzalez" w:date="2017-09-29T13:30:00Z">
                                        <w:tcPr>
                                          <w:tcW w:w="709" w:type="dxa"/>
                                          <w:vAlign w:val="center"/>
                                        </w:tcPr>
                                      </w:tcPrChange>
                                    </w:tcPr>
                                    <w:p w14:paraId="7509DCD9" w14:textId="77777777" w:rsidR="00890B04" w:rsidRDefault="00890B04" w:rsidP="008960CE">
                                      <w:r>
                                        <w:t>RF2</w:t>
                                      </w:r>
                                    </w:p>
                                  </w:tc>
                                  <w:tc>
                                    <w:tcPr>
                                      <w:tcW w:w="709" w:type="dxa"/>
                                      <w:vAlign w:val="center"/>
                                      <w:tcPrChange w:id="733" w:author="Borja Gonzalez" w:date="2017-09-29T13:30:00Z">
                                        <w:tcPr>
                                          <w:tcW w:w="709" w:type="dxa"/>
                                          <w:vAlign w:val="center"/>
                                        </w:tcPr>
                                      </w:tcPrChange>
                                    </w:tcPr>
                                    <w:p w14:paraId="166A541D" w14:textId="77777777" w:rsidR="00890B04" w:rsidRDefault="00890B04" w:rsidP="008960CE">
                                      <w:r>
                                        <w:t>RF3</w:t>
                                      </w:r>
                                    </w:p>
                                  </w:tc>
                                  <w:tc>
                                    <w:tcPr>
                                      <w:tcW w:w="709" w:type="dxa"/>
                                      <w:vAlign w:val="center"/>
                                      <w:tcPrChange w:id="734" w:author="Borja Gonzalez" w:date="2017-09-29T13:30:00Z">
                                        <w:tcPr>
                                          <w:tcW w:w="709" w:type="dxa"/>
                                          <w:vAlign w:val="center"/>
                                        </w:tcPr>
                                      </w:tcPrChange>
                                    </w:tcPr>
                                    <w:p w14:paraId="0829A9F1" w14:textId="77777777" w:rsidR="00890B04" w:rsidRDefault="00890B04" w:rsidP="008960CE">
                                      <w:r>
                                        <w:t>RF4</w:t>
                                      </w:r>
                                    </w:p>
                                  </w:tc>
                                  <w:tc>
                                    <w:tcPr>
                                      <w:tcW w:w="708" w:type="dxa"/>
                                      <w:vAlign w:val="center"/>
                                      <w:tcPrChange w:id="735" w:author="Borja Gonzalez" w:date="2017-09-29T13:30:00Z">
                                        <w:tcPr>
                                          <w:tcW w:w="708" w:type="dxa"/>
                                          <w:vAlign w:val="center"/>
                                        </w:tcPr>
                                      </w:tcPrChange>
                                    </w:tcPr>
                                    <w:p w14:paraId="41692804" w14:textId="77777777" w:rsidR="00890B04" w:rsidRDefault="00890B04" w:rsidP="008960CE">
                                      <w:r>
                                        <w:t>RF5</w:t>
                                      </w:r>
                                    </w:p>
                                  </w:tc>
                                  <w:tc>
                                    <w:tcPr>
                                      <w:tcW w:w="709" w:type="dxa"/>
                                      <w:vAlign w:val="center"/>
                                      <w:tcPrChange w:id="736" w:author="Borja Gonzalez" w:date="2017-09-29T13:30:00Z">
                                        <w:tcPr>
                                          <w:tcW w:w="709" w:type="dxa"/>
                                          <w:vAlign w:val="center"/>
                                        </w:tcPr>
                                      </w:tcPrChange>
                                    </w:tcPr>
                                    <w:p w14:paraId="7A30F465" w14:textId="77777777" w:rsidR="00890B04" w:rsidRDefault="00890B04" w:rsidP="008960CE">
                                      <w:r>
                                        <w:t>RF6</w:t>
                                      </w:r>
                                    </w:p>
                                  </w:tc>
                                  <w:tc>
                                    <w:tcPr>
                                      <w:tcW w:w="709" w:type="dxa"/>
                                      <w:vAlign w:val="center"/>
                                      <w:tcPrChange w:id="737" w:author="Borja Gonzalez" w:date="2017-09-29T13:30:00Z">
                                        <w:tcPr>
                                          <w:tcW w:w="709" w:type="dxa"/>
                                          <w:vAlign w:val="center"/>
                                        </w:tcPr>
                                      </w:tcPrChange>
                                    </w:tcPr>
                                    <w:p w14:paraId="431CC9D1" w14:textId="77777777" w:rsidR="00890B04" w:rsidRDefault="00890B04" w:rsidP="008960CE">
                                      <w:r>
                                        <w:t>RF7</w:t>
                                      </w:r>
                                    </w:p>
                                  </w:tc>
                                  <w:tc>
                                    <w:tcPr>
                                      <w:tcW w:w="709" w:type="dxa"/>
                                      <w:vAlign w:val="center"/>
                                      <w:tcPrChange w:id="738" w:author="Borja Gonzalez" w:date="2017-09-29T13:30:00Z">
                                        <w:tcPr>
                                          <w:tcW w:w="709" w:type="dxa"/>
                                          <w:vAlign w:val="center"/>
                                        </w:tcPr>
                                      </w:tcPrChange>
                                    </w:tcPr>
                                    <w:p w14:paraId="42772BF8" w14:textId="77777777" w:rsidR="00890B04" w:rsidRDefault="00890B04" w:rsidP="008960CE">
                                      <w:r>
                                        <w:t>RF8</w:t>
                                      </w:r>
                                    </w:p>
                                  </w:tc>
                                  <w:tc>
                                    <w:tcPr>
                                      <w:tcW w:w="708" w:type="dxa"/>
                                      <w:vAlign w:val="center"/>
                                      <w:tcPrChange w:id="739" w:author="Borja Gonzalez" w:date="2017-09-29T13:30:00Z">
                                        <w:tcPr>
                                          <w:tcW w:w="708" w:type="dxa"/>
                                          <w:vAlign w:val="center"/>
                                        </w:tcPr>
                                      </w:tcPrChange>
                                    </w:tcPr>
                                    <w:p w14:paraId="70DEA926" w14:textId="77777777" w:rsidR="00890B04" w:rsidRDefault="00890B04" w:rsidP="008960CE">
                                      <w:r>
                                        <w:t>RF9</w:t>
                                      </w:r>
                                    </w:p>
                                  </w:tc>
                                  <w:tc>
                                    <w:tcPr>
                                      <w:tcW w:w="851" w:type="dxa"/>
                                      <w:vAlign w:val="center"/>
                                      <w:tcPrChange w:id="740" w:author="Borja Gonzalez" w:date="2017-09-29T13:30:00Z">
                                        <w:tcPr>
                                          <w:tcW w:w="851" w:type="dxa"/>
                                          <w:vAlign w:val="center"/>
                                        </w:tcPr>
                                      </w:tcPrChange>
                                    </w:tcPr>
                                    <w:p w14:paraId="290C11C4" w14:textId="77777777" w:rsidR="00890B04" w:rsidRDefault="00890B04" w:rsidP="008960CE">
                                      <w:r>
                                        <w:t>RNF1</w:t>
                                      </w:r>
                                    </w:p>
                                  </w:tc>
                                  <w:tc>
                                    <w:tcPr>
                                      <w:tcW w:w="850" w:type="dxa"/>
                                      <w:vAlign w:val="center"/>
                                      <w:tcPrChange w:id="741" w:author="Borja Gonzalez" w:date="2017-09-29T13:30:00Z">
                                        <w:tcPr>
                                          <w:tcW w:w="850" w:type="dxa"/>
                                          <w:vAlign w:val="center"/>
                                        </w:tcPr>
                                      </w:tcPrChange>
                                    </w:tcPr>
                                    <w:p w14:paraId="4F124287" w14:textId="77777777" w:rsidR="00890B04" w:rsidRDefault="00890B04" w:rsidP="008960CE">
                                      <w:r>
                                        <w:t>RNF2</w:t>
                                      </w:r>
                                    </w:p>
                                  </w:tc>
                                  <w:tc>
                                    <w:tcPr>
                                      <w:tcW w:w="851" w:type="dxa"/>
                                      <w:vAlign w:val="center"/>
                                      <w:tcPrChange w:id="742" w:author="Borja Gonzalez" w:date="2017-09-29T13:30:00Z">
                                        <w:tcPr>
                                          <w:tcW w:w="851" w:type="dxa"/>
                                          <w:vAlign w:val="center"/>
                                        </w:tcPr>
                                      </w:tcPrChange>
                                    </w:tcPr>
                                    <w:p w14:paraId="0A8F02F9" w14:textId="77777777" w:rsidR="00890B04" w:rsidRDefault="00890B04" w:rsidP="008960CE">
                                      <w:r>
                                        <w:t>RNF3</w:t>
                                      </w:r>
                                    </w:p>
                                  </w:tc>
                                  <w:tc>
                                    <w:tcPr>
                                      <w:tcW w:w="850" w:type="dxa"/>
                                      <w:vAlign w:val="center"/>
                                      <w:tcPrChange w:id="743" w:author="Borja Gonzalez" w:date="2017-09-29T13:30:00Z">
                                        <w:tcPr>
                                          <w:tcW w:w="850" w:type="dxa"/>
                                          <w:vAlign w:val="center"/>
                                        </w:tcPr>
                                      </w:tcPrChange>
                                    </w:tcPr>
                                    <w:p w14:paraId="2B71BA56" w14:textId="77777777" w:rsidR="00890B04" w:rsidRDefault="00890B04" w:rsidP="008960CE">
                                      <w:r>
                                        <w:t>RNF4</w:t>
                                      </w:r>
                                    </w:p>
                                  </w:tc>
                                  <w:tc>
                                    <w:tcPr>
                                      <w:tcW w:w="841" w:type="dxa"/>
                                      <w:vAlign w:val="center"/>
                                      <w:tcPrChange w:id="744" w:author="Borja Gonzalez" w:date="2017-09-29T13:30:00Z">
                                        <w:tcPr>
                                          <w:tcW w:w="983" w:type="dxa"/>
                                          <w:vAlign w:val="center"/>
                                        </w:tcPr>
                                      </w:tcPrChange>
                                    </w:tcPr>
                                    <w:p w14:paraId="450651B4" w14:textId="77777777" w:rsidR="00890B04" w:rsidRDefault="00890B04" w:rsidP="008960CE">
                                      <w:r>
                                        <w:t>RNF5</w:t>
                                      </w:r>
                                    </w:p>
                                  </w:tc>
                                </w:tr>
                                <w:tr w:rsidR="00890B04" w14:paraId="3BA6374E" w14:textId="77777777" w:rsidTr="008960CE">
                                  <w:trPr>
                                    <w:cantSplit/>
                                    <w:trHeight w:val="490"/>
                                    <w:trPrChange w:id="745" w:author="Borja Gonzalez" w:date="2017-09-29T13:30:00Z">
                                      <w:trPr>
                                        <w:cantSplit/>
                                        <w:trHeight w:val="490"/>
                                      </w:trPr>
                                    </w:trPrChange>
                                  </w:trPr>
                                  <w:tc>
                                    <w:tcPr>
                                      <w:tcW w:w="1074" w:type="dxa"/>
                                      <w:vAlign w:val="center"/>
                                      <w:tcPrChange w:id="746" w:author="Borja Gonzalez" w:date="2017-09-29T13:30:00Z">
                                        <w:tcPr>
                                          <w:tcW w:w="1074" w:type="dxa"/>
                                          <w:vAlign w:val="center"/>
                                        </w:tcPr>
                                      </w:tcPrChange>
                                    </w:tcPr>
                                    <w:p w14:paraId="2D769F89" w14:textId="77777777" w:rsidR="00890B04" w:rsidRDefault="00890B04" w:rsidP="008960CE">
                                      <w:r>
                                        <w:t>CU1</w:t>
                                      </w:r>
                                    </w:p>
                                  </w:tc>
                                  <w:tc>
                                    <w:tcPr>
                                      <w:tcW w:w="739" w:type="dxa"/>
                                      <w:vAlign w:val="center"/>
                                      <w:tcPrChange w:id="747" w:author="Borja Gonzalez" w:date="2017-09-29T13:30:00Z">
                                        <w:tcPr>
                                          <w:tcW w:w="739" w:type="dxa"/>
                                          <w:vAlign w:val="center"/>
                                        </w:tcPr>
                                      </w:tcPrChange>
                                    </w:tcPr>
                                    <w:p w14:paraId="3AD3261C" w14:textId="77777777" w:rsidR="00890B04" w:rsidRPr="00580CB8" w:rsidRDefault="00890B04"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48" w:author="Borja Gonzalez" w:date="2017-09-29T13:30:00Z">
                                        <w:tcPr>
                                          <w:tcW w:w="709" w:type="dxa"/>
                                          <w:vAlign w:val="center"/>
                                        </w:tcPr>
                                      </w:tcPrChange>
                                    </w:tcPr>
                                    <w:p w14:paraId="5169C3C2" w14:textId="77777777" w:rsidR="00890B04" w:rsidRDefault="00890B04" w:rsidP="008960CE">
                                      <w:pPr>
                                        <w:jc w:val="center"/>
                                      </w:pPr>
                                    </w:p>
                                  </w:tc>
                                  <w:tc>
                                    <w:tcPr>
                                      <w:tcW w:w="709" w:type="dxa"/>
                                      <w:vAlign w:val="center"/>
                                      <w:tcPrChange w:id="749" w:author="Borja Gonzalez" w:date="2017-09-29T13:30:00Z">
                                        <w:tcPr>
                                          <w:tcW w:w="709" w:type="dxa"/>
                                          <w:vAlign w:val="center"/>
                                        </w:tcPr>
                                      </w:tcPrChange>
                                    </w:tcPr>
                                    <w:p w14:paraId="6187BD2B" w14:textId="77777777" w:rsidR="00890B04" w:rsidRDefault="00890B04" w:rsidP="008960CE">
                                      <w:pPr>
                                        <w:jc w:val="center"/>
                                      </w:pPr>
                                    </w:p>
                                  </w:tc>
                                  <w:tc>
                                    <w:tcPr>
                                      <w:tcW w:w="709" w:type="dxa"/>
                                      <w:vAlign w:val="center"/>
                                      <w:tcPrChange w:id="750" w:author="Borja Gonzalez" w:date="2017-09-29T13:30:00Z">
                                        <w:tcPr>
                                          <w:tcW w:w="709" w:type="dxa"/>
                                          <w:vAlign w:val="center"/>
                                        </w:tcPr>
                                      </w:tcPrChange>
                                    </w:tcPr>
                                    <w:p w14:paraId="2F7116B4" w14:textId="77777777" w:rsidR="00890B04" w:rsidRDefault="00890B04" w:rsidP="008960CE">
                                      <w:pPr>
                                        <w:jc w:val="center"/>
                                      </w:pPr>
                                    </w:p>
                                  </w:tc>
                                  <w:tc>
                                    <w:tcPr>
                                      <w:tcW w:w="708" w:type="dxa"/>
                                      <w:vAlign w:val="center"/>
                                      <w:tcPrChange w:id="751" w:author="Borja Gonzalez" w:date="2017-09-29T13:30:00Z">
                                        <w:tcPr>
                                          <w:tcW w:w="708" w:type="dxa"/>
                                          <w:vAlign w:val="center"/>
                                        </w:tcPr>
                                      </w:tcPrChange>
                                    </w:tcPr>
                                    <w:p w14:paraId="2080C970" w14:textId="77777777" w:rsidR="00890B04" w:rsidRDefault="00890B04" w:rsidP="008960CE">
                                      <w:pPr>
                                        <w:jc w:val="center"/>
                                      </w:pPr>
                                    </w:p>
                                  </w:tc>
                                  <w:tc>
                                    <w:tcPr>
                                      <w:tcW w:w="709" w:type="dxa"/>
                                      <w:vAlign w:val="center"/>
                                      <w:tcPrChange w:id="752" w:author="Borja Gonzalez" w:date="2017-09-29T13:30:00Z">
                                        <w:tcPr>
                                          <w:tcW w:w="709" w:type="dxa"/>
                                          <w:vAlign w:val="center"/>
                                        </w:tcPr>
                                      </w:tcPrChange>
                                    </w:tcPr>
                                    <w:p w14:paraId="07BCA38F" w14:textId="77777777" w:rsidR="00890B04" w:rsidRDefault="00890B04" w:rsidP="008960CE">
                                      <w:pPr>
                                        <w:jc w:val="center"/>
                                      </w:pPr>
                                    </w:p>
                                  </w:tc>
                                  <w:tc>
                                    <w:tcPr>
                                      <w:tcW w:w="709" w:type="dxa"/>
                                      <w:vAlign w:val="center"/>
                                      <w:tcPrChange w:id="753" w:author="Borja Gonzalez" w:date="2017-09-29T13:30:00Z">
                                        <w:tcPr>
                                          <w:tcW w:w="709" w:type="dxa"/>
                                          <w:vAlign w:val="center"/>
                                        </w:tcPr>
                                      </w:tcPrChange>
                                    </w:tcPr>
                                    <w:p w14:paraId="6ADB5E91" w14:textId="77777777" w:rsidR="00890B04" w:rsidRDefault="00890B04" w:rsidP="008960CE">
                                      <w:pPr>
                                        <w:jc w:val="center"/>
                                      </w:pPr>
                                    </w:p>
                                  </w:tc>
                                  <w:tc>
                                    <w:tcPr>
                                      <w:tcW w:w="709" w:type="dxa"/>
                                      <w:vAlign w:val="center"/>
                                      <w:tcPrChange w:id="754" w:author="Borja Gonzalez" w:date="2017-09-29T13:30:00Z">
                                        <w:tcPr>
                                          <w:tcW w:w="709" w:type="dxa"/>
                                          <w:vAlign w:val="center"/>
                                        </w:tcPr>
                                      </w:tcPrChange>
                                    </w:tcPr>
                                    <w:p w14:paraId="7CC7D4A9" w14:textId="77777777" w:rsidR="00890B04" w:rsidRDefault="00890B04" w:rsidP="008960CE">
                                      <w:pPr>
                                        <w:jc w:val="center"/>
                                      </w:pPr>
                                    </w:p>
                                  </w:tc>
                                  <w:tc>
                                    <w:tcPr>
                                      <w:tcW w:w="708" w:type="dxa"/>
                                      <w:vAlign w:val="center"/>
                                      <w:tcPrChange w:id="755" w:author="Borja Gonzalez" w:date="2017-09-29T13:30:00Z">
                                        <w:tcPr>
                                          <w:tcW w:w="708" w:type="dxa"/>
                                          <w:vAlign w:val="center"/>
                                        </w:tcPr>
                                      </w:tcPrChange>
                                    </w:tcPr>
                                    <w:p w14:paraId="19365E7E" w14:textId="77777777" w:rsidR="00890B04" w:rsidRDefault="00890B04" w:rsidP="008960CE">
                                      <w:pPr>
                                        <w:jc w:val="center"/>
                                      </w:pPr>
                                    </w:p>
                                  </w:tc>
                                  <w:tc>
                                    <w:tcPr>
                                      <w:tcW w:w="851" w:type="dxa"/>
                                      <w:vAlign w:val="center"/>
                                      <w:tcPrChange w:id="756" w:author="Borja Gonzalez" w:date="2017-09-29T13:30:00Z">
                                        <w:tcPr>
                                          <w:tcW w:w="851" w:type="dxa"/>
                                          <w:vAlign w:val="center"/>
                                        </w:tcPr>
                                      </w:tcPrChange>
                                    </w:tcPr>
                                    <w:p w14:paraId="55D3CE6E"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757" w:author="Borja Gonzalez" w:date="2017-09-29T13:30:00Z">
                                        <w:tcPr>
                                          <w:tcW w:w="850" w:type="dxa"/>
                                          <w:vAlign w:val="center"/>
                                        </w:tcPr>
                                      </w:tcPrChange>
                                    </w:tcPr>
                                    <w:p w14:paraId="39A336D1" w14:textId="77777777" w:rsidR="00890B04" w:rsidRDefault="00890B04" w:rsidP="008960CE">
                                      <w:pPr>
                                        <w:jc w:val="center"/>
                                      </w:pPr>
                                    </w:p>
                                  </w:tc>
                                  <w:tc>
                                    <w:tcPr>
                                      <w:tcW w:w="851" w:type="dxa"/>
                                      <w:vAlign w:val="center"/>
                                      <w:tcPrChange w:id="758" w:author="Borja Gonzalez" w:date="2017-09-29T13:30:00Z">
                                        <w:tcPr>
                                          <w:tcW w:w="851" w:type="dxa"/>
                                          <w:vAlign w:val="center"/>
                                        </w:tcPr>
                                      </w:tcPrChange>
                                    </w:tcPr>
                                    <w:p w14:paraId="457AB622" w14:textId="77777777" w:rsidR="00890B04" w:rsidRDefault="00890B04" w:rsidP="008960CE">
                                      <w:pPr>
                                        <w:jc w:val="center"/>
                                      </w:pPr>
                                    </w:p>
                                  </w:tc>
                                  <w:tc>
                                    <w:tcPr>
                                      <w:tcW w:w="850" w:type="dxa"/>
                                      <w:vAlign w:val="center"/>
                                      <w:tcPrChange w:id="759" w:author="Borja Gonzalez" w:date="2017-09-29T13:30:00Z">
                                        <w:tcPr>
                                          <w:tcW w:w="850" w:type="dxa"/>
                                          <w:vAlign w:val="center"/>
                                        </w:tcPr>
                                      </w:tcPrChange>
                                    </w:tcPr>
                                    <w:p w14:paraId="0FAA17C3" w14:textId="77777777" w:rsidR="00890B04" w:rsidRDefault="00890B04" w:rsidP="008960CE">
                                      <w:pPr>
                                        <w:jc w:val="center"/>
                                      </w:pPr>
                                    </w:p>
                                  </w:tc>
                                  <w:tc>
                                    <w:tcPr>
                                      <w:tcW w:w="841" w:type="dxa"/>
                                      <w:vAlign w:val="center"/>
                                      <w:tcPrChange w:id="760" w:author="Borja Gonzalez" w:date="2017-09-29T13:30:00Z">
                                        <w:tcPr>
                                          <w:tcW w:w="983" w:type="dxa"/>
                                          <w:vAlign w:val="center"/>
                                        </w:tcPr>
                                      </w:tcPrChange>
                                    </w:tcPr>
                                    <w:p w14:paraId="0B5E4C6A" w14:textId="77777777" w:rsidR="00890B04" w:rsidRDefault="00890B04" w:rsidP="008960CE">
                                      <w:pPr>
                                        <w:jc w:val="center"/>
                                      </w:pPr>
                                    </w:p>
                                  </w:tc>
                                </w:tr>
                                <w:tr w:rsidR="00890B04" w14:paraId="373D2359" w14:textId="77777777" w:rsidTr="008960CE">
                                  <w:trPr>
                                    <w:cantSplit/>
                                    <w:trHeight w:val="470"/>
                                    <w:trPrChange w:id="761" w:author="Borja Gonzalez" w:date="2017-09-29T13:30:00Z">
                                      <w:trPr>
                                        <w:cantSplit/>
                                        <w:trHeight w:val="470"/>
                                      </w:trPr>
                                    </w:trPrChange>
                                  </w:trPr>
                                  <w:tc>
                                    <w:tcPr>
                                      <w:tcW w:w="1074" w:type="dxa"/>
                                      <w:vAlign w:val="center"/>
                                      <w:tcPrChange w:id="762" w:author="Borja Gonzalez" w:date="2017-09-29T13:30:00Z">
                                        <w:tcPr>
                                          <w:tcW w:w="1074" w:type="dxa"/>
                                          <w:vAlign w:val="center"/>
                                        </w:tcPr>
                                      </w:tcPrChange>
                                    </w:tcPr>
                                    <w:p w14:paraId="72A47909" w14:textId="77777777" w:rsidR="00890B04" w:rsidRDefault="00890B04" w:rsidP="008960CE">
                                      <w:r>
                                        <w:t>CU2</w:t>
                                      </w:r>
                                    </w:p>
                                  </w:tc>
                                  <w:tc>
                                    <w:tcPr>
                                      <w:tcW w:w="739" w:type="dxa"/>
                                      <w:vAlign w:val="center"/>
                                      <w:tcPrChange w:id="763" w:author="Borja Gonzalez" w:date="2017-09-29T13:30:00Z">
                                        <w:tcPr>
                                          <w:tcW w:w="739" w:type="dxa"/>
                                          <w:vAlign w:val="center"/>
                                        </w:tcPr>
                                      </w:tcPrChange>
                                    </w:tcPr>
                                    <w:p w14:paraId="2AC435F9" w14:textId="77777777" w:rsidR="00890B04" w:rsidRDefault="00890B04" w:rsidP="008960CE">
                                      <w:pPr>
                                        <w:jc w:val="center"/>
                                      </w:pPr>
                                    </w:p>
                                  </w:tc>
                                  <w:tc>
                                    <w:tcPr>
                                      <w:tcW w:w="709" w:type="dxa"/>
                                      <w:vAlign w:val="center"/>
                                      <w:tcPrChange w:id="764" w:author="Borja Gonzalez" w:date="2017-09-29T13:30:00Z">
                                        <w:tcPr>
                                          <w:tcW w:w="709" w:type="dxa"/>
                                          <w:vAlign w:val="center"/>
                                        </w:tcPr>
                                      </w:tcPrChange>
                                    </w:tcPr>
                                    <w:p w14:paraId="445753EB"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65" w:author="Borja Gonzalez" w:date="2017-09-29T13:30:00Z">
                                        <w:tcPr>
                                          <w:tcW w:w="709" w:type="dxa"/>
                                          <w:vAlign w:val="center"/>
                                        </w:tcPr>
                                      </w:tcPrChange>
                                    </w:tcPr>
                                    <w:p w14:paraId="653B3CA1" w14:textId="77777777" w:rsidR="00890B04" w:rsidRDefault="00890B04" w:rsidP="008960CE">
                                      <w:pPr>
                                        <w:jc w:val="center"/>
                                      </w:pPr>
                                    </w:p>
                                  </w:tc>
                                  <w:tc>
                                    <w:tcPr>
                                      <w:tcW w:w="709" w:type="dxa"/>
                                      <w:vAlign w:val="center"/>
                                      <w:tcPrChange w:id="766" w:author="Borja Gonzalez" w:date="2017-09-29T13:30:00Z">
                                        <w:tcPr>
                                          <w:tcW w:w="709" w:type="dxa"/>
                                          <w:vAlign w:val="center"/>
                                        </w:tcPr>
                                      </w:tcPrChange>
                                    </w:tcPr>
                                    <w:p w14:paraId="2C91D9A9" w14:textId="77777777" w:rsidR="00890B04" w:rsidRDefault="00890B04" w:rsidP="008960CE">
                                      <w:pPr>
                                        <w:jc w:val="center"/>
                                      </w:pPr>
                                    </w:p>
                                  </w:tc>
                                  <w:tc>
                                    <w:tcPr>
                                      <w:tcW w:w="708" w:type="dxa"/>
                                      <w:vAlign w:val="center"/>
                                      <w:tcPrChange w:id="767" w:author="Borja Gonzalez" w:date="2017-09-29T13:30:00Z">
                                        <w:tcPr>
                                          <w:tcW w:w="708" w:type="dxa"/>
                                          <w:vAlign w:val="center"/>
                                        </w:tcPr>
                                      </w:tcPrChange>
                                    </w:tcPr>
                                    <w:p w14:paraId="7257F4D2" w14:textId="77777777" w:rsidR="00890B04" w:rsidRDefault="00890B04" w:rsidP="008960CE">
                                      <w:pPr>
                                        <w:jc w:val="center"/>
                                      </w:pPr>
                                    </w:p>
                                  </w:tc>
                                  <w:tc>
                                    <w:tcPr>
                                      <w:tcW w:w="709" w:type="dxa"/>
                                      <w:vAlign w:val="center"/>
                                      <w:tcPrChange w:id="768" w:author="Borja Gonzalez" w:date="2017-09-29T13:30:00Z">
                                        <w:tcPr>
                                          <w:tcW w:w="709" w:type="dxa"/>
                                          <w:vAlign w:val="center"/>
                                        </w:tcPr>
                                      </w:tcPrChange>
                                    </w:tcPr>
                                    <w:p w14:paraId="3358009F" w14:textId="77777777" w:rsidR="00890B04" w:rsidRDefault="00890B04" w:rsidP="008960CE">
                                      <w:pPr>
                                        <w:jc w:val="center"/>
                                      </w:pPr>
                                    </w:p>
                                  </w:tc>
                                  <w:tc>
                                    <w:tcPr>
                                      <w:tcW w:w="709" w:type="dxa"/>
                                      <w:vAlign w:val="center"/>
                                      <w:tcPrChange w:id="769" w:author="Borja Gonzalez" w:date="2017-09-29T13:30:00Z">
                                        <w:tcPr>
                                          <w:tcW w:w="709" w:type="dxa"/>
                                          <w:vAlign w:val="center"/>
                                        </w:tcPr>
                                      </w:tcPrChange>
                                    </w:tcPr>
                                    <w:p w14:paraId="521C8FA1" w14:textId="77777777" w:rsidR="00890B04" w:rsidRDefault="00890B04" w:rsidP="008960CE">
                                      <w:pPr>
                                        <w:jc w:val="center"/>
                                      </w:pPr>
                                    </w:p>
                                  </w:tc>
                                  <w:tc>
                                    <w:tcPr>
                                      <w:tcW w:w="709" w:type="dxa"/>
                                      <w:vAlign w:val="center"/>
                                      <w:tcPrChange w:id="770" w:author="Borja Gonzalez" w:date="2017-09-29T13:30:00Z">
                                        <w:tcPr>
                                          <w:tcW w:w="709" w:type="dxa"/>
                                          <w:vAlign w:val="center"/>
                                        </w:tcPr>
                                      </w:tcPrChange>
                                    </w:tcPr>
                                    <w:p w14:paraId="2CBEF259" w14:textId="77777777" w:rsidR="00890B04" w:rsidRDefault="00890B04" w:rsidP="008960CE">
                                      <w:pPr>
                                        <w:jc w:val="center"/>
                                      </w:pPr>
                                    </w:p>
                                  </w:tc>
                                  <w:tc>
                                    <w:tcPr>
                                      <w:tcW w:w="708" w:type="dxa"/>
                                      <w:vAlign w:val="center"/>
                                      <w:tcPrChange w:id="771" w:author="Borja Gonzalez" w:date="2017-09-29T13:30:00Z">
                                        <w:tcPr>
                                          <w:tcW w:w="708" w:type="dxa"/>
                                          <w:vAlign w:val="center"/>
                                        </w:tcPr>
                                      </w:tcPrChange>
                                    </w:tcPr>
                                    <w:p w14:paraId="34641886" w14:textId="77777777" w:rsidR="00890B04" w:rsidRDefault="00890B04" w:rsidP="008960CE">
                                      <w:pPr>
                                        <w:jc w:val="center"/>
                                      </w:pPr>
                                    </w:p>
                                  </w:tc>
                                  <w:tc>
                                    <w:tcPr>
                                      <w:tcW w:w="851" w:type="dxa"/>
                                      <w:vAlign w:val="center"/>
                                      <w:tcPrChange w:id="772" w:author="Borja Gonzalez" w:date="2017-09-29T13:30:00Z">
                                        <w:tcPr>
                                          <w:tcW w:w="851" w:type="dxa"/>
                                          <w:vAlign w:val="center"/>
                                        </w:tcPr>
                                      </w:tcPrChange>
                                    </w:tcPr>
                                    <w:p w14:paraId="7F0D9E7F" w14:textId="77777777" w:rsidR="00890B04" w:rsidRDefault="00890B04" w:rsidP="008960CE">
                                      <w:pPr>
                                        <w:jc w:val="center"/>
                                      </w:pPr>
                                    </w:p>
                                  </w:tc>
                                  <w:tc>
                                    <w:tcPr>
                                      <w:tcW w:w="850" w:type="dxa"/>
                                      <w:vAlign w:val="center"/>
                                      <w:tcPrChange w:id="773" w:author="Borja Gonzalez" w:date="2017-09-29T13:30:00Z">
                                        <w:tcPr>
                                          <w:tcW w:w="850" w:type="dxa"/>
                                          <w:vAlign w:val="center"/>
                                        </w:tcPr>
                                      </w:tcPrChange>
                                    </w:tcPr>
                                    <w:p w14:paraId="48867BD3" w14:textId="77777777" w:rsidR="00890B04" w:rsidRDefault="00890B04" w:rsidP="008960CE">
                                      <w:pPr>
                                        <w:jc w:val="center"/>
                                      </w:pPr>
                                    </w:p>
                                  </w:tc>
                                  <w:tc>
                                    <w:tcPr>
                                      <w:tcW w:w="851" w:type="dxa"/>
                                      <w:vAlign w:val="center"/>
                                      <w:tcPrChange w:id="774" w:author="Borja Gonzalez" w:date="2017-09-29T13:30:00Z">
                                        <w:tcPr>
                                          <w:tcW w:w="851" w:type="dxa"/>
                                          <w:vAlign w:val="center"/>
                                        </w:tcPr>
                                      </w:tcPrChange>
                                    </w:tcPr>
                                    <w:p w14:paraId="6A493A12" w14:textId="77777777" w:rsidR="00890B04" w:rsidRDefault="00890B04" w:rsidP="008960CE">
                                      <w:pPr>
                                        <w:jc w:val="center"/>
                                      </w:pPr>
                                    </w:p>
                                  </w:tc>
                                  <w:tc>
                                    <w:tcPr>
                                      <w:tcW w:w="850" w:type="dxa"/>
                                      <w:vAlign w:val="center"/>
                                      <w:tcPrChange w:id="775" w:author="Borja Gonzalez" w:date="2017-09-29T13:30:00Z">
                                        <w:tcPr>
                                          <w:tcW w:w="850" w:type="dxa"/>
                                          <w:vAlign w:val="center"/>
                                        </w:tcPr>
                                      </w:tcPrChange>
                                    </w:tcPr>
                                    <w:p w14:paraId="1645BE60" w14:textId="77777777" w:rsidR="00890B04" w:rsidRDefault="00890B04" w:rsidP="008960CE">
                                      <w:pPr>
                                        <w:jc w:val="center"/>
                                      </w:pPr>
                                    </w:p>
                                  </w:tc>
                                  <w:tc>
                                    <w:tcPr>
                                      <w:tcW w:w="841" w:type="dxa"/>
                                      <w:vAlign w:val="center"/>
                                      <w:tcPrChange w:id="776" w:author="Borja Gonzalez" w:date="2017-09-29T13:30:00Z">
                                        <w:tcPr>
                                          <w:tcW w:w="983" w:type="dxa"/>
                                          <w:vAlign w:val="center"/>
                                        </w:tcPr>
                                      </w:tcPrChange>
                                    </w:tcPr>
                                    <w:p w14:paraId="0CA529B1" w14:textId="77777777" w:rsidR="00890B04" w:rsidRDefault="00890B04" w:rsidP="008960CE">
                                      <w:pPr>
                                        <w:jc w:val="center"/>
                                      </w:pPr>
                                    </w:p>
                                  </w:tc>
                                </w:tr>
                                <w:tr w:rsidR="00890B04" w14:paraId="3D3600D7" w14:textId="77777777" w:rsidTr="008960CE">
                                  <w:trPr>
                                    <w:cantSplit/>
                                    <w:trHeight w:val="490"/>
                                    <w:trPrChange w:id="777" w:author="Borja Gonzalez" w:date="2017-09-29T13:30:00Z">
                                      <w:trPr>
                                        <w:cantSplit/>
                                        <w:trHeight w:val="490"/>
                                      </w:trPr>
                                    </w:trPrChange>
                                  </w:trPr>
                                  <w:tc>
                                    <w:tcPr>
                                      <w:tcW w:w="1074" w:type="dxa"/>
                                      <w:vAlign w:val="center"/>
                                      <w:tcPrChange w:id="778" w:author="Borja Gonzalez" w:date="2017-09-29T13:30:00Z">
                                        <w:tcPr>
                                          <w:tcW w:w="1074" w:type="dxa"/>
                                          <w:vAlign w:val="center"/>
                                        </w:tcPr>
                                      </w:tcPrChange>
                                    </w:tcPr>
                                    <w:p w14:paraId="3F81E214" w14:textId="77777777" w:rsidR="00890B04" w:rsidRDefault="00890B04" w:rsidP="008960CE">
                                      <w:r>
                                        <w:t>CU3</w:t>
                                      </w:r>
                                    </w:p>
                                  </w:tc>
                                  <w:tc>
                                    <w:tcPr>
                                      <w:tcW w:w="739" w:type="dxa"/>
                                      <w:vAlign w:val="center"/>
                                      <w:tcPrChange w:id="779" w:author="Borja Gonzalez" w:date="2017-09-29T13:30:00Z">
                                        <w:tcPr>
                                          <w:tcW w:w="739" w:type="dxa"/>
                                          <w:vAlign w:val="center"/>
                                        </w:tcPr>
                                      </w:tcPrChange>
                                    </w:tcPr>
                                    <w:p w14:paraId="74CADD73" w14:textId="77777777" w:rsidR="00890B04" w:rsidRDefault="00890B04" w:rsidP="008960CE">
                                      <w:pPr>
                                        <w:jc w:val="center"/>
                                      </w:pPr>
                                    </w:p>
                                  </w:tc>
                                  <w:tc>
                                    <w:tcPr>
                                      <w:tcW w:w="709" w:type="dxa"/>
                                      <w:vAlign w:val="center"/>
                                      <w:tcPrChange w:id="780" w:author="Borja Gonzalez" w:date="2017-09-29T13:30:00Z">
                                        <w:tcPr>
                                          <w:tcW w:w="709" w:type="dxa"/>
                                          <w:vAlign w:val="center"/>
                                        </w:tcPr>
                                      </w:tcPrChange>
                                    </w:tcPr>
                                    <w:p w14:paraId="259E69DC" w14:textId="77777777" w:rsidR="00890B04" w:rsidRDefault="00890B04" w:rsidP="008960CE">
                                      <w:pPr>
                                        <w:jc w:val="center"/>
                                      </w:pPr>
                                    </w:p>
                                  </w:tc>
                                  <w:tc>
                                    <w:tcPr>
                                      <w:tcW w:w="709" w:type="dxa"/>
                                      <w:vAlign w:val="center"/>
                                      <w:tcPrChange w:id="781" w:author="Borja Gonzalez" w:date="2017-09-29T13:30:00Z">
                                        <w:tcPr>
                                          <w:tcW w:w="709" w:type="dxa"/>
                                          <w:vAlign w:val="center"/>
                                        </w:tcPr>
                                      </w:tcPrChange>
                                    </w:tcPr>
                                    <w:p w14:paraId="494FD1BF"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82" w:author="Borja Gonzalez" w:date="2017-09-29T13:30:00Z">
                                        <w:tcPr>
                                          <w:tcW w:w="709" w:type="dxa"/>
                                          <w:vAlign w:val="center"/>
                                        </w:tcPr>
                                      </w:tcPrChange>
                                    </w:tcPr>
                                    <w:p w14:paraId="162E6867" w14:textId="77777777" w:rsidR="00890B04" w:rsidRDefault="00890B04" w:rsidP="008960CE">
                                      <w:pPr>
                                        <w:jc w:val="center"/>
                                      </w:pPr>
                                    </w:p>
                                  </w:tc>
                                  <w:tc>
                                    <w:tcPr>
                                      <w:tcW w:w="708" w:type="dxa"/>
                                      <w:vAlign w:val="center"/>
                                      <w:tcPrChange w:id="783" w:author="Borja Gonzalez" w:date="2017-09-29T13:30:00Z">
                                        <w:tcPr>
                                          <w:tcW w:w="708" w:type="dxa"/>
                                          <w:vAlign w:val="center"/>
                                        </w:tcPr>
                                      </w:tcPrChange>
                                    </w:tcPr>
                                    <w:p w14:paraId="0D67ECFF" w14:textId="77777777" w:rsidR="00890B04" w:rsidRDefault="00890B04" w:rsidP="008960CE">
                                      <w:pPr>
                                        <w:jc w:val="center"/>
                                      </w:pPr>
                                    </w:p>
                                  </w:tc>
                                  <w:tc>
                                    <w:tcPr>
                                      <w:tcW w:w="709" w:type="dxa"/>
                                      <w:vAlign w:val="center"/>
                                      <w:tcPrChange w:id="784" w:author="Borja Gonzalez" w:date="2017-09-29T13:30:00Z">
                                        <w:tcPr>
                                          <w:tcW w:w="709" w:type="dxa"/>
                                          <w:vAlign w:val="center"/>
                                        </w:tcPr>
                                      </w:tcPrChange>
                                    </w:tcPr>
                                    <w:p w14:paraId="66FBA13D" w14:textId="77777777" w:rsidR="00890B04" w:rsidRDefault="00890B04" w:rsidP="008960CE">
                                      <w:pPr>
                                        <w:jc w:val="center"/>
                                      </w:pPr>
                                    </w:p>
                                  </w:tc>
                                  <w:tc>
                                    <w:tcPr>
                                      <w:tcW w:w="709" w:type="dxa"/>
                                      <w:vAlign w:val="center"/>
                                      <w:tcPrChange w:id="785" w:author="Borja Gonzalez" w:date="2017-09-29T13:30:00Z">
                                        <w:tcPr>
                                          <w:tcW w:w="709" w:type="dxa"/>
                                          <w:vAlign w:val="center"/>
                                        </w:tcPr>
                                      </w:tcPrChange>
                                    </w:tcPr>
                                    <w:p w14:paraId="5E65A09D" w14:textId="77777777" w:rsidR="00890B04" w:rsidRDefault="00890B04" w:rsidP="008960CE">
                                      <w:pPr>
                                        <w:jc w:val="center"/>
                                      </w:pPr>
                                    </w:p>
                                  </w:tc>
                                  <w:tc>
                                    <w:tcPr>
                                      <w:tcW w:w="709" w:type="dxa"/>
                                      <w:vAlign w:val="center"/>
                                      <w:tcPrChange w:id="786" w:author="Borja Gonzalez" w:date="2017-09-29T13:30:00Z">
                                        <w:tcPr>
                                          <w:tcW w:w="709" w:type="dxa"/>
                                          <w:vAlign w:val="center"/>
                                        </w:tcPr>
                                      </w:tcPrChange>
                                    </w:tcPr>
                                    <w:p w14:paraId="7BCF7FBF" w14:textId="77777777" w:rsidR="00890B04" w:rsidRDefault="00890B04" w:rsidP="008960CE">
                                      <w:pPr>
                                        <w:jc w:val="center"/>
                                      </w:pPr>
                                    </w:p>
                                  </w:tc>
                                  <w:tc>
                                    <w:tcPr>
                                      <w:tcW w:w="708" w:type="dxa"/>
                                      <w:vAlign w:val="center"/>
                                      <w:tcPrChange w:id="787" w:author="Borja Gonzalez" w:date="2017-09-29T13:30:00Z">
                                        <w:tcPr>
                                          <w:tcW w:w="708" w:type="dxa"/>
                                          <w:vAlign w:val="center"/>
                                        </w:tcPr>
                                      </w:tcPrChange>
                                    </w:tcPr>
                                    <w:p w14:paraId="6264C4FC" w14:textId="77777777" w:rsidR="00890B04" w:rsidRDefault="00890B04" w:rsidP="008960CE">
                                      <w:pPr>
                                        <w:jc w:val="center"/>
                                      </w:pPr>
                                    </w:p>
                                  </w:tc>
                                  <w:tc>
                                    <w:tcPr>
                                      <w:tcW w:w="851" w:type="dxa"/>
                                      <w:vAlign w:val="center"/>
                                      <w:tcPrChange w:id="788" w:author="Borja Gonzalez" w:date="2017-09-29T13:30:00Z">
                                        <w:tcPr>
                                          <w:tcW w:w="851" w:type="dxa"/>
                                          <w:vAlign w:val="center"/>
                                        </w:tcPr>
                                      </w:tcPrChange>
                                    </w:tcPr>
                                    <w:p w14:paraId="4EE5E877" w14:textId="77777777" w:rsidR="00890B04" w:rsidRDefault="00890B04" w:rsidP="008960CE">
                                      <w:pPr>
                                        <w:jc w:val="center"/>
                                      </w:pPr>
                                    </w:p>
                                  </w:tc>
                                  <w:tc>
                                    <w:tcPr>
                                      <w:tcW w:w="850" w:type="dxa"/>
                                      <w:vAlign w:val="center"/>
                                      <w:tcPrChange w:id="789" w:author="Borja Gonzalez" w:date="2017-09-29T13:30:00Z">
                                        <w:tcPr>
                                          <w:tcW w:w="850" w:type="dxa"/>
                                          <w:vAlign w:val="center"/>
                                        </w:tcPr>
                                      </w:tcPrChange>
                                    </w:tcPr>
                                    <w:p w14:paraId="6513ECCD" w14:textId="77777777" w:rsidR="00890B04" w:rsidRDefault="00890B04" w:rsidP="008960CE">
                                      <w:pPr>
                                        <w:jc w:val="center"/>
                                      </w:pPr>
                                    </w:p>
                                  </w:tc>
                                  <w:tc>
                                    <w:tcPr>
                                      <w:tcW w:w="851" w:type="dxa"/>
                                      <w:vAlign w:val="center"/>
                                      <w:tcPrChange w:id="790" w:author="Borja Gonzalez" w:date="2017-09-29T13:30:00Z">
                                        <w:tcPr>
                                          <w:tcW w:w="851" w:type="dxa"/>
                                          <w:vAlign w:val="center"/>
                                        </w:tcPr>
                                      </w:tcPrChange>
                                    </w:tcPr>
                                    <w:p w14:paraId="487070EE" w14:textId="77777777" w:rsidR="00890B04" w:rsidRDefault="00890B04" w:rsidP="008960CE">
                                      <w:pPr>
                                        <w:jc w:val="center"/>
                                      </w:pPr>
                                    </w:p>
                                  </w:tc>
                                  <w:tc>
                                    <w:tcPr>
                                      <w:tcW w:w="850" w:type="dxa"/>
                                      <w:vAlign w:val="center"/>
                                      <w:tcPrChange w:id="791" w:author="Borja Gonzalez" w:date="2017-09-29T13:30:00Z">
                                        <w:tcPr>
                                          <w:tcW w:w="850" w:type="dxa"/>
                                          <w:vAlign w:val="center"/>
                                        </w:tcPr>
                                      </w:tcPrChange>
                                    </w:tcPr>
                                    <w:p w14:paraId="1CA928FD"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792" w:author="Borja Gonzalez" w:date="2017-09-29T13:30:00Z">
                                        <w:tcPr>
                                          <w:tcW w:w="983" w:type="dxa"/>
                                          <w:vAlign w:val="center"/>
                                        </w:tcPr>
                                      </w:tcPrChange>
                                    </w:tcPr>
                                    <w:p w14:paraId="2096332D"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r>
                                <w:tr w:rsidR="00890B04" w14:paraId="1AE5F597" w14:textId="77777777" w:rsidTr="008960CE">
                                  <w:trPr>
                                    <w:cantSplit/>
                                    <w:trHeight w:val="470"/>
                                    <w:trPrChange w:id="793" w:author="Borja Gonzalez" w:date="2017-09-29T13:30:00Z">
                                      <w:trPr>
                                        <w:cantSplit/>
                                        <w:trHeight w:val="470"/>
                                      </w:trPr>
                                    </w:trPrChange>
                                  </w:trPr>
                                  <w:tc>
                                    <w:tcPr>
                                      <w:tcW w:w="1074" w:type="dxa"/>
                                      <w:vAlign w:val="center"/>
                                      <w:tcPrChange w:id="794" w:author="Borja Gonzalez" w:date="2017-09-29T13:30:00Z">
                                        <w:tcPr>
                                          <w:tcW w:w="1074" w:type="dxa"/>
                                          <w:vAlign w:val="center"/>
                                        </w:tcPr>
                                      </w:tcPrChange>
                                    </w:tcPr>
                                    <w:p w14:paraId="5BCB1A7C" w14:textId="77777777" w:rsidR="00890B04" w:rsidRDefault="00890B04" w:rsidP="008960CE">
                                      <w:r>
                                        <w:t>CU4</w:t>
                                      </w:r>
                                    </w:p>
                                  </w:tc>
                                  <w:tc>
                                    <w:tcPr>
                                      <w:tcW w:w="739" w:type="dxa"/>
                                      <w:vAlign w:val="center"/>
                                      <w:tcPrChange w:id="795" w:author="Borja Gonzalez" w:date="2017-09-29T13:30:00Z">
                                        <w:tcPr>
                                          <w:tcW w:w="739" w:type="dxa"/>
                                          <w:vAlign w:val="center"/>
                                        </w:tcPr>
                                      </w:tcPrChange>
                                    </w:tcPr>
                                    <w:p w14:paraId="19C3F3D8" w14:textId="77777777" w:rsidR="00890B04" w:rsidRDefault="00890B04" w:rsidP="008960CE">
                                      <w:pPr>
                                        <w:jc w:val="center"/>
                                      </w:pPr>
                                    </w:p>
                                  </w:tc>
                                  <w:tc>
                                    <w:tcPr>
                                      <w:tcW w:w="709" w:type="dxa"/>
                                      <w:vAlign w:val="center"/>
                                      <w:tcPrChange w:id="796" w:author="Borja Gonzalez" w:date="2017-09-29T13:30:00Z">
                                        <w:tcPr>
                                          <w:tcW w:w="709" w:type="dxa"/>
                                          <w:vAlign w:val="center"/>
                                        </w:tcPr>
                                      </w:tcPrChange>
                                    </w:tcPr>
                                    <w:p w14:paraId="0D6E756C" w14:textId="77777777" w:rsidR="00890B04" w:rsidRDefault="00890B04" w:rsidP="008960CE">
                                      <w:pPr>
                                        <w:jc w:val="center"/>
                                      </w:pPr>
                                    </w:p>
                                  </w:tc>
                                  <w:tc>
                                    <w:tcPr>
                                      <w:tcW w:w="709" w:type="dxa"/>
                                      <w:vAlign w:val="center"/>
                                      <w:tcPrChange w:id="797" w:author="Borja Gonzalez" w:date="2017-09-29T13:30:00Z">
                                        <w:tcPr>
                                          <w:tcW w:w="709" w:type="dxa"/>
                                          <w:vAlign w:val="center"/>
                                        </w:tcPr>
                                      </w:tcPrChange>
                                    </w:tcPr>
                                    <w:p w14:paraId="619B5C71" w14:textId="77777777" w:rsidR="00890B04" w:rsidRDefault="00890B04" w:rsidP="008960CE">
                                      <w:pPr>
                                        <w:jc w:val="center"/>
                                      </w:pPr>
                                    </w:p>
                                  </w:tc>
                                  <w:tc>
                                    <w:tcPr>
                                      <w:tcW w:w="709" w:type="dxa"/>
                                      <w:vAlign w:val="center"/>
                                      <w:tcPrChange w:id="798" w:author="Borja Gonzalez" w:date="2017-09-29T13:30:00Z">
                                        <w:tcPr>
                                          <w:tcW w:w="709" w:type="dxa"/>
                                          <w:vAlign w:val="center"/>
                                        </w:tcPr>
                                      </w:tcPrChange>
                                    </w:tcPr>
                                    <w:p w14:paraId="20363B56"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799" w:author="Borja Gonzalez" w:date="2017-09-29T13:30:00Z">
                                        <w:tcPr>
                                          <w:tcW w:w="708" w:type="dxa"/>
                                          <w:vAlign w:val="center"/>
                                        </w:tcPr>
                                      </w:tcPrChange>
                                    </w:tcPr>
                                    <w:p w14:paraId="5B8F1560" w14:textId="77777777" w:rsidR="00890B04" w:rsidRDefault="00890B04" w:rsidP="008960CE">
                                      <w:pPr>
                                        <w:jc w:val="center"/>
                                      </w:pPr>
                                    </w:p>
                                  </w:tc>
                                  <w:tc>
                                    <w:tcPr>
                                      <w:tcW w:w="709" w:type="dxa"/>
                                      <w:vAlign w:val="center"/>
                                      <w:tcPrChange w:id="800" w:author="Borja Gonzalez" w:date="2017-09-29T13:30:00Z">
                                        <w:tcPr>
                                          <w:tcW w:w="709" w:type="dxa"/>
                                          <w:vAlign w:val="center"/>
                                        </w:tcPr>
                                      </w:tcPrChange>
                                    </w:tcPr>
                                    <w:p w14:paraId="1B33FA7D" w14:textId="77777777" w:rsidR="00890B04" w:rsidRDefault="00890B04" w:rsidP="008960CE">
                                      <w:pPr>
                                        <w:jc w:val="center"/>
                                      </w:pPr>
                                    </w:p>
                                  </w:tc>
                                  <w:tc>
                                    <w:tcPr>
                                      <w:tcW w:w="709" w:type="dxa"/>
                                      <w:vAlign w:val="center"/>
                                      <w:tcPrChange w:id="801" w:author="Borja Gonzalez" w:date="2017-09-29T13:30:00Z">
                                        <w:tcPr>
                                          <w:tcW w:w="709" w:type="dxa"/>
                                          <w:vAlign w:val="center"/>
                                        </w:tcPr>
                                      </w:tcPrChange>
                                    </w:tcPr>
                                    <w:p w14:paraId="341D557E" w14:textId="77777777" w:rsidR="00890B04" w:rsidRDefault="00890B04" w:rsidP="008960CE">
                                      <w:pPr>
                                        <w:jc w:val="center"/>
                                      </w:pPr>
                                    </w:p>
                                  </w:tc>
                                  <w:tc>
                                    <w:tcPr>
                                      <w:tcW w:w="709" w:type="dxa"/>
                                      <w:vAlign w:val="center"/>
                                      <w:tcPrChange w:id="802" w:author="Borja Gonzalez" w:date="2017-09-29T13:30:00Z">
                                        <w:tcPr>
                                          <w:tcW w:w="709" w:type="dxa"/>
                                          <w:vAlign w:val="center"/>
                                        </w:tcPr>
                                      </w:tcPrChange>
                                    </w:tcPr>
                                    <w:p w14:paraId="64659292" w14:textId="77777777" w:rsidR="00890B04" w:rsidRDefault="00890B04" w:rsidP="008960CE">
                                      <w:pPr>
                                        <w:jc w:val="center"/>
                                      </w:pPr>
                                    </w:p>
                                  </w:tc>
                                  <w:tc>
                                    <w:tcPr>
                                      <w:tcW w:w="708" w:type="dxa"/>
                                      <w:vAlign w:val="center"/>
                                      <w:tcPrChange w:id="803" w:author="Borja Gonzalez" w:date="2017-09-29T13:30:00Z">
                                        <w:tcPr>
                                          <w:tcW w:w="708" w:type="dxa"/>
                                          <w:vAlign w:val="center"/>
                                        </w:tcPr>
                                      </w:tcPrChange>
                                    </w:tcPr>
                                    <w:p w14:paraId="27B4D60A" w14:textId="77777777" w:rsidR="00890B04" w:rsidRDefault="00890B04" w:rsidP="008960CE">
                                      <w:pPr>
                                        <w:jc w:val="center"/>
                                      </w:pPr>
                                    </w:p>
                                  </w:tc>
                                  <w:tc>
                                    <w:tcPr>
                                      <w:tcW w:w="851" w:type="dxa"/>
                                      <w:vAlign w:val="center"/>
                                      <w:tcPrChange w:id="804" w:author="Borja Gonzalez" w:date="2017-09-29T13:30:00Z">
                                        <w:tcPr>
                                          <w:tcW w:w="851" w:type="dxa"/>
                                          <w:vAlign w:val="center"/>
                                        </w:tcPr>
                                      </w:tcPrChange>
                                    </w:tcPr>
                                    <w:p w14:paraId="5F83FFCB" w14:textId="77777777" w:rsidR="00890B04" w:rsidRDefault="00890B04" w:rsidP="008960CE">
                                      <w:pPr>
                                        <w:jc w:val="center"/>
                                      </w:pPr>
                                    </w:p>
                                  </w:tc>
                                  <w:tc>
                                    <w:tcPr>
                                      <w:tcW w:w="850" w:type="dxa"/>
                                      <w:vAlign w:val="center"/>
                                      <w:tcPrChange w:id="805" w:author="Borja Gonzalez" w:date="2017-09-29T13:30:00Z">
                                        <w:tcPr>
                                          <w:tcW w:w="850" w:type="dxa"/>
                                          <w:vAlign w:val="center"/>
                                        </w:tcPr>
                                      </w:tcPrChange>
                                    </w:tcPr>
                                    <w:p w14:paraId="65F8F77E" w14:textId="77777777" w:rsidR="00890B04" w:rsidRDefault="00890B04" w:rsidP="008960CE">
                                      <w:pPr>
                                        <w:jc w:val="center"/>
                                      </w:pPr>
                                    </w:p>
                                  </w:tc>
                                  <w:tc>
                                    <w:tcPr>
                                      <w:tcW w:w="851" w:type="dxa"/>
                                      <w:vAlign w:val="center"/>
                                      <w:tcPrChange w:id="806" w:author="Borja Gonzalez" w:date="2017-09-29T13:30:00Z">
                                        <w:tcPr>
                                          <w:tcW w:w="851" w:type="dxa"/>
                                          <w:vAlign w:val="center"/>
                                        </w:tcPr>
                                      </w:tcPrChange>
                                    </w:tcPr>
                                    <w:p w14:paraId="1B3B9A6E" w14:textId="77777777" w:rsidR="00890B04" w:rsidRDefault="00890B04" w:rsidP="008960CE">
                                      <w:pPr>
                                        <w:jc w:val="center"/>
                                      </w:pPr>
                                    </w:p>
                                  </w:tc>
                                  <w:tc>
                                    <w:tcPr>
                                      <w:tcW w:w="850" w:type="dxa"/>
                                      <w:vAlign w:val="center"/>
                                      <w:tcPrChange w:id="807" w:author="Borja Gonzalez" w:date="2017-09-29T13:30:00Z">
                                        <w:tcPr>
                                          <w:tcW w:w="850" w:type="dxa"/>
                                          <w:vAlign w:val="center"/>
                                        </w:tcPr>
                                      </w:tcPrChange>
                                    </w:tcPr>
                                    <w:p w14:paraId="58A038E3"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08" w:author="Borja Gonzalez" w:date="2017-09-29T13:30:00Z">
                                        <w:tcPr>
                                          <w:tcW w:w="983" w:type="dxa"/>
                                          <w:vAlign w:val="center"/>
                                        </w:tcPr>
                                      </w:tcPrChange>
                                    </w:tcPr>
                                    <w:p w14:paraId="15B34EE2"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r>
                                <w:tr w:rsidR="00890B04" w14:paraId="5187A963" w14:textId="77777777" w:rsidTr="008960CE">
                                  <w:trPr>
                                    <w:cantSplit/>
                                    <w:trHeight w:val="490"/>
                                    <w:trPrChange w:id="809" w:author="Borja Gonzalez" w:date="2017-09-29T13:30:00Z">
                                      <w:trPr>
                                        <w:cantSplit/>
                                        <w:trHeight w:val="490"/>
                                      </w:trPr>
                                    </w:trPrChange>
                                  </w:trPr>
                                  <w:tc>
                                    <w:tcPr>
                                      <w:tcW w:w="1074" w:type="dxa"/>
                                      <w:vAlign w:val="center"/>
                                      <w:tcPrChange w:id="810" w:author="Borja Gonzalez" w:date="2017-09-29T13:30:00Z">
                                        <w:tcPr>
                                          <w:tcW w:w="1074" w:type="dxa"/>
                                          <w:vAlign w:val="center"/>
                                        </w:tcPr>
                                      </w:tcPrChange>
                                    </w:tcPr>
                                    <w:p w14:paraId="030B7242" w14:textId="77777777" w:rsidR="00890B04" w:rsidRDefault="00890B04" w:rsidP="008960CE">
                                      <w:r>
                                        <w:t>CU5</w:t>
                                      </w:r>
                                    </w:p>
                                  </w:tc>
                                  <w:tc>
                                    <w:tcPr>
                                      <w:tcW w:w="739" w:type="dxa"/>
                                      <w:vAlign w:val="center"/>
                                      <w:tcPrChange w:id="811" w:author="Borja Gonzalez" w:date="2017-09-29T13:30:00Z">
                                        <w:tcPr>
                                          <w:tcW w:w="739" w:type="dxa"/>
                                          <w:vAlign w:val="center"/>
                                        </w:tcPr>
                                      </w:tcPrChange>
                                    </w:tcPr>
                                    <w:p w14:paraId="692AFDA1" w14:textId="77777777" w:rsidR="00890B04" w:rsidRDefault="00890B04" w:rsidP="008960CE">
                                      <w:pPr>
                                        <w:jc w:val="center"/>
                                      </w:pPr>
                                    </w:p>
                                  </w:tc>
                                  <w:tc>
                                    <w:tcPr>
                                      <w:tcW w:w="709" w:type="dxa"/>
                                      <w:vAlign w:val="center"/>
                                      <w:tcPrChange w:id="812" w:author="Borja Gonzalez" w:date="2017-09-29T13:30:00Z">
                                        <w:tcPr>
                                          <w:tcW w:w="709" w:type="dxa"/>
                                          <w:vAlign w:val="center"/>
                                        </w:tcPr>
                                      </w:tcPrChange>
                                    </w:tcPr>
                                    <w:p w14:paraId="3150F769" w14:textId="77777777" w:rsidR="00890B04" w:rsidRDefault="00890B04" w:rsidP="008960CE">
                                      <w:pPr>
                                        <w:jc w:val="center"/>
                                      </w:pPr>
                                    </w:p>
                                  </w:tc>
                                  <w:tc>
                                    <w:tcPr>
                                      <w:tcW w:w="709" w:type="dxa"/>
                                      <w:vAlign w:val="center"/>
                                      <w:tcPrChange w:id="813" w:author="Borja Gonzalez" w:date="2017-09-29T13:30:00Z">
                                        <w:tcPr>
                                          <w:tcW w:w="709" w:type="dxa"/>
                                          <w:vAlign w:val="center"/>
                                        </w:tcPr>
                                      </w:tcPrChange>
                                    </w:tcPr>
                                    <w:p w14:paraId="0A305389" w14:textId="77777777" w:rsidR="00890B04" w:rsidRDefault="00890B04" w:rsidP="008960CE">
                                      <w:pPr>
                                        <w:jc w:val="center"/>
                                      </w:pPr>
                                    </w:p>
                                  </w:tc>
                                  <w:tc>
                                    <w:tcPr>
                                      <w:tcW w:w="709" w:type="dxa"/>
                                      <w:vAlign w:val="center"/>
                                      <w:tcPrChange w:id="814" w:author="Borja Gonzalez" w:date="2017-09-29T13:30:00Z">
                                        <w:tcPr>
                                          <w:tcW w:w="709" w:type="dxa"/>
                                          <w:vAlign w:val="center"/>
                                        </w:tcPr>
                                      </w:tcPrChange>
                                    </w:tcPr>
                                    <w:p w14:paraId="7B0160D1" w14:textId="77777777" w:rsidR="00890B04" w:rsidRDefault="00890B04" w:rsidP="008960CE">
                                      <w:pPr>
                                        <w:jc w:val="center"/>
                                      </w:pPr>
                                    </w:p>
                                  </w:tc>
                                  <w:tc>
                                    <w:tcPr>
                                      <w:tcW w:w="708" w:type="dxa"/>
                                      <w:vAlign w:val="center"/>
                                      <w:tcPrChange w:id="815" w:author="Borja Gonzalez" w:date="2017-09-29T13:30:00Z">
                                        <w:tcPr>
                                          <w:tcW w:w="708" w:type="dxa"/>
                                          <w:vAlign w:val="center"/>
                                        </w:tcPr>
                                      </w:tcPrChange>
                                    </w:tcPr>
                                    <w:p w14:paraId="7EEC3F03"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16" w:author="Borja Gonzalez" w:date="2017-09-29T13:30:00Z">
                                        <w:tcPr>
                                          <w:tcW w:w="709" w:type="dxa"/>
                                          <w:vAlign w:val="center"/>
                                        </w:tcPr>
                                      </w:tcPrChange>
                                    </w:tcPr>
                                    <w:p w14:paraId="483A577E" w14:textId="77777777" w:rsidR="00890B04" w:rsidRDefault="00890B04" w:rsidP="008960CE">
                                      <w:pPr>
                                        <w:jc w:val="center"/>
                                      </w:pPr>
                                    </w:p>
                                  </w:tc>
                                  <w:tc>
                                    <w:tcPr>
                                      <w:tcW w:w="709" w:type="dxa"/>
                                      <w:vAlign w:val="center"/>
                                      <w:tcPrChange w:id="817" w:author="Borja Gonzalez" w:date="2017-09-29T13:30:00Z">
                                        <w:tcPr>
                                          <w:tcW w:w="709" w:type="dxa"/>
                                          <w:vAlign w:val="center"/>
                                        </w:tcPr>
                                      </w:tcPrChange>
                                    </w:tcPr>
                                    <w:p w14:paraId="013B4AEE" w14:textId="77777777" w:rsidR="00890B04" w:rsidRDefault="00890B04" w:rsidP="008960CE">
                                      <w:pPr>
                                        <w:jc w:val="center"/>
                                      </w:pPr>
                                    </w:p>
                                  </w:tc>
                                  <w:tc>
                                    <w:tcPr>
                                      <w:tcW w:w="709" w:type="dxa"/>
                                      <w:vAlign w:val="center"/>
                                      <w:tcPrChange w:id="818" w:author="Borja Gonzalez" w:date="2017-09-29T13:30:00Z">
                                        <w:tcPr>
                                          <w:tcW w:w="709" w:type="dxa"/>
                                          <w:vAlign w:val="center"/>
                                        </w:tcPr>
                                      </w:tcPrChange>
                                    </w:tcPr>
                                    <w:p w14:paraId="5AB62AE1" w14:textId="77777777" w:rsidR="00890B04" w:rsidRDefault="00890B04" w:rsidP="008960CE">
                                      <w:pPr>
                                        <w:jc w:val="center"/>
                                      </w:pPr>
                                    </w:p>
                                  </w:tc>
                                  <w:tc>
                                    <w:tcPr>
                                      <w:tcW w:w="708" w:type="dxa"/>
                                      <w:vAlign w:val="center"/>
                                      <w:tcPrChange w:id="819" w:author="Borja Gonzalez" w:date="2017-09-29T13:30:00Z">
                                        <w:tcPr>
                                          <w:tcW w:w="708" w:type="dxa"/>
                                          <w:vAlign w:val="center"/>
                                        </w:tcPr>
                                      </w:tcPrChange>
                                    </w:tcPr>
                                    <w:p w14:paraId="1997F034" w14:textId="77777777" w:rsidR="00890B04" w:rsidRDefault="00890B04" w:rsidP="008960CE">
                                      <w:pPr>
                                        <w:jc w:val="center"/>
                                      </w:pPr>
                                    </w:p>
                                  </w:tc>
                                  <w:tc>
                                    <w:tcPr>
                                      <w:tcW w:w="851" w:type="dxa"/>
                                      <w:vAlign w:val="center"/>
                                      <w:tcPrChange w:id="820" w:author="Borja Gonzalez" w:date="2017-09-29T13:30:00Z">
                                        <w:tcPr>
                                          <w:tcW w:w="851" w:type="dxa"/>
                                          <w:vAlign w:val="center"/>
                                        </w:tcPr>
                                      </w:tcPrChange>
                                    </w:tcPr>
                                    <w:p w14:paraId="74E6C07F" w14:textId="77777777" w:rsidR="00890B04" w:rsidRDefault="00890B04" w:rsidP="008960CE">
                                      <w:pPr>
                                        <w:jc w:val="center"/>
                                      </w:pPr>
                                    </w:p>
                                  </w:tc>
                                  <w:tc>
                                    <w:tcPr>
                                      <w:tcW w:w="850" w:type="dxa"/>
                                      <w:vAlign w:val="center"/>
                                      <w:tcPrChange w:id="821" w:author="Borja Gonzalez" w:date="2017-09-29T13:30:00Z">
                                        <w:tcPr>
                                          <w:tcW w:w="850" w:type="dxa"/>
                                          <w:vAlign w:val="center"/>
                                        </w:tcPr>
                                      </w:tcPrChange>
                                    </w:tcPr>
                                    <w:p w14:paraId="5373BE86" w14:textId="77777777" w:rsidR="00890B04" w:rsidRDefault="00890B04" w:rsidP="008960CE">
                                      <w:pPr>
                                        <w:jc w:val="center"/>
                                      </w:pPr>
                                    </w:p>
                                  </w:tc>
                                  <w:tc>
                                    <w:tcPr>
                                      <w:tcW w:w="851" w:type="dxa"/>
                                      <w:vAlign w:val="center"/>
                                      <w:tcPrChange w:id="822" w:author="Borja Gonzalez" w:date="2017-09-29T13:30:00Z">
                                        <w:tcPr>
                                          <w:tcW w:w="851" w:type="dxa"/>
                                          <w:vAlign w:val="center"/>
                                        </w:tcPr>
                                      </w:tcPrChange>
                                    </w:tcPr>
                                    <w:p w14:paraId="1A60F439" w14:textId="77777777" w:rsidR="00890B04" w:rsidRDefault="00890B04" w:rsidP="008960CE">
                                      <w:pPr>
                                        <w:jc w:val="center"/>
                                      </w:pPr>
                                    </w:p>
                                  </w:tc>
                                  <w:tc>
                                    <w:tcPr>
                                      <w:tcW w:w="850" w:type="dxa"/>
                                      <w:vAlign w:val="center"/>
                                      <w:tcPrChange w:id="823" w:author="Borja Gonzalez" w:date="2017-09-29T13:30:00Z">
                                        <w:tcPr>
                                          <w:tcW w:w="850" w:type="dxa"/>
                                          <w:vAlign w:val="center"/>
                                        </w:tcPr>
                                      </w:tcPrChange>
                                    </w:tcPr>
                                    <w:p w14:paraId="1485E482" w14:textId="77777777" w:rsidR="00890B04" w:rsidRDefault="00890B04" w:rsidP="008960CE">
                                      <w:pPr>
                                        <w:jc w:val="center"/>
                                      </w:pPr>
                                    </w:p>
                                  </w:tc>
                                  <w:tc>
                                    <w:tcPr>
                                      <w:tcW w:w="841" w:type="dxa"/>
                                      <w:vAlign w:val="center"/>
                                      <w:tcPrChange w:id="824" w:author="Borja Gonzalez" w:date="2017-09-29T13:30:00Z">
                                        <w:tcPr>
                                          <w:tcW w:w="983" w:type="dxa"/>
                                          <w:vAlign w:val="center"/>
                                        </w:tcPr>
                                      </w:tcPrChange>
                                    </w:tcPr>
                                    <w:p w14:paraId="6F9C12BC" w14:textId="77777777" w:rsidR="00890B04" w:rsidRDefault="00890B04" w:rsidP="008960CE">
                                      <w:pPr>
                                        <w:jc w:val="center"/>
                                      </w:pPr>
                                    </w:p>
                                  </w:tc>
                                </w:tr>
                                <w:tr w:rsidR="00890B04" w14:paraId="05AF8318" w14:textId="77777777" w:rsidTr="008960CE">
                                  <w:trPr>
                                    <w:cantSplit/>
                                    <w:trHeight w:val="470"/>
                                    <w:trPrChange w:id="825" w:author="Borja Gonzalez" w:date="2017-09-29T13:30:00Z">
                                      <w:trPr>
                                        <w:cantSplit/>
                                        <w:trHeight w:val="470"/>
                                      </w:trPr>
                                    </w:trPrChange>
                                  </w:trPr>
                                  <w:tc>
                                    <w:tcPr>
                                      <w:tcW w:w="1074" w:type="dxa"/>
                                      <w:vAlign w:val="center"/>
                                      <w:tcPrChange w:id="826" w:author="Borja Gonzalez" w:date="2017-09-29T13:30:00Z">
                                        <w:tcPr>
                                          <w:tcW w:w="1074" w:type="dxa"/>
                                          <w:vAlign w:val="center"/>
                                        </w:tcPr>
                                      </w:tcPrChange>
                                    </w:tcPr>
                                    <w:p w14:paraId="5C7A14CD" w14:textId="77777777" w:rsidR="00890B04" w:rsidRDefault="00890B04" w:rsidP="008960CE">
                                      <w:r>
                                        <w:t>CU6</w:t>
                                      </w:r>
                                    </w:p>
                                  </w:tc>
                                  <w:tc>
                                    <w:tcPr>
                                      <w:tcW w:w="739" w:type="dxa"/>
                                      <w:vAlign w:val="center"/>
                                      <w:tcPrChange w:id="827" w:author="Borja Gonzalez" w:date="2017-09-29T13:30:00Z">
                                        <w:tcPr>
                                          <w:tcW w:w="739" w:type="dxa"/>
                                          <w:vAlign w:val="center"/>
                                        </w:tcPr>
                                      </w:tcPrChange>
                                    </w:tcPr>
                                    <w:p w14:paraId="527CF482" w14:textId="77777777" w:rsidR="00890B04" w:rsidRDefault="00890B04" w:rsidP="008960CE">
                                      <w:pPr>
                                        <w:jc w:val="center"/>
                                      </w:pPr>
                                    </w:p>
                                  </w:tc>
                                  <w:tc>
                                    <w:tcPr>
                                      <w:tcW w:w="709" w:type="dxa"/>
                                      <w:vAlign w:val="center"/>
                                      <w:tcPrChange w:id="828" w:author="Borja Gonzalez" w:date="2017-09-29T13:30:00Z">
                                        <w:tcPr>
                                          <w:tcW w:w="709" w:type="dxa"/>
                                          <w:vAlign w:val="center"/>
                                        </w:tcPr>
                                      </w:tcPrChange>
                                    </w:tcPr>
                                    <w:p w14:paraId="1EBCF89E" w14:textId="77777777" w:rsidR="00890B04" w:rsidRDefault="00890B04" w:rsidP="008960CE">
                                      <w:pPr>
                                        <w:jc w:val="center"/>
                                      </w:pPr>
                                    </w:p>
                                  </w:tc>
                                  <w:tc>
                                    <w:tcPr>
                                      <w:tcW w:w="709" w:type="dxa"/>
                                      <w:vAlign w:val="center"/>
                                      <w:tcPrChange w:id="829" w:author="Borja Gonzalez" w:date="2017-09-29T13:30:00Z">
                                        <w:tcPr>
                                          <w:tcW w:w="709" w:type="dxa"/>
                                          <w:vAlign w:val="center"/>
                                        </w:tcPr>
                                      </w:tcPrChange>
                                    </w:tcPr>
                                    <w:p w14:paraId="529A939F" w14:textId="77777777" w:rsidR="00890B04" w:rsidRDefault="00890B04" w:rsidP="008960CE">
                                      <w:pPr>
                                        <w:jc w:val="center"/>
                                      </w:pPr>
                                    </w:p>
                                  </w:tc>
                                  <w:tc>
                                    <w:tcPr>
                                      <w:tcW w:w="709" w:type="dxa"/>
                                      <w:vAlign w:val="center"/>
                                      <w:tcPrChange w:id="830" w:author="Borja Gonzalez" w:date="2017-09-29T13:30:00Z">
                                        <w:tcPr>
                                          <w:tcW w:w="709" w:type="dxa"/>
                                          <w:vAlign w:val="center"/>
                                        </w:tcPr>
                                      </w:tcPrChange>
                                    </w:tcPr>
                                    <w:p w14:paraId="0F1E2CE1" w14:textId="77777777" w:rsidR="00890B04" w:rsidRDefault="00890B04" w:rsidP="008960CE">
                                      <w:pPr>
                                        <w:jc w:val="center"/>
                                      </w:pPr>
                                    </w:p>
                                  </w:tc>
                                  <w:tc>
                                    <w:tcPr>
                                      <w:tcW w:w="708" w:type="dxa"/>
                                      <w:vAlign w:val="center"/>
                                      <w:tcPrChange w:id="831" w:author="Borja Gonzalez" w:date="2017-09-29T13:30:00Z">
                                        <w:tcPr>
                                          <w:tcW w:w="708" w:type="dxa"/>
                                          <w:vAlign w:val="center"/>
                                        </w:tcPr>
                                      </w:tcPrChange>
                                    </w:tcPr>
                                    <w:p w14:paraId="13AC7FB8" w14:textId="77777777" w:rsidR="00890B04" w:rsidRDefault="00890B04" w:rsidP="008960CE">
                                      <w:pPr>
                                        <w:jc w:val="center"/>
                                      </w:pPr>
                                    </w:p>
                                  </w:tc>
                                  <w:tc>
                                    <w:tcPr>
                                      <w:tcW w:w="709" w:type="dxa"/>
                                      <w:vAlign w:val="center"/>
                                      <w:tcPrChange w:id="832" w:author="Borja Gonzalez" w:date="2017-09-29T13:30:00Z">
                                        <w:tcPr>
                                          <w:tcW w:w="709" w:type="dxa"/>
                                          <w:vAlign w:val="center"/>
                                        </w:tcPr>
                                      </w:tcPrChange>
                                    </w:tcPr>
                                    <w:p w14:paraId="5BAC705D"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33" w:author="Borja Gonzalez" w:date="2017-09-29T13:30:00Z">
                                        <w:tcPr>
                                          <w:tcW w:w="709" w:type="dxa"/>
                                          <w:vAlign w:val="center"/>
                                        </w:tcPr>
                                      </w:tcPrChange>
                                    </w:tcPr>
                                    <w:p w14:paraId="015F744F" w14:textId="77777777" w:rsidR="00890B04" w:rsidRDefault="00890B04" w:rsidP="008960CE">
                                      <w:pPr>
                                        <w:jc w:val="center"/>
                                      </w:pPr>
                                    </w:p>
                                  </w:tc>
                                  <w:tc>
                                    <w:tcPr>
                                      <w:tcW w:w="709" w:type="dxa"/>
                                      <w:vAlign w:val="center"/>
                                      <w:tcPrChange w:id="834" w:author="Borja Gonzalez" w:date="2017-09-29T13:30:00Z">
                                        <w:tcPr>
                                          <w:tcW w:w="709" w:type="dxa"/>
                                          <w:vAlign w:val="center"/>
                                        </w:tcPr>
                                      </w:tcPrChange>
                                    </w:tcPr>
                                    <w:p w14:paraId="45FDA9FB" w14:textId="77777777" w:rsidR="00890B04" w:rsidRDefault="00890B04" w:rsidP="008960CE">
                                      <w:pPr>
                                        <w:jc w:val="center"/>
                                      </w:pPr>
                                    </w:p>
                                  </w:tc>
                                  <w:tc>
                                    <w:tcPr>
                                      <w:tcW w:w="708" w:type="dxa"/>
                                      <w:vAlign w:val="center"/>
                                      <w:tcPrChange w:id="835" w:author="Borja Gonzalez" w:date="2017-09-29T13:30:00Z">
                                        <w:tcPr>
                                          <w:tcW w:w="708" w:type="dxa"/>
                                          <w:vAlign w:val="center"/>
                                        </w:tcPr>
                                      </w:tcPrChange>
                                    </w:tcPr>
                                    <w:p w14:paraId="2F6ECD44" w14:textId="77777777" w:rsidR="00890B04" w:rsidRDefault="00890B04" w:rsidP="008960CE">
                                      <w:pPr>
                                        <w:jc w:val="center"/>
                                      </w:pPr>
                                    </w:p>
                                  </w:tc>
                                  <w:tc>
                                    <w:tcPr>
                                      <w:tcW w:w="851" w:type="dxa"/>
                                      <w:vAlign w:val="center"/>
                                      <w:tcPrChange w:id="836" w:author="Borja Gonzalez" w:date="2017-09-29T13:30:00Z">
                                        <w:tcPr>
                                          <w:tcW w:w="851" w:type="dxa"/>
                                          <w:vAlign w:val="center"/>
                                        </w:tcPr>
                                      </w:tcPrChange>
                                    </w:tcPr>
                                    <w:p w14:paraId="48C568CB" w14:textId="77777777" w:rsidR="00890B04" w:rsidRDefault="00890B04" w:rsidP="008960CE">
                                      <w:pPr>
                                        <w:jc w:val="center"/>
                                      </w:pPr>
                                    </w:p>
                                  </w:tc>
                                  <w:tc>
                                    <w:tcPr>
                                      <w:tcW w:w="850" w:type="dxa"/>
                                      <w:vAlign w:val="center"/>
                                      <w:tcPrChange w:id="837" w:author="Borja Gonzalez" w:date="2017-09-29T13:30:00Z">
                                        <w:tcPr>
                                          <w:tcW w:w="850" w:type="dxa"/>
                                          <w:vAlign w:val="center"/>
                                        </w:tcPr>
                                      </w:tcPrChange>
                                    </w:tcPr>
                                    <w:p w14:paraId="58520B56" w14:textId="77777777" w:rsidR="00890B04" w:rsidRDefault="00890B04" w:rsidP="008960CE">
                                      <w:pPr>
                                        <w:jc w:val="center"/>
                                      </w:pPr>
                                    </w:p>
                                  </w:tc>
                                  <w:tc>
                                    <w:tcPr>
                                      <w:tcW w:w="851" w:type="dxa"/>
                                      <w:vAlign w:val="center"/>
                                      <w:tcPrChange w:id="838" w:author="Borja Gonzalez" w:date="2017-09-29T13:30:00Z">
                                        <w:tcPr>
                                          <w:tcW w:w="851" w:type="dxa"/>
                                          <w:vAlign w:val="center"/>
                                        </w:tcPr>
                                      </w:tcPrChange>
                                    </w:tcPr>
                                    <w:p w14:paraId="5E89C90B" w14:textId="77777777" w:rsidR="00890B04" w:rsidRDefault="00890B04" w:rsidP="008960CE">
                                      <w:pPr>
                                        <w:jc w:val="center"/>
                                      </w:pPr>
                                    </w:p>
                                  </w:tc>
                                  <w:tc>
                                    <w:tcPr>
                                      <w:tcW w:w="850" w:type="dxa"/>
                                      <w:vAlign w:val="center"/>
                                      <w:tcPrChange w:id="839" w:author="Borja Gonzalez" w:date="2017-09-29T13:30:00Z">
                                        <w:tcPr>
                                          <w:tcW w:w="850" w:type="dxa"/>
                                          <w:vAlign w:val="center"/>
                                        </w:tcPr>
                                      </w:tcPrChange>
                                    </w:tcPr>
                                    <w:p w14:paraId="66F28CED"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40" w:author="Borja Gonzalez" w:date="2017-09-29T13:30:00Z">
                                        <w:tcPr>
                                          <w:tcW w:w="983" w:type="dxa"/>
                                          <w:vAlign w:val="center"/>
                                        </w:tcPr>
                                      </w:tcPrChange>
                                    </w:tcPr>
                                    <w:p w14:paraId="02154973"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r>
                                <w:tr w:rsidR="00890B04" w14:paraId="7CC92BD8" w14:textId="77777777" w:rsidTr="008960CE">
                                  <w:trPr>
                                    <w:cantSplit/>
                                    <w:trHeight w:val="490"/>
                                    <w:trPrChange w:id="841" w:author="Borja Gonzalez" w:date="2017-09-29T13:30:00Z">
                                      <w:trPr>
                                        <w:cantSplit/>
                                        <w:trHeight w:val="490"/>
                                      </w:trPr>
                                    </w:trPrChange>
                                  </w:trPr>
                                  <w:tc>
                                    <w:tcPr>
                                      <w:tcW w:w="1074" w:type="dxa"/>
                                      <w:vAlign w:val="center"/>
                                      <w:tcPrChange w:id="842" w:author="Borja Gonzalez" w:date="2017-09-29T13:30:00Z">
                                        <w:tcPr>
                                          <w:tcW w:w="1074" w:type="dxa"/>
                                          <w:vAlign w:val="center"/>
                                        </w:tcPr>
                                      </w:tcPrChange>
                                    </w:tcPr>
                                    <w:p w14:paraId="3944D9AF" w14:textId="77777777" w:rsidR="00890B04" w:rsidRDefault="00890B04" w:rsidP="008960CE">
                                      <w:r>
                                        <w:t>CU7</w:t>
                                      </w:r>
                                    </w:p>
                                  </w:tc>
                                  <w:tc>
                                    <w:tcPr>
                                      <w:tcW w:w="739" w:type="dxa"/>
                                      <w:vAlign w:val="center"/>
                                      <w:tcPrChange w:id="843" w:author="Borja Gonzalez" w:date="2017-09-29T13:30:00Z">
                                        <w:tcPr>
                                          <w:tcW w:w="739" w:type="dxa"/>
                                          <w:vAlign w:val="center"/>
                                        </w:tcPr>
                                      </w:tcPrChange>
                                    </w:tcPr>
                                    <w:p w14:paraId="215FCE42" w14:textId="77777777" w:rsidR="00890B04" w:rsidRDefault="00890B04" w:rsidP="008960CE">
                                      <w:pPr>
                                        <w:jc w:val="center"/>
                                      </w:pPr>
                                    </w:p>
                                  </w:tc>
                                  <w:tc>
                                    <w:tcPr>
                                      <w:tcW w:w="709" w:type="dxa"/>
                                      <w:vAlign w:val="center"/>
                                      <w:tcPrChange w:id="844" w:author="Borja Gonzalez" w:date="2017-09-29T13:30:00Z">
                                        <w:tcPr>
                                          <w:tcW w:w="709" w:type="dxa"/>
                                          <w:vAlign w:val="center"/>
                                        </w:tcPr>
                                      </w:tcPrChange>
                                    </w:tcPr>
                                    <w:p w14:paraId="73786D4D" w14:textId="77777777" w:rsidR="00890B04" w:rsidRDefault="00890B04" w:rsidP="008960CE">
                                      <w:pPr>
                                        <w:jc w:val="center"/>
                                      </w:pPr>
                                    </w:p>
                                  </w:tc>
                                  <w:tc>
                                    <w:tcPr>
                                      <w:tcW w:w="709" w:type="dxa"/>
                                      <w:vAlign w:val="center"/>
                                      <w:tcPrChange w:id="845" w:author="Borja Gonzalez" w:date="2017-09-29T13:30:00Z">
                                        <w:tcPr>
                                          <w:tcW w:w="709" w:type="dxa"/>
                                          <w:vAlign w:val="center"/>
                                        </w:tcPr>
                                      </w:tcPrChange>
                                    </w:tcPr>
                                    <w:p w14:paraId="6E060D12" w14:textId="77777777" w:rsidR="00890B04" w:rsidRDefault="00890B04" w:rsidP="008960CE">
                                      <w:pPr>
                                        <w:jc w:val="center"/>
                                      </w:pPr>
                                    </w:p>
                                  </w:tc>
                                  <w:tc>
                                    <w:tcPr>
                                      <w:tcW w:w="709" w:type="dxa"/>
                                      <w:vAlign w:val="center"/>
                                      <w:tcPrChange w:id="846" w:author="Borja Gonzalez" w:date="2017-09-29T13:30:00Z">
                                        <w:tcPr>
                                          <w:tcW w:w="709" w:type="dxa"/>
                                          <w:vAlign w:val="center"/>
                                        </w:tcPr>
                                      </w:tcPrChange>
                                    </w:tcPr>
                                    <w:p w14:paraId="79304D2B" w14:textId="77777777" w:rsidR="00890B04" w:rsidRDefault="00890B04" w:rsidP="008960CE">
                                      <w:pPr>
                                        <w:jc w:val="center"/>
                                      </w:pPr>
                                    </w:p>
                                  </w:tc>
                                  <w:tc>
                                    <w:tcPr>
                                      <w:tcW w:w="708" w:type="dxa"/>
                                      <w:vAlign w:val="center"/>
                                      <w:tcPrChange w:id="847" w:author="Borja Gonzalez" w:date="2017-09-29T13:30:00Z">
                                        <w:tcPr>
                                          <w:tcW w:w="708" w:type="dxa"/>
                                          <w:vAlign w:val="center"/>
                                        </w:tcPr>
                                      </w:tcPrChange>
                                    </w:tcPr>
                                    <w:p w14:paraId="4D0D5E89" w14:textId="77777777" w:rsidR="00890B04" w:rsidRDefault="00890B04" w:rsidP="008960CE">
                                      <w:pPr>
                                        <w:jc w:val="center"/>
                                      </w:pPr>
                                    </w:p>
                                  </w:tc>
                                  <w:tc>
                                    <w:tcPr>
                                      <w:tcW w:w="709" w:type="dxa"/>
                                      <w:vAlign w:val="center"/>
                                      <w:tcPrChange w:id="848" w:author="Borja Gonzalez" w:date="2017-09-29T13:30:00Z">
                                        <w:tcPr>
                                          <w:tcW w:w="709" w:type="dxa"/>
                                          <w:vAlign w:val="center"/>
                                        </w:tcPr>
                                      </w:tcPrChange>
                                    </w:tcPr>
                                    <w:p w14:paraId="14F0879D" w14:textId="77777777" w:rsidR="00890B04" w:rsidRDefault="00890B04" w:rsidP="008960CE">
                                      <w:pPr>
                                        <w:jc w:val="center"/>
                                      </w:pPr>
                                    </w:p>
                                  </w:tc>
                                  <w:tc>
                                    <w:tcPr>
                                      <w:tcW w:w="709" w:type="dxa"/>
                                      <w:vAlign w:val="center"/>
                                      <w:tcPrChange w:id="849" w:author="Borja Gonzalez" w:date="2017-09-29T13:30:00Z">
                                        <w:tcPr>
                                          <w:tcW w:w="709" w:type="dxa"/>
                                          <w:vAlign w:val="center"/>
                                        </w:tcPr>
                                      </w:tcPrChange>
                                    </w:tcPr>
                                    <w:p w14:paraId="6A8F3D57"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50" w:author="Borja Gonzalez" w:date="2017-09-29T13:30:00Z">
                                        <w:tcPr>
                                          <w:tcW w:w="709" w:type="dxa"/>
                                          <w:vAlign w:val="center"/>
                                        </w:tcPr>
                                      </w:tcPrChange>
                                    </w:tcPr>
                                    <w:p w14:paraId="1431325C" w14:textId="77777777" w:rsidR="00890B04" w:rsidRDefault="00890B04" w:rsidP="008960CE">
                                      <w:pPr>
                                        <w:jc w:val="center"/>
                                      </w:pPr>
                                    </w:p>
                                  </w:tc>
                                  <w:tc>
                                    <w:tcPr>
                                      <w:tcW w:w="708" w:type="dxa"/>
                                      <w:vAlign w:val="center"/>
                                      <w:tcPrChange w:id="851" w:author="Borja Gonzalez" w:date="2017-09-29T13:30:00Z">
                                        <w:tcPr>
                                          <w:tcW w:w="708" w:type="dxa"/>
                                          <w:vAlign w:val="center"/>
                                        </w:tcPr>
                                      </w:tcPrChange>
                                    </w:tcPr>
                                    <w:p w14:paraId="3E65C1A6" w14:textId="77777777" w:rsidR="00890B04" w:rsidRDefault="00890B04" w:rsidP="008960CE">
                                      <w:pPr>
                                        <w:jc w:val="center"/>
                                      </w:pPr>
                                    </w:p>
                                  </w:tc>
                                  <w:tc>
                                    <w:tcPr>
                                      <w:tcW w:w="851" w:type="dxa"/>
                                      <w:vAlign w:val="center"/>
                                      <w:tcPrChange w:id="852" w:author="Borja Gonzalez" w:date="2017-09-29T13:30:00Z">
                                        <w:tcPr>
                                          <w:tcW w:w="851" w:type="dxa"/>
                                          <w:vAlign w:val="center"/>
                                        </w:tcPr>
                                      </w:tcPrChange>
                                    </w:tcPr>
                                    <w:p w14:paraId="60C2C90E" w14:textId="77777777" w:rsidR="00890B04" w:rsidRDefault="00890B04" w:rsidP="008960CE">
                                      <w:pPr>
                                        <w:jc w:val="center"/>
                                      </w:pPr>
                                    </w:p>
                                  </w:tc>
                                  <w:tc>
                                    <w:tcPr>
                                      <w:tcW w:w="850" w:type="dxa"/>
                                      <w:vAlign w:val="center"/>
                                      <w:tcPrChange w:id="853" w:author="Borja Gonzalez" w:date="2017-09-29T13:30:00Z">
                                        <w:tcPr>
                                          <w:tcW w:w="850" w:type="dxa"/>
                                          <w:vAlign w:val="center"/>
                                        </w:tcPr>
                                      </w:tcPrChange>
                                    </w:tcPr>
                                    <w:p w14:paraId="2BA8106E"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854" w:author="Borja Gonzalez" w:date="2017-09-29T13:30:00Z">
                                        <w:tcPr>
                                          <w:tcW w:w="851" w:type="dxa"/>
                                          <w:vAlign w:val="center"/>
                                        </w:tcPr>
                                      </w:tcPrChange>
                                    </w:tcPr>
                                    <w:p w14:paraId="698B067A" w14:textId="77777777" w:rsidR="00890B04" w:rsidRDefault="00890B04" w:rsidP="008960CE">
                                      <w:pPr>
                                        <w:jc w:val="center"/>
                                      </w:pPr>
                                    </w:p>
                                  </w:tc>
                                  <w:tc>
                                    <w:tcPr>
                                      <w:tcW w:w="850" w:type="dxa"/>
                                      <w:vAlign w:val="center"/>
                                      <w:tcPrChange w:id="855" w:author="Borja Gonzalez" w:date="2017-09-29T13:30:00Z">
                                        <w:tcPr>
                                          <w:tcW w:w="850" w:type="dxa"/>
                                          <w:vAlign w:val="center"/>
                                        </w:tcPr>
                                      </w:tcPrChange>
                                    </w:tcPr>
                                    <w:p w14:paraId="15847135"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56" w:author="Borja Gonzalez" w:date="2017-09-29T13:30:00Z">
                                        <w:tcPr>
                                          <w:tcW w:w="983" w:type="dxa"/>
                                          <w:vAlign w:val="center"/>
                                        </w:tcPr>
                                      </w:tcPrChange>
                                    </w:tcPr>
                                    <w:p w14:paraId="14F7AD89"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r>
                                <w:tr w:rsidR="00890B04" w14:paraId="1C37A56A" w14:textId="77777777" w:rsidTr="008960CE">
                                  <w:trPr>
                                    <w:cantSplit/>
                                    <w:trHeight w:val="490"/>
                                    <w:trPrChange w:id="857" w:author="Borja Gonzalez" w:date="2017-09-29T13:30:00Z">
                                      <w:trPr>
                                        <w:cantSplit/>
                                        <w:trHeight w:val="490"/>
                                      </w:trPr>
                                    </w:trPrChange>
                                  </w:trPr>
                                  <w:tc>
                                    <w:tcPr>
                                      <w:tcW w:w="1074" w:type="dxa"/>
                                      <w:vAlign w:val="center"/>
                                      <w:tcPrChange w:id="858" w:author="Borja Gonzalez" w:date="2017-09-29T13:30:00Z">
                                        <w:tcPr>
                                          <w:tcW w:w="1074" w:type="dxa"/>
                                          <w:vAlign w:val="center"/>
                                        </w:tcPr>
                                      </w:tcPrChange>
                                    </w:tcPr>
                                    <w:p w14:paraId="4CA3FDD2" w14:textId="77777777" w:rsidR="00890B04" w:rsidRDefault="00890B04" w:rsidP="008960CE">
                                      <w:r>
                                        <w:t>CU8</w:t>
                                      </w:r>
                                    </w:p>
                                  </w:tc>
                                  <w:tc>
                                    <w:tcPr>
                                      <w:tcW w:w="739" w:type="dxa"/>
                                      <w:vAlign w:val="center"/>
                                      <w:tcPrChange w:id="859" w:author="Borja Gonzalez" w:date="2017-09-29T13:30:00Z">
                                        <w:tcPr>
                                          <w:tcW w:w="739" w:type="dxa"/>
                                          <w:vAlign w:val="center"/>
                                        </w:tcPr>
                                      </w:tcPrChange>
                                    </w:tcPr>
                                    <w:p w14:paraId="4A4D40F9" w14:textId="77777777" w:rsidR="00890B04" w:rsidRDefault="00890B04" w:rsidP="008960CE">
                                      <w:pPr>
                                        <w:jc w:val="center"/>
                                      </w:pPr>
                                    </w:p>
                                  </w:tc>
                                  <w:tc>
                                    <w:tcPr>
                                      <w:tcW w:w="709" w:type="dxa"/>
                                      <w:vAlign w:val="center"/>
                                      <w:tcPrChange w:id="860" w:author="Borja Gonzalez" w:date="2017-09-29T13:30:00Z">
                                        <w:tcPr>
                                          <w:tcW w:w="709" w:type="dxa"/>
                                          <w:vAlign w:val="center"/>
                                        </w:tcPr>
                                      </w:tcPrChange>
                                    </w:tcPr>
                                    <w:p w14:paraId="10C26893" w14:textId="77777777" w:rsidR="00890B04" w:rsidRDefault="00890B04" w:rsidP="008960CE">
                                      <w:pPr>
                                        <w:jc w:val="center"/>
                                      </w:pPr>
                                    </w:p>
                                  </w:tc>
                                  <w:tc>
                                    <w:tcPr>
                                      <w:tcW w:w="709" w:type="dxa"/>
                                      <w:vAlign w:val="center"/>
                                      <w:tcPrChange w:id="861" w:author="Borja Gonzalez" w:date="2017-09-29T13:30:00Z">
                                        <w:tcPr>
                                          <w:tcW w:w="709" w:type="dxa"/>
                                          <w:vAlign w:val="center"/>
                                        </w:tcPr>
                                      </w:tcPrChange>
                                    </w:tcPr>
                                    <w:p w14:paraId="0D329A42" w14:textId="77777777" w:rsidR="00890B04" w:rsidRDefault="00890B04" w:rsidP="008960CE">
                                      <w:pPr>
                                        <w:jc w:val="center"/>
                                      </w:pPr>
                                    </w:p>
                                  </w:tc>
                                  <w:tc>
                                    <w:tcPr>
                                      <w:tcW w:w="709" w:type="dxa"/>
                                      <w:vAlign w:val="center"/>
                                      <w:tcPrChange w:id="862" w:author="Borja Gonzalez" w:date="2017-09-29T13:30:00Z">
                                        <w:tcPr>
                                          <w:tcW w:w="709" w:type="dxa"/>
                                          <w:vAlign w:val="center"/>
                                        </w:tcPr>
                                      </w:tcPrChange>
                                    </w:tcPr>
                                    <w:p w14:paraId="69549B0F" w14:textId="77777777" w:rsidR="00890B04" w:rsidRDefault="00890B04" w:rsidP="008960CE">
                                      <w:pPr>
                                        <w:jc w:val="center"/>
                                      </w:pPr>
                                    </w:p>
                                  </w:tc>
                                  <w:tc>
                                    <w:tcPr>
                                      <w:tcW w:w="708" w:type="dxa"/>
                                      <w:vAlign w:val="center"/>
                                      <w:tcPrChange w:id="863" w:author="Borja Gonzalez" w:date="2017-09-29T13:30:00Z">
                                        <w:tcPr>
                                          <w:tcW w:w="708" w:type="dxa"/>
                                          <w:vAlign w:val="center"/>
                                        </w:tcPr>
                                      </w:tcPrChange>
                                    </w:tcPr>
                                    <w:p w14:paraId="6DCD7A6B" w14:textId="77777777" w:rsidR="00890B04" w:rsidRDefault="00890B04" w:rsidP="008960CE">
                                      <w:pPr>
                                        <w:jc w:val="center"/>
                                      </w:pPr>
                                    </w:p>
                                  </w:tc>
                                  <w:tc>
                                    <w:tcPr>
                                      <w:tcW w:w="709" w:type="dxa"/>
                                      <w:vAlign w:val="center"/>
                                      <w:tcPrChange w:id="864" w:author="Borja Gonzalez" w:date="2017-09-29T13:30:00Z">
                                        <w:tcPr>
                                          <w:tcW w:w="709" w:type="dxa"/>
                                          <w:vAlign w:val="center"/>
                                        </w:tcPr>
                                      </w:tcPrChange>
                                    </w:tcPr>
                                    <w:p w14:paraId="7EDE5141" w14:textId="77777777" w:rsidR="00890B04" w:rsidRDefault="00890B04" w:rsidP="008960CE">
                                      <w:pPr>
                                        <w:jc w:val="center"/>
                                      </w:pPr>
                                    </w:p>
                                  </w:tc>
                                  <w:tc>
                                    <w:tcPr>
                                      <w:tcW w:w="709" w:type="dxa"/>
                                      <w:vAlign w:val="center"/>
                                      <w:tcPrChange w:id="865" w:author="Borja Gonzalez" w:date="2017-09-29T13:30:00Z">
                                        <w:tcPr>
                                          <w:tcW w:w="709" w:type="dxa"/>
                                          <w:vAlign w:val="center"/>
                                        </w:tcPr>
                                      </w:tcPrChange>
                                    </w:tcPr>
                                    <w:p w14:paraId="31E02A84" w14:textId="77777777" w:rsidR="00890B04" w:rsidRDefault="00890B04" w:rsidP="008960CE">
                                      <w:pPr>
                                        <w:jc w:val="center"/>
                                      </w:pPr>
                                    </w:p>
                                  </w:tc>
                                  <w:tc>
                                    <w:tcPr>
                                      <w:tcW w:w="709" w:type="dxa"/>
                                      <w:vAlign w:val="center"/>
                                      <w:tcPrChange w:id="866" w:author="Borja Gonzalez" w:date="2017-09-29T13:30:00Z">
                                        <w:tcPr>
                                          <w:tcW w:w="709" w:type="dxa"/>
                                          <w:vAlign w:val="center"/>
                                        </w:tcPr>
                                      </w:tcPrChange>
                                    </w:tcPr>
                                    <w:p w14:paraId="7FCBE630"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867" w:author="Borja Gonzalez" w:date="2017-09-29T13:30:00Z">
                                        <w:tcPr>
                                          <w:tcW w:w="708" w:type="dxa"/>
                                          <w:vAlign w:val="center"/>
                                        </w:tcPr>
                                      </w:tcPrChange>
                                    </w:tcPr>
                                    <w:p w14:paraId="4C4AB047" w14:textId="77777777" w:rsidR="00890B04" w:rsidRDefault="00890B04" w:rsidP="008960CE">
                                      <w:pPr>
                                        <w:jc w:val="center"/>
                                      </w:pPr>
                                    </w:p>
                                  </w:tc>
                                  <w:tc>
                                    <w:tcPr>
                                      <w:tcW w:w="851" w:type="dxa"/>
                                      <w:vAlign w:val="center"/>
                                      <w:tcPrChange w:id="868" w:author="Borja Gonzalez" w:date="2017-09-29T13:30:00Z">
                                        <w:tcPr>
                                          <w:tcW w:w="851" w:type="dxa"/>
                                          <w:vAlign w:val="center"/>
                                        </w:tcPr>
                                      </w:tcPrChange>
                                    </w:tcPr>
                                    <w:p w14:paraId="685982E9" w14:textId="77777777" w:rsidR="00890B04" w:rsidRDefault="00890B04" w:rsidP="008960CE">
                                      <w:pPr>
                                        <w:jc w:val="center"/>
                                      </w:pPr>
                                    </w:p>
                                  </w:tc>
                                  <w:tc>
                                    <w:tcPr>
                                      <w:tcW w:w="850" w:type="dxa"/>
                                      <w:vAlign w:val="center"/>
                                      <w:tcPrChange w:id="869" w:author="Borja Gonzalez" w:date="2017-09-29T13:30:00Z">
                                        <w:tcPr>
                                          <w:tcW w:w="850" w:type="dxa"/>
                                          <w:vAlign w:val="center"/>
                                        </w:tcPr>
                                      </w:tcPrChange>
                                    </w:tcPr>
                                    <w:p w14:paraId="4D000CCB" w14:textId="77777777" w:rsidR="00890B04" w:rsidRDefault="00890B04" w:rsidP="008960CE">
                                      <w:pPr>
                                        <w:jc w:val="center"/>
                                      </w:pPr>
                                    </w:p>
                                  </w:tc>
                                  <w:tc>
                                    <w:tcPr>
                                      <w:tcW w:w="851" w:type="dxa"/>
                                      <w:vAlign w:val="center"/>
                                      <w:tcPrChange w:id="870" w:author="Borja Gonzalez" w:date="2017-09-29T13:30:00Z">
                                        <w:tcPr>
                                          <w:tcW w:w="851" w:type="dxa"/>
                                          <w:vAlign w:val="center"/>
                                        </w:tcPr>
                                      </w:tcPrChange>
                                    </w:tcPr>
                                    <w:p w14:paraId="15F7B405" w14:textId="77777777" w:rsidR="00890B04" w:rsidRDefault="00890B04" w:rsidP="008960CE">
                                      <w:pPr>
                                        <w:jc w:val="center"/>
                                      </w:pPr>
                                    </w:p>
                                  </w:tc>
                                  <w:tc>
                                    <w:tcPr>
                                      <w:tcW w:w="850" w:type="dxa"/>
                                      <w:vAlign w:val="center"/>
                                      <w:tcPrChange w:id="871" w:author="Borja Gonzalez" w:date="2017-09-29T13:30:00Z">
                                        <w:tcPr>
                                          <w:tcW w:w="850" w:type="dxa"/>
                                          <w:vAlign w:val="center"/>
                                        </w:tcPr>
                                      </w:tcPrChange>
                                    </w:tcPr>
                                    <w:p w14:paraId="5AC1E959" w14:textId="77777777" w:rsidR="00890B04" w:rsidRDefault="00890B04" w:rsidP="008960CE">
                                      <w:pPr>
                                        <w:jc w:val="center"/>
                                      </w:pPr>
                                    </w:p>
                                  </w:tc>
                                  <w:tc>
                                    <w:tcPr>
                                      <w:tcW w:w="841" w:type="dxa"/>
                                      <w:vAlign w:val="center"/>
                                      <w:tcPrChange w:id="872" w:author="Borja Gonzalez" w:date="2017-09-29T13:30:00Z">
                                        <w:tcPr>
                                          <w:tcW w:w="983" w:type="dxa"/>
                                          <w:vAlign w:val="center"/>
                                        </w:tcPr>
                                      </w:tcPrChange>
                                    </w:tcPr>
                                    <w:p w14:paraId="5C21EAC0" w14:textId="77777777" w:rsidR="00890B04" w:rsidRDefault="00890B04" w:rsidP="008960CE">
                                      <w:pPr>
                                        <w:jc w:val="center"/>
                                      </w:pPr>
                                    </w:p>
                                  </w:tc>
                                </w:tr>
                                <w:tr w:rsidR="00890B04" w14:paraId="6056A30F" w14:textId="77777777" w:rsidTr="008960CE">
                                  <w:trPr>
                                    <w:cantSplit/>
                                    <w:trHeight w:val="490"/>
                                    <w:trPrChange w:id="873" w:author="Borja Gonzalez" w:date="2017-09-29T13:30:00Z">
                                      <w:trPr>
                                        <w:cantSplit/>
                                        <w:trHeight w:val="490"/>
                                      </w:trPr>
                                    </w:trPrChange>
                                  </w:trPr>
                                  <w:tc>
                                    <w:tcPr>
                                      <w:tcW w:w="1074" w:type="dxa"/>
                                      <w:vAlign w:val="center"/>
                                      <w:tcPrChange w:id="874" w:author="Borja Gonzalez" w:date="2017-09-29T13:30:00Z">
                                        <w:tcPr>
                                          <w:tcW w:w="1074" w:type="dxa"/>
                                          <w:vAlign w:val="center"/>
                                        </w:tcPr>
                                      </w:tcPrChange>
                                    </w:tcPr>
                                    <w:p w14:paraId="1DD188EF" w14:textId="77777777" w:rsidR="00890B04" w:rsidRDefault="00890B04" w:rsidP="008960CE">
                                      <w:r>
                                        <w:t>CU9</w:t>
                                      </w:r>
                                    </w:p>
                                  </w:tc>
                                  <w:tc>
                                    <w:tcPr>
                                      <w:tcW w:w="739" w:type="dxa"/>
                                      <w:vAlign w:val="center"/>
                                      <w:tcPrChange w:id="875" w:author="Borja Gonzalez" w:date="2017-09-29T13:30:00Z">
                                        <w:tcPr>
                                          <w:tcW w:w="739" w:type="dxa"/>
                                          <w:vAlign w:val="center"/>
                                        </w:tcPr>
                                      </w:tcPrChange>
                                    </w:tcPr>
                                    <w:p w14:paraId="0A7EFFDC" w14:textId="77777777" w:rsidR="00890B04" w:rsidRDefault="00890B04" w:rsidP="008960CE">
                                      <w:pPr>
                                        <w:jc w:val="center"/>
                                      </w:pPr>
                                    </w:p>
                                  </w:tc>
                                  <w:tc>
                                    <w:tcPr>
                                      <w:tcW w:w="709" w:type="dxa"/>
                                      <w:vAlign w:val="center"/>
                                      <w:tcPrChange w:id="876" w:author="Borja Gonzalez" w:date="2017-09-29T13:30:00Z">
                                        <w:tcPr>
                                          <w:tcW w:w="709" w:type="dxa"/>
                                          <w:vAlign w:val="center"/>
                                        </w:tcPr>
                                      </w:tcPrChange>
                                    </w:tcPr>
                                    <w:p w14:paraId="452A55E4" w14:textId="77777777" w:rsidR="00890B04" w:rsidRDefault="00890B04" w:rsidP="008960CE">
                                      <w:pPr>
                                        <w:jc w:val="center"/>
                                      </w:pPr>
                                    </w:p>
                                  </w:tc>
                                  <w:tc>
                                    <w:tcPr>
                                      <w:tcW w:w="709" w:type="dxa"/>
                                      <w:vAlign w:val="center"/>
                                      <w:tcPrChange w:id="877" w:author="Borja Gonzalez" w:date="2017-09-29T13:30:00Z">
                                        <w:tcPr>
                                          <w:tcW w:w="709" w:type="dxa"/>
                                          <w:vAlign w:val="center"/>
                                        </w:tcPr>
                                      </w:tcPrChange>
                                    </w:tcPr>
                                    <w:p w14:paraId="042DE3CC" w14:textId="77777777" w:rsidR="00890B04" w:rsidRDefault="00890B04" w:rsidP="008960CE">
                                      <w:pPr>
                                        <w:jc w:val="center"/>
                                      </w:pPr>
                                    </w:p>
                                  </w:tc>
                                  <w:tc>
                                    <w:tcPr>
                                      <w:tcW w:w="709" w:type="dxa"/>
                                      <w:vAlign w:val="center"/>
                                      <w:tcPrChange w:id="878" w:author="Borja Gonzalez" w:date="2017-09-29T13:30:00Z">
                                        <w:tcPr>
                                          <w:tcW w:w="709" w:type="dxa"/>
                                          <w:vAlign w:val="center"/>
                                        </w:tcPr>
                                      </w:tcPrChange>
                                    </w:tcPr>
                                    <w:p w14:paraId="6F88C606" w14:textId="77777777" w:rsidR="00890B04" w:rsidRDefault="00890B04" w:rsidP="008960CE">
                                      <w:pPr>
                                        <w:jc w:val="center"/>
                                      </w:pPr>
                                    </w:p>
                                  </w:tc>
                                  <w:tc>
                                    <w:tcPr>
                                      <w:tcW w:w="708" w:type="dxa"/>
                                      <w:vAlign w:val="center"/>
                                      <w:tcPrChange w:id="879" w:author="Borja Gonzalez" w:date="2017-09-29T13:30:00Z">
                                        <w:tcPr>
                                          <w:tcW w:w="708" w:type="dxa"/>
                                          <w:vAlign w:val="center"/>
                                        </w:tcPr>
                                      </w:tcPrChange>
                                    </w:tcPr>
                                    <w:p w14:paraId="6D21C7DE" w14:textId="77777777" w:rsidR="00890B04" w:rsidRDefault="00890B04" w:rsidP="008960CE">
                                      <w:pPr>
                                        <w:jc w:val="center"/>
                                      </w:pPr>
                                    </w:p>
                                  </w:tc>
                                  <w:tc>
                                    <w:tcPr>
                                      <w:tcW w:w="709" w:type="dxa"/>
                                      <w:vAlign w:val="center"/>
                                      <w:tcPrChange w:id="880" w:author="Borja Gonzalez" w:date="2017-09-29T13:30:00Z">
                                        <w:tcPr>
                                          <w:tcW w:w="709" w:type="dxa"/>
                                          <w:vAlign w:val="center"/>
                                        </w:tcPr>
                                      </w:tcPrChange>
                                    </w:tcPr>
                                    <w:p w14:paraId="43FD7ADF" w14:textId="77777777" w:rsidR="00890B04" w:rsidRDefault="00890B04" w:rsidP="008960CE">
                                      <w:pPr>
                                        <w:jc w:val="center"/>
                                      </w:pPr>
                                    </w:p>
                                  </w:tc>
                                  <w:tc>
                                    <w:tcPr>
                                      <w:tcW w:w="709" w:type="dxa"/>
                                      <w:vAlign w:val="center"/>
                                      <w:tcPrChange w:id="881" w:author="Borja Gonzalez" w:date="2017-09-29T13:30:00Z">
                                        <w:tcPr>
                                          <w:tcW w:w="709" w:type="dxa"/>
                                          <w:vAlign w:val="center"/>
                                        </w:tcPr>
                                      </w:tcPrChange>
                                    </w:tcPr>
                                    <w:p w14:paraId="6E5F9427" w14:textId="77777777" w:rsidR="00890B04" w:rsidRDefault="00890B04" w:rsidP="008960CE">
                                      <w:pPr>
                                        <w:jc w:val="center"/>
                                      </w:pPr>
                                    </w:p>
                                  </w:tc>
                                  <w:tc>
                                    <w:tcPr>
                                      <w:tcW w:w="709" w:type="dxa"/>
                                      <w:vAlign w:val="center"/>
                                      <w:tcPrChange w:id="882" w:author="Borja Gonzalez" w:date="2017-09-29T13:30:00Z">
                                        <w:tcPr>
                                          <w:tcW w:w="709" w:type="dxa"/>
                                          <w:vAlign w:val="center"/>
                                        </w:tcPr>
                                      </w:tcPrChange>
                                    </w:tcPr>
                                    <w:p w14:paraId="63C37F85" w14:textId="77777777" w:rsidR="00890B04" w:rsidRDefault="00890B04" w:rsidP="008960CE">
                                      <w:pPr>
                                        <w:jc w:val="center"/>
                                      </w:pPr>
                                    </w:p>
                                  </w:tc>
                                  <w:tc>
                                    <w:tcPr>
                                      <w:tcW w:w="708" w:type="dxa"/>
                                      <w:vAlign w:val="center"/>
                                      <w:tcPrChange w:id="883" w:author="Borja Gonzalez" w:date="2017-09-29T13:30:00Z">
                                        <w:tcPr>
                                          <w:tcW w:w="708" w:type="dxa"/>
                                          <w:vAlign w:val="center"/>
                                        </w:tcPr>
                                      </w:tcPrChange>
                                    </w:tcPr>
                                    <w:p w14:paraId="5E000C1F"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884" w:author="Borja Gonzalez" w:date="2017-09-29T13:30:00Z">
                                        <w:tcPr>
                                          <w:tcW w:w="851" w:type="dxa"/>
                                          <w:vAlign w:val="center"/>
                                        </w:tcPr>
                                      </w:tcPrChange>
                                    </w:tcPr>
                                    <w:p w14:paraId="42DDF64D"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885" w:author="Borja Gonzalez" w:date="2017-09-29T13:30:00Z">
                                        <w:tcPr>
                                          <w:tcW w:w="850" w:type="dxa"/>
                                          <w:vAlign w:val="center"/>
                                        </w:tcPr>
                                      </w:tcPrChange>
                                    </w:tcPr>
                                    <w:p w14:paraId="583EB72C"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886" w:author="Borja Gonzalez" w:date="2017-09-29T13:30:00Z">
                                        <w:tcPr>
                                          <w:tcW w:w="851" w:type="dxa"/>
                                          <w:vAlign w:val="center"/>
                                        </w:tcPr>
                                      </w:tcPrChange>
                                    </w:tcPr>
                                    <w:p w14:paraId="7905EC98"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887" w:author="Borja Gonzalez" w:date="2017-09-29T13:30:00Z">
                                        <w:tcPr>
                                          <w:tcW w:w="850" w:type="dxa"/>
                                          <w:vAlign w:val="center"/>
                                        </w:tcPr>
                                      </w:tcPrChange>
                                    </w:tcPr>
                                    <w:p w14:paraId="73528CB6"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888" w:author="Borja Gonzalez" w:date="2017-09-29T13:30:00Z">
                                        <w:tcPr>
                                          <w:tcW w:w="983" w:type="dxa"/>
                                          <w:vAlign w:val="center"/>
                                        </w:tcPr>
                                      </w:tcPrChange>
                                    </w:tcPr>
                                    <w:p w14:paraId="40ED07F2"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890B04" w:rsidRDefault="00890B04"/>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09BC4" id="_x0000_t202" coordsize="21600,21600" o:spt="202" path="m0,0l0,21600,21600,21600,21600,0xe">
                    <v:stroke joinstyle="miter"/>
                    <v:path gradientshapeok="t" o:connecttype="rect"/>
                  </v:shapetype>
                  <v:shape id="Text Box 74" o:spid="_x0000_s1026" type="#_x0000_t202" style="position:absolute;margin-left:-90.85pt;margin-top:15.6pt;width:8in;height:351.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" filled="f" stroked="f">
                    <v:textbox inset="2emu">
                      <w:txbxContent>
                        <w:tbl>
                          <w:tblPr>
                            <w:tblStyle w:val="Tablaconcuadrcula"/>
                            <w:tblW w:w="11726" w:type="dxa"/>
                            <w:tblLayout w:type="fixed"/>
                            <w:tblLook w:val="04A0" w:firstRow="1" w:lastRow="0" w:firstColumn="1" w:lastColumn="0" w:noHBand="0" w:noVBand="1"/>
                            <w:tblPrChange w:id="889"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890">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890B04" w14:paraId="1E7945C7" w14:textId="77777777" w:rsidTr="008960CE">
                            <w:trPr>
                              <w:cantSplit/>
                              <w:trHeight w:val="1194"/>
                              <w:trPrChange w:id="891" w:author="Borja Gonzalez" w:date="2017-09-29T13:30:00Z">
                                <w:trPr>
                                  <w:cantSplit/>
                                  <w:trHeight w:val="1194"/>
                                </w:trPr>
                              </w:trPrChange>
                            </w:trPr>
                            <w:tc>
                              <w:tcPr>
                                <w:tcW w:w="1074" w:type="dxa"/>
                                <w:vAlign w:val="center"/>
                                <w:tcPrChange w:id="892" w:author="Borja Gonzalez" w:date="2017-09-29T13:30:00Z">
                                  <w:tcPr>
                                    <w:tcW w:w="1074" w:type="dxa"/>
                                    <w:vAlign w:val="center"/>
                                  </w:tcPr>
                                </w:tcPrChange>
                              </w:tcPr>
                              <w:p w14:paraId="597C9F79" w14:textId="77777777" w:rsidR="00890B04" w:rsidRDefault="00890B04" w:rsidP="008960CE">
                                <w:r>
                                  <w:t>Casos de Uso</w:t>
                                </w:r>
                              </w:p>
                            </w:tc>
                            <w:tc>
                              <w:tcPr>
                                <w:tcW w:w="739" w:type="dxa"/>
                                <w:vAlign w:val="center"/>
                                <w:tcPrChange w:id="893" w:author="Borja Gonzalez" w:date="2017-09-29T13:30:00Z">
                                  <w:tcPr>
                                    <w:tcW w:w="739" w:type="dxa"/>
                                    <w:vAlign w:val="center"/>
                                  </w:tcPr>
                                </w:tcPrChange>
                              </w:tcPr>
                              <w:p w14:paraId="1CFEC64B" w14:textId="77777777" w:rsidR="00890B04" w:rsidRDefault="00890B04" w:rsidP="008960CE">
                                <w:r>
                                  <w:t>RF1</w:t>
                                </w:r>
                              </w:p>
                            </w:tc>
                            <w:tc>
                              <w:tcPr>
                                <w:tcW w:w="709" w:type="dxa"/>
                                <w:vAlign w:val="center"/>
                                <w:tcPrChange w:id="894" w:author="Borja Gonzalez" w:date="2017-09-29T13:30:00Z">
                                  <w:tcPr>
                                    <w:tcW w:w="709" w:type="dxa"/>
                                    <w:vAlign w:val="center"/>
                                  </w:tcPr>
                                </w:tcPrChange>
                              </w:tcPr>
                              <w:p w14:paraId="7509DCD9" w14:textId="77777777" w:rsidR="00890B04" w:rsidRDefault="00890B04" w:rsidP="008960CE">
                                <w:r>
                                  <w:t>RF2</w:t>
                                </w:r>
                              </w:p>
                            </w:tc>
                            <w:tc>
                              <w:tcPr>
                                <w:tcW w:w="709" w:type="dxa"/>
                                <w:vAlign w:val="center"/>
                                <w:tcPrChange w:id="895" w:author="Borja Gonzalez" w:date="2017-09-29T13:30:00Z">
                                  <w:tcPr>
                                    <w:tcW w:w="709" w:type="dxa"/>
                                    <w:vAlign w:val="center"/>
                                  </w:tcPr>
                                </w:tcPrChange>
                              </w:tcPr>
                              <w:p w14:paraId="166A541D" w14:textId="77777777" w:rsidR="00890B04" w:rsidRDefault="00890B04" w:rsidP="008960CE">
                                <w:r>
                                  <w:t>RF3</w:t>
                                </w:r>
                              </w:p>
                            </w:tc>
                            <w:tc>
                              <w:tcPr>
                                <w:tcW w:w="709" w:type="dxa"/>
                                <w:vAlign w:val="center"/>
                                <w:tcPrChange w:id="896" w:author="Borja Gonzalez" w:date="2017-09-29T13:30:00Z">
                                  <w:tcPr>
                                    <w:tcW w:w="709" w:type="dxa"/>
                                    <w:vAlign w:val="center"/>
                                  </w:tcPr>
                                </w:tcPrChange>
                              </w:tcPr>
                              <w:p w14:paraId="0829A9F1" w14:textId="77777777" w:rsidR="00890B04" w:rsidRDefault="00890B04" w:rsidP="008960CE">
                                <w:r>
                                  <w:t>RF4</w:t>
                                </w:r>
                              </w:p>
                            </w:tc>
                            <w:tc>
                              <w:tcPr>
                                <w:tcW w:w="708" w:type="dxa"/>
                                <w:vAlign w:val="center"/>
                                <w:tcPrChange w:id="897" w:author="Borja Gonzalez" w:date="2017-09-29T13:30:00Z">
                                  <w:tcPr>
                                    <w:tcW w:w="708" w:type="dxa"/>
                                    <w:vAlign w:val="center"/>
                                  </w:tcPr>
                                </w:tcPrChange>
                              </w:tcPr>
                              <w:p w14:paraId="41692804" w14:textId="77777777" w:rsidR="00890B04" w:rsidRDefault="00890B04" w:rsidP="008960CE">
                                <w:r>
                                  <w:t>RF5</w:t>
                                </w:r>
                              </w:p>
                            </w:tc>
                            <w:tc>
                              <w:tcPr>
                                <w:tcW w:w="709" w:type="dxa"/>
                                <w:vAlign w:val="center"/>
                                <w:tcPrChange w:id="898" w:author="Borja Gonzalez" w:date="2017-09-29T13:30:00Z">
                                  <w:tcPr>
                                    <w:tcW w:w="709" w:type="dxa"/>
                                    <w:vAlign w:val="center"/>
                                  </w:tcPr>
                                </w:tcPrChange>
                              </w:tcPr>
                              <w:p w14:paraId="7A30F465" w14:textId="77777777" w:rsidR="00890B04" w:rsidRDefault="00890B04" w:rsidP="008960CE">
                                <w:r>
                                  <w:t>RF6</w:t>
                                </w:r>
                              </w:p>
                            </w:tc>
                            <w:tc>
                              <w:tcPr>
                                <w:tcW w:w="709" w:type="dxa"/>
                                <w:vAlign w:val="center"/>
                                <w:tcPrChange w:id="899" w:author="Borja Gonzalez" w:date="2017-09-29T13:30:00Z">
                                  <w:tcPr>
                                    <w:tcW w:w="709" w:type="dxa"/>
                                    <w:vAlign w:val="center"/>
                                  </w:tcPr>
                                </w:tcPrChange>
                              </w:tcPr>
                              <w:p w14:paraId="431CC9D1" w14:textId="77777777" w:rsidR="00890B04" w:rsidRDefault="00890B04" w:rsidP="008960CE">
                                <w:r>
                                  <w:t>RF7</w:t>
                                </w:r>
                              </w:p>
                            </w:tc>
                            <w:tc>
                              <w:tcPr>
                                <w:tcW w:w="709" w:type="dxa"/>
                                <w:vAlign w:val="center"/>
                                <w:tcPrChange w:id="900" w:author="Borja Gonzalez" w:date="2017-09-29T13:30:00Z">
                                  <w:tcPr>
                                    <w:tcW w:w="709" w:type="dxa"/>
                                    <w:vAlign w:val="center"/>
                                  </w:tcPr>
                                </w:tcPrChange>
                              </w:tcPr>
                              <w:p w14:paraId="42772BF8" w14:textId="77777777" w:rsidR="00890B04" w:rsidRDefault="00890B04" w:rsidP="008960CE">
                                <w:r>
                                  <w:t>RF8</w:t>
                                </w:r>
                              </w:p>
                            </w:tc>
                            <w:tc>
                              <w:tcPr>
                                <w:tcW w:w="708" w:type="dxa"/>
                                <w:vAlign w:val="center"/>
                                <w:tcPrChange w:id="901" w:author="Borja Gonzalez" w:date="2017-09-29T13:30:00Z">
                                  <w:tcPr>
                                    <w:tcW w:w="708" w:type="dxa"/>
                                    <w:vAlign w:val="center"/>
                                  </w:tcPr>
                                </w:tcPrChange>
                              </w:tcPr>
                              <w:p w14:paraId="70DEA926" w14:textId="77777777" w:rsidR="00890B04" w:rsidRDefault="00890B04" w:rsidP="008960CE">
                                <w:r>
                                  <w:t>RF9</w:t>
                                </w:r>
                              </w:p>
                            </w:tc>
                            <w:tc>
                              <w:tcPr>
                                <w:tcW w:w="851" w:type="dxa"/>
                                <w:vAlign w:val="center"/>
                                <w:tcPrChange w:id="902" w:author="Borja Gonzalez" w:date="2017-09-29T13:30:00Z">
                                  <w:tcPr>
                                    <w:tcW w:w="851" w:type="dxa"/>
                                    <w:vAlign w:val="center"/>
                                  </w:tcPr>
                                </w:tcPrChange>
                              </w:tcPr>
                              <w:p w14:paraId="290C11C4" w14:textId="77777777" w:rsidR="00890B04" w:rsidRDefault="00890B04" w:rsidP="008960CE">
                                <w:r>
                                  <w:t>RNF1</w:t>
                                </w:r>
                              </w:p>
                            </w:tc>
                            <w:tc>
                              <w:tcPr>
                                <w:tcW w:w="850" w:type="dxa"/>
                                <w:vAlign w:val="center"/>
                                <w:tcPrChange w:id="903" w:author="Borja Gonzalez" w:date="2017-09-29T13:30:00Z">
                                  <w:tcPr>
                                    <w:tcW w:w="850" w:type="dxa"/>
                                    <w:vAlign w:val="center"/>
                                  </w:tcPr>
                                </w:tcPrChange>
                              </w:tcPr>
                              <w:p w14:paraId="4F124287" w14:textId="77777777" w:rsidR="00890B04" w:rsidRDefault="00890B04" w:rsidP="008960CE">
                                <w:r>
                                  <w:t>RNF2</w:t>
                                </w:r>
                              </w:p>
                            </w:tc>
                            <w:tc>
                              <w:tcPr>
                                <w:tcW w:w="851" w:type="dxa"/>
                                <w:vAlign w:val="center"/>
                                <w:tcPrChange w:id="904" w:author="Borja Gonzalez" w:date="2017-09-29T13:30:00Z">
                                  <w:tcPr>
                                    <w:tcW w:w="851" w:type="dxa"/>
                                    <w:vAlign w:val="center"/>
                                  </w:tcPr>
                                </w:tcPrChange>
                              </w:tcPr>
                              <w:p w14:paraId="0A8F02F9" w14:textId="77777777" w:rsidR="00890B04" w:rsidRDefault="00890B04" w:rsidP="008960CE">
                                <w:r>
                                  <w:t>RNF3</w:t>
                                </w:r>
                              </w:p>
                            </w:tc>
                            <w:tc>
                              <w:tcPr>
                                <w:tcW w:w="850" w:type="dxa"/>
                                <w:vAlign w:val="center"/>
                                <w:tcPrChange w:id="905" w:author="Borja Gonzalez" w:date="2017-09-29T13:30:00Z">
                                  <w:tcPr>
                                    <w:tcW w:w="850" w:type="dxa"/>
                                    <w:vAlign w:val="center"/>
                                  </w:tcPr>
                                </w:tcPrChange>
                              </w:tcPr>
                              <w:p w14:paraId="2B71BA56" w14:textId="77777777" w:rsidR="00890B04" w:rsidRDefault="00890B04" w:rsidP="008960CE">
                                <w:r>
                                  <w:t>RNF4</w:t>
                                </w:r>
                              </w:p>
                            </w:tc>
                            <w:tc>
                              <w:tcPr>
                                <w:tcW w:w="841" w:type="dxa"/>
                                <w:vAlign w:val="center"/>
                                <w:tcPrChange w:id="906" w:author="Borja Gonzalez" w:date="2017-09-29T13:30:00Z">
                                  <w:tcPr>
                                    <w:tcW w:w="983" w:type="dxa"/>
                                    <w:vAlign w:val="center"/>
                                  </w:tcPr>
                                </w:tcPrChange>
                              </w:tcPr>
                              <w:p w14:paraId="450651B4" w14:textId="77777777" w:rsidR="00890B04" w:rsidRDefault="00890B04" w:rsidP="008960CE">
                                <w:r>
                                  <w:t>RNF5</w:t>
                                </w:r>
                              </w:p>
                            </w:tc>
                          </w:tr>
                          <w:tr w:rsidR="00890B04" w14:paraId="3BA6374E" w14:textId="77777777" w:rsidTr="008960CE">
                            <w:trPr>
                              <w:cantSplit/>
                              <w:trHeight w:val="490"/>
                              <w:trPrChange w:id="907" w:author="Borja Gonzalez" w:date="2017-09-29T13:30:00Z">
                                <w:trPr>
                                  <w:cantSplit/>
                                  <w:trHeight w:val="490"/>
                                </w:trPr>
                              </w:trPrChange>
                            </w:trPr>
                            <w:tc>
                              <w:tcPr>
                                <w:tcW w:w="1074" w:type="dxa"/>
                                <w:vAlign w:val="center"/>
                                <w:tcPrChange w:id="908" w:author="Borja Gonzalez" w:date="2017-09-29T13:30:00Z">
                                  <w:tcPr>
                                    <w:tcW w:w="1074" w:type="dxa"/>
                                    <w:vAlign w:val="center"/>
                                  </w:tcPr>
                                </w:tcPrChange>
                              </w:tcPr>
                              <w:p w14:paraId="2D769F89" w14:textId="77777777" w:rsidR="00890B04" w:rsidRDefault="00890B04" w:rsidP="008960CE">
                                <w:r>
                                  <w:t>CU1</w:t>
                                </w:r>
                              </w:p>
                            </w:tc>
                            <w:tc>
                              <w:tcPr>
                                <w:tcW w:w="739" w:type="dxa"/>
                                <w:vAlign w:val="center"/>
                                <w:tcPrChange w:id="909" w:author="Borja Gonzalez" w:date="2017-09-29T13:30:00Z">
                                  <w:tcPr>
                                    <w:tcW w:w="739" w:type="dxa"/>
                                    <w:vAlign w:val="center"/>
                                  </w:tcPr>
                                </w:tcPrChange>
                              </w:tcPr>
                              <w:p w14:paraId="3AD3261C" w14:textId="77777777" w:rsidR="00890B04" w:rsidRPr="00580CB8" w:rsidRDefault="00890B04"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10" w:author="Borja Gonzalez" w:date="2017-09-29T13:30:00Z">
                                  <w:tcPr>
                                    <w:tcW w:w="709" w:type="dxa"/>
                                    <w:vAlign w:val="center"/>
                                  </w:tcPr>
                                </w:tcPrChange>
                              </w:tcPr>
                              <w:p w14:paraId="5169C3C2" w14:textId="77777777" w:rsidR="00890B04" w:rsidRDefault="00890B04" w:rsidP="008960CE">
                                <w:pPr>
                                  <w:jc w:val="center"/>
                                </w:pPr>
                              </w:p>
                            </w:tc>
                            <w:tc>
                              <w:tcPr>
                                <w:tcW w:w="709" w:type="dxa"/>
                                <w:vAlign w:val="center"/>
                                <w:tcPrChange w:id="911" w:author="Borja Gonzalez" w:date="2017-09-29T13:30:00Z">
                                  <w:tcPr>
                                    <w:tcW w:w="709" w:type="dxa"/>
                                    <w:vAlign w:val="center"/>
                                  </w:tcPr>
                                </w:tcPrChange>
                              </w:tcPr>
                              <w:p w14:paraId="6187BD2B" w14:textId="77777777" w:rsidR="00890B04" w:rsidRDefault="00890B04" w:rsidP="008960CE">
                                <w:pPr>
                                  <w:jc w:val="center"/>
                                </w:pPr>
                              </w:p>
                            </w:tc>
                            <w:tc>
                              <w:tcPr>
                                <w:tcW w:w="709" w:type="dxa"/>
                                <w:vAlign w:val="center"/>
                                <w:tcPrChange w:id="912" w:author="Borja Gonzalez" w:date="2017-09-29T13:30:00Z">
                                  <w:tcPr>
                                    <w:tcW w:w="709" w:type="dxa"/>
                                    <w:vAlign w:val="center"/>
                                  </w:tcPr>
                                </w:tcPrChange>
                              </w:tcPr>
                              <w:p w14:paraId="2F7116B4" w14:textId="77777777" w:rsidR="00890B04" w:rsidRDefault="00890B04" w:rsidP="008960CE">
                                <w:pPr>
                                  <w:jc w:val="center"/>
                                </w:pPr>
                              </w:p>
                            </w:tc>
                            <w:tc>
                              <w:tcPr>
                                <w:tcW w:w="708" w:type="dxa"/>
                                <w:vAlign w:val="center"/>
                                <w:tcPrChange w:id="913" w:author="Borja Gonzalez" w:date="2017-09-29T13:30:00Z">
                                  <w:tcPr>
                                    <w:tcW w:w="708" w:type="dxa"/>
                                    <w:vAlign w:val="center"/>
                                  </w:tcPr>
                                </w:tcPrChange>
                              </w:tcPr>
                              <w:p w14:paraId="2080C970" w14:textId="77777777" w:rsidR="00890B04" w:rsidRDefault="00890B04" w:rsidP="008960CE">
                                <w:pPr>
                                  <w:jc w:val="center"/>
                                </w:pPr>
                              </w:p>
                            </w:tc>
                            <w:tc>
                              <w:tcPr>
                                <w:tcW w:w="709" w:type="dxa"/>
                                <w:vAlign w:val="center"/>
                                <w:tcPrChange w:id="914" w:author="Borja Gonzalez" w:date="2017-09-29T13:30:00Z">
                                  <w:tcPr>
                                    <w:tcW w:w="709" w:type="dxa"/>
                                    <w:vAlign w:val="center"/>
                                  </w:tcPr>
                                </w:tcPrChange>
                              </w:tcPr>
                              <w:p w14:paraId="07BCA38F" w14:textId="77777777" w:rsidR="00890B04" w:rsidRDefault="00890B04" w:rsidP="008960CE">
                                <w:pPr>
                                  <w:jc w:val="center"/>
                                </w:pPr>
                              </w:p>
                            </w:tc>
                            <w:tc>
                              <w:tcPr>
                                <w:tcW w:w="709" w:type="dxa"/>
                                <w:vAlign w:val="center"/>
                                <w:tcPrChange w:id="915" w:author="Borja Gonzalez" w:date="2017-09-29T13:30:00Z">
                                  <w:tcPr>
                                    <w:tcW w:w="709" w:type="dxa"/>
                                    <w:vAlign w:val="center"/>
                                  </w:tcPr>
                                </w:tcPrChange>
                              </w:tcPr>
                              <w:p w14:paraId="6ADB5E91" w14:textId="77777777" w:rsidR="00890B04" w:rsidRDefault="00890B04" w:rsidP="008960CE">
                                <w:pPr>
                                  <w:jc w:val="center"/>
                                </w:pPr>
                              </w:p>
                            </w:tc>
                            <w:tc>
                              <w:tcPr>
                                <w:tcW w:w="709" w:type="dxa"/>
                                <w:vAlign w:val="center"/>
                                <w:tcPrChange w:id="916" w:author="Borja Gonzalez" w:date="2017-09-29T13:30:00Z">
                                  <w:tcPr>
                                    <w:tcW w:w="709" w:type="dxa"/>
                                    <w:vAlign w:val="center"/>
                                  </w:tcPr>
                                </w:tcPrChange>
                              </w:tcPr>
                              <w:p w14:paraId="7CC7D4A9" w14:textId="77777777" w:rsidR="00890B04" w:rsidRDefault="00890B04" w:rsidP="008960CE">
                                <w:pPr>
                                  <w:jc w:val="center"/>
                                </w:pPr>
                              </w:p>
                            </w:tc>
                            <w:tc>
                              <w:tcPr>
                                <w:tcW w:w="708" w:type="dxa"/>
                                <w:vAlign w:val="center"/>
                                <w:tcPrChange w:id="917" w:author="Borja Gonzalez" w:date="2017-09-29T13:30:00Z">
                                  <w:tcPr>
                                    <w:tcW w:w="708" w:type="dxa"/>
                                    <w:vAlign w:val="center"/>
                                  </w:tcPr>
                                </w:tcPrChange>
                              </w:tcPr>
                              <w:p w14:paraId="19365E7E" w14:textId="77777777" w:rsidR="00890B04" w:rsidRDefault="00890B04" w:rsidP="008960CE">
                                <w:pPr>
                                  <w:jc w:val="center"/>
                                </w:pPr>
                              </w:p>
                            </w:tc>
                            <w:tc>
                              <w:tcPr>
                                <w:tcW w:w="851" w:type="dxa"/>
                                <w:vAlign w:val="center"/>
                                <w:tcPrChange w:id="918" w:author="Borja Gonzalez" w:date="2017-09-29T13:30:00Z">
                                  <w:tcPr>
                                    <w:tcW w:w="851" w:type="dxa"/>
                                    <w:vAlign w:val="center"/>
                                  </w:tcPr>
                                </w:tcPrChange>
                              </w:tcPr>
                              <w:p w14:paraId="55D3CE6E"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919" w:author="Borja Gonzalez" w:date="2017-09-29T13:30:00Z">
                                  <w:tcPr>
                                    <w:tcW w:w="850" w:type="dxa"/>
                                    <w:vAlign w:val="center"/>
                                  </w:tcPr>
                                </w:tcPrChange>
                              </w:tcPr>
                              <w:p w14:paraId="39A336D1" w14:textId="77777777" w:rsidR="00890B04" w:rsidRDefault="00890B04" w:rsidP="008960CE">
                                <w:pPr>
                                  <w:jc w:val="center"/>
                                </w:pPr>
                              </w:p>
                            </w:tc>
                            <w:tc>
                              <w:tcPr>
                                <w:tcW w:w="851" w:type="dxa"/>
                                <w:vAlign w:val="center"/>
                                <w:tcPrChange w:id="920" w:author="Borja Gonzalez" w:date="2017-09-29T13:30:00Z">
                                  <w:tcPr>
                                    <w:tcW w:w="851" w:type="dxa"/>
                                    <w:vAlign w:val="center"/>
                                  </w:tcPr>
                                </w:tcPrChange>
                              </w:tcPr>
                              <w:p w14:paraId="457AB622" w14:textId="77777777" w:rsidR="00890B04" w:rsidRDefault="00890B04" w:rsidP="008960CE">
                                <w:pPr>
                                  <w:jc w:val="center"/>
                                </w:pPr>
                              </w:p>
                            </w:tc>
                            <w:tc>
                              <w:tcPr>
                                <w:tcW w:w="850" w:type="dxa"/>
                                <w:vAlign w:val="center"/>
                                <w:tcPrChange w:id="921" w:author="Borja Gonzalez" w:date="2017-09-29T13:30:00Z">
                                  <w:tcPr>
                                    <w:tcW w:w="850" w:type="dxa"/>
                                    <w:vAlign w:val="center"/>
                                  </w:tcPr>
                                </w:tcPrChange>
                              </w:tcPr>
                              <w:p w14:paraId="0FAA17C3" w14:textId="77777777" w:rsidR="00890B04" w:rsidRDefault="00890B04" w:rsidP="008960CE">
                                <w:pPr>
                                  <w:jc w:val="center"/>
                                </w:pPr>
                              </w:p>
                            </w:tc>
                            <w:tc>
                              <w:tcPr>
                                <w:tcW w:w="841" w:type="dxa"/>
                                <w:vAlign w:val="center"/>
                                <w:tcPrChange w:id="922" w:author="Borja Gonzalez" w:date="2017-09-29T13:30:00Z">
                                  <w:tcPr>
                                    <w:tcW w:w="983" w:type="dxa"/>
                                    <w:vAlign w:val="center"/>
                                  </w:tcPr>
                                </w:tcPrChange>
                              </w:tcPr>
                              <w:p w14:paraId="0B5E4C6A" w14:textId="77777777" w:rsidR="00890B04" w:rsidRDefault="00890B04" w:rsidP="008960CE">
                                <w:pPr>
                                  <w:jc w:val="center"/>
                                </w:pPr>
                              </w:p>
                            </w:tc>
                          </w:tr>
                          <w:tr w:rsidR="00890B04" w14:paraId="373D2359" w14:textId="77777777" w:rsidTr="008960CE">
                            <w:trPr>
                              <w:cantSplit/>
                              <w:trHeight w:val="470"/>
                              <w:trPrChange w:id="923" w:author="Borja Gonzalez" w:date="2017-09-29T13:30:00Z">
                                <w:trPr>
                                  <w:cantSplit/>
                                  <w:trHeight w:val="470"/>
                                </w:trPr>
                              </w:trPrChange>
                            </w:trPr>
                            <w:tc>
                              <w:tcPr>
                                <w:tcW w:w="1074" w:type="dxa"/>
                                <w:vAlign w:val="center"/>
                                <w:tcPrChange w:id="924" w:author="Borja Gonzalez" w:date="2017-09-29T13:30:00Z">
                                  <w:tcPr>
                                    <w:tcW w:w="1074" w:type="dxa"/>
                                    <w:vAlign w:val="center"/>
                                  </w:tcPr>
                                </w:tcPrChange>
                              </w:tcPr>
                              <w:p w14:paraId="72A47909" w14:textId="77777777" w:rsidR="00890B04" w:rsidRDefault="00890B04" w:rsidP="008960CE">
                                <w:r>
                                  <w:t>CU2</w:t>
                                </w:r>
                              </w:p>
                            </w:tc>
                            <w:tc>
                              <w:tcPr>
                                <w:tcW w:w="739" w:type="dxa"/>
                                <w:vAlign w:val="center"/>
                                <w:tcPrChange w:id="925" w:author="Borja Gonzalez" w:date="2017-09-29T13:30:00Z">
                                  <w:tcPr>
                                    <w:tcW w:w="739" w:type="dxa"/>
                                    <w:vAlign w:val="center"/>
                                  </w:tcPr>
                                </w:tcPrChange>
                              </w:tcPr>
                              <w:p w14:paraId="2AC435F9" w14:textId="77777777" w:rsidR="00890B04" w:rsidRDefault="00890B04" w:rsidP="008960CE">
                                <w:pPr>
                                  <w:jc w:val="center"/>
                                </w:pPr>
                              </w:p>
                            </w:tc>
                            <w:tc>
                              <w:tcPr>
                                <w:tcW w:w="709" w:type="dxa"/>
                                <w:vAlign w:val="center"/>
                                <w:tcPrChange w:id="926" w:author="Borja Gonzalez" w:date="2017-09-29T13:30:00Z">
                                  <w:tcPr>
                                    <w:tcW w:w="709" w:type="dxa"/>
                                    <w:vAlign w:val="center"/>
                                  </w:tcPr>
                                </w:tcPrChange>
                              </w:tcPr>
                              <w:p w14:paraId="445753EB"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27" w:author="Borja Gonzalez" w:date="2017-09-29T13:30:00Z">
                                  <w:tcPr>
                                    <w:tcW w:w="709" w:type="dxa"/>
                                    <w:vAlign w:val="center"/>
                                  </w:tcPr>
                                </w:tcPrChange>
                              </w:tcPr>
                              <w:p w14:paraId="653B3CA1" w14:textId="77777777" w:rsidR="00890B04" w:rsidRDefault="00890B04" w:rsidP="008960CE">
                                <w:pPr>
                                  <w:jc w:val="center"/>
                                </w:pPr>
                              </w:p>
                            </w:tc>
                            <w:tc>
                              <w:tcPr>
                                <w:tcW w:w="709" w:type="dxa"/>
                                <w:vAlign w:val="center"/>
                                <w:tcPrChange w:id="928" w:author="Borja Gonzalez" w:date="2017-09-29T13:30:00Z">
                                  <w:tcPr>
                                    <w:tcW w:w="709" w:type="dxa"/>
                                    <w:vAlign w:val="center"/>
                                  </w:tcPr>
                                </w:tcPrChange>
                              </w:tcPr>
                              <w:p w14:paraId="2C91D9A9" w14:textId="77777777" w:rsidR="00890B04" w:rsidRDefault="00890B04" w:rsidP="008960CE">
                                <w:pPr>
                                  <w:jc w:val="center"/>
                                </w:pPr>
                              </w:p>
                            </w:tc>
                            <w:tc>
                              <w:tcPr>
                                <w:tcW w:w="708" w:type="dxa"/>
                                <w:vAlign w:val="center"/>
                                <w:tcPrChange w:id="929" w:author="Borja Gonzalez" w:date="2017-09-29T13:30:00Z">
                                  <w:tcPr>
                                    <w:tcW w:w="708" w:type="dxa"/>
                                    <w:vAlign w:val="center"/>
                                  </w:tcPr>
                                </w:tcPrChange>
                              </w:tcPr>
                              <w:p w14:paraId="7257F4D2" w14:textId="77777777" w:rsidR="00890B04" w:rsidRDefault="00890B04" w:rsidP="008960CE">
                                <w:pPr>
                                  <w:jc w:val="center"/>
                                </w:pPr>
                              </w:p>
                            </w:tc>
                            <w:tc>
                              <w:tcPr>
                                <w:tcW w:w="709" w:type="dxa"/>
                                <w:vAlign w:val="center"/>
                                <w:tcPrChange w:id="930" w:author="Borja Gonzalez" w:date="2017-09-29T13:30:00Z">
                                  <w:tcPr>
                                    <w:tcW w:w="709" w:type="dxa"/>
                                    <w:vAlign w:val="center"/>
                                  </w:tcPr>
                                </w:tcPrChange>
                              </w:tcPr>
                              <w:p w14:paraId="3358009F" w14:textId="77777777" w:rsidR="00890B04" w:rsidRDefault="00890B04" w:rsidP="008960CE">
                                <w:pPr>
                                  <w:jc w:val="center"/>
                                </w:pPr>
                              </w:p>
                            </w:tc>
                            <w:tc>
                              <w:tcPr>
                                <w:tcW w:w="709" w:type="dxa"/>
                                <w:vAlign w:val="center"/>
                                <w:tcPrChange w:id="931" w:author="Borja Gonzalez" w:date="2017-09-29T13:30:00Z">
                                  <w:tcPr>
                                    <w:tcW w:w="709" w:type="dxa"/>
                                    <w:vAlign w:val="center"/>
                                  </w:tcPr>
                                </w:tcPrChange>
                              </w:tcPr>
                              <w:p w14:paraId="521C8FA1" w14:textId="77777777" w:rsidR="00890B04" w:rsidRDefault="00890B04" w:rsidP="008960CE">
                                <w:pPr>
                                  <w:jc w:val="center"/>
                                </w:pPr>
                              </w:p>
                            </w:tc>
                            <w:tc>
                              <w:tcPr>
                                <w:tcW w:w="709" w:type="dxa"/>
                                <w:vAlign w:val="center"/>
                                <w:tcPrChange w:id="932" w:author="Borja Gonzalez" w:date="2017-09-29T13:30:00Z">
                                  <w:tcPr>
                                    <w:tcW w:w="709" w:type="dxa"/>
                                    <w:vAlign w:val="center"/>
                                  </w:tcPr>
                                </w:tcPrChange>
                              </w:tcPr>
                              <w:p w14:paraId="2CBEF259" w14:textId="77777777" w:rsidR="00890B04" w:rsidRDefault="00890B04" w:rsidP="008960CE">
                                <w:pPr>
                                  <w:jc w:val="center"/>
                                </w:pPr>
                              </w:p>
                            </w:tc>
                            <w:tc>
                              <w:tcPr>
                                <w:tcW w:w="708" w:type="dxa"/>
                                <w:vAlign w:val="center"/>
                                <w:tcPrChange w:id="933" w:author="Borja Gonzalez" w:date="2017-09-29T13:30:00Z">
                                  <w:tcPr>
                                    <w:tcW w:w="708" w:type="dxa"/>
                                    <w:vAlign w:val="center"/>
                                  </w:tcPr>
                                </w:tcPrChange>
                              </w:tcPr>
                              <w:p w14:paraId="34641886" w14:textId="77777777" w:rsidR="00890B04" w:rsidRDefault="00890B04" w:rsidP="008960CE">
                                <w:pPr>
                                  <w:jc w:val="center"/>
                                </w:pPr>
                              </w:p>
                            </w:tc>
                            <w:tc>
                              <w:tcPr>
                                <w:tcW w:w="851" w:type="dxa"/>
                                <w:vAlign w:val="center"/>
                                <w:tcPrChange w:id="934" w:author="Borja Gonzalez" w:date="2017-09-29T13:30:00Z">
                                  <w:tcPr>
                                    <w:tcW w:w="851" w:type="dxa"/>
                                    <w:vAlign w:val="center"/>
                                  </w:tcPr>
                                </w:tcPrChange>
                              </w:tcPr>
                              <w:p w14:paraId="7F0D9E7F" w14:textId="77777777" w:rsidR="00890B04" w:rsidRDefault="00890B04" w:rsidP="008960CE">
                                <w:pPr>
                                  <w:jc w:val="center"/>
                                </w:pPr>
                              </w:p>
                            </w:tc>
                            <w:tc>
                              <w:tcPr>
                                <w:tcW w:w="850" w:type="dxa"/>
                                <w:vAlign w:val="center"/>
                                <w:tcPrChange w:id="935" w:author="Borja Gonzalez" w:date="2017-09-29T13:30:00Z">
                                  <w:tcPr>
                                    <w:tcW w:w="850" w:type="dxa"/>
                                    <w:vAlign w:val="center"/>
                                  </w:tcPr>
                                </w:tcPrChange>
                              </w:tcPr>
                              <w:p w14:paraId="48867BD3" w14:textId="77777777" w:rsidR="00890B04" w:rsidRDefault="00890B04" w:rsidP="008960CE">
                                <w:pPr>
                                  <w:jc w:val="center"/>
                                </w:pPr>
                              </w:p>
                            </w:tc>
                            <w:tc>
                              <w:tcPr>
                                <w:tcW w:w="851" w:type="dxa"/>
                                <w:vAlign w:val="center"/>
                                <w:tcPrChange w:id="936" w:author="Borja Gonzalez" w:date="2017-09-29T13:30:00Z">
                                  <w:tcPr>
                                    <w:tcW w:w="851" w:type="dxa"/>
                                    <w:vAlign w:val="center"/>
                                  </w:tcPr>
                                </w:tcPrChange>
                              </w:tcPr>
                              <w:p w14:paraId="6A493A12" w14:textId="77777777" w:rsidR="00890B04" w:rsidRDefault="00890B04" w:rsidP="008960CE">
                                <w:pPr>
                                  <w:jc w:val="center"/>
                                </w:pPr>
                              </w:p>
                            </w:tc>
                            <w:tc>
                              <w:tcPr>
                                <w:tcW w:w="850" w:type="dxa"/>
                                <w:vAlign w:val="center"/>
                                <w:tcPrChange w:id="937" w:author="Borja Gonzalez" w:date="2017-09-29T13:30:00Z">
                                  <w:tcPr>
                                    <w:tcW w:w="850" w:type="dxa"/>
                                    <w:vAlign w:val="center"/>
                                  </w:tcPr>
                                </w:tcPrChange>
                              </w:tcPr>
                              <w:p w14:paraId="1645BE60" w14:textId="77777777" w:rsidR="00890B04" w:rsidRDefault="00890B04" w:rsidP="008960CE">
                                <w:pPr>
                                  <w:jc w:val="center"/>
                                </w:pPr>
                              </w:p>
                            </w:tc>
                            <w:tc>
                              <w:tcPr>
                                <w:tcW w:w="841" w:type="dxa"/>
                                <w:vAlign w:val="center"/>
                                <w:tcPrChange w:id="938" w:author="Borja Gonzalez" w:date="2017-09-29T13:30:00Z">
                                  <w:tcPr>
                                    <w:tcW w:w="983" w:type="dxa"/>
                                    <w:vAlign w:val="center"/>
                                  </w:tcPr>
                                </w:tcPrChange>
                              </w:tcPr>
                              <w:p w14:paraId="0CA529B1" w14:textId="77777777" w:rsidR="00890B04" w:rsidRDefault="00890B04" w:rsidP="008960CE">
                                <w:pPr>
                                  <w:jc w:val="center"/>
                                </w:pPr>
                              </w:p>
                            </w:tc>
                          </w:tr>
                          <w:tr w:rsidR="00890B04" w14:paraId="3D3600D7" w14:textId="77777777" w:rsidTr="008960CE">
                            <w:trPr>
                              <w:cantSplit/>
                              <w:trHeight w:val="490"/>
                              <w:trPrChange w:id="939" w:author="Borja Gonzalez" w:date="2017-09-29T13:30:00Z">
                                <w:trPr>
                                  <w:cantSplit/>
                                  <w:trHeight w:val="490"/>
                                </w:trPr>
                              </w:trPrChange>
                            </w:trPr>
                            <w:tc>
                              <w:tcPr>
                                <w:tcW w:w="1074" w:type="dxa"/>
                                <w:vAlign w:val="center"/>
                                <w:tcPrChange w:id="940" w:author="Borja Gonzalez" w:date="2017-09-29T13:30:00Z">
                                  <w:tcPr>
                                    <w:tcW w:w="1074" w:type="dxa"/>
                                    <w:vAlign w:val="center"/>
                                  </w:tcPr>
                                </w:tcPrChange>
                              </w:tcPr>
                              <w:p w14:paraId="3F81E214" w14:textId="77777777" w:rsidR="00890B04" w:rsidRDefault="00890B04" w:rsidP="008960CE">
                                <w:r>
                                  <w:t>CU3</w:t>
                                </w:r>
                              </w:p>
                            </w:tc>
                            <w:tc>
                              <w:tcPr>
                                <w:tcW w:w="739" w:type="dxa"/>
                                <w:vAlign w:val="center"/>
                                <w:tcPrChange w:id="941" w:author="Borja Gonzalez" w:date="2017-09-29T13:30:00Z">
                                  <w:tcPr>
                                    <w:tcW w:w="739" w:type="dxa"/>
                                    <w:vAlign w:val="center"/>
                                  </w:tcPr>
                                </w:tcPrChange>
                              </w:tcPr>
                              <w:p w14:paraId="74CADD73" w14:textId="77777777" w:rsidR="00890B04" w:rsidRDefault="00890B04" w:rsidP="008960CE">
                                <w:pPr>
                                  <w:jc w:val="center"/>
                                </w:pPr>
                              </w:p>
                            </w:tc>
                            <w:tc>
                              <w:tcPr>
                                <w:tcW w:w="709" w:type="dxa"/>
                                <w:vAlign w:val="center"/>
                                <w:tcPrChange w:id="942" w:author="Borja Gonzalez" w:date="2017-09-29T13:30:00Z">
                                  <w:tcPr>
                                    <w:tcW w:w="709" w:type="dxa"/>
                                    <w:vAlign w:val="center"/>
                                  </w:tcPr>
                                </w:tcPrChange>
                              </w:tcPr>
                              <w:p w14:paraId="259E69DC" w14:textId="77777777" w:rsidR="00890B04" w:rsidRDefault="00890B04" w:rsidP="008960CE">
                                <w:pPr>
                                  <w:jc w:val="center"/>
                                </w:pPr>
                              </w:p>
                            </w:tc>
                            <w:tc>
                              <w:tcPr>
                                <w:tcW w:w="709" w:type="dxa"/>
                                <w:vAlign w:val="center"/>
                                <w:tcPrChange w:id="943" w:author="Borja Gonzalez" w:date="2017-09-29T13:30:00Z">
                                  <w:tcPr>
                                    <w:tcW w:w="709" w:type="dxa"/>
                                    <w:vAlign w:val="center"/>
                                  </w:tcPr>
                                </w:tcPrChange>
                              </w:tcPr>
                              <w:p w14:paraId="494FD1BF"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44" w:author="Borja Gonzalez" w:date="2017-09-29T13:30:00Z">
                                  <w:tcPr>
                                    <w:tcW w:w="709" w:type="dxa"/>
                                    <w:vAlign w:val="center"/>
                                  </w:tcPr>
                                </w:tcPrChange>
                              </w:tcPr>
                              <w:p w14:paraId="162E6867" w14:textId="77777777" w:rsidR="00890B04" w:rsidRDefault="00890B04" w:rsidP="008960CE">
                                <w:pPr>
                                  <w:jc w:val="center"/>
                                </w:pPr>
                              </w:p>
                            </w:tc>
                            <w:tc>
                              <w:tcPr>
                                <w:tcW w:w="708" w:type="dxa"/>
                                <w:vAlign w:val="center"/>
                                <w:tcPrChange w:id="945" w:author="Borja Gonzalez" w:date="2017-09-29T13:30:00Z">
                                  <w:tcPr>
                                    <w:tcW w:w="708" w:type="dxa"/>
                                    <w:vAlign w:val="center"/>
                                  </w:tcPr>
                                </w:tcPrChange>
                              </w:tcPr>
                              <w:p w14:paraId="0D67ECFF" w14:textId="77777777" w:rsidR="00890B04" w:rsidRDefault="00890B04" w:rsidP="008960CE">
                                <w:pPr>
                                  <w:jc w:val="center"/>
                                </w:pPr>
                              </w:p>
                            </w:tc>
                            <w:tc>
                              <w:tcPr>
                                <w:tcW w:w="709" w:type="dxa"/>
                                <w:vAlign w:val="center"/>
                                <w:tcPrChange w:id="946" w:author="Borja Gonzalez" w:date="2017-09-29T13:30:00Z">
                                  <w:tcPr>
                                    <w:tcW w:w="709" w:type="dxa"/>
                                    <w:vAlign w:val="center"/>
                                  </w:tcPr>
                                </w:tcPrChange>
                              </w:tcPr>
                              <w:p w14:paraId="66FBA13D" w14:textId="77777777" w:rsidR="00890B04" w:rsidRDefault="00890B04" w:rsidP="008960CE">
                                <w:pPr>
                                  <w:jc w:val="center"/>
                                </w:pPr>
                              </w:p>
                            </w:tc>
                            <w:tc>
                              <w:tcPr>
                                <w:tcW w:w="709" w:type="dxa"/>
                                <w:vAlign w:val="center"/>
                                <w:tcPrChange w:id="947" w:author="Borja Gonzalez" w:date="2017-09-29T13:30:00Z">
                                  <w:tcPr>
                                    <w:tcW w:w="709" w:type="dxa"/>
                                    <w:vAlign w:val="center"/>
                                  </w:tcPr>
                                </w:tcPrChange>
                              </w:tcPr>
                              <w:p w14:paraId="5E65A09D" w14:textId="77777777" w:rsidR="00890B04" w:rsidRDefault="00890B04" w:rsidP="008960CE">
                                <w:pPr>
                                  <w:jc w:val="center"/>
                                </w:pPr>
                              </w:p>
                            </w:tc>
                            <w:tc>
                              <w:tcPr>
                                <w:tcW w:w="709" w:type="dxa"/>
                                <w:vAlign w:val="center"/>
                                <w:tcPrChange w:id="948" w:author="Borja Gonzalez" w:date="2017-09-29T13:30:00Z">
                                  <w:tcPr>
                                    <w:tcW w:w="709" w:type="dxa"/>
                                    <w:vAlign w:val="center"/>
                                  </w:tcPr>
                                </w:tcPrChange>
                              </w:tcPr>
                              <w:p w14:paraId="7BCF7FBF" w14:textId="77777777" w:rsidR="00890B04" w:rsidRDefault="00890B04" w:rsidP="008960CE">
                                <w:pPr>
                                  <w:jc w:val="center"/>
                                </w:pPr>
                              </w:p>
                            </w:tc>
                            <w:tc>
                              <w:tcPr>
                                <w:tcW w:w="708" w:type="dxa"/>
                                <w:vAlign w:val="center"/>
                                <w:tcPrChange w:id="949" w:author="Borja Gonzalez" w:date="2017-09-29T13:30:00Z">
                                  <w:tcPr>
                                    <w:tcW w:w="708" w:type="dxa"/>
                                    <w:vAlign w:val="center"/>
                                  </w:tcPr>
                                </w:tcPrChange>
                              </w:tcPr>
                              <w:p w14:paraId="6264C4FC" w14:textId="77777777" w:rsidR="00890B04" w:rsidRDefault="00890B04" w:rsidP="008960CE">
                                <w:pPr>
                                  <w:jc w:val="center"/>
                                </w:pPr>
                              </w:p>
                            </w:tc>
                            <w:tc>
                              <w:tcPr>
                                <w:tcW w:w="851" w:type="dxa"/>
                                <w:vAlign w:val="center"/>
                                <w:tcPrChange w:id="950" w:author="Borja Gonzalez" w:date="2017-09-29T13:30:00Z">
                                  <w:tcPr>
                                    <w:tcW w:w="851" w:type="dxa"/>
                                    <w:vAlign w:val="center"/>
                                  </w:tcPr>
                                </w:tcPrChange>
                              </w:tcPr>
                              <w:p w14:paraId="4EE5E877" w14:textId="77777777" w:rsidR="00890B04" w:rsidRDefault="00890B04" w:rsidP="008960CE">
                                <w:pPr>
                                  <w:jc w:val="center"/>
                                </w:pPr>
                              </w:p>
                            </w:tc>
                            <w:tc>
                              <w:tcPr>
                                <w:tcW w:w="850" w:type="dxa"/>
                                <w:vAlign w:val="center"/>
                                <w:tcPrChange w:id="951" w:author="Borja Gonzalez" w:date="2017-09-29T13:30:00Z">
                                  <w:tcPr>
                                    <w:tcW w:w="850" w:type="dxa"/>
                                    <w:vAlign w:val="center"/>
                                  </w:tcPr>
                                </w:tcPrChange>
                              </w:tcPr>
                              <w:p w14:paraId="6513ECCD" w14:textId="77777777" w:rsidR="00890B04" w:rsidRDefault="00890B04" w:rsidP="008960CE">
                                <w:pPr>
                                  <w:jc w:val="center"/>
                                </w:pPr>
                              </w:p>
                            </w:tc>
                            <w:tc>
                              <w:tcPr>
                                <w:tcW w:w="851" w:type="dxa"/>
                                <w:vAlign w:val="center"/>
                                <w:tcPrChange w:id="952" w:author="Borja Gonzalez" w:date="2017-09-29T13:30:00Z">
                                  <w:tcPr>
                                    <w:tcW w:w="851" w:type="dxa"/>
                                    <w:vAlign w:val="center"/>
                                  </w:tcPr>
                                </w:tcPrChange>
                              </w:tcPr>
                              <w:p w14:paraId="487070EE" w14:textId="77777777" w:rsidR="00890B04" w:rsidRDefault="00890B04" w:rsidP="008960CE">
                                <w:pPr>
                                  <w:jc w:val="center"/>
                                </w:pPr>
                              </w:p>
                            </w:tc>
                            <w:tc>
                              <w:tcPr>
                                <w:tcW w:w="850" w:type="dxa"/>
                                <w:vAlign w:val="center"/>
                                <w:tcPrChange w:id="953" w:author="Borja Gonzalez" w:date="2017-09-29T13:30:00Z">
                                  <w:tcPr>
                                    <w:tcW w:w="850" w:type="dxa"/>
                                    <w:vAlign w:val="center"/>
                                  </w:tcPr>
                                </w:tcPrChange>
                              </w:tcPr>
                              <w:p w14:paraId="1CA928FD"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54" w:author="Borja Gonzalez" w:date="2017-09-29T13:30:00Z">
                                  <w:tcPr>
                                    <w:tcW w:w="983" w:type="dxa"/>
                                    <w:vAlign w:val="center"/>
                                  </w:tcPr>
                                </w:tcPrChange>
                              </w:tcPr>
                              <w:p w14:paraId="2096332D"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r>
                          <w:tr w:rsidR="00890B04" w14:paraId="1AE5F597" w14:textId="77777777" w:rsidTr="008960CE">
                            <w:trPr>
                              <w:cantSplit/>
                              <w:trHeight w:val="470"/>
                              <w:trPrChange w:id="955" w:author="Borja Gonzalez" w:date="2017-09-29T13:30:00Z">
                                <w:trPr>
                                  <w:cantSplit/>
                                  <w:trHeight w:val="470"/>
                                </w:trPr>
                              </w:trPrChange>
                            </w:trPr>
                            <w:tc>
                              <w:tcPr>
                                <w:tcW w:w="1074" w:type="dxa"/>
                                <w:vAlign w:val="center"/>
                                <w:tcPrChange w:id="956" w:author="Borja Gonzalez" w:date="2017-09-29T13:30:00Z">
                                  <w:tcPr>
                                    <w:tcW w:w="1074" w:type="dxa"/>
                                    <w:vAlign w:val="center"/>
                                  </w:tcPr>
                                </w:tcPrChange>
                              </w:tcPr>
                              <w:p w14:paraId="5BCB1A7C" w14:textId="77777777" w:rsidR="00890B04" w:rsidRDefault="00890B04" w:rsidP="008960CE">
                                <w:r>
                                  <w:t>CU4</w:t>
                                </w:r>
                              </w:p>
                            </w:tc>
                            <w:tc>
                              <w:tcPr>
                                <w:tcW w:w="739" w:type="dxa"/>
                                <w:vAlign w:val="center"/>
                                <w:tcPrChange w:id="957" w:author="Borja Gonzalez" w:date="2017-09-29T13:30:00Z">
                                  <w:tcPr>
                                    <w:tcW w:w="739" w:type="dxa"/>
                                    <w:vAlign w:val="center"/>
                                  </w:tcPr>
                                </w:tcPrChange>
                              </w:tcPr>
                              <w:p w14:paraId="19C3F3D8" w14:textId="77777777" w:rsidR="00890B04" w:rsidRDefault="00890B04" w:rsidP="008960CE">
                                <w:pPr>
                                  <w:jc w:val="center"/>
                                </w:pPr>
                              </w:p>
                            </w:tc>
                            <w:tc>
                              <w:tcPr>
                                <w:tcW w:w="709" w:type="dxa"/>
                                <w:vAlign w:val="center"/>
                                <w:tcPrChange w:id="958" w:author="Borja Gonzalez" w:date="2017-09-29T13:30:00Z">
                                  <w:tcPr>
                                    <w:tcW w:w="709" w:type="dxa"/>
                                    <w:vAlign w:val="center"/>
                                  </w:tcPr>
                                </w:tcPrChange>
                              </w:tcPr>
                              <w:p w14:paraId="0D6E756C" w14:textId="77777777" w:rsidR="00890B04" w:rsidRDefault="00890B04" w:rsidP="008960CE">
                                <w:pPr>
                                  <w:jc w:val="center"/>
                                </w:pPr>
                              </w:p>
                            </w:tc>
                            <w:tc>
                              <w:tcPr>
                                <w:tcW w:w="709" w:type="dxa"/>
                                <w:vAlign w:val="center"/>
                                <w:tcPrChange w:id="959" w:author="Borja Gonzalez" w:date="2017-09-29T13:30:00Z">
                                  <w:tcPr>
                                    <w:tcW w:w="709" w:type="dxa"/>
                                    <w:vAlign w:val="center"/>
                                  </w:tcPr>
                                </w:tcPrChange>
                              </w:tcPr>
                              <w:p w14:paraId="619B5C71" w14:textId="77777777" w:rsidR="00890B04" w:rsidRDefault="00890B04" w:rsidP="008960CE">
                                <w:pPr>
                                  <w:jc w:val="center"/>
                                </w:pPr>
                              </w:p>
                            </w:tc>
                            <w:tc>
                              <w:tcPr>
                                <w:tcW w:w="709" w:type="dxa"/>
                                <w:vAlign w:val="center"/>
                                <w:tcPrChange w:id="960" w:author="Borja Gonzalez" w:date="2017-09-29T13:30:00Z">
                                  <w:tcPr>
                                    <w:tcW w:w="709" w:type="dxa"/>
                                    <w:vAlign w:val="center"/>
                                  </w:tcPr>
                                </w:tcPrChange>
                              </w:tcPr>
                              <w:p w14:paraId="20363B56"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961" w:author="Borja Gonzalez" w:date="2017-09-29T13:30:00Z">
                                  <w:tcPr>
                                    <w:tcW w:w="708" w:type="dxa"/>
                                    <w:vAlign w:val="center"/>
                                  </w:tcPr>
                                </w:tcPrChange>
                              </w:tcPr>
                              <w:p w14:paraId="5B8F1560" w14:textId="77777777" w:rsidR="00890B04" w:rsidRDefault="00890B04" w:rsidP="008960CE">
                                <w:pPr>
                                  <w:jc w:val="center"/>
                                </w:pPr>
                              </w:p>
                            </w:tc>
                            <w:tc>
                              <w:tcPr>
                                <w:tcW w:w="709" w:type="dxa"/>
                                <w:vAlign w:val="center"/>
                                <w:tcPrChange w:id="962" w:author="Borja Gonzalez" w:date="2017-09-29T13:30:00Z">
                                  <w:tcPr>
                                    <w:tcW w:w="709" w:type="dxa"/>
                                    <w:vAlign w:val="center"/>
                                  </w:tcPr>
                                </w:tcPrChange>
                              </w:tcPr>
                              <w:p w14:paraId="1B33FA7D" w14:textId="77777777" w:rsidR="00890B04" w:rsidRDefault="00890B04" w:rsidP="008960CE">
                                <w:pPr>
                                  <w:jc w:val="center"/>
                                </w:pPr>
                              </w:p>
                            </w:tc>
                            <w:tc>
                              <w:tcPr>
                                <w:tcW w:w="709" w:type="dxa"/>
                                <w:vAlign w:val="center"/>
                                <w:tcPrChange w:id="963" w:author="Borja Gonzalez" w:date="2017-09-29T13:30:00Z">
                                  <w:tcPr>
                                    <w:tcW w:w="709" w:type="dxa"/>
                                    <w:vAlign w:val="center"/>
                                  </w:tcPr>
                                </w:tcPrChange>
                              </w:tcPr>
                              <w:p w14:paraId="341D557E" w14:textId="77777777" w:rsidR="00890B04" w:rsidRDefault="00890B04" w:rsidP="008960CE">
                                <w:pPr>
                                  <w:jc w:val="center"/>
                                </w:pPr>
                              </w:p>
                            </w:tc>
                            <w:tc>
                              <w:tcPr>
                                <w:tcW w:w="709" w:type="dxa"/>
                                <w:vAlign w:val="center"/>
                                <w:tcPrChange w:id="964" w:author="Borja Gonzalez" w:date="2017-09-29T13:30:00Z">
                                  <w:tcPr>
                                    <w:tcW w:w="709" w:type="dxa"/>
                                    <w:vAlign w:val="center"/>
                                  </w:tcPr>
                                </w:tcPrChange>
                              </w:tcPr>
                              <w:p w14:paraId="64659292" w14:textId="77777777" w:rsidR="00890B04" w:rsidRDefault="00890B04" w:rsidP="008960CE">
                                <w:pPr>
                                  <w:jc w:val="center"/>
                                </w:pPr>
                              </w:p>
                            </w:tc>
                            <w:tc>
                              <w:tcPr>
                                <w:tcW w:w="708" w:type="dxa"/>
                                <w:vAlign w:val="center"/>
                                <w:tcPrChange w:id="965" w:author="Borja Gonzalez" w:date="2017-09-29T13:30:00Z">
                                  <w:tcPr>
                                    <w:tcW w:w="708" w:type="dxa"/>
                                    <w:vAlign w:val="center"/>
                                  </w:tcPr>
                                </w:tcPrChange>
                              </w:tcPr>
                              <w:p w14:paraId="27B4D60A" w14:textId="77777777" w:rsidR="00890B04" w:rsidRDefault="00890B04" w:rsidP="008960CE">
                                <w:pPr>
                                  <w:jc w:val="center"/>
                                </w:pPr>
                              </w:p>
                            </w:tc>
                            <w:tc>
                              <w:tcPr>
                                <w:tcW w:w="851" w:type="dxa"/>
                                <w:vAlign w:val="center"/>
                                <w:tcPrChange w:id="966" w:author="Borja Gonzalez" w:date="2017-09-29T13:30:00Z">
                                  <w:tcPr>
                                    <w:tcW w:w="851" w:type="dxa"/>
                                    <w:vAlign w:val="center"/>
                                  </w:tcPr>
                                </w:tcPrChange>
                              </w:tcPr>
                              <w:p w14:paraId="5F83FFCB" w14:textId="77777777" w:rsidR="00890B04" w:rsidRDefault="00890B04" w:rsidP="008960CE">
                                <w:pPr>
                                  <w:jc w:val="center"/>
                                </w:pPr>
                              </w:p>
                            </w:tc>
                            <w:tc>
                              <w:tcPr>
                                <w:tcW w:w="850" w:type="dxa"/>
                                <w:vAlign w:val="center"/>
                                <w:tcPrChange w:id="967" w:author="Borja Gonzalez" w:date="2017-09-29T13:30:00Z">
                                  <w:tcPr>
                                    <w:tcW w:w="850" w:type="dxa"/>
                                    <w:vAlign w:val="center"/>
                                  </w:tcPr>
                                </w:tcPrChange>
                              </w:tcPr>
                              <w:p w14:paraId="65F8F77E" w14:textId="77777777" w:rsidR="00890B04" w:rsidRDefault="00890B04" w:rsidP="008960CE">
                                <w:pPr>
                                  <w:jc w:val="center"/>
                                </w:pPr>
                              </w:p>
                            </w:tc>
                            <w:tc>
                              <w:tcPr>
                                <w:tcW w:w="851" w:type="dxa"/>
                                <w:vAlign w:val="center"/>
                                <w:tcPrChange w:id="968" w:author="Borja Gonzalez" w:date="2017-09-29T13:30:00Z">
                                  <w:tcPr>
                                    <w:tcW w:w="851" w:type="dxa"/>
                                    <w:vAlign w:val="center"/>
                                  </w:tcPr>
                                </w:tcPrChange>
                              </w:tcPr>
                              <w:p w14:paraId="1B3B9A6E" w14:textId="77777777" w:rsidR="00890B04" w:rsidRDefault="00890B04" w:rsidP="008960CE">
                                <w:pPr>
                                  <w:jc w:val="center"/>
                                </w:pPr>
                              </w:p>
                            </w:tc>
                            <w:tc>
                              <w:tcPr>
                                <w:tcW w:w="850" w:type="dxa"/>
                                <w:vAlign w:val="center"/>
                                <w:tcPrChange w:id="969" w:author="Borja Gonzalez" w:date="2017-09-29T13:30:00Z">
                                  <w:tcPr>
                                    <w:tcW w:w="850" w:type="dxa"/>
                                    <w:vAlign w:val="center"/>
                                  </w:tcPr>
                                </w:tcPrChange>
                              </w:tcPr>
                              <w:p w14:paraId="58A038E3"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70" w:author="Borja Gonzalez" w:date="2017-09-29T13:30:00Z">
                                  <w:tcPr>
                                    <w:tcW w:w="983" w:type="dxa"/>
                                    <w:vAlign w:val="center"/>
                                  </w:tcPr>
                                </w:tcPrChange>
                              </w:tcPr>
                              <w:p w14:paraId="15B34EE2"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r>
                          <w:tr w:rsidR="00890B04" w14:paraId="5187A963" w14:textId="77777777" w:rsidTr="008960CE">
                            <w:trPr>
                              <w:cantSplit/>
                              <w:trHeight w:val="490"/>
                              <w:trPrChange w:id="971" w:author="Borja Gonzalez" w:date="2017-09-29T13:30:00Z">
                                <w:trPr>
                                  <w:cantSplit/>
                                  <w:trHeight w:val="490"/>
                                </w:trPr>
                              </w:trPrChange>
                            </w:trPr>
                            <w:tc>
                              <w:tcPr>
                                <w:tcW w:w="1074" w:type="dxa"/>
                                <w:vAlign w:val="center"/>
                                <w:tcPrChange w:id="972" w:author="Borja Gonzalez" w:date="2017-09-29T13:30:00Z">
                                  <w:tcPr>
                                    <w:tcW w:w="1074" w:type="dxa"/>
                                    <w:vAlign w:val="center"/>
                                  </w:tcPr>
                                </w:tcPrChange>
                              </w:tcPr>
                              <w:p w14:paraId="030B7242" w14:textId="77777777" w:rsidR="00890B04" w:rsidRDefault="00890B04" w:rsidP="008960CE">
                                <w:r>
                                  <w:t>CU5</w:t>
                                </w:r>
                              </w:p>
                            </w:tc>
                            <w:tc>
                              <w:tcPr>
                                <w:tcW w:w="739" w:type="dxa"/>
                                <w:vAlign w:val="center"/>
                                <w:tcPrChange w:id="973" w:author="Borja Gonzalez" w:date="2017-09-29T13:30:00Z">
                                  <w:tcPr>
                                    <w:tcW w:w="739" w:type="dxa"/>
                                    <w:vAlign w:val="center"/>
                                  </w:tcPr>
                                </w:tcPrChange>
                              </w:tcPr>
                              <w:p w14:paraId="692AFDA1" w14:textId="77777777" w:rsidR="00890B04" w:rsidRDefault="00890B04" w:rsidP="008960CE">
                                <w:pPr>
                                  <w:jc w:val="center"/>
                                </w:pPr>
                              </w:p>
                            </w:tc>
                            <w:tc>
                              <w:tcPr>
                                <w:tcW w:w="709" w:type="dxa"/>
                                <w:vAlign w:val="center"/>
                                <w:tcPrChange w:id="974" w:author="Borja Gonzalez" w:date="2017-09-29T13:30:00Z">
                                  <w:tcPr>
                                    <w:tcW w:w="709" w:type="dxa"/>
                                    <w:vAlign w:val="center"/>
                                  </w:tcPr>
                                </w:tcPrChange>
                              </w:tcPr>
                              <w:p w14:paraId="3150F769" w14:textId="77777777" w:rsidR="00890B04" w:rsidRDefault="00890B04" w:rsidP="008960CE">
                                <w:pPr>
                                  <w:jc w:val="center"/>
                                </w:pPr>
                              </w:p>
                            </w:tc>
                            <w:tc>
                              <w:tcPr>
                                <w:tcW w:w="709" w:type="dxa"/>
                                <w:vAlign w:val="center"/>
                                <w:tcPrChange w:id="975" w:author="Borja Gonzalez" w:date="2017-09-29T13:30:00Z">
                                  <w:tcPr>
                                    <w:tcW w:w="709" w:type="dxa"/>
                                    <w:vAlign w:val="center"/>
                                  </w:tcPr>
                                </w:tcPrChange>
                              </w:tcPr>
                              <w:p w14:paraId="0A305389" w14:textId="77777777" w:rsidR="00890B04" w:rsidRDefault="00890B04" w:rsidP="008960CE">
                                <w:pPr>
                                  <w:jc w:val="center"/>
                                </w:pPr>
                              </w:p>
                            </w:tc>
                            <w:tc>
                              <w:tcPr>
                                <w:tcW w:w="709" w:type="dxa"/>
                                <w:vAlign w:val="center"/>
                                <w:tcPrChange w:id="976" w:author="Borja Gonzalez" w:date="2017-09-29T13:30:00Z">
                                  <w:tcPr>
                                    <w:tcW w:w="709" w:type="dxa"/>
                                    <w:vAlign w:val="center"/>
                                  </w:tcPr>
                                </w:tcPrChange>
                              </w:tcPr>
                              <w:p w14:paraId="7B0160D1" w14:textId="77777777" w:rsidR="00890B04" w:rsidRDefault="00890B04" w:rsidP="008960CE">
                                <w:pPr>
                                  <w:jc w:val="center"/>
                                </w:pPr>
                              </w:p>
                            </w:tc>
                            <w:tc>
                              <w:tcPr>
                                <w:tcW w:w="708" w:type="dxa"/>
                                <w:vAlign w:val="center"/>
                                <w:tcPrChange w:id="977" w:author="Borja Gonzalez" w:date="2017-09-29T13:30:00Z">
                                  <w:tcPr>
                                    <w:tcW w:w="708" w:type="dxa"/>
                                    <w:vAlign w:val="center"/>
                                  </w:tcPr>
                                </w:tcPrChange>
                              </w:tcPr>
                              <w:p w14:paraId="7EEC3F03"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78" w:author="Borja Gonzalez" w:date="2017-09-29T13:30:00Z">
                                  <w:tcPr>
                                    <w:tcW w:w="709" w:type="dxa"/>
                                    <w:vAlign w:val="center"/>
                                  </w:tcPr>
                                </w:tcPrChange>
                              </w:tcPr>
                              <w:p w14:paraId="483A577E" w14:textId="77777777" w:rsidR="00890B04" w:rsidRDefault="00890B04" w:rsidP="008960CE">
                                <w:pPr>
                                  <w:jc w:val="center"/>
                                </w:pPr>
                              </w:p>
                            </w:tc>
                            <w:tc>
                              <w:tcPr>
                                <w:tcW w:w="709" w:type="dxa"/>
                                <w:vAlign w:val="center"/>
                                <w:tcPrChange w:id="979" w:author="Borja Gonzalez" w:date="2017-09-29T13:30:00Z">
                                  <w:tcPr>
                                    <w:tcW w:w="709" w:type="dxa"/>
                                    <w:vAlign w:val="center"/>
                                  </w:tcPr>
                                </w:tcPrChange>
                              </w:tcPr>
                              <w:p w14:paraId="013B4AEE" w14:textId="77777777" w:rsidR="00890B04" w:rsidRDefault="00890B04" w:rsidP="008960CE">
                                <w:pPr>
                                  <w:jc w:val="center"/>
                                </w:pPr>
                              </w:p>
                            </w:tc>
                            <w:tc>
                              <w:tcPr>
                                <w:tcW w:w="709" w:type="dxa"/>
                                <w:vAlign w:val="center"/>
                                <w:tcPrChange w:id="980" w:author="Borja Gonzalez" w:date="2017-09-29T13:30:00Z">
                                  <w:tcPr>
                                    <w:tcW w:w="709" w:type="dxa"/>
                                    <w:vAlign w:val="center"/>
                                  </w:tcPr>
                                </w:tcPrChange>
                              </w:tcPr>
                              <w:p w14:paraId="5AB62AE1" w14:textId="77777777" w:rsidR="00890B04" w:rsidRDefault="00890B04" w:rsidP="008960CE">
                                <w:pPr>
                                  <w:jc w:val="center"/>
                                </w:pPr>
                              </w:p>
                            </w:tc>
                            <w:tc>
                              <w:tcPr>
                                <w:tcW w:w="708" w:type="dxa"/>
                                <w:vAlign w:val="center"/>
                                <w:tcPrChange w:id="981" w:author="Borja Gonzalez" w:date="2017-09-29T13:30:00Z">
                                  <w:tcPr>
                                    <w:tcW w:w="708" w:type="dxa"/>
                                    <w:vAlign w:val="center"/>
                                  </w:tcPr>
                                </w:tcPrChange>
                              </w:tcPr>
                              <w:p w14:paraId="1997F034" w14:textId="77777777" w:rsidR="00890B04" w:rsidRDefault="00890B04" w:rsidP="008960CE">
                                <w:pPr>
                                  <w:jc w:val="center"/>
                                </w:pPr>
                              </w:p>
                            </w:tc>
                            <w:tc>
                              <w:tcPr>
                                <w:tcW w:w="851" w:type="dxa"/>
                                <w:vAlign w:val="center"/>
                                <w:tcPrChange w:id="982" w:author="Borja Gonzalez" w:date="2017-09-29T13:30:00Z">
                                  <w:tcPr>
                                    <w:tcW w:w="851" w:type="dxa"/>
                                    <w:vAlign w:val="center"/>
                                  </w:tcPr>
                                </w:tcPrChange>
                              </w:tcPr>
                              <w:p w14:paraId="74E6C07F" w14:textId="77777777" w:rsidR="00890B04" w:rsidRDefault="00890B04" w:rsidP="008960CE">
                                <w:pPr>
                                  <w:jc w:val="center"/>
                                </w:pPr>
                              </w:p>
                            </w:tc>
                            <w:tc>
                              <w:tcPr>
                                <w:tcW w:w="850" w:type="dxa"/>
                                <w:vAlign w:val="center"/>
                                <w:tcPrChange w:id="983" w:author="Borja Gonzalez" w:date="2017-09-29T13:30:00Z">
                                  <w:tcPr>
                                    <w:tcW w:w="850" w:type="dxa"/>
                                    <w:vAlign w:val="center"/>
                                  </w:tcPr>
                                </w:tcPrChange>
                              </w:tcPr>
                              <w:p w14:paraId="5373BE86" w14:textId="77777777" w:rsidR="00890B04" w:rsidRDefault="00890B04" w:rsidP="008960CE">
                                <w:pPr>
                                  <w:jc w:val="center"/>
                                </w:pPr>
                              </w:p>
                            </w:tc>
                            <w:tc>
                              <w:tcPr>
                                <w:tcW w:w="851" w:type="dxa"/>
                                <w:vAlign w:val="center"/>
                                <w:tcPrChange w:id="984" w:author="Borja Gonzalez" w:date="2017-09-29T13:30:00Z">
                                  <w:tcPr>
                                    <w:tcW w:w="851" w:type="dxa"/>
                                    <w:vAlign w:val="center"/>
                                  </w:tcPr>
                                </w:tcPrChange>
                              </w:tcPr>
                              <w:p w14:paraId="1A60F439" w14:textId="77777777" w:rsidR="00890B04" w:rsidRDefault="00890B04" w:rsidP="008960CE">
                                <w:pPr>
                                  <w:jc w:val="center"/>
                                </w:pPr>
                              </w:p>
                            </w:tc>
                            <w:tc>
                              <w:tcPr>
                                <w:tcW w:w="850" w:type="dxa"/>
                                <w:vAlign w:val="center"/>
                                <w:tcPrChange w:id="985" w:author="Borja Gonzalez" w:date="2017-09-29T13:30:00Z">
                                  <w:tcPr>
                                    <w:tcW w:w="850" w:type="dxa"/>
                                    <w:vAlign w:val="center"/>
                                  </w:tcPr>
                                </w:tcPrChange>
                              </w:tcPr>
                              <w:p w14:paraId="1485E482" w14:textId="77777777" w:rsidR="00890B04" w:rsidRDefault="00890B04" w:rsidP="008960CE">
                                <w:pPr>
                                  <w:jc w:val="center"/>
                                </w:pPr>
                              </w:p>
                            </w:tc>
                            <w:tc>
                              <w:tcPr>
                                <w:tcW w:w="841" w:type="dxa"/>
                                <w:vAlign w:val="center"/>
                                <w:tcPrChange w:id="986" w:author="Borja Gonzalez" w:date="2017-09-29T13:30:00Z">
                                  <w:tcPr>
                                    <w:tcW w:w="983" w:type="dxa"/>
                                    <w:vAlign w:val="center"/>
                                  </w:tcPr>
                                </w:tcPrChange>
                              </w:tcPr>
                              <w:p w14:paraId="6F9C12BC" w14:textId="77777777" w:rsidR="00890B04" w:rsidRDefault="00890B04" w:rsidP="008960CE">
                                <w:pPr>
                                  <w:jc w:val="center"/>
                                </w:pPr>
                              </w:p>
                            </w:tc>
                          </w:tr>
                          <w:tr w:rsidR="00890B04" w14:paraId="05AF8318" w14:textId="77777777" w:rsidTr="008960CE">
                            <w:trPr>
                              <w:cantSplit/>
                              <w:trHeight w:val="470"/>
                              <w:trPrChange w:id="987" w:author="Borja Gonzalez" w:date="2017-09-29T13:30:00Z">
                                <w:trPr>
                                  <w:cantSplit/>
                                  <w:trHeight w:val="470"/>
                                </w:trPr>
                              </w:trPrChange>
                            </w:trPr>
                            <w:tc>
                              <w:tcPr>
                                <w:tcW w:w="1074" w:type="dxa"/>
                                <w:vAlign w:val="center"/>
                                <w:tcPrChange w:id="988" w:author="Borja Gonzalez" w:date="2017-09-29T13:30:00Z">
                                  <w:tcPr>
                                    <w:tcW w:w="1074" w:type="dxa"/>
                                    <w:vAlign w:val="center"/>
                                  </w:tcPr>
                                </w:tcPrChange>
                              </w:tcPr>
                              <w:p w14:paraId="5C7A14CD" w14:textId="77777777" w:rsidR="00890B04" w:rsidRDefault="00890B04" w:rsidP="008960CE">
                                <w:r>
                                  <w:t>CU6</w:t>
                                </w:r>
                              </w:p>
                            </w:tc>
                            <w:tc>
                              <w:tcPr>
                                <w:tcW w:w="739" w:type="dxa"/>
                                <w:vAlign w:val="center"/>
                                <w:tcPrChange w:id="989" w:author="Borja Gonzalez" w:date="2017-09-29T13:30:00Z">
                                  <w:tcPr>
                                    <w:tcW w:w="739" w:type="dxa"/>
                                    <w:vAlign w:val="center"/>
                                  </w:tcPr>
                                </w:tcPrChange>
                              </w:tcPr>
                              <w:p w14:paraId="527CF482" w14:textId="77777777" w:rsidR="00890B04" w:rsidRDefault="00890B04" w:rsidP="008960CE">
                                <w:pPr>
                                  <w:jc w:val="center"/>
                                </w:pPr>
                              </w:p>
                            </w:tc>
                            <w:tc>
                              <w:tcPr>
                                <w:tcW w:w="709" w:type="dxa"/>
                                <w:vAlign w:val="center"/>
                                <w:tcPrChange w:id="990" w:author="Borja Gonzalez" w:date="2017-09-29T13:30:00Z">
                                  <w:tcPr>
                                    <w:tcW w:w="709" w:type="dxa"/>
                                    <w:vAlign w:val="center"/>
                                  </w:tcPr>
                                </w:tcPrChange>
                              </w:tcPr>
                              <w:p w14:paraId="1EBCF89E" w14:textId="77777777" w:rsidR="00890B04" w:rsidRDefault="00890B04" w:rsidP="008960CE">
                                <w:pPr>
                                  <w:jc w:val="center"/>
                                </w:pPr>
                              </w:p>
                            </w:tc>
                            <w:tc>
                              <w:tcPr>
                                <w:tcW w:w="709" w:type="dxa"/>
                                <w:vAlign w:val="center"/>
                                <w:tcPrChange w:id="991" w:author="Borja Gonzalez" w:date="2017-09-29T13:30:00Z">
                                  <w:tcPr>
                                    <w:tcW w:w="709" w:type="dxa"/>
                                    <w:vAlign w:val="center"/>
                                  </w:tcPr>
                                </w:tcPrChange>
                              </w:tcPr>
                              <w:p w14:paraId="529A939F" w14:textId="77777777" w:rsidR="00890B04" w:rsidRDefault="00890B04" w:rsidP="008960CE">
                                <w:pPr>
                                  <w:jc w:val="center"/>
                                </w:pPr>
                              </w:p>
                            </w:tc>
                            <w:tc>
                              <w:tcPr>
                                <w:tcW w:w="709" w:type="dxa"/>
                                <w:vAlign w:val="center"/>
                                <w:tcPrChange w:id="992" w:author="Borja Gonzalez" w:date="2017-09-29T13:30:00Z">
                                  <w:tcPr>
                                    <w:tcW w:w="709" w:type="dxa"/>
                                    <w:vAlign w:val="center"/>
                                  </w:tcPr>
                                </w:tcPrChange>
                              </w:tcPr>
                              <w:p w14:paraId="0F1E2CE1" w14:textId="77777777" w:rsidR="00890B04" w:rsidRDefault="00890B04" w:rsidP="008960CE">
                                <w:pPr>
                                  <w:jc w:val="center"/>
                                </w:pPr>
                              </w:p>
                            </w:tc>
                            <w:tc>
                              <w:tcPr>
                                <w:tcW w:w="708" w:type="dxa"/>
                                <w:vAlign w:val="center"/>
                                <w:tcPrChange w:id="993" w:author="Borja Gonzalez" w:date="2017-09-29T13:30:00Z">
                                  <w:tcPr>
                                    <w:tcW w:w="708" w:type="dxa"/>
                                    <w:vAlign w:val="center"/>
                                  </w:tcPr>
                                </w:tcPrChange>
                              </w:tcPr>
                              <w:p w14:paraId="13AC7FB8" w14:textId="77777777" w:rsidR="00890B04" w:rsidRDefault="00890B04" w:rsidP="008960CE">
                                <w:pPr>
                                  <w:jc w:val="center"/>
                                </w:pPr>
                              </w:p>
                            </w:tc>
                            <w:tc>
                              <w:tcPr>
                                <w:tcW w:w="709" w:type="dxa"/>
                                <w:vAlign w:val="center"/>
                                <w:tcPrChange w:id="994" w:author="Borja Gonzalez" w:date="2017-09-29T13:30:00Z">
                                  <w:tcPr>
                                    <w:tcW w:w="709" w:type="dxa"/>
                                    <w:vAlign w:val="center"/>
                                  </w:tcPr>
                                </w:tcPrChange>
                              </w:tcPr>
                              <w:p w14:paraId="5BAC705D"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95" w:author="Borja Gonzalez" w:date="2017-09-29T13:30:00Z">
                                  <w:tcPr>
                                    <w:tcW w:w="709" w:type="dxa"/>
                                    <w:vAlign w:val="center"/>
                                  </w:tcPr>
                                </w:tcPrChange>
                              </w:tcPr>
                              <w:p w14:paraId="015F744F" w14:textId="77777777" w:rsidR="00890B04" w:rsidRDefault="00890B04" w:rsidP="008960CE">
                                <w:pPr>
                                  <w:jc w:val="center"/>
                                </w:pPr>
                              </w:p>
                            </w:tc>
                            <w:tc>
                              <w:tcPr>
                                <w:tcW w:w="709" w:type="dxa"/>
                                <w:vAlign w:val="center"/>
                                <w:tcPrChange w:id="996" w:author="Borja Gonzalez" w:date="2017-09-29T13:30:00Z">
                                  <w:tcPr>
                                    <w:tcW w:w="709" w:type="dxa"/>
                                    <w:vAlign w:val="center"/>
                                  </w:tcPr>
                                </w:tcPrChange>
                              </w:tcPr>
                              <w:p w14:paraId="45FDA9FB" w14:textId="77777777" w:rsidR="00890B04" w:rsidRDefault="00890B04" w:rsidP="008960CE">
                                <w:pPr>
                                  <w:jc w:val="center"/>
                                </w:pPr>
                              </w:p>
                            </w:tc>
                            <w:tc>
                              <w:tcPr>
                                <w:tcW w:w="708" w:type="dxa"/>
                                <w:vAlign w:val="center"/>
                                <w:tcPrChange w:id="997" w:author="Borja Gonzalez" w:date="2017-09-29T13:30:00Z">
                                  <w:tcPr>
                                    <w:tcW w:w="708" w:type="dxa"/>
                                    <w:vAlign w:val="center"/>
                                  </w:tcPr>
                                </w:tcPrChange>
                              </w:tcPr>
                              <w:p w14:paraId="2F6ECD44" w14:textId="77777777" w:rsidR="00890B04" w:rsidRDefault="00890B04" w:rsidP="008960CE">
                                <w:pPr>
                                  <w:jc w:val="center"/>
                                </w:pPr>
                              </w:p>
                            </w:tc>
                            <w:tc>
                              <w:tcPr>
                                <w:tcW w:w="851" w:type="dxa"/>
                                <w:vAlign w:val="center"/>
                                <w:tcPrChange w:id="998" w:author="Borja Gonzalez" w:date="2017-09-29T13:30:00Z">
                                  <w:tcPr>
                                    <w:tcW w:w="851" w:type="dxa"/>
                                    <w:vAlign w:val="center"/>
                                  </w:tcPr>
                                </w:tcPrChange>
                              </w:tcPr>
                              <w:p w14:paraId="48C568CB" w14:textId="77777777" w:rsidR="00890B04" w:rsidRDefault="00890B04" w:rsidP="008960CE">
                                <w:pPr>
                                  <w:jc w:val="center"/>
                                </w:pPr>
                              </w:p>
                            </w:tc>
                            <w:tc>
                              <w:tcPr>
                                <w:tcW w:w="850" w:type="dxa"/>
                                <w:vAlign w:val="center"/>
                                <w:tcPrChange w:id="999" w:author="Borja Gonzalez" w:date="2017-09-29T13:30:00Z">
                                  <w:tcPr>
                                    <w:tcW w:w="850" w:type="dxa"/>
                                    <w:vAlign w:val="center"/>
                                  </w:tcPr>
                                </w:tcPrChange>
                              </w:tcPr>
                              <w:p w14:paraId="58520B56" w14:textId="77777777" w:rsidR="00890B04" w:rsidRDefault="00890B04" w:rsidP="008960CE">
                                <w:pPr>
                                  <w:jc w:val="center"/>
                                </w:pPr>
                              </w:p>
                            </w:tc>
                            <w:tc>
                              <w:tcPr>
                                <w:tcW w:w="851" w:type="dxa"/>
                                <w:vAlign w:val="center"/>
                                <w:tcPrChange w:id="1000" w:author="Borja Gonzalez" w:date="2017-09-29T13:30:00Z">
                                  <w:tcPr>
                                    <w:tcW w:w="851" w:type="dxa"/>
                                    <w:vAlign w:val="center"/>
                                  </w:tcPr>
                                </w:tcPrChange>
                              </w:tcPr>
                              <w:p w14:paraId="5E89C90B" w14:textId="77777777" w:rsidR="00890B04" w:rsidRDefault="00890B04" w:rsidP="008960CE">
                                <w:pPr>
                                  <w:jc w:val="center"/>
                                </w:pPr>
                              </w:p>
                            </w:tc>
                            <w:tc>
                              <w:tcPr>
                                <w:tcW w:w="850" w:type="dxa"/>
                                <w:vAlign w:val="center"/>
                                <w:tcPrChange w:id="1001" w:author="Borja Gonzalez" w:date="2017-09-29T13:30:00Z">
                                  <w:tcPr>
                                    <w:tcW w:w="850" w:type="dxa"/>
                                    <w:vAlign w:val="center"/>
                                  </w:tcPr>
                                </w:tcPrChange>
                              </w:tcPr>
                              <w:p w14:paraId="66F28CED"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002" w:author="Borja Gonzalez" w:date="2017-09-29T13:30:00Z">
                                  <w:tcPr>
                                    <w:tcW w:w="983" w:type="dxa"/>
                                    <w:vAlign w:val="center"/>
                                  </w:tcPr>
                                </w:tcPrChange>
                              </w:tcPr>
                              <w:p w14:paraId="02154973"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r>
                          <w:tr w:rsidR="00890B04" w14:paraId="7CC92BD8" w14:textId="77777777" w:rsidTr="008960CE">
                            <w:trPr>
                              <w:cantSplit/>
                              <w:trHeight w:val="490"/>
                              <w:trPrChange w:id="1003" w:author="Borja Gonzalez" w:date="2017-09-29T13:30:00Z">
                                <w:trPr>
                                  <w:cantSplit/>
                                  <w:trHeight w:val="490"/>
                                </w:trPr>
                              </w:trPrChange>
                            </w:trPr>
                            <w:tc>
                              <w:tcPr>
                                <w:tcW w:w="1074" w:type="dxa"/>
                                <w:vAlign w:val="center"/>
                                <w:tcPrChange w:id="1004" w:author="Borja Gonzalez" w:date="2017-09-29T13:30:00Z">
                                  <w:tcPr>
                                    <w:tcW w:w="1074" w:type="dxa"/>
                                    <w:vAlign w:val="center"/>
                                  </w:tcPr>
                                </w:tcPrChange>
                              </w:tcPr>
                              <w:p w14:paraId="3944D9AF" w14:textId="77777777" w:rsidR="00890B04" w:rsidRDefault="00890B04" w:rsidP="008960CE">
                                <w:r>
                                  <w:t>CU7</w:t>
                                </w:r>
                              </w:p>
                            </w:tc>
                            <w:tc>
                              <w:tcPr>
                                <w:tcW w:w="739" w:type="dxa"/>
                                <w:vAlign w:val="center"/>
                                <w:tcPrChange w:id="1005" w:author="Borja Gonzalez" w:date="2017-09-29T13:30:00Z">
                                  <w:tcPr>
                                    <w:tcW w:w="739" w:type="dxa"/>
                                    <w:vAlign w:val="center"/>
                                  </w:tcPr>
                                </w:tcPrChange>
                              </w:tcPr>
                              <w:p w14:paraId="215FCE42" w14:textId="77777777" w:rsidR="00890B04" w:rsidRDefault="00890B04" w:rsidP="008960CE">
                                <w:pPr>
                                  <w:jc w:val="center"/>
                                </w:pPr>
                              </w:p>
                            </w:tc>
                            <w:tc>
                              <w:tcPr>
                                <w:tcW w:w="709" w:type="dxa"/>
                                <w:vAlign w:val="center"/>
                                <w:tcPrChange w:id="1006" w:author="Borja Gonzalez" w:date="2017-09-29T13:30:00Z">
                                  <w:tcPr>
                                    <w:tcW w:w="709" w:type="dxa"/>
                                    <w:vAlign w:val="center"/>
                                  </w:tcPr>
                                </w:tcPrChange>
                              </w:tcPr>
                              <w:p w14:paraId="73786D4D" w14:textId="77777777" w:rsidR="00890B04" w:rsidRDefault="00890B04" w:rsidP="008960CE">
                                <w:pPr>
                                  <w:jc w:val="center"/>
                                </w:pPr>
                              </w:p>
                            </w:tc>
                            <w:tc>
                              <w:tcPr>
                                <w:tcW w:w="709" w:type="dxa"/>
                                <w:vAlign w:val="center"/>
                                <w:tcPrChange w:id="1007" w:author="Borja Gonzalez" w:date="2017-09-29T13:30:00Z">
                                  <w:tcPr>
                                    <w:tcW w:w="709" w:type="dxa"/>
                                    <w:vAlign w:val="center"/>
                                  </w:tcPr>
                                </w:tcPrChange>
                              </w:tcPr>
                              <w:p w14:paraId="6E060D12" w14:textId="77777777" w:rsidR="00890B04" w:rsidRDefault="00890B04" w:rsidP="008960CE">
                                <w:pPr>
                                  <w:jc w:val="center"/>
                                </w:pPr>
                              </w:p>
                            </w:tc>
                            <w:tc>
                              <w:tcPr>
                                <w:tcW w:w="709" w:type="dxa"/>
                                <w:vAlign w:val="center"/>
                                <w:tcPrChange w:id="1008" w:author="Borja Gonzalez" w:date="2017-09-29T13:30:00Z">
                                  <w:tcPr>
                                    <w:tcW w:w="709" w:type="dxa"/>
                                    <w:vAlign w:val="center"/>
                                  </w:tcPr>
                                </w:tcPrChange>
                              </w:tcPr>
                              <w:p w14:paraId="79304D2B" w14:textId="77777777" w:rsidR="00890B04" w:rsidRDefault="00890B04" w:rsidP="008960CE">
                                <w:pPr>
                                  <w:jc w:val="center"/>
                                </w:pPr>
                              </w:p>
                            </w:tc>
                            <w:tc>
                              <w:tcPr>
                                <w:tcW w:w="708" w:type="dxa"/>
                                <w:vAlign w:val="center"/>
                                <w:tcPrChange w:id="1009" w:author="Borja Gonzalez" w:date="2017-09-29T13:30:00Z">
                                  <w:tcPr>
                                    <w:tcW w:w="708" w:type="dxa"/>
                                    <w:vAlign w:val="center"/>
                                  </w:tcPr>
                                </w:tcPrChange>
                              </w:tcPr>
                              <w:p w14:paraId="4D0D5E89" w14:textId="77777777" w:rsidR="00890B04" w:rsidRDefault="00890B04" w:rsidP="008960CE">
                                <w:pPr>
                                  <w:jc w:val="center"/>
                                </w:pPr>
                              </w:p>
                            </w:tc>
                            <w:tc>
                              <w:tcPr>
                                <w:tcW w:w="709" w:type="dxa"/>
                                <w:vAlign w:val="center"/>
                                <w:tcPrChange w:id="1010" w:author="Borja Gonzalez" w:date="2017-09-29T13:30:00Z">
                                  <w:tcPr>
                                    <w:tcW w:w="709" w:type="dxa"/>
                                    <w:vAlign w:val="center"/>
                                  </w:tcPr>
                                </w:tcPrChange>
                              </w:tcPr>
                              <w:p w14:paraId="14F0879D" w14:textId="77777777" w:rsidR="00890B04" w:rsidRDefault="00890B04" w:rsidP="008960CE">
                                <w:pPr>
                                  <w:jc w:val="center"/>
                                </w:pPr>
                              </w:p>
                            </w:tc>
                            <w:tc>
                              <w:tcPr>
                                <w:tcW w:w="709" w:type="dxa"/>
                                <w:vAlign w:val="center"/>
                                <w:tcPrChange w:id="1011" w:author="Borja Gonzalez" w:date="2017-09-29T13:30:00Z">
                                  <w:tcPr>
                                    <w:tcW w:w="709" w:type="dxa"/>
                                    <w:vAlign w:val="center"/>
                                  </w:tcPr>
                                </w:tcPrChange>
                              </w:tcPr>
                              <w:p w14:paraId="6A8F3D57"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012" w:author="Borja Gonzalez" w:date="2017-09-29T13:30:00Z">
                                  <w:tcPr>
                                    <w:tcW w:w="709" w:type="dxa"/>
                                    <w:vAlign w:val="center"/>
                                  </w:tcPr>
                                </w:tcPrChange>
                              </w:tcPr>
                              <w:p w14:paraId="1431325C" w14:textId="77777777" w:rsidR="00890B04" w:rsidRDefault="00890B04" w:rsidP="008960CE">
                                <w:pPr>
                                  <w:jc w:val="center"/>
                                </w:pPr>
                              </w:p>
                            </w:tc>
                            <w:tc>
                              <w:tcPr>
                                <w:tcW w:w="708" w:type="dxa"/>
                                <w:vAlign w:val="center"/>
                                <w:tcPrChange w:id="1013" w:author="Borja Gonzalez" w:date="2017-09-29T13:30:00Z">
                                  <w:tcPr>
                                    <w:tcW w:w="708" w:type="dxa"/>
                                    <w:vAlign w:val="center"/>
                                  </w:tcPr>
                                </w:tcPrChange>
                              </w:tcPr>
                              <w:p w14:paraId="3E65C1A6" w14:textId="77777777" w:rsidR="00890B04" w:rsidRDefault="00890B04" w:rsidP="008960CE">
                                <w:pPr>
                                  <w:jc w:val="center"/>
                                </w:pPr>
                              </w:p>
                            </w:tc>
                            <w:tc>
                              <w:tcPr>
                                <w:tcW w:w="851" w:type="dxa"/>
                                <w:vAlign w:val="center"/>
                                <w:tcPrChange w:id="1014" w:author="Borja Gonzalez" w:date="2017-09-29T13:30:00Z">
                                  <w:tcPr>
                                    <w:tcW w:w="851" w:type="dxa"/>
                                    <w:vAlign w:val="center"/>
                                  </w:tcPr>
                                </w:tcPrChange>
                              </w:tcPr>
                              <w:p w14:paraId="60C2C90E" w14:textId="77777777" w:rsidR="00890B04" w:rsidRDefault="00890B04" w:rsidP="008960CE">
                                <w:pPr>
                                  <w:jc w:val="center"/>
                                </w:pPr>
                              </w:p>
                            </w:tc>
                            <w:tc>
                              <w:tcPr>
                                <w:tcW w:w="850" w:type="dxa"/>
                                <w:vAlign w:val="center"/>
                                <w:tcPrChange w:id="1015" w:author="Borja Gonzalez" w:date="2017-09-29T13:30:00Z">
                                  <w:tcPr>
                                    <w:tcW w:w="850" w:type="dxa"/>
                                    <w:vAlign w:val="center"/>
                                  </w:tcPr>
                                </w:tcPrChange>
                              </w:tcPr>
                              <w:p w14:paraId="2BA8106E"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016" w:author="Borja Gonzalez" w:date="2017-09-29T13:30:00Z">
                                  <w:tcPr>
                                    <w:tcW w:w="851" w:type="dxa"/>
                                    <w:vAlign w:val="center"/>
                                  </w:tcPr>
                                </w:tcPrChange>
                              </w:tcPr>
                              <w:p w14:paraId="698B067A" w14:textId="77777777" w:rsidR="00890B04" w:rsidRDefault="00890B04" w:rsidP="008960CE">
                                <w:pPr>
                                  <w:jc w:val="center"/>
                                </w:pPr>
                              </w:p>
                            </w:tc>
                            <w:tc>
                              <w:tcPr>
                                <w:tcW w:w="850" w:type="dxa"/>
                                <w:vAlign w:val="center"/>
                                <w:tcPrChange w:id="1017" w:author="Borja Gonzalez" w:date="2017-09-29T13:30:00Z">
                                  <w:tcPr>
                                    <w:tcW w:w="850" w:type="dxa"/>
                                    <w:vAlign w:val="center"/>
                                  </w:tcPr>
                                </w:tcPrChange>
                              </w:tcPr>
                              <w:p w14:paraId="15847135"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018" w:author="Borja Gonzalez" w:date="2017-09-29T13:30:00Z">
                                  <w:tcPr>
                                    <w:tcW w:w="983" w:type="dxa"/>
                                    <w:vAlign w:val="center"/>
                                  </w:tcPr>
                                </w:tcPrChange>
                              </w:tcPr>
                              <w:p w14:paraId="14F7AD89"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r>
                          <w:tr w:rsidR="00890B04" w14:paraId="1C37A56A" w14:textId="77777777" w:rsidTr="008960CE">
                            <w:trPr>
                              <w:cantSplit/>
                              <w:trHeight w:val="490"/>
                              <w:trPrChange w:id="1019" w:author="Borja Gonzalez" w:date="2017-09-29T13:30:00Z">
                                <w:trPr>
                                  <w:cantSplit/>
                                  <w:trHeight w:val="490"/>
                                </w:trPr>
                              </w:trPrChange>
                            </w:trPr>
                            <w:tc>
                              <w:tcPr>
                                <w:tcW w:w="1074" w:type="dxa"/>
                                <w:vAlign w:val="center"/>
                                <w:tcPrChange w:id="1020" w:author="Borja Gonzalez" w:date="2017-09-29T13:30:00Z">
                                  <w:tcPr>
                                    <w:tcW w:w="1074" w:type="dxa"/>
                                    <w:vAlign w:val="center"/>
                                  </w:tcPr>
                                </w:tcPrChange>
                              </w:tcPr>
                              <w:p w14:paraId="4CA3FDD2" w14:textId="77777777" w:rsidR="00890B04" w:rsidRDefault="00890B04" w:rsidP="008960CE">
                                <w:r>
                                  <w:t>CU8</w:t>
                                </w:r>
                              </w:p>
                            </w:tc>
                            <w:tc>
                              <w:tcPr>
                                <w:tcW w:w="739" w:type="dxa"/>
                                <w:vAlign w:val="center"/>
                                <w:tcPrChange w:id="1021" w:author="Borja Gonzalez" w:date="2017-09-29T13:30:00Z">
                                  <w:tcPr>
                                    <w:tcW w:w="739" w:type="dxa"/>
                                    <w:vAlign w:val="center"/>
                                  </w:tcPr>
                                </w:tcPrChange>
                              </w:tcPr>
                              <w:p w14:paraId="4A4D40F9" w14:textId="77777777" w:rsidR="00890B04" w:rsidRDefault="00890B04" w:rsidP="008960CE">
                                <w:pPr>
                                  <w:jc w:val="center"/>
                                </w:pPr>
                              </w:p>
                            </w:tc>
                            <w:tc>
                              <w:tcPr>
                                <w:tcW w:w="709" w:type="dxa"/>
                                <w:vAlign w:val="center"/>
                                <w:tcPrChange w:id="1022" w:author="Borja Gonzalez" w:date="2017-09-29T13:30:00Z">
                                  <w:tcPr>
                                    <w:tcW w:w="709" w:type="dxa"/>
                                    <w:vAlign w:val="center"/>
                                  </w:tcPr>
                                </w:tcPrChange>
                              </w:tcPr>
                              <w:p w14:paraId="10C26893" w14:textId="77777777" w:rsidR="00890B04" w:rsidRDefault="00890B04" w:rsidP="008960CE">
                                <w:pPr>
                                  <w:jc w:val="center"/>
                                </w:pPr>
                              </w:p>
                            </w:tc>
                            <w:tc>
                              <w:tcPr>
                                <w:tcW w:w="709" w:type="dxa"/>
                                <w:vAlign w:val="center"/>
                                <w:tcPrChange w:id="1023" w:author="Borja Gonzalez" w:date="2017-09-29T13:30:00Z">
                                  <w:tcPr>
                                    <w:tcW w:w="709" w:type="dxa"/>
                                    <w:vAlign w:val="center"/>
                                  </w:tcPr>
                                </w:tcPrChange>
                              </w:tcPr>
                              <w:p w14:paraId="0D329A42" w14:textId="77777777" w:rsidR="00890B04" w:rsidRDefault="00890B04" w:rsidP="008960CE">
                                <w:pPr>
                                  <w:jc w:val="center"/>
                                </w:pPr>
                              </w:p>
                            </w:tc>
                            <w:tc>
                              <w:tcPr>
                                <w:tcW w:w="709" w:type="dxa"/>
                                <w:vAlign w:val="center"/>
                                <w:tcPrChange w:id="1024" w:author="Borja Gonzalez" w:date="2017-09-29T13:30:00Z">
                                  <w:tcPr>
                                    <w:tcW w:w="709" w:type="dxa"/>
                                    <w:vAlign w:val="center"/>
                                  </w:tcPr>
                                </w:tcPrChange>
                              </w:tcPr>
                              <w:p w14:paraId="69549B0F" w14:textId="77777777" w:rsidR="00890B04" w:rsidRDefault="00890B04" w:rsidP="008960CE">
                                <w:pPr>
                                  <w:jc w:val="center"/>
                                </w:pPr>
                              </w:p>
                            </w:tc>
                            <w:tc>
                              <w:tcPr>
                                <w:tcW w:w="708" w:type="dxa"/>
                                <w:vAlign w:val="center"/>
                                <w:tcPrChange w:id="1025" w:author="Borja Gonzalez" w:date="2017-09-29T13:30:00Z">
                                  <w:tcPr>
                                    <w:tcW w:w="708" w:type="dxa"/>
                                    <w:vAlign w:val="center"/>
                                  </w:tcPr>
                                </w:tcPrChange>
                              </w:tcPr>
                              <w:p w14:paraId="6DCD7A6B" w14:textId="77777777" w:rsidR="00890B04" w:rsidRDefault="00890B04" w:rsidP="008960CE">
                                <w:pPr>
                                  <w:jc w:val="center"/>
                                </w:pPr>
                              </w:p>
                            </w:tc>
                            <w:tc>
                              <w:tcPr>
                                <w:tcW w:w="709" w:type="dxa"/>
                                <w:vAlign w:val="center"/>
                                <w:tcPrChange w:id="1026" w:author="Borja Gonzalez" w:date="2017-09-29T13:30:00Z">
                                  <w:tcPr>
                                    <w:tcW w:w="709" w:type="dxa"/>
                                    <w:vAlign w:val="center"/>
                                  </w:tcPr>
                                </w:tcPrChange>
                              </w:tcPr>
                              <w:p w14:paraId="7EDE5141" w14:textId="77777777" w:rsidR="00890B04" w:rsidRDefault="00890B04" w:rsidP="008960CE">
                                <w:pPr>
                                  <w:jc w:val="center"/>
                                </w:pPr>
                              </w:p>
                            </w:tc>
                            <w:tc>
                              <w:tcPr>
                                <w:tcW w:w="709" w:type="dxa"/>
                                <w:vAlign w:val="center"/>
                                <w:tcPrChange w:id="1027" w:author="Borja Gonzalez" w:date="2017-09-29T13:30:00Z">
                                  <w:tcPr>
                                    <w:tcW w:w="709" w:type="dxa"/>
                                    <w:vAlign w:val="center"/>
                                  </w:tcPr>
                                </w:tcPrChange>
                              </w:tcPr>
                              <w:p w14:paraId="31E02A84" w14:textId="77777777" w:rsidR="00890B04" w:rsidRDefault="00890B04" w:rsidP="008960CE">
                                <w:pPr>
                                  <w:jc w:val="center"/>
                                </w:pPr>
                              </w:p>
                            </w:tc>
                            <w:tc>
                              <w:tcPr>
                                <w:tcW w:w="709" w:type="dxa"/>
                                <w:vAlign w:val="center"/>
                                <w:tcPrChange w:id="1028" w:author="Borja Gonzalez" w:date="2017-09-29T13:30:00Z">
                                  <w:tcPr>
                                    <w:tcW w:w="709" w:type="dxa"/>
                                    <w:vAlign w:val="center"/>
                                  </w:tcPr>
                                </w:tcPrChange>
                              </w:tcPr>
                              <w:p w14:paraId="7FCBE630"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029" w:author="Borja Gonzalez" w:date="2017-09-29T13:30:00Z">
                                  <w:tcPr>
                                    <w:tcW w:w="708" w:type="dxa"/>
                                    <w:vAlign w:val="center"/>
                                  </w:tcPr>
                                </w:tcPrChange>
                              </w:tcPr>
                              <w:p w14:paraId="4C4AB047" w14:textId="77777777" w:rsidR="00890B04" w:rsidRDefault="00890B04" w:rsidP="008960CE">
                                <w:pPr>
                                  <w:jc w:val="center"/>
                                </w:pPr>
                              </w:p>
                            </w:tc>
                            <w:tc>
                              <w:tcPr>
                                <w:tcW w:w="851" w:type="dxa"/>
                                <w:vAlign w:val="center"/>
                                <w:tcPrChange w:id="1030" w:author="Borja Gonzalez" w:date="2017-09-29T13:30:00Z">
                                  <w:tcPr>
                                    <w:tcW w:w="851" w:type="dxa"/>
                                    <w:vAlign w:val="center"/>
                                  </w:tcPr>
                                </w:tcPrChange>
                              </w:tcPr>
                              <w:p w14:paraId="685982E9" w14:textId="77777777" w:rsidR="00890B04" w:rsidRDefault="00890B04" w:rsidP="008960CE">
                                <w:pPr>
                                  <w:jc w:val="center"/>
                                </w:pPr>
                              </w:p>
                            </w:tc>
                            <w:tc>
                              <w:tcPr>
                                <w:tcW w:w="850" w:type="dxa"/>
                                <w:vAlign w:val="center"/>
                                <w:tcPrChange w:id="1031" w:author="Borja Gonzalez" w:date="2017-09-29T13:30:00Z">
                                  <w:tcPr>
                                    <w:tcW w:w="850" w:type="dxa"/>
                                    <w:vAlign w:val="center"/>
                                  </w:tcPr>
                                </w:tcPrChange>
                              </w:tcPr>
                              <w:p w14:paraId="4D000CCB" w14:textId="77777777" w:rsidR="00890B04" w:rsidRDefault="00890B04" w:rsidP="008960CE">
                                <w:pPr>
                                  <w:jc w:val="center"/>
                                </w:pPr>
                              </w:p>
                            </w:tc>
                            <w:tc>
                              <w:tcPr>
                                <w:tcW w:w="851" w:type="dxa"/>
                                <w:vAlign w:val="center"/>
                                <w:tcPrChange w:id="1032" w:author="Borja Gonzalez" w:date="2017-09-29T13:30:00Z">
                                  <w:tcPr>
                                    <w:tcW w:w="851" w:type="dxa"/>
                                    <w:vAlign w:val="center"/>
                                  </w:tcPr>
                                </w:tcPrChange>
                              </w:tcPr>
                              <w:p w14:paraId="15F7B405" w14:textId="77777777" w:rsidR="00890B04" w:rsidRDefault="00890B04" w:rsidP="008960CE">
                                <w:pPr>
                                  <w:jc w:val="center"/>
                                </w:pPr>
                              </w:p>
                            </w:tc>
                            <w:tc>
                              <w:tcPr>
                                <w:tcW w:w="850" w:type="dxa"/>
                                <w:vAlign w:val="center"/>
                                <w:tcPrChange w:id="1033" w:author="Borja Gonzalez" w:date="2017-09-29T13:30:00Z">
                                  <w:tcPr>
                                    <w:tcW w:w="850" w:type="dxa"/>
                                    <w:vAlign w:val="center"/>
                                  </w:tcPr>
                                </w:tcPrChange>
                              </w:tcPr>
                              <w:p w14:paraId="5AC1E959" w14:textId="77777777" w:rsidR="00890B04" w:rsidRDefault="00890B04" w:rsidP="008960CE">
                                <w:pPr>
                                  <w:jc w:val="center"/>
                                </w:pPr>
                              </w:p>
                            </w:tc>
                            <w:tc>
                              <w:tcPr>
                                <w:tcW w:w="841" w:type="dxa"/>
                                <w:vAlign w:val="center"/>
                                <w:tcPrChange w:id="1034" w:author="Borja Gonzalez" w:date="2017-09-29T13:30:00Z">
                                  <w:tcPr>
                                    <w:tcW w:w="983" w:type="dxa"/>
                                    <w:vAlign w:val="center"/>
                                  </w:tcPr>
                                </w:tcPrChange>
                              </w:tcPr>
                              <w:p w14:paraId="5C21EAC0" w14:textId="77777777" w:rsidR="00890B04" w:rsidRDefault="00890B04" w:rsidP="008960CE">
                                <w:pPr>
                                  <w:jc w:val="center"/>
                                </w:pPr>
                              </w:p>
                            </w:tc>
                          </w:tr>
                          <w:tr w:rsidR="00890B04" w14:paraId="6056A30F" w14:textId="77777777" w:rsidTr="008960CE">
                            <w:trPr>
                              <w:cantSplit/>
                              <w:trHeight w:val="490"/>
                              <w:trPrChange w:id="1035" w:author="Borja Gonzalez" w:date="2017-09-29T13:30:00Z">
                                <w:trPr>
                                  <w:cantSplit/>
                                  <w:trHeight w:val="490"/>
                                </w:trPr>
                              </w:trPrChange>
                            </w:trPr>
                            <w:tc>
                              <w:tcPr>
                                <w:tcW w:w="1074" w:type="dxa"/>
                                <w:vAlign w:val="center"/>
                                <w:tcPrChange w:id="1036" w:author="Borja Gonzalez" w:date="2017-09-29T13:30:00Z">
                                  <w:tcPr>
                                    <w:tcW w:w="1074" w:type="dxa"/>
                                    <w:vAlign w:val="center"/>
                                  </w:tcPr>
                                </w:tcPrChange>
                              </w:tcPr>
                              <w:p w14:paraId="1DD188EF" w14:textId="77777777" w:rsidR="00890B04" w:rsidRDefault="00890B04" w:rsidP="008960CE">
                                <w:r>
                                  <w:t>CU9</w:t>
                                </w:r>
                              </w:p>
                            </w:tc>
                            <w:tc>
                              <w:tcPr>
                                <w:tcW w:w="739" w:type="dxa"/>
                                <w:vAlign w:val="center"/>
                                <w:tcPrChange w:id="1037" w:author="Borja Gonzalez" w:date="2017-09-29T13:30:00Z">
                                  <w:tcPr>
                                    <w:tcW w:w="739" w:type="dxa"/>
                                    <w:vAlign w:val="center"/>
                                  </w:tcPr>
                                </w:tcPrChange>
                              </w:tcPr>
                              <w:p w14:paraId="0A7EFFDC" w14:textId="77777777" w:rsidR="00890B04" w:rsidRDefault="00890B04" w:rsidP="008960CE">
                                <w:pPr>
                                  <w:jc w:val="center"/>
                                </w:pPr>
                              </w:p>
                            </w:tc>
                            <w:tc>
                              <w:tcPr>
                                <w:tcW w:w="709" w:type="dxa"/>
                                <w:vAlign w:val="center"/>
                                <w:tcPrChange w:id="1038" w:author="Borja Gonzalez" w:date="2017-09-29T13:30:00Z">
                                  <w:tcPr>
                                    <w:tcW w:w="709" w:type="dxa"/>
                                    <w:vAlign w:val="center"/>
                                  </w:tcPr>
                                </w:tcPrChange>
                              </w:tcPr>
                              <w:p w14:paraId="452A55E4" w14:textId="77777777" w:rsidR="00890B04" w:rsidRDefault="00890B04" w:rsidP="008960CE">
                                <w:pPr>
                                  <w:jc w:val="center"/>
                                </w:pPr>
                              </w:p>
                            </w:tc>
                            <w:tc>
                              <w:tcPr>
                                <w:tcW w:w="709" w:type="dxa"/>
                                <w:vAlign w:val="center"/>
                                <w:tcPrChange w:id="1039" w:author="Borja Gonzalez" w:date="2017-09-29T13:30:00Z">
                                  <w:tcPr>
                                    <w:tcW w:w="709" w:type="dxa"/>
                                    <w:vAlign w:val="center"/>
                                  </w:tcPr>
                                </w:tcPrChange>
                              </w:tcPr>
                              <w:p w14:paraId="042DE3CC" w14:textId="77777777" w:rsidR="00890B04" w:rsidRDefault="00890B04" w:rsidP="008960CE">
                                <w:pPr>
                                  <w:jc w:val="center"/>
                                </w:pPr>
                              </w:p>
                            </w:tc>
                            <w:tc>
                              <w:tcPr>
                                <w:tcW w:w="709" w:type="dxa"/>
                                <w:vAlign w:val="center"/>
                                <w:tcPrChange w:id="1040" w:author="Borja Gonzalez" w:date="2017-09-29T13:30:00Z">
                                  <w:tcPr>
                                    <w:tcW w:w="709" w:type="dxa"/>
                                    <w:vAlign w:val="center"/>
                                  </w:tcPr>
                                </w:tcPrChange>
                              </w:tcPr>
                              <w:p w14:paraId="6F88C606" w14:textId="77777777" w:rsidR="00890B04" w:rsidRDefault="00890B04" w:rsidP="008960CE">
                                <w:pPr>
                                  <w:jc w:val="center"/>
                                </w:pPr>
                              </w:p>
                            </w:tc>
                            <w:tc>
                              <w:tcPr>
                                <w:tcW w:w="708" w:type="dxa"/>
                                <w:vAlign w:val="center"/>
                                <w:tcPrChange w:id="1041" w:author="Borja Gonzalez" w:date="2017-09-29T13:30:00Z">
                                  <w:tcPr>
                                    <w:tcW w:w="708" w:type="dxa"/>
                                    <w:vAlign w:val="center"/>
                                  </w:tcPr>
                                </w:tcPrChange>
                              </w:tcPr>
                              <w:p w14:paraId="6D21C7DE" w14:textId="77777777" w:rsidR="00890B04" w:rsidRDefault="00890B04" w:rsidP="008960CE">
                                <w:pPr>
                                  <w:jc w:val="center"/>
                                </w:pPr>
                              </w:p>
                            </w:tc>
                            <w:tc>
                              <w:tcPr>
                                <w:tcW w:w="709" w:type="dxa"/>
                                <w:vAlign w:val="center"/>
                                <w:tcPrChange w:id="1042" w:author="Borja Gonzalez" w:date="2017-09-29T13:30:00Z">
                                  <w:tcPr>
                                    <w:tcW w:w="709" w:type="dxa"/>
                                    <w:vAlign w:val="center"/>
                                  </w:tcPr>
                                </w:tcPrChange>
                              </w:tcPr>
                              <w:p w14:paraId="43FD7ADF" w14:textId="77777777" w:rsidR="00890B04" w:rsidRDefault="00890B04" w:rsidP="008960CE">
                                <w:pPr>
                                  <w:jc w:val="center"/>
                                </w:pPr>
                              </w:p>
                            </w:tc>
                            <w:tc>
                              <w:tcPr>
                                <w:tcW w:w="709" w:type="dxa"/>
                                <w:vAlign w:val="center"/>
                                <w:tcPrChange w:id="1043" w:author="Borja Gonzalez" w:date="2017-09-29T13:30:00Z">
                                  <w:tcPr>
                                    <w:tcW w:w="709" w:type="dxa"/>
                                    <w:vAlign w:val="center"/>
                                  </w:tcPr>
                                </w:tcPrChange>
                              </w:tcPr>
                              <w:p w14:paraId="6E5F9427" w14:textId="77777777" w:rsidR="00890B04" w:rsidRDefault="00890B04" w:rsidP="008960CE">
                                <w:pPr>
                                  <w:jc w:val="center"/>
                                </w:pPr>
                              </w:p>
                            </w:tc>
                            <w:tc>
                              <w:tcPr>
                                <w:tcW w:w="709" w:type="dxa"/>
                                <w:vAlign w:val="center"/>
                                <w:tcPrChange w:id="1044" w:author="Borja Gonzalez" w:date="2017-09-29T13:30:00Z">
                                  <w:tcPr>
                                    <w:tcW w:w="709" w:type="dxa"/>
                                    <w:vAlign w:val="center"/>
                                  </w:tcPr>
                                </w:tcPrChange>
                              </w:tcPr>
                              <w:p w14:paraId="63C37F85" w14:textId="77777777" w:rsidR="00890B04" w:rsidRDefault="00890B04" w:rsidP="008960CE">
                                <w:pPr>
                                  <w:jc w:val="center"/>
                                </w:pPr>
                              </w:p>
                            </w:tc>
                            <w:tc>
                              <w:tcPr>
                                <w:tcW w:w="708" w:type="dxa"/>
                                <w:vAlign w:val="center"/>
                                <w:tcPrChange w:id="1045" w:author="Borja Gonzalez" w:date="2017-09-29T13:30:00Z">
                                  <w:tcPr>
                                    <w:tcW w:w="708" w:type="dxa"/>
                                    <w:vAlign w:val="center"/>
                                  </w:tcPr>
                                </w:tcPrChange>
                              </w:tcPr>
                              <w:p w14:paraId="5E000C1F" w14:textId="77777777" w:rsidR="00890B04" w:rsidRDefault="00890B04"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046" w:author="Borja Gonzalez" w:date="2017-09-29T13:30:00Z">
                                  <w:tcPr>
                                    <w:tcW w:w="851" w:type="dxa"/>
                                    <w:vAlign w:val="center"/>
                                  </w:tcPr>
                                </w:tcPrChange>
                              </w:tcPr>
                              <w:p w14:paraId="42DDF64D"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1047" w:author="Borja Gonzalez" w:date="2017-09-29T13:30:00Z">
                                  <w:tcPr>
                                    <w:tcW w:w="850" w:type="dxa"/>
                                    <w:vAlign w:val="center"/>
                                  </w:tcPr>
                                </w:tcPrChange>
                              </w:tcPr>
                              <w:p w14:paraId="583EB72C"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1048" w:author="Borja Gonzalez" w:date="2017-09-29T13:30:00Z">
                                  <w:tcPr>
                                    <w:tcW w:w="851" w:type="dxa"/>
                                    <w:vAlign w:val="center"/>
                                  </w:tcPr>
                                </w:tcPrChange>
                              </w:tcPr>
                              <w:p w14:paraId="7905EC98"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049" w:author="Borja Gonzalez" w:date="2017-09-29T13:30:00Z">
                                  <w:tcPr>
                                    <w:tcW w:w="850" w:type="dxa"/>
                                    <w:vAlign w:val="center"/>
                                  </w:tcPr>
                                </w:tcPrChange>
                              </w:tcPr>
                              <w:p w14:paraId="73528CB6"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1050" w:author="Borja Gonzalez" w:date="2017-09-29T13:30:00Z">
                                  <w:tcPr>
                                    <w:tcW w:w="983" w:type="dxa"/>
                                    <w:vAlign w:val="center"/>
                                  </w:tcPr>
                                </w:tcPrChange>
                              </w:tcPr>
                              <w:p w14:paraId="40ED07F2" w14:textId="77777777" w:rsidR="00890B04" w:rsidRPr="00580CB8" w:rsidRDefault="00890B04"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890B04" w:rsidRDefault="00890B04"/>
                      </w:txbxContent>
                    </v:textbox>
                    <w10:wrap type="square"/>
                  </v:shape>
                </w:pict>
              </mc:Fallback>
            </mc:AlternateContent>
          </w:r>
        </w:del>
      </w:ins>
      <w:r w:rsidR="00CF1575">
        <w:rPr>
          <w:rStyle w:val="Refdecomentario"/>
        </w:rPr>
        <w:commentReference w:id="1051"/>
      </w:r>
    </w:p>
    <w:p w14:paraId="7690E61C" w14:textId="0278F9AC" w:rsidR="00E671BF" w:rsidRDefault="00E671BF" w:rsidP="00E671BF"/>
    <w:p w14:paraId="2DF34A4F" w14:textId="36DEAAF2" w:rsidR="00532ADB" w:rsidRDefault="00532ADB" w:rsidP="00E671BF"/>
    <w:p w14:paraId="697681E7" w14:textId="16C8A80A" w:rsidR="00532ADB" w:rsidRDefault="00532ADB" w:rsidP="00E671BF"/>
    <w:p w14:paraId="02626685" w14:textId="76B028A6" w:rsidR="00532ADB" w:rsidRDefault="00532ADB" w:rsidP="00E671BF"/>
    <w:p w14:paraId="1403A980" w14:textId="4DB4120C" w:rsidR="00532ADB" w:rsidRDefault="00532ADB" w:rsidP="00E671BF"/>
    <w:p w14:paraId="6B8A5B48" w14:textId="531DB0AE" w:rsidR="00532ADB" w:rsidRDefault="00532ADB" w:rsidP="00E671BF"/>
    <w:p w14:paraId="35DCCA73" w14:textId="7E3CE3F5" w:rsidR="00532ADB" w:rsidRDefault="00532ADB" w:rsidP="00E671BF"/>
    <w:p w14:paraId="724F69D4" w14:textId="3DB6F256" w:rsidR="00532ADB" w:rsidRDefault="00532ADB" w:rsidP="00E671BF"/>
    <w:p w14:paraId="6B9BD1DD" w14:textId="6107E8CB" w:rsidR="00532ADB" w:rsidRDefault="00532ADB" w:rsidP="00E671BF"/>
    <w:p w14:paraId="53CF0232" w14:textId="2257D1A0" w:rsidR="00532ADB" w:rsidRDefault="00532ADB" w:rsidP="00E671BF"/>
    <w:p w14:paraId="47941C31" w14:textId="77777777" w:rsidR="00532ADB" w:rsidRDefault="00532ADB" w:rsidP="00E671BF"/>
    <w:p w14:paraId="180A7073" w14:textId="77777777" w:rsidR="00532ADB" w:rsidRDefault="00532ADB" w:rsidP="00E671BF"/>
    <w:p w14:paraId="6388ADCA" w14:textId="77777777" w:rsidR="00532ADB" w:rsidRDefault="00532ADB" w:rsidP="00E671BF"/>
    <w:p w14:paraId="0D7FF933" w14:textId="77777777" w:rsidR="00532ADB" w:rsidRDefault="00532ADB" w:rsidP="00E671BF"/>
    <w:p w14:paraId="0187D2B4" w14:textId="77777777" w:rsidR="00532ADB" w:rsidRDefault="00532ADB" w:rsidP="00E671BF"/>
    <w:p w14:paraId="52AAE735" w14:textId="77777777" w:rsidR="00532ADB" w:rsidRDefault="00532ADB" w:rsidP="00E671BF"/>
    <w:p w14:paraId="0174AF5B" w14:textId="77777777" w:rsidR="00532ADB" w:rsidRDefault="00532ADB" w:rsidP="00E671BF"/>
    <w:p w14:paraId="7477DF7E" w14:textId="77777777" w:rsidR="00532ADB" w:rsidRDefault="00532ADB" w:rsidP="00E671BF"/>
    <w:p w14:paraId="35C5CFC6" w14:textId="74723AD1" w:rsidR="00532ADB" w:rsidRDefault="00532ADB" w:rsidP="00E671BF"/>
    <w:p w14:paraId="00C0ACA2" w14:textId="77777777" w:rsidR="00532ADB" w:rsidRDefault="00532ADB" w:rsidP="00E671BF"/>
    <w:p w14:paraId="7AAB8430" w14:textId="77777777" w:rsidR="00532ADB" w:rsidDel="00C9192C" w:rsidRDefault="00532ADB" w:rsidP="00E671BF">
      <w:pPr>
        <w:rPr>
          <w:del w:id="1052" w:author="GONZALEZ DIAZ, BORJA" w:date="2017-10-02T18:05:00Z"/>
        </w:rPr>
      </w:pPr>
    </w:p>
    <w:p w14:paraId="20FB0E44" w14:textId="77777777" w:rsidR="00532ADB" w:rsidDel="00C9192C" w:rsidRDefault="00532ADB" w:rsidP="00E671BF">
      <w:pPr>
        <w:rPr>
          <w:del w:id="1053" w:author="GONZALEZ DIAZ, BORJA" w:date="2017-10-02T18:05:00Z"/>
        </w:rPr>
      </w:pPr>
    </w:p>
    <w:p w14:paraId="5A5F0A36" w14:textId="77777777" w:rsidR="00532ADB" w:rsidDel="00C9192C" w:rsidRDefault="00532ADB" w:rsidP="00E671BF">
      <w:pPr>
        <w:rPr>
          <w:del w:id="1054" w:author="GONZALEZ DIAZ, BORJA" w:date="2017-10-02T18:05:00Z"/>
        </w:rPr>
      </w:pPr>
    </w:p>
    <w:p w14:paraId="0B17ACB6" w14:textId="77777777" w:rsidR="00532ADB" w:rsidDel="00C9192C" w:rsidRDefault="00532ADB" w:rsidP="00E671BF">
      <w:pPr>
        <w:rPr>
          <w:del w:id="1055" w:author="GONZALEZ DIAZ, BORJA" w:date="2017-10-02T18:05:00Z"/>
        </w:rPr>
      </w:pPr>
    </w:p>
    <w:p w14:paraId="26497598" w14:textId="77777777" w:rsidR="00532ADB" w:rsidRDefault="00532ADB" w:rsidP="00E671BF"/>
    <w:p w14:paraId="6B3119E3" w14:textId="77777777" w:rsidR="00532ADB" w:rsidDel="00161C5D" w:rsidRDefault="00532ADB" w:rsidP="00891F58">
      <w:pPr>
        <w:pStyle w:val="Ttulo2"/>
        <w:rPr>
          <w:del w:id="1056" w:author="GONZALEZ DIAZ, BORJA" w:date="2017-10-02T18:05:00Z"/>
        </w:rPr>
      </w:pPr>
    </w:p>
    <w:p w14:paraId="624B4B37" w14:textId="77777777" w:rsidR="00161C5D" w:rsidRDefault="00161C5D" w:rsidP="00161C5D">
      <w:pPr>
        <w:rPr>
          <w:ins w:id="1057" w:author="GONZALEZ DIAZ, BORJA" w:date="2017-10-03T16:15:00Z"/>
        </w:rPr>
        <w:pPrChange w:id="1058" w:author="GONZALEZ DIAZ, BORJA" w:date="2017-10-03T16:15:00Z">
          <w:pPr/>
        </w:pPrChange>
      </w:pPr>
    </w:p>
    <w:p w14:paraId="7D91686D" w14:textId="77777777" w:rsidR="00161C5D" w:rsidRDefault="00161C5D" w:rsidP="00161C5D">
      <w:pPr>
        <w:rPr>
          <w:ins w:id="1059" w:author="GONZALEZ DIAZ, BORJA" w:date="2017-10-03T16:15:00Z"/>
        </w:rPr>
        <w:pPrChange w:id="1060" w:author="GONZALEZ DIAZ, BORJA" w:date="2017-10-03T16:15:00Z">
          <w:pPr/>
        </w:pPrChange>
      </w:pPr>
    </w:p>
    <w:p w14:paraId="4E600992" w14:textId="77777777" w:rsidR="00161C5D" w:rsidRDefault="00161C5D" w:rsidP="00161C5D">
      <w:pPr>
        <w:rPr>
          <w:ins w:id="1061" w:author="GONZALEZ DIAZ, BORJA" w:date="2017-10-03T16:15:00Z"/>
        </w:rPr>
        <w:pPrChange w:id="1062" w:author="GONZALEZ DIAZ, BORJA" w:date="2017-10-03T16:15:00Z">
          <w:pPr/>
        </w:pPrChange>
      </w:pPr>
    </w:p>
    <w:p w14:paraId="555BF623" w14:textId="77777777" w:rsidR="00161C5D" w:rsidRPr="00161C5D" w:rsidRDefault="00161C5D" w:rsidP="00161C5D">
      <w:pPr>
        <w:rPr>
          <w:ins w:id="1063" w:author="GONZALEZ DIAZ, BORJA" w:date="2017-10-03T16:15:00Z"/>
          <w:rPrChange w:id="1064" w:author="GONZALEZ DIAZ, BORJA" w:date="2017-10-03T16:15:00Z">
            <w:rPr>
              <w:ins w:id="1065" w:author="GONZALEZ DIAZ, BORJA" w:date="2017-10-03T16:15:00Z"/>
            </w:rPr>
          </w:rPrChange>
        </w:rPr>
        <w:pPrChange w:id="1066" w:author="GONZALEZ DIAZ, BORJA" w:date="2017-10-03T16:15:00Z">
          <w:pPr/>
        </w:pPrChange>
      </w:pPr>
    </w:p>
    <w:p w14:paraId="592545BC" w14:textId="77777777" w:rsidR="00891F58" w:rsidRDefault="00891F58" w:rsidP="00891F58">
      <w:pPr>
        <w:pStyle w:val="Ttulo2"/>
      </w:pPr>
      <w:bookmarkStart w:id="1067" w:name="_Toc494809750"/>
      <w:r>
        <w:lastRenderedPageBreak/>
        <w:t xml:space="preserve">3.4.  </w:t>
      </w:r>
      <w:r w:rsidRPr="0040221C">
        <w:t>Matriz de trazabilidad</w:t>
      </w:r>
      <w:bookmarkEnd w:id="1067"/>
    </w:p>
    <w:p w14:paraId="55BB1937" w14:textId="77777777" w:rsidR="00532ADB" w:rsidRDefault="00532ADB" w:rsidP="00E671BF"/>
    <w:p w14:paraId="05C347A6" w14:textId="498FB14C" w:rsidR="00532ADB" w:rsidRDefault="00532ADB" w:rsidP="00E671BF"/>
    <w:p w14:paraId="2FA057AA" w14:textId="77777777" w:rsidR="00532ADB" w:rsidRDefault="00532ADB" w:rsidP="00E671BF"/>
    <w:p w14:paraId="354FDC9D" w14:textId="45BF715A" w:rsidR="00532ADB" w:rsidRDefault="00532ADB" w:rsidP="00E671BF"/>
    <w:p w14:paraId="53CF544B" w14:textId="2699078F" w:rsidR="00532ADB" w:rsidRDefault="00532ADB" w:rsidP="00E671BF"/>
    <w:p w14:paraId="53C07207" w14:textId="2E5FE1A7" w:rsidR="000970BB" w:rsidRDefault="000970BB" w:rsidP="00E671BF"/>
    <w:p w14:paraId="5EDF520F" w14:textId="6F838127" w:rsidR="00E671BF" w:rsidRDefault="00E671BF" w:rsidP="00E671BF">
      <w:pPr>
        <w:rPr>
          <w:ins w:id="1068" w:author="GONZALEZ DIAZ, BORJA" w:date="2017-09-30T01:04:00Z"/>
        </w:rPr>
      </w:pPr>
    </w:p>
    <w:p w14:paraId="53E05BC2" w14:textId="65A07031" w:rsidR="00891F58" w:rsidRDefault="00891F58" w:rsidP="00E671BF">
      <w:pPr>
        <w:rPr>
          <w:ins w:id="1069" w:author="GONZALEZ DIAZ, BORJA" w:date="2017-09-30T01:04:00Z"/>
        </w:rPr>
      </w:pPr>
    </w:p>
    <w:p w14:paraId="62415B48" w14:textId="4FD710BE" w:rsidR="00891F58" w:rsidRDefault="00891F58" w:rsidP="00E671BF">
      <w:pPr>
        <w:rPr>
          <w:ins w:id="1070" w:author="GONZALEZ DIAZ, BORJA" w:date="2017-09-30T01:04:00Z"/>
        </w:rPr>
      </w:pPr>
    </w:p>
    <w:p w14:paraId="0E13AA4E" w14:textId="22306B94" w:rsidR="00891F58" w:rsidRDefault="00891F58" w:rsidP="00E671BF">
      <w:pPr>
        <w:rPr>
          <w:ins w:id="1071" w:author="GONZALEZ DIAZ, BORJA" w:date="2017-09-30T01:04:00Z"/>
        </w:rPr>
      </w:pPr>
    </w:p>
    <w:p w14:paraId="2379225E" w14:textId="0618223B" w:rsidR="00891F58" w:rsidRDefault="00891F58" w:rsidP="00E671BF">
      <w:pPr>
        <w:rPr>
          <w:ins w:id="1072" w:author="GONZALEZ DIAZ, BORJA" w:date="2017-09-30T01:04:00Z"/>
        </w:rPr>
      </w:pPr>
      <w:ins w:id="1073" w:author="GONZALEZ DIAZ, BORJA" w:date="2017-09-30T01:04:00Z">
        <w:r>
          <w:rPr>
            <w:noProof/>
            <w:lang w:eastAsia="es-ES_tradnl"/>
          </w:rPr>
          <mc:AlternateContent>
            <mc:Choice Requires="wps">
              <w:drawing>
                <wp:anchor distT="0" distB="0" distL="114300" distR="114300" simplePos="0" relativeHeight="251676672" behindDoc="0" locked="0" layoutInCell="1" allowOverlap="1" wp14:anchorId="61F4106A" wp14:editId="308278AD">
                  <wp:simplePos x="0" y="0"/>
                  <wp:positionH relativeFrom="column">
                    <wp:posOffset>-919480</wp:posOffset>
                  </wp:positionH>
                  <wp:positionV relativeFrom="paragraph">
                    <wp:posOffset>260985</wp:posOffset>
                  </wp:positionV>
                  <wp:extent cx="7315200" cy="4458970"/>
                  <wp:effectExtent l="5715" t="19685" r="5715" b="0"/>
                  <wp:wrapSquare wrapText="bothSides"/>
                  <wp:docPr id="1"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1074"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1075">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890B04" w14:paraId="76EE7E53" w14:textId="77777777" w:rsidTr="008960CE">
                                <w:trPr>
                                  <w:cantSplit/>
                                  <w:trHeight w:val="1194"/>
                                  <w:trPrChange w:id="1076" w:author="Borja Gonzalez" w:date="2017-09-29T13:30:00Z">
                                    <w:trPr>
                                      <w:cantSplit/>
                                      <w:trHeight w:val="1194"/>
                                    </w:trPr>
                                  </w:trPrChange>
                                </w:trPr>
                                <w:tc>
                                  <w:tcPr>
                                    <w:tcW w:w="1074" w:type="dxa"/>
                                    <w:vAlign w:val="center"/>
                                    <w:tcPrChange w:id="1077" w:author="Borja Gonzalez" w:date="2017-09-29T13:30:00Z">
                                      <w:tcPr>
                                        <w:tcW w:w="1074" w:type="dxa"/>
                                        <w:vAlign w:val="center"/>
                                      </w:tcPr>
                                    </w:tcPrChange>
                                  </w:tcPr>
                                  <w:p w14:paraId="16B164B0" w14:textId="77777777" w:rsidR="00890B04" w:rsidRDefault="00890B04" w:rsidP="00161C5D">
                                    <w:pPr>
                                      <w:jc w:val="center"/>
                                      <w:pPrChange w:id="1078" w:author="GONZALEZ DIAZ, BORJA" w:date="2017-10-03T16:15:00Z">
                                        <w:pPr/>
                                      </w:pPrChange>
                                    </w:pPr>
                                    <w:r>
                                      <w:t>Casos de Uso</w:t>
                                    </w:r>
                                  </w:p>
                                </w:tc>
                                <w:tc>
                                  <w:tcPr>
                                    <w:tcW w:w="739" w:type="dxa"/>
                                    <w:vAlign w:val="center"/>
                                    <w:tcPrChange w:id="1079" w:author="Borja Gonzalez" w:date="2017-09-29T13:30:00Z">
                                      <w:tcPr>
                                        <w:tcW w:w="739" w:type="dxa"/>
                                        <w:vAlign w:val="center"/>
                                      </w:tcPr>
                                    </w:tcPrChange>
                                  </w:tcPr>
                                  <w:p w14:paraId="2E707042" w14:textId="77777777" w:rsidR="00890B04" w:rsidRDefault="00890B04" w:rsidP="00161C5D">
                                    <w:pPr>
                                      <w:jc w:val="center"/>
                                      <w:pPrChange w:id="1080" w:author="GONZALEZ DIAZ, BORJA" w:date="2017-10-03T16:15:00Z">
                                        <w:pPr/>
                                      </w:pPrChange>
                                    </w:pPr>
                                    <w:r>
                                      <w:t>RF1</w:t>
                                    </w:r>
                                  </w:p>
                                </w:tc>
                                <w:tc>
                                  <w:tcPr>
                                    <w:tcW w:w="709" w:type="dxa"/>
                                    <w:vAlign w:val="center"/>
                                    <w:tcPrChange w:id="1081" w:author="Borja Gonzalez" w:date="2017-09-29T13:30:00Z">
                                      <w:tcPr>
                                        <w:tcW w:w="709" w:type="dxa"/>
                                        <w:vAlign w:val="center"/>
                                      </w:tcPr>
                                    </w:tcPrChange>
                                  </w:tcPr>
                                  <w:p w14:paraId="2A8F4FEC" w14:textId="77777777" w:rsidR="00890B04" w:rsidRDefault="00890B04" w:rsidP="00161C5D">
                                    <w:pPr>
                                      <w:jc w:val="center"/>
                                      <w:pPrChange w:id="1082" w:author="GONZALEZ DIAZ, BORJA" w:date="2017-10-03T16:15:00Z">
                                        <w:pPr/>
                                      </w:pPrChange>
                                    </w:pPr>
                                    <w:r>
                                      <w:t>RF2</w:t>
                                    </w:r>
                                  </w:p>
                                </w:tc>
                                <w:tc>
                                  <w:tcPr>
                                    <w:tcW w:w="709" w:type="dxa"/>
                                    <w:vAlign w:val="center"/>
                                    <w:tcPrChange w:id="1083" w:author="Borja Gonzalez" w:date="2017-09-29T13:30:00Z">
                                      <w:tcPr>
                                        <w:tcW w:w="709" w:type="dxa"/>
                                        <w:vAlign w:val="center"/>
                                      </w:tcPr>
                                    </w:tcPrChange>
                                  </w:tcPr>
                                  <w:p w14:paraId="56F9D033" w14:textId="77777777" w:rsidR="00890B04" w:rsidRDefault="00890B04" w:rsidP="00161C5D">
                                    <w:pPr>
                                      <w:jc w:val="center"/>
                                      <w:pPrChange w:id="1084" w:author="GONZALEZ DIAZ, BORJA" w:date="2017-10-03T16:15:00Z">
                                        <w:pPr/>
                                      </w:pPrChange>
                                    </w:pPr>
                                    <w:r>
                                      <w:t>RF3</w:t>
                                    </w:r>
                                  </w:p>
                                </w:tc>
                                <w:tc>
                                  <w:tcPr>
                                    <w:tcW w:w="709" w:type="dxa"/>
                                    <w:vAlign w:val="center"/>
                                    <w:tcPrChange w:id="1085" w:author="Borja Gonzalez" w:date="2017-09-29T13:30:00Z">
                                      <w:tcPr>
                                        <w:tcW w:w="709" w:type="dxa"/>
                                        <w:vAlign w:val="center"/>
                                      </w:tcPr>
                                    </w:tcPrChange>
                                  </w:tcPr>
                                  <w:p w14:paraId="48B50899" w14:textId="77777777" w:rsidR="00890B04" w:rsidRDefault="00890B04" w:rsidP="00161C5D">
                                    <w:pPr>
                                      <w:jc w:val="center"/>
                                      <w:pPrChange w:id="1086" w:author="GONZALEZ DIAZ, BORJA" w:date="2017-10-03T16:15:00Z">
                                        <w:pPr/>
                                      </w:pPrChange>
                                    </w:pPr>
                                    <w:r>
                                      <w:t>RF4</w:t>
                                    </w:r>
                                  </w:p>
                                </w:tc>
                                <w:tc>
                                  <w:tcPr>
                                    <w:tcW w:w="708" w:type="dxa"/>
                                    <w:vAlign w:val="center"/>
                                    <w:tcPrChange w:id="1087" w:author="Borja Gonzalez" w:date="2017-09-29T13:30:00Z">
                                      <w:tcPr>
                                        <w:tcW w:w="708" w:type="dxa"/>
                                        <w:vAlign w:val="center"/>
                                      </w:tcPr>
                                    </w:tcPrChange>
                                  </w:tcPr>
                                  <w:p w14:paraId="6417A7C7" w14:textId="77777777" w:rsidR="00890B04" w:rsidRDefault="00890B04" w:rsidP="00161C5D">
                                    <w:pPr>
                                      <w:jc w:val="center"/>
                                      <w:pPrChange w:id="1088" w:author="GONZALEZ DIAZ, BORJA" w:date="2017-10-03T16:15:00Z">
                                        <w:pPr/>
                                      </w:pPrChange>
                                    </w:pPr>
                                    <w:r>
                                      <w:t>RF5</w:t>
                                    </w:r>
                                  </w:p>
                                </w:tc>
                                <w:tc>
                                  <w:tcPr>
                                    <w:tcW w:w="709" w:type="dxa"/>
                                    <w:vAlign w:val="center"/>
                                    <w:tcPrChange w:id="1089" w:author="Borja Gonzalez" w:date="2017-09-29T13:30:00Z">
                                      <w:tcPr>
                                        <w:tcW w:w="709" w:type="dxa"/>
                                        <w:vAlign w:val="center"/>
                                      </w:tcPr>
                                    </w:tcPrChange>
                                  </w:tcPr>
                                  <w:p w14:paraId="7A8C6118" w14:textId="77777777" w:rsidR="00890B04" w:rsidRDefault="00890B04" w:rsidP="00161C5D">
                                    <w:pPr>
                                      <w:jc w:val="center"/>
                                      <w:pPrChange w:id="1090" w:author="GONZALEZ DIAZ, BORJA" w:date="2017-10-03T16:15:00Z">
                                        <w:pPr/>
                                      </w:pPrChange>
                                    </w:pPr>
                                    <w:r>
                                      <w:t>RF6</w:t>
                                    </w:r>
                                  </w:p>
                                </w:tc>
                                <w:tc>
                                  <w:tcPr>
                                    <w:tcW w:w="709" w:type="dxa"/>
                                    <w:vAlign w:val="center"/>
                                    <w:tcPrChange w:id="1091" w:author="Borja Gonzalez" w:date="2017-09-29T13:30:00Z">
                                      <w:tcPr>
                                        <w:tcW w:w="709" w:type="dxa"/>
                                        <w:vAlign w:val="center"/>
                                      </w:tcPr>
                                    </w:tcPrChange>
                                  </w:tcPr>
                                  <w:p w14:paraId="7675D3D2" w14:textId="77777777" w:rsidR="00890B04" w:rsidRDefault="00890B04" w:rsidP="00161C5D">
                                    <w:pPr>
                                      <w:jc w:val="center"/>
                                      <w:pPrChange w:id="1092" w:author="GONZALEZ DIAZ, BORJA" w:date="2017-10-03T16:15:00Z">
                                        <w:pPr/>
                                      </w:pPrChange>
                                    </w:pPr>
                                    <w:r>
                                      <w:t>RF7</w:t>
                                    </w:r>
                                  </w:p>
                                </w:tc>
                                <w:tc>
                                  <w:tcPr>
                                    <w:tcW w:w="709" w:type="dxa"/>
                                    <w:vAlign w:val="center"/>
                                    <w:tcPrChange w:id="1093" w:author="Borja Gonzalez" w:date="2017-09-29T13:30:00Z">
                                      <w:tcPr>
                                        <w:tcW w:w="709" w:type="dxa"/>
                                        <w:vAlign w:val="center"/>
                                      </w:tcPr>
                                    </w:tcPrChange>
                                  </w:tcPr>
                                  <w:p w14:paraId="214C141B" w14:textId="77777777" w:rsidR="00890B04" w:rsidRDefault="00890B04" w:rsidP="00161C5D">
                                    <w:pPr>
                                      <w:jc w:val="center"/>
                                      <w:pPrChange w:id="1094" w:author="GONZALEZ DIAZ, BORJA" w:date="2017-10-03T16:15:00Z">
                                        <w:pPr/>
                                      </w:pPrChange>
                                    </w:pPr>
                                    <w:r>
                                      <w:t>RF8</w:t>
                                    </w:r>
                                  </w:p>
                                </w:tc>
                                <w:tc>
                                  <w:tcPr>
                                    <w:tcW w:w="708" w:type="dxa"/>
                                    <w:vAlign w:val="center"/>
                                    <w:tcPrChange w:id="1095" w:author="Borja Gonzalez" w:date="2017-09-29T13:30:00Z">
                                      <w:tcPr>
                                        <w:tcW w:w="708" w:type="dxa"/>
                                        <w:vAlign w:val="center"/>
                                      </w:tcPr>
                                    </w:tcPrChange>
                                  </w:tcPr>
                                  <w:p w14:paraId="7EAC0A2D" w14:textId="77777777" w:rsidR="00890B04" w:rsidRDefault="00890B04" w:rsidP="00161C5D">
                                    <w:pPr>
                                      <w:jc w:val="center"/>
                                      <w:pPrChange w:id="1096" w:author="GONZALEZ DIAZ, BORJA" w:date="2017-10-03T16:15:00Z">
                                        <w:pPr/>
                                      </w:pPrChange>
                                    </w:pPr>
                                    <w:r>
                                      <w:t>RF9</w:t>
                                    </w:r>
                                  </w:p>
                                </w:tc>
                                <w:tc>
                                  <w:tcPr>
                                    <w:tcW w:w="851" w:type="dxa"/>
                                    <w:vAlign w:val="center"/>
                                    <w:tcPrChange w:id="1097" w:author="Borja Gonzalez" w:date="2017-09-29T13:30:00Z">
                                      <w:tcPr>
                                        <w:tcW w:w="851" w:type="dxa"/>
                                        <w:vAlign w:val="center"/>
                                      </w:tcPr>
                                    </w:tcPrChange>
                                  </w:tcPr>
                                  <w:p w14:paraId="290F4D4C" w14:textId="77777777" w:rsidR="00890B04" w:rsidRDefault="00890B04" w:rsidP="00161C5D">
                                    <w:pPr>
                                      <w:jc w:val="center"/>
                                      <w:pPrChange w:id="1098" w:author="GONZALEZ DIAZ, BORJA" w:date="2017-10-03T16:15:00Z">
                                        <w:pPr/>
                                      </w:pPrChange>
                                    </w:pPr>
                                    <w:r>
                                      <w:t>RNF1</w:t>
                                    </w:r>
                                  </w:p>
                                </w:tc>
                                <w:tc>
                                  <w:tcPr>
                                    <w:tcW w:w="850" w:type="dxa"/>
                                    <w:vAlign w:val="center"/>
                                    <w:tcPrChange w:id="1099" w:author="Borja Gonzalez" w:date="2017-09-29T13:30:00Z">
                                      <w:tcPr>
                                        <w:tcW w:w="850" w:type="dxa"/>
                                        <w:vAlign w:val="center"/>
                                      </w:tcPr>
                                    </w:tcPrChange>
                                  </w:tcPr>
                                  <w:p w14:paraId="4B151448" w14:textId="77777777" w:rsidR="00890B04" w:rsidRDefault="00890B04" w:rsidP="00161C5D">
                                    <w:pPr>
                                      <w:jc w:val="center"/>
                                      <w:pPrChange w:id="1100" w:author="GONZALEZ DIAZ, BORJA" w:date="2017-10-03T16:15:00Z">
                                        <w:pPr/>
                                      </w:pPrChange>
                                    </w:pPr>
                                    <w:r>
                                      <w:t>RNF2</w:t>
                                    </w:r>
                                  </w:p>
                                </w:tc>
                                <w:tc>
                                  <w:tcPr>
                                    <w:tcW w:w="851" w:type="dxa"/>
                                    <w:vAlign w:val="center"/>
                                    <w:tcPrChange w:id="1101" w:author="Borja Gonzalez" w:date="2017-09-29T13:30:00Z">
                                      <w:tcPr>
                                        <w:tcW w:w="851" w:type="dxa"/>
                                        <w:vAlign w:val="center"/>
                                      </w:tcPr>
                                    </w:tcPrChange>
                                  </w:tcPr>
                                  <w:p w14:paraId="02B7E66D" w14:textId="77777777" w:rsidR="00890B04" w:rsidRDefault="00890B04" w:rsidP="00161C5D">
                                    <w:pPr>
                                      <w:jc w:val="center"/>
                                      <w:pPrChange w:id="1102" w:author="GONZALEZ DIAZ, BORJA" w:date="2017-10-03T16:15:00Z">
                                        <w:pPr/>
                                      </w:pPrChange>
                                    </w:pPr>
                                    <w:r>
                                      <w:t>RNF3</w:t>
                                    </w:r>
                                  </w:p>
                                </w:tc>
                                <w:tc>
                                  <w:tcPr>
                                    <w:tcW w:w="850" w:type="dxa"/>
                                    <w:vAlign w:val="center"/>
                                    <w:tcPrChange w:id="1103" w:author="Borja Gonzalez" w:date="2017-09-29T13:30:00Z">
                                      <w:tcPr>
                                        <w:tcW w:w="850" w:type="dxa"/>
                                        <w:vAlign w:val="center"/>
                                      </w:tcPr>
                                    </w:tcPrChange>
                                  </w:tcPr>
                                  <w:p w14:paraId="640F9606" w14:textId="77777777" w:rsidR="00890B04" w:rsidRDefault="00890B04" w:rsidP="00161C5D">
                                    <w:pPr>
                                      <w:jc w:val="center"/>
                                      <w:pPrChange w:id="1104" w:author="GONZALEZ DIAZ, BORJA" w:date="2017-10-03T16:15:00Z">
                                        <w:pPr/>
                                      </w:pPrChange>
                                    </w:pPr>
                                    <w:r>
                                      <w:t>RNF4</w:t>
                                    </w:r>
                                  </w:p>
                                </w:tc>
                                <w:tc>
                                  <w:tcPr>
                                    <w:tcW w:w="841" w:type="dxa"/>
                                    <w:vAlign w:val="center"/>
                                    <w:tcPrChange w:id="1105" w:author="Borja Gonzalez" w:date="2017-09-29T13:30:00Z">
                                      <w:tcPr>
                                        <w:tcW w:w="983" w:type="dxa"/>
                                        <w:vAlign w:val="center"/>
                                      </w:tcPr>
                                    </w:tcPrChange>
                                  </w:tcPr>
                                  <w:p w14:paraId="44FB4763" w14:textId="77777777" w:rsidR="00890B04" w:rsidRDefault="00890B04" w:rsidP="00161C5D">
                                    <w:pPr>
                                      <w:jc w:val="center"/>
                                      <w:pPrChange w:id="1106" w:author="GONZALEZ DIAZ, BORJA" w:date="2017-10-03T16:15:00Z">
                                        <w:pPr/>
                                      </w:pPrChange>
                                    </w:pPr>
                                    <w:r>
                                      <w:t>RNF5</w:t>
                                    </w:r>
                                  </w:p>
                                </w:tc>
                              </w:tr>
                              <w:tr w:rsidR="00890B04" w14:paraId="6806A796" w14:textId="77777777" w:rsidTr="008960CE">
                                <w:trPr>
                                  <w:cantSplit/>
                                  <w:trHeight w:val="490"/>
                                  <w:trPrChange w:id="1107" w:author="Borja Gonzalez" w:date="2017-09-29T13:30:00Z">
                                    <w:trPr>
                                      <w:cantSplit/>
                                      <w:trHeight w:val="490"/>
                                    </w:trPr>
                                  </w:trPrChange>
                                </w:trPr>
                                <w:tc>
                                  <w:tcPr>
                                    <w:tcW w:w="1074" w:type="dxa"/>
                                    <w:vAlign w:val="center"/>
                                    <w:tcPrChange w:id="1108" w:author="Borja Gonzalez" w:date="2017-09-29T13:30:00Z">
                                      <w:tcPr>
                                        <w:tcW w:w="1074" w:type="dxa"/>
                                        <w:vAlign w:val="center"/>
                                      </w:tcPr>
                                    </w:tcPrChange>
                                  </w:tcPr>
                                  <w:p w14:paraId="36711C6E" w14:textId="77777777" w:rsidR="00890B04" w:rsidRDefault="00890B04" w:rsidP="00161C5D">
                                    <w:pPr>
                                      <w:jc w:val="center"/>
                                      <w:pPrChange w:id="1109" w:author="GONZALEZ DIAZ, BORJA" w:date="2017-10-03T16:15:00Z">
                                        <w:pPr/>
                                      </w:pPrChange>
                                    </w:pPr>
                                    <w:r>
                                      <w:t>CU1</w:t>
                                    </w:r>
                                  </w:p>
                                </w:tc>
                                <w:tc>
                                  <w:tcPr>
                                    <w:tcW w:w="739" w:type="dxa"/>
                                    <w:vAlign w:val="center"/>
                                    <w:tcPrChange w:id="1110" w:author="Borja Gonzalez" w:date="2017-09-29T13:30:00Z">
                                      <w:tcPr>
                                        <w:tcW w:w="739" w:type="dxa"/>
                                        <w:vAlign w:val="center"/>
                                      </w:tcPr>
                                    </w:tcPrChange>
                                  </w:tcPr>
                                  <w:p w14:paraId="2C5C7F8E" w14:textId="77777777" w:rsidR="00890B04" w:rsidRPr="00580CB8" w:rsidRDefault="00890B04" w:rsidP="00161C5D">
                                    <w:pPr>
                                      <w:jc w:val="center"/>
                                      <w:rPr>
                                        <w:rFonts w:ascii="Times" w:eastAsia="Times New Roman" w:hAnsi="Times" w:cs="Times New Roman"/>
                                        <w:sz w:val="40"/>
                                        <w:szCs w:val="40"/>
                                      </w:rPr>
                                      <w:pPrChange w:id="1111"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112" w:author="Borja Gonzalez" w:date="2017-09-29T13:30:00Z">
                                      <w:tcPr>
                                        <w:tcW w:w="709" w:type="dxa"/>
                                        <w:vAlign w:val="center"/>
                                      </w:tcPr>
                                    </w:tcPrChange>
                                  </w:tcPr>
                                  <w:p w14:paraId="73962B05" w14:textId="77777777" w:rsidR="00890B04" w:rsidRDefault="00890B04" w:rsidP="00161C5D">
                                    <w:pPr>
                                      <w:jc w:val="center"/>
                                      <w:pPrChange w:id="1113" w:author="GONZALEZ DIAZ, BORJA" w:date="2017-10-03T16:15:00Z">
                                        <w:pPr>
                                          <w:jc w:val="center"/>
                                        </w:pPr>
                                      </w:pPrChange>
                                    </w:pPr>
                                  </w:p>
                                </w:tc>
                                <w:tc>
                                  <w:tcPr>
                                    <w:tcW w:w="709" w:type="dxa"/>
                                    <w:vAlign w:val="center"/>
                                    <w:tcPrChange w:id="1114" w:author="Borja Gonzalez" w:date="2017-09-29T13:30:00Z">
                                      <w:tcPr>
                                        <w:tcW w:w="709" w:type="dxa"/>
                                        <w:vAlign w:val="center"/>
                                      </w:tcPr>
                                    </w:tcPrChange>
                                  </w:tcPr>
                                  <w:p w14:paraId="62FD671C" w14:textId="77777777" w:rsidR="00890B04" w:rsidRDefault="00890B04" w:rsidP="00161C5D">
                                    <w:pPr>
                                      <w:jc w:val="center"/>
                                      <w:pPrChange w:id="1115" w:author="GONZALEZ DIAZ, BORJA" w:date="2017-10-03T16:15:00Z">
                                        <w:pPr>
                                          <w:jc w:val="center"/>
                                        </w:pPr>
                                      </w:pPrChange>
                                    </w:pPr>
                                  </w:p>
                                </w:tc>
                                <w:tc>
                                  <w:tcPr>
                                    <w:tcW w:w="709" w:type="dxa"/>
                                    <w:vAlign w:val="center"/>
                                    <w:tcPrChange w:id="1116" w:author="Borja Gonzalez" w:date="2017-09-29T13:30:00Z">
                                      <w:tcPr>
                                        <w:tcW w:w="709" w:type="dxa"/>
                                        <w:vAlign w:val="center"/>
                                      </w:tcPr>
                                    </w:tcPrChange>
                                  </w:tcPr>
                                  <w:p w14:paraId="2E698699" w14:textId="77777777" w:rsidR="00890B04" w:rsidRDefault="00890B04" w:rsidP="00161C5D">
                                    <w:pPr>
                                      <w:jc w:val="center"/>
                                      <w:pPrChange w:id="1117" w:author="GONZALEZ DIAZ, BORJA" w:date="2017-10-03T16:15:00Z">
                                        <w:pPr>
                                          <w:jc w:val="center"/>
                                        </w:pPr>
                                      </w:pPrChange>
                                    </w:pPr>
                                  </w:p>
                                </w:tc>
                                <w:tc>
                                  <w:tcPr>
                                    <w:tcW w:w="708" w:type="dxa"/>
                                    <w:vAlign w:val="center"/>
                                    <w:tcPrChange w:id="1118" w:author="Borja Gonzalez" w:date="2017-09-29T13:30:00Z">
                                      <w:tcPr>
                                        <w:tcW w:w="708" w:type="dxa"/>
                                        <w:vAlign w:val="center"/>
                                      </w:tcPr>
                                    </w:tcPrChange>
                                  </w:tcPr>
                                  <w:p w14:paraId="215D64DD" w14:textId="77777777" w:rsidR="00890B04" w:rsidRDefault="00890B04" w:rsidP="00161C5D">
                                    <w:pPr>
                                      <w:jc w:val="center"/>
                                      <w:pPrChange w:id="1119" w:author="GONZALEZ DIAZ, BORJA" w:date="2017-10-03T16:15:00Z">
                                        <w:pPr>
                                          <w:jc w:val="center"/>
                                        </w:pPr>
                                      </w:pPrChange>
                                    </w:pPr>
                                  </w:p>
                                </w:tc>
                                <w:tc>
                                  <w:tcPr>
                                    <w:tcW w:w="709" w:type="dxa"/>
                                    <w:vAlign w:val="center"/>
                                    <w:tcPrChange w:id="1120" w:author="Borja Gonzalez" w:date="2017-09-29T13:30:00Z">
                                      <w:tcPr>
                                        <w:tcW w:w="709" w:type="dxa"/>
                                        <w:vAlign w:val="center"/>
                                      </w:tcPr>
                                    </w:tcPrChange>
                                  </w:tcPr>
                                  <w:p w14:paraId="16F33E7D" w14:textId="77777777" w:rsidR="00890B04" w:rsidRDefault="00890B04" w:rsidP="00161C5D">
                                    <w:pPr>
                                      <w:jc w:val="center"/>
                                      <w:pPrChange w:id="1121" w:author="GONZALEZ DIAZ, BORJA" w:date="2017-10-03T16:15:00Z">
                                        <w:pPr>
                                          <w:jc w:val="center"/>
                                        </w:pPr>
                                      </w:pPrChange>
                                    </w:pPr>
                                  </w:p>
                                </w:tc>
                                <w:tc>
                                  <w:tcPr>
                                    <w:tcW w:w="709" w:type="dxa"/>
                                    <w:vAlign w:val="center"/>
                                    <w:tcPrChange w:id="1122" w:author="Borja Gonzalez" w:date="2017-09-29T13:30:00Z">
                                      <w:tcPr>
                                        <w:tcW w:w="709" w:type="dxa"/>
                                        <w:vAlign w:val="center"/>
                                      </w:tcPr>
                                    </w:tcPrChange>
                                  </w:tcPr>
                                  <w:p w14:paraId="0CB110D6" w14:textId="77777777" w:rsidR="00890B04" w:rsidRDefault="00890B04" w:rsidP="00161C5D">
                                    <w:pPr>
                                      <w:jc w:val="center"/>
                                      <w:pPrChange w:id="1123" w:author="GONZALEZ DIAZ, BORJA" w:date="2017-10-03T16:15:00Z">
                                        <w:pPr>
                                          <w:jc w:val="center"/>
                                        </w:pPr>
                                      </w:pPrChange>
                                    </w:pPr>
                                  </w:p>
                                </w:tc>
                                <w:tc>
                                  <w:tcPr>
                                    <w:tcW w:w="709" w:type="dxa"/>
                                    <w:vAlign w:val="center"/>
                                    <w:tcPrChange w:id="1124" w:author="Borja Gonzalez" w:date="2017-09-29T13:30:00Z">
                                      <w:tcPr>
                                        <w:tcW w:w="709" w:type="dxa"/>
                                        <w:vAlign w:val="center"/>
                                      </w:tcPr>
                                    </w:tcPrChange>
                                  </w:tcPr>
                                  <w:p w14:paraId="7FDFA9E5" w14:textId="77777777" w:rsidR="00890B04" w:rsidRDefault="00890B04" w:rsidP="00161C5D">
                                    <w:pPr>
                                      <w:jc w:val="center"/>
                                      <w:pPrChange w:id="1125" w:author="GONZALEZ DIAZ, BORJA" w:date="2017-10-03T16:15:00Z">
                                        <w:pPr>
                                          <w:jc w:val="center"/>
                                        </w:pPr>
                                      </w:pPrChange>
                                    </w:pPr>
                                  </w:p>
                                </w:tc>
                                <w:tc>
                                  <w:tcPr>
                                    <w:tcW w:w="708" w:type="dxa"/>
                                    <w:vAlign w:val="center"/>
                                    <w:tcPrChange w:id="1126" w:author="Borja Gonzalez" w:date="2017-09-29T13:30:00Z">
                                      <w:tcPr>
                                        <w:tcW w:w="708" w:type="dxa"/>
                                        <w:vAlign w:val="center"/>
                                      </w:tcPr>
                                    </w:tcPrChange>
                                  </w:tcPr>
                                  <w:p w14:paraId="4285B352" w14:textId="77777777" w:rsidR="00890B04" w:rsidRDefault="00890B04" w:rsidP="00161C5D">
                                    <w:pPr>
                                      <w:jc w:val="center"/>
                                      <w:pPrChange w:id="1127" w:author="GONZALEZ DIAZ, BORJA" w:date="2017-10-03T16:15:00Z">
                                        <w:pPr>
                                          <w:jc w:val="center"/>
                                        </w:pPr>
                                      </w:pPrChange>
                                    </w:pPr>
                                  </w:p>
                                </w:tc>
                                <w:tc>
                                  <w:tcPr>
                                    <w:tcW w:w="851" w:type="dxa"/>
                                    <w:vAlign w:val="center"/>
                                    <w:tcPrChange w:id="1128" w:author="Borja Gonzalez" w:date="2017-09-29T13:30:00Z">
                                      <w:tcPr>
                                        <w:tcW w:w="851" w:type="dxa"/>
                                        <w:vAlign w:val="center"/>
                                      </w:tcPr>
                                    </w:tcPrChange>
                                  </w:tcPr>
                                  <w:p w14:paraId="1E3D37D1" w14:textId="77777777" w:rsidR="00890B04" w:rsidRDefault="00890B04" w:rsidP="00161C5D">
                                    <w:pPr>
                                      <w:jc w:val="center"/>
                                      <w:pPrChange w:id="1129"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130" w:author="Borja Gonzalez" w:date="2017-09-29T13:30:00Z">
                                      <w:tcPr>
                                        <w:tcW w:w="850" w:type="dxa"/>
                                        <w:vAlign w:val="center"/>
                                      </w:tcPr>
                                    </w:tcPrChange>
                                  </w:tcPr>
                                  <w:p w14:paraId="2D931D66" w14:textId="77777777" w:rsidR="00890B04" w:rsidRDefault="00890B04" w:rsidP="00161C5D">
                                    <w:pPr>
                                      <w:jc w:val="center"/>
                                      <w:pPrChange w:id="1131" w:author="GONZALEZ DIAZ, BORJA" w:date="2017-10-03T16:15:00Z">
                                        <w:pPr>
                                          <w:jc w:val="center"/>
                                        </w:pPr>
                                      </w:pPrChange>
                                    </w:pPr>
                                  </w:p>
                                </w:tc>
                                <w:tc>
                                  <w:tcPr>
                                    <w:tcW w:w="851" w:type="dxa"/>
                                    <w:vAlign w:val="center"/>
                                    <w:tcPrChange w:id="1132" w:author="Borja Gonzalez" w:date="2017-09-29T13:30:00Z">
                                      <w:tcPr>
                                        <w:tcW w:w="851" w:type="dxa"/>
                                        <w:vAlign w:val="center"/>
                                      </w:tcPr>
                                    </w:tcPrChange>
                                  </w:tcPr>
                                  <w:p w14:paraId="7FDBAF0A" w14:textId="77777777" w:rsidR="00890B04" w:rsidRDefault="00890B04" w:rsidP="00161C5D">
                                    <w:pPr>
                                      <w:jc w:val="center"/>
                                      <w:pPrChange w:id="1133" w:author="GONZALEZ DIAZ, BORJA" w:date="2017-10-03T16:15:00Z">
                                        <w:pPr>
                                          <w:jc w:val="center"/>
                                        </w:pPr>
                                      </w:pPrChange>
                                    </w:pPr>
                                  </w:p>
                                </w:tc>
                                <w:tc>
                                  <w:tcPr>
                                    <w:tcW w:w="850" w:type="dxa"/>
                                    <w:vAlign w:val="center"/>
                                    <w:tcPrChange w:id="1134" w:author="Borja Gonzalez" w:date="2017-09-29T13:30:00Z">
                                      <w:tcPr>
                                        <w:tcW w:w="850" w:type="dxa"/>
                                        <w:vAlign w:val="center"/>
                                      </w:tcPr>
                                    </w:tcPrChange>
                                  </w:tcPr>
                                  <w:p w14:paraId="29D6FC6F" w14:textId="77777777" w:rsidR="00890B04" w:rsidRDefault="00890B04" w:rsidP="00161C5D">
                                    <w:pPr>
                                      <w:jc w:val="center"/>
                                      <w:pPrChange w:id="1135" w:author="GONZALEZ DIAZ, BORJA" w:date="2017-10-03T16:15:00Z">
                                        <w:pPr>
                                          <w:jc w:val="center"/>
                                        </w:pPr>
                                      </w:pPrChange>
                                    </w:pPr>
                                  </w:p>
                                </w:tc>
                                <w:tc>
                                  <w:tcPr>
                                    <w:tcW w:w="841" w:type="dxa"/>
                                    <w:vAlign w:val="center"/>
                                    <w:tcPrChange w:id="1136" w:author="Borja Gonzalez" w:date="2017-09-29T13:30:00Z">
                                      <w:tcPr>
                                        <w:tcW w:w="983" w:type="dxa"/>
                                        <w:vAlign w:val="center"/>
                                      </w:tcPr>
                                    </w:tcPrChange>
                                  </w:tcPr>
                                  <w:p w14:paraId="379EF415" w14:textId="77777777" w:rsidR="00890B04" w:rsidRDefault="00890B04" w:rsidP="00161C5D">
                                    <w:pPr>
                                      <w:jc w:val="center"/>
                                      <w:pPrChange w:id="1137" w:author="GONZALEZ DIAZ, BORJA" w:date="2017-10-03T16:15:00Z">
                                        <w:pPr>
                                          <w:jc w:val="center"/>
                                        </w:pPr>
                                      </w:pPrChange>
                                    </w:pPr>
                                  </w:p>
                                </w:tc>
                              </w:tr>
                              <w:tr w:rsidR="00890B04" w14:paraId="20D66B98" w14:textId="77777777" w:rsidTr="008960CE">
                                <w:trPr>
                                  <w:cantSplit/>
                                  <w:trHeight w:val="470"/>
                                  <w:trPrChange w:id="1138" w:author="Borja Gonzalez" w:date="2017-09-29T13:30:00Z">
                                    <w:trPr>
                                      <w:cantSplit/>
                                      <w:trHeight w:val="470"/>
                                    </w:trPr>
                                  </w:trPrChange>
                                </w:trPr>
                                <w:tc>
                                  <w:tcPr>
                                    <w:tcW w:w="1074" w:type="dxa"/>
                                    <w:vAlign w:val="center"/>
                                    <w:tcPrChange w:id="1139" w:author="Borja Gonzalez" w:date="2017-09-29T13:30:00Z">
                                      <w:tcPr>
                                        <w:tcW w:w="1074" w:type="dxa"/>
                                        <w:vAlign w:val="center"/>
                                      </w:tcPr>
                                    </w:tcPrChange>
                                  </w:tcPr>
                                  <w:p w14:paraId="62581D27" w14:textId="77777777" w:rsidR="00890B04" w:rsidRDefault="00890B04" w:rsidP="00161C5D">
                                    <w:pPr>
                                      <w:jc w:val="center"/>
                                      <w:pPrChange w:id="1140" w:author="GONZALEZ DIAZ, BORJA" w:date="2017-10-03T16:15:00Z">
                                        <w:pPr/>
                                      </w:pPrChange>
                                    </w:pPr>
                                    <w:r>
                                      <w:t>CU2</w:t>
                                    </w:r>
                                  </w:p>
                                </w:tc>
                                <w:tc>
                                  <w:tcPr>
                                    <w:tcW w:w="739" w:type="dxa"/>
                                    <w:vAlign w:val="center"/>
                                    <w:tcPrChange w:id="1141" w:author="Borja Gonzalez" w:date="2017-09-29T13:30:00Z">
                                      <w:tcPr>
                                        <w:tcW w:w="739" w:type="dxa"/>
                                        <w:vAlign w:val="center"/>
                                      </w:tcPr>
                                    </w:tcPrChange>
                                  </w:tcPr>
                                  <w:p w14:paraId="69633E14" w14:textId="77777777" w:rsidR="00890B04" w:rsidRDefault="00890B04" w:rsidP="00161C5D">
                                    <w:pPr>
                                      <w:jc w:val="center"/>
                                      <w:pPrChange w:id="1142" w:author="GONZALEZ DIAZ, BORJA" w:date="2017-10-03T16:15:00Z">
                                        <w:pPr>
                                          <w:jc w:val="center"/>
                                        </w:pPr>
                                      </w:pPrChange>
                                    </w:pPr>
                                  </w:p>
                                </w:tc>
                                <w:tc>
                                  <w:tcPr>
                                    <w:tcW w:w="709" w:type="dxa"/>
                                    <w:vAlign w:val="center"/>
                                    <w:tcPrChange w:id="1143" w:author="Borja Gonzalez" w:date="2017-09-29T13:30:00Z">
                                      <w:tcPr>
                                        <w:tcW w:w="709" w:type="dxa"/>
                                        <w:vAlign w:val="center"/>
                                      </w:tcPr>
                                    </w:tcPrChange>
                                  </w:tcPr>
                                  <w:p w14:paraId="1F516819" w14:textId="77777777" w:rsidR="00890B04" w:rsidRDefault="00890B04" w:rsidP="00161C5D">
                                    <w:pPr>
                                      <w:jc w:val="center"/>
                                      <w:pPrChange w:id="1144"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145" w:author="Borja Gonzalez" w:date="2017-09-29T13:30:00Z">
                                      <w:tcPr>
                                        <w:tcW w:w="709" w:type="dxa"/>
                                        <w:vAlign w:val="center"/>
                                      </w:tcPr>
                                    </w:tcPrChange>
                                  </w:tcPr>
                                  <w:p w14:paraId="111350F7" w14:textId="77777777" w:rsidR="00890B04" w:rsidRDefault="00890B04" w:rsidP="00161C5D">
                                    <w:pPr>
                                      <w:jc w:val="center"/>
                                      <w:pPrChange w:id="1146" w:author="GONZALEZ DIAZ, BORJA" w:date="2017-10-03T16:15:00Z">
                                        <w:pPr>
                                          <w:jc w:val="center"/>
                                        </w:pPr>
                                      </w:pPrChange>
                                    </w:pPr>
                                  </w:p>
                                </w:tc>
                                <w:tc>
                                  <w:tcPr>
                                    <w:tcW w:w="709" w:type="dxa"/>
                                    <w:vAlign w:val="center"/>
                                    <w:tcPrChange w:id="1147" w:author="Borja Gonzalez" w:date="2017-09-29T13:30:00Z">
                                      <w:tcPr>
                                        <w:tcW w:w="709" w:type="dxa"/>
                                        <w:vAlign w:val="center"/>
                                      </w:tcPr>
                                    </w:tcPrChange>
                                  </w:tcPr>
                                  <w:p w14:paraId="2D15CAF4" w14:textId="77777777" w:rsidR="00890B04" w:rsidRDefault="00890B04" w:rsidP="00161C5D">
                                    <w:pPr>
                                      <w:jc w:val="center"/>
                                      <w:pPrChange w:id="1148" w:author="GONZALEZ DIAZ, BORJA" w:date="2017-10-03T16:15:00Z">
                                        <w:pPr>
                                          <w:jc w:val="center"/>
                                        </w:pPr>
                                      </w:pPrChange>
                                    </w:pPr>
                                  </w:p>
                                </w:tc>
                                <w:tc>
                                  <w:tcPr>
                                    <w:tcW w:w="708" w:type="dxa"/>
                                    <w:vAlign w:val="center"/>
                                    <w:tcPrChange w:id="1149" w:author="Borja Gonzalez" w:date="2017-09-29T13:30:00Z">
                                      <w:tcPr>
                                        <w:tcW w:w="708" w:type="dxa"/>
                                        <w:vAlign w:val="center"/>
                                      </w:tcPr>
                                    </w:tcPrChange>
                                  </w:tcPr>
                                  <w:p w14:paraId="3817C776" w14:textId="77777777" w:rsidR="00890B04" w:rsidRDefault="00890B04" w:rsidP="00161C5D">
                                    <w:pPr>
                                      <w:jc w:val="center"/>
                                      <w:pPrChange w:id="1150" w:author="GONZALEZ DIAZ, BORJA" w:date="2017-10-03T16:15:00Z">
                                        <w:pPr>
                                          <w:jc w:val="center"/>
                                        </w:pPr>
                                      </w:pPrChange>
                                    </w:pPr>
                                  </w:p>
                                </w:tc>
                                <w:tc>
                                  <w:tcPr>
                                    <w:tcW w:w="709" w:type="dxa"/>
                                    <w:vAlign w:val="center"/>
                                    <w:tcPrChange w:id="1151" w:author="Borja Gonzalez" w:date="2017-09-29T13:30:00Z">
                                      <w:tcPr>
                                        <w:tcW w:w="709" w:type="dxa"/>
                                        <w:vAlign w:val="center"/>
                                      </w:tcPr>
                                    </w:tcPrChange>
                                  </w:tcPr>
                                  <w:p w14:paraId="034BC506" w14:textId="77777777" w:rsidR="00890B04" w:rsidRDefault="00890B04" w:rsidP="00161C5D">
                                    <w:pPr>
                                      <w:jc w:val="center"/>
                                      <w:pPrChange w:id="1152" w:author="GONZALEZ DIAZ, BORJA" w:date="2017-10-03T16:15:00Z">
                                        <w:pPr>
                                          <w:jc w:val="center"/>
                                        </w:pPr>
                                      </w:pPrChange>
                                    </w:pPr>
                                  </w:p>
                                </w:tc>
                                <w:tc>
                                  <w:tcPr>
                                    <w:tcW w:w="709" w:type="dxa"/>
                                    <w:vAlign w:val="center"/>
                                    <w:tcPrChange w:id="1153" w:author="Borja Gonzalez" w:date="2017-09-29T13:30:00Z">
                                      <w:tcPr>
                                        <w:tcW w:w="709" w:type="dxa"/>
                                        <w:vAlign w:val="center"/>
                                      </w:tcPr>
                                    </w:tcPrChange>
                                  </w:tcPr>
                                  <w:p w14:paraId="0CD231C7" w14:textId="77777777" w:rsidR="00890B04" w:rsidRDefault="00890B04" w:rsidP="00161C5D">
                                    <w:pPr>
                                      <w:jc w:val="center"/>
                                      <w:pPrChange w:id="1154" w:author="GONZALEZ DIAZ, BORJA" w:date="2017-10-03T16:15:00Z">
                                        <w:pPr>
                                          <w:jc w:val="center"/>
                                        </w:pPr>
                                      </w:pPrChange>
                                    </w:pPr>
                                  </w:p>
                                </w:tc>
                                <w:tc>
                                  <w:tcPr>
                                    <w:tcW w:w="709" w:type="dxa"/>
                                    <w:vAlign w:val="center"/>
                                    <w:tcPrChange w:id="1155" w:author="Borja Gonzalez" w:date="2017-09-29T13:30:00Z">
                                      <w:tcPr>
                                        <w:tcW w:w="709" w:type="dxa"/>
                                        <w:vAlign w:val="center"/>
                                      </w:tcPr>
                                    </w:tcPrChange>
                                  </w:tcPr>
                                  <w:p w14:paraId="76CC546B" w14:textId="77777777" w:rsidR="00890B04" w:rsidRDefault="00890B04" w:rsidP="00161C5D">
                                    <w:pPr>
                                      <w:jc w:val="center"/>
                                      <w:pPrChange w:id="1156" w:author="GONZALEZ DIAZ, BORJA" w:date="2017-10-03T16:15:00Z">
                                        <w:pPr>
                                          <w:jc w:val="center"/>
                                        </w:pPr>
                                      </w:pPrChange>
                                    </w:pPr>
                                  </w:p>
                                </w:tc>
                                <w:tc>
                                  <w:tcPr>
                                    <w:tcW w:w="708" w:type="dxa"/>
                                    <w:vAlign w:val="center"/>
                                    <w:tcPrChange w:id="1157" w:author="Borja Gonzalez" w:date="2017-09-29T13:30:00Z">
                                      <w:tcPr>
                                        <w:tcW w:w="708" w:type="dxa"/>
                                        <w:vAlign w:val="center"/>
                                      </w:tcPr>
                                    </w:tcPrChange>
                                  </w:tcPr>
                                  <w:p w14:paraId="17CF7564" w14:textId="77777777" w:rsidR="00890B04" w:rsidRDefault="00890B04" w:rsidP="00161C5D">
                                    <w:pPr>
                                      <w:jc w:val="center"/>
                                      <w:pPrChange w:id="1158" w:author="GONZALEZ DIAZ, BORJA" w:date="2017-10-03T16:15:00Z">
                                        <w:pPr>
                                          <w:jc w:val="center"/>
                                        </w:pPr>
                                      </w:pPrChange>
                                    </w:pPr>
                                  </w:p>
                                </w:tc>
                                <w:tc>
                                  <w:tcPr>
                                    <w:tcW w:w="851" w:type="dxa"/>
                                    <w:vAlign w:val="center"/>
                                    <w:tcPrChange w:id="1159" w:author="Borja Gonzalez" w:date="2017-09-29T13:30:00Z">
                                      <w:tcPr>
                                        <w:tcW w:w="851" w:type="dxa"/>
                                        <w:vAlign w:val="center"/>
                                      </w:tcPr>
                                    </w:tcPrChange>
                                  </w:tcPr>
                                  <w:p w14:paraId="0CD73082" w14:textId="77777777" w:rsidR="00890B04" w:rsidRDefault="00890B04" w:rsidP="00161C5D">
                                    <w:pPr>
                                      <w:jc w:val="center"/>
                                      <w:pPrChange w:id="1160" w:author="GONZALEZ DIAZ, BORJA" w:date="2017-10-03T16:15:00Z">
                                        <w:pPr>
                                          <w:jc w:val="center"/>
                                        </w:pPr>
                                      </w:pPrChange>
                                    </w:pPr>
                                  </w:p>
                                </w:tc>
                                <w:tc>
                                  <w:tcPr>
                                    <w:tcW w:w="850" w:type="dxa"/>
                                    <w:vAlign w:val="center"/>
                                    <w:tcPrChange w:id="1161" w:author="Borja Gonzalez" w:date="2017-09-29T13:30:00Z">
                                      <w:tcPr>
                                        <w:tcW w:w="850" w:type="dxa"/>
                                        <w:vAlign w:val="center"/>
                                      </w:tcPr>
                                    </w:tcPrChange>
                                  </w:tcPr>
                                  <w:p w14:paraId="366CA107" w14:textId="77777777" w:rsidR="00890B04" w:rsidRDefault="00890B04" w:rsidP="00161C5D">
                                    <w:pPr>
                                      <w:jc w:val="center"/>
                                      <w:pPrChange w:id="1162" w:author="GONZALEZ DIAZ, BORJA" w:date="2017-10-03T16:15:00Z">
                                        <w:pPr>
                                          <w:jc w:val="center"/>
                                        </w:pPr>
                                      </w:pPrChange>
                                    </w:pPr>
                                  </w:p>
                                </w:tc>
                                <w:tc>
                                  <w:tcPr>
                                    <w:tcW w:w="851" w:type="dxa"/>
                                    <w:vAlign w:val="center"/>
                                    <w:tcPrChange w:id="1163" w:author="Borja Gonzalez" w:date="2017-09-29T13:30:00Z">
                                      <w:tcPr>
                                        <w:tcW w:w="851" w:type="dxa"/>
                                        <w:vAlign w:val="center"/>
                                      </w:tcPr>
                                    </w:tcPrChange>
                                  </w:tcPr>
                                  <w:p w14:paraId="006A4D0F" w14:textId="77777777" w:rsidR="00890B04" w:rsidRDefault="00890B04" w:rsidP="00161C5D">
                                    <w:pPr>
                                      <w:jc w:val="center"/>
                                      <w:pPrChange w:id="1164" w:author="GONZALEZ DIAZ, BORJA" w:date="2017-10-03T16:15:00Z">
                                        <w:pPr>
                                          <w:jc w:val="center"/>
                                        </w:pPr>
                                      </w:pPrChange>
                                    </w:pPr>
                                  </w:p>
                                </w:tc>
                                <w:tc>
                                  <w:tcPr>
                                    <w:tcW w:w="850" w:type="dxa"/>
                                    <w:vAlign w:val="center"/>
                                    <w:tcPrChange w:id="1165" w:author="Borja Gonzalez" w:date="2017-09-29T13:30:00Z">
                                      <w:tcPr>
                                        <w:tcW w:w="850" w:type="dxa"/>
                                        <w:vAlign w:val="center"/>
                                      </w:tcPr>
                                    </w:tcPrChange>
                                  </w:tcPr>
                                  <w:p w14:paraId="091ADED1" w14:textId="77777777" w:rsidR="00890B04" w:rsidRDefault="00890B04" w:rsidP="00161C5D">
                                    <w:pPr>
                                      <w:jc w:val="center"/>
                                      <w:pPrChange w:id="1166" w:author="GONZALEZ DIAZ, BORJA" w:date="2017-10-03T16:15:00Z">
                                        <w:pPr>
                                          <w:jc w:val="center"/>
                                        </w:pPr>
                                      </w:pPrChange>
                                    </w:pPr>
                                  </w:p>
                                </w:tc>
                                <w:tc>
                                  <w:tcPr>
                                    <w:tcW w:w="841" w:type="dxa"/>
                                    <w:vAlign w:val="center"/>
                                    <w:tcPrChange w:id="1167" w:author="Borja Gonzalez" w:date="2017-09-29T13:30:00Z">
                                      <w:tcPr>
                                        <w:tcW w:w="983" w:type="dxa"/>
                                        <w:vAlign w:val="center"/>
                                      </w:tcPr>
                                    </w:tcPrChange>
                                  </w:tcPr>
                                  <w:p w14:paraId="66E2AB67" w14:textId="77777777" w:rsidR="00890B04" w:rsidRDefault="00890B04" w:rsidP="00161C5D">
                                    <w:pPr>
                                      <w:jc w:val="center"/>
                                      <w:pPrChange w:id="1168" w:author="GONZALEZ DIAZ, BORJA" w:date="2017-10-03T16:15:00Z">
                                        <w:pPr>
                                          <w:jc w:val="center"/>
                                        </w:pPr>
                                      </w:pPrChange>
                                    </w:pPr>
                                  </w:p>
                                </w:tc>
                              </w:tr>
                              <w:tr w:rsidR="00890B04" w14:paraId="3F9082BF" w14:textId="77777777" w:rsidTr="008960CE">
                                <w:trPr>
                                  <w:cantSplit/>
                                  <w:trHeight w:val="490"/>
                                  <w:trPrChange w:id="1169" w:author="Borja Gonzalez" w:date="2017-09-29T13:30:00Z">
                                    <w:trPr>
                                      <w:cantSplit/>
                                      <w:trHeight w:val="490"/>
                                    </w:trPr>
                                  </w:trPrChange>
                                </w:trPr>
                                <w:tc>
                                  <w:tcPr>
                                    <w:tcW w:w="1074" w:type="dxa"/>
                                    <w:vAlign w:val="center"/>
                                    <w:tcPrChange w:id="1170" w:author="Borja Gonzalez" w:date="2017-09-29T13:30:00Z">
                                      <w:tcPr>
                                        <w:tcW w:w="1074" w:type="dxa"/>
                                        <w:vAlign w:val="center"/>
                                      </w:tcPr>
                                    </w:tcPrChange>
                                  </w:tcPr>
                                  <w:p w14:paraId="5CEA67DB" w14:textId="77777777" w:rsidR="00890B04" w:rsidRDefault="00890B04" w:rsidP="00161C5D">
                                    <w:pPr>
                                      <w:jc w:val="center"/>
                                      <w:pPrChange w:id="1171" w:author="GONZALEZ DIAZ, BORJA" w:date="2017-10-03T16:15:00Z">
                                        <w:pPr/>
                                      </w:pPrChange>
                                    </w:pPr>
                                    <w:r>
                                      <w:t>CU3</w:t>
                                    </w:r>
                                  </w:p>
                                </w:tc>
                                <w:tc>
                                  <w:tcPr>
                                    <w:tcW w:w="739" w:type="dxa"/>
                                    <w:vAlign w:val="center"/>
                                    <w:tcPrChange w:id="1172" w:author="Borja Gonzalez" w:date="2017-09-29T13:30:00Z">
                                      <w:tcPr>
                                        <w:tcW w:w="739" w:type="dxa"/>
                                        <w:vAlign w:val="center"/>
                                      </w:tcPr>
                                    </w:tcPrChange>
                                  </w:tcPr>
                                  <w:p w14:paraId="279F1AE5" w14:textId="77777777" w:rsidR="00890B04" w:rsidRDefault="00890B04" w:rsidP="00161C5D">
                                    <w:pPr>
                                      <w:jc w:val="center"/>
                                      <w:pPrChange w:id="1173" w:author="GONZALEZ DIAZ, BORJA" w:date="2017-10-03T16:15:00Z">
                                        <w:pPr>
                                          <w:jc w:val="center"/>
                                        </w:pPr>
                                      </w:pPrChange>
                                    </w:pPr>
                                  </w:p>
                                </w:tc>
                                <w:tc>
                                  <w:tcPr>
                                    <w:tcW w:w="709" w:type="dxa"/>
                                    <w:vAlign w:val="center"/>
                                    <w:tcPrChange w:id="1174" w:author="Borja Gonzalez" w:date="2017-09-29T13:30:00Z">
                                      <w:tcPr>
                                        <w:tcW w:w="709" w:type="dxa"/>
                                        <w:vAlign w:val="center"/>
                                      </w:tcPr>
                                    </w:tcPrChange>
                                  </w:tcPr>
                                  <w:p w14:paraId="1DD790F8" w14:textId="77777777" w:rsidR="00890B04" w:rsidRDefault="00890B04" w:rsidP="00161C5D">
                                    <w:pPr>
                                      <w:jc w:val="center"/>
                                      <w:pPrChange w:id="1175" w:author="GONZALEZ DIAZ, BORJA" w:date="2017-10-03T16:15:00Z">
                                        <w:pPr>
                                          <w:jc w:val="center"/>
                                        </w:pPr>
                                      </w:pPrChange>
                                    </w:pPr>
                                  </w:p>
                                </w:tc>
                                <w:tc>
                                  <w:tcPr>
                                    <w:tcW w:w="709" w:type="dxa"/>
                                    <w:vAlign w:val="center"/>
                                    <w:tcPrChange w:id="1176" w:author="Borja Gonzalez" w:date="2017-09-29T13:30:00Z">
                                      <w:tcPr>
                                        <w:tcW w:w="709" w:type="dxa"/>
                                        <w:vAlign w:val="center"/>
                                      </w:tcPr>
                                    </w:tcPrChange>
                                  </w:tcPr>
                                  <w:p w14:paraId="71E14266" w14:textId="77777777" w:rsidR="00890B04" w:rsidRDefault="00890B04" w:rsidP="00161C5D">
                                    <w:pPr>
                                      <w:jc w:val="center"/>
                                      <w:pPrChange w:id="1177"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178" w:author="Borja Gonzalez" w:date="2017-09-29T13:30:00Z">
                                      <w:tcPr>
                                        <w:tcW w:w="709" w:type="dxa"/>
                                        <w:vAlign w:val="center"/>
                                      </w:tcPr>
                                    </w:tcPrChange>
                                  </w:tcPr>
                                  <w:p w14:paraId="69BD27C2" w14:textId="77777777" w:rsidR="00890B04" w:rsidRDefault="00890B04" w:rsidP="00161C5D">
                                    <w:pPr>
                                      <w:jc w:val="center"/>
                                      <w:pPrChange w:id="1179" w:author="GONZALEZ DIAZ, BORJA" w:date="2017-10-03T16:15:00Z">
                                        <w:pPr>
                                          <w:jc w:val="center"/>
                                        </w:pPr>
                                      </w:pPrChange>
                                    </w:pPr>
                                  </w:p>
                                </w:tc>
                                <w:tc>
                                  <w:tcPr>
                                    <w:tcW w:w="708" w:type="dxa"/>
                                    <w:vAlign w:val="center"/>
                                    <w:tcPrChange w:id="1180" w:author="Borja Gonzalez" w:date="2017-09-29T13:30:00Z">
                                      <w:tcPr>
                                        <w:tcW w:w="708" w:type="dxa"/>
                                        <w:vAlign w:val="center"/>
                                      </w:tcPr>
                                    </w:tcPrChange>
                                  </w:tcPr>
                                  <w:p w14:paraId="18AB1C1D" w14:textId="77777777" w:rsidR="00890B04" w:rsidRDefault="00890B04" w:rsidP="00161C5D">
                                    <w:pPr>
                                      <w:jc w:val="center"/>
                                      <w:pPrChange w:id="1181" w:author="GONZALEZ DIAZ, BORJA" w:date="2017-10-03T16:15:00Z">
                                        <w:pPr>
                                          <w:jc w:val="center"/>
                                        </w:pPr>
                                      </w:pPrChange>
                                    </w:pPr>
                                  </w:p>
                                </w:tc>
                                <w:tc>
                                  <w:tcPr>
                                    <w:tcW w:w="709" w:type="dxa"/>
                                    <w:vAlign w:val="center"/>
                                    <w:tcPrChange w:id="1182" w:author="Borja Gonzalez" w:date="2017-09-29T13:30:00Z">
                                      <w:tcPr>
                                        <w:tcW w:w="709" w:type="dxa"/>
                                        <w:vAlign w:val="center"/>
                                      </w:tcPr>
                                    </w:tcPrChange>
                                  </w:tcPr>
                                  <w:p w14:paraId="776247D1" w14:textId="77777777" w:rsidR="00890B04" w:rsidRDefault="00890B04" w:rsidP="00161C5D">
                                    <w:pPr>
                                      <w:jc w:val="center"/>
                                      <w:pPrChange w:id="1183" w:author="GONZALEZ DIAZ, BORJA" w:date="2017-10-03T16:15:00Z">
                                        <w:pPr>
                                          <w:jc w:val="center"/>
                                        </w:pPr>
                                      </w:pPrChange>
                                    </w:pPr>
                                  </w:p>
                                </w:tc>
                                <w:tc>
                                  <w:tcPr>
                                    <w:tcW w:w="709" w:type="dxa"/>
                                    <w:vAlign w:val="center"/>
                                    <w:tcPrChange w:id="1184" w:author="Borja Gonzalez" w:date="2017-09-29T13:30:00Z">
                                      <w:tcPr>
                                        <w:tcW w:w="709" w:type="dxa"/>
                                        <w:vAlign w:val="center"/>
                                      </w:tcPr>
                                    </w:tcPrChange>
                                  </w:tcPr>
                                  <w:p w14:paraId="106A217A" w14:textId="77777777" w:rsidR="00890B04" w:rsidRDefault="00890B04" w:rsidP="00161C5D">
                                    <w:pPr>
                                      <w:jc w:val="center"/>
                                      <w:pPrChange w:id="1185" w:author="GONZALEZ DIAZ, BORJA" w:date="2017-10-03T16:15:00Z">
                                        <w:pPr>
                                          <w:jc w:val="center"/>
                                        </w:pPr>
                                      </w:pPrChange>
                                    </w:pPr>
                                  </w:p>
                                </w:tc>
                                <w:tc>
                                  <w:tcPr>
                                    <w:tcW w:w="709" w:type="dxa"/>
                                    <w:vAlign w:val="center"/>
                                    <w:tcPrChange w:id="1186" w:author="Borja Gonzalez" w:date="2017-09-29T13:30:00Z">
                                      <w:tcPr>
                                        <w:tcW w:w="709" w:type="dxa"/>
                                        <w:vAlign w:val="center"/>
                                      </w:tcPr>
                                    </w:tcPrChange>
                                  </w:tcPr>
                                  <w:p w14:paraId="5293053C" w14:textId="77777777" w:rsidR="00890B04" w:rsidRDefault="00890B04" w:rsidP="00161C5D">
                                    <w:pPr>
                                      <w:jc w:val="center"/>
                                      <w:pPrChange w:id="1187" w:author="GONZALEZ DIAZ, BORJA" w:date="2017-10-03T16:15:00Z">
                                        <w:pPr>
                                          <w:jc w:val="center"/>
                                        </w:pPr>
                                      </w:pPrChange>
                                    </w:pPr>
                                  </w:p>
                                </w:tc>
                                <w:tc>
                                  <w:tcPr>
                                    <w:tcW w:w="708" w:type="dxa"/>
                                    <w:vAlign w:val="center"/>
                                    <w:tcPrChange w:id="1188" w:author="Borja Gonzalez" w:date="2017-09-29T13:30:00Z">
                                      <w:tcPr>
                                        <w:tcW w:w="708" w:type="dxa"/>
                                        <w:vAlign w:val="center"/>
                                      </w:tcPr>
                                    </w:tcPrChange>
                                  </w:tcPr>
                                  <w:p w14:paraId="6D3CA650" w14:textId="77777777" w:rsidR="00890B04" w:rsidRDefault="00890B04" w:rsidP="00161C5D">
                                    <w:pPr>
                                      <w:jc w:val="center"/>
                                      <w:pPrChange w:id="1189" w:author="GONZALEZ DIAZ, BORJA" w:date="2017-10-03T16:15:00Z">
                                        <w:pPr>
                                          <w:jc w:val="center"/>
                                        </w:pPr>
                                      </w:pPrChange>
                                    </w:pPr>
                                  </w:p>
                                </w:tc>
                                <w:tc>
                                  <w:tcPr>
                                    <w:tcW w:w="851" w:type="dxa"/>
                                    <w:vAlign w:val="center"/>
                                    <w:tcPrChange w:id="1190" w:author="Borja Gonzalez" w:date="2017-09-29T13:30:00Z">
                                      <w:tcPr>
                                        <w:tcW w:w="851" w:type="dxa"/>
                                        <w:vAlign w:val="center"/>
                                      </w:tcPr>
                                    </w:tcPrChange>
                                  </w:tcPr>
                                  <w:p w14:paraId="4AC52AE5" w14:textId="77777777" w:rsidR="00890B04" w:rsidRDefault="00890B04" w:rsidP="00161C5D">
                                    <w:pPr>
                                      <w:jc w:val="center"/>
                                      <w:pPrChange w:id="1191" w:author="GONZALEZ DIAZ, BORJA" w:date="2017-10-03T16:15:00Z">
                                        <w:pPr>
                                          <w:jc w:val="center"/>
                                        </w:pPr>
                                      </w:pPrChange>
                                    </w:pPr>
                                  </w:p>
                                </w:tc>
                                <w:tc>
                                  <w:tcPr>
                                    <w:tcW w:w="850" w:type="dxa"/>
                                    <w:vAlign w:val="center"/>
                                    <w:tcPrChange w:id="1192" w:author="Borja Gonzalez" w:date="2017-09-29T13:30:00Z">
                                      <w:tcPr>
                                        <w:tcW w:w="850" w:type="dxa"/>
                                        <w:vAlign w:val="center"/>
                                      </w:tcPr>
                                    </w:tcPrChange>
                                  </w:tcPr>
                                  <w:p w14:paraId="090B7953" w14:textId="77777777" w:rsidR="00890B04" w:rsidRDefault="00890B04" w:rsidP="00161C5D">
                                    <w:pPr>
                                      <w:jc w:val="center"/>
                                      <w:pPrChange w:id="1193" w:author="GONZALEZ DIAZ, BORJA" w:date="2017-10-03T16:15:00Z">
                                        <w:pPr>
                                          <w:jc w:val="center"/>
                                        </w:pPr>
                                      </w:pPrChange>
                                    </w:pPr>
                                  </w:p>
                                </w:tc>
                                <w:tc>
                                  <w:tcPr>
                                    <w:tcW w:w="851" w:type="dxa"/>
                                    <w:vAlign w:val="center"/>
                                    <w:tcPrChange w:id="1194" w:author="Borja Gonzalez" w:date="2017-09-29T13:30:00Z">
                                      <w:tcPr>
                                        <w:tcW w:w="851" w:type="dxa"/>
                                        <w:vAlign w:val="center"/>
                                      </w:tcPr>
                                    </w:tcPrChange>
                                  </w:tcPr>
                                  <w:p w14:paraId="183A085F" w14:textId="77777777" w:rsidR="00890B04" w:rsidRDefault="00890B04" w:rsidP="00161C5D">
                                    <w:pPr>
                                      <w:jc w:val="center"/>
                                      <w:pPrChange w:id="1195" w:author="GONZALEZ DIAZ, BORJA" w:date="2017-10-03T16:15:00Z">
                                        <w:pPr>
                                          <w:jc w:val="center"/>
                                        </w:pPr>
                                      </w:pPrChange>
                                    </w:pPr>
                                  </w:p>
                                </w:tc>
                                <w:tc>
                                  <w:tcPr>
                                    <w:tcW w:w="850" w:type="dxa"/>
                                    <w:vAlign w:val="center"/>
                                    <w:tcPrChange w:id="1196" w:author="Borja Gonzalez" w:date="2017-09-29T13:30:00Z">
                                      <w:tcPr>
                                        <w:tcW w:w="850" w:type="dxa"/>
                                        <w:vAlign w:val="center"/>
                                      </w:tcPr>
                                    </w:tcPrChange>
                                  </w:tcPr>
                                  <w:p w14:paraId="055FE63A" w14:textId="77777777" w:rsidR="00890B04" w:rsidRDefault="00890B04" w:rsidP="00161C5D">
                                    <w:pPr>
                                      <w:jc w:val="center"/>
                                      <w:pPrChange w:id="1197"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198" w:author="Borja Gonzalez" w:date="2017-09-29T13:30:00Z">
                                      <w:tcPr>
                                        <w:tcW w:w="983" w:type="dxa"/>
                                        <w:vAlign w:val="center"/>
                                      </w:tcPr>
                                    </w:tcPrChange>
                                  </w:tcPr>
                                  <w:p w14:paraId="4B0FFE02" w14:textId="77777777" w:rsidR="00890B04" w:rsidRDefault="00890B04" w:rsidP="00161C5D">
                                    <w:pPr>
                                      <w:jc w:val="center"/>
                                      <w:pPrChange w:id="1199"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r>
                              <w:tr w:rsidR="00890B04" w14:paraId="2FD7F8EB" w14:textId="77777777" w:rsidTr="008960CE">
                                <w:trPr>
                                  <w:cantSplit/>
                                  <w:trHeight w:val="470"/>
                                  <w:trPrChange w:id="1200" w:author="Borja Gonzalez" w:date="2017-09-29T13:30:00Z">
                                    <w:trPr>
                                      <w:cantSplit/>
                                      <w:trHeight w:val="470"/>
                                    </w:trPr>
                                  </w:trPrChange>
                                </w:trPr>
                                <w:tc>
                                  <w:tcPr>
                                    <w:tcW w:w="1074" w:type="dxa"/>
                                    <w:vAlign w:val="center"/>
                                    <w:tcPrChange w:id="1201" w:author="Borja Gonzalez" w:date="2017-09-29T13:30:00Z">
                                      <w:tcPr>
                                        <w:tcW w:w="1074" w:type="dxa"/>
                                        <w:vAlign w:val="center"/>
                                      </w:tcPr>
                                    </w:tcPrChange>
                                  </w:tcPr>
                                  <w:p w14:paraId="25F4A212" w14:textId="77777777" w:rsidR="00890B04" w:rsidRDefault="00890B04" w:rsidP="00161C5D">
                                    <w:pPr>
                                      <w:jc w:val="center"/>
                                      <w:pPrChange w:id="1202" w:author="GONZALEZ DIAZ, BORJA" w:date="2017-10-03T16:15:00Z">
                                        <w:pPr/>
                                      </w:pPrChange>
                                    </w:pPr>
                                    <w:r>
                                      <w:t>CU4</w:t>
                                    </w:r>
                                  </w:p>
                                </w:tc>
                                <w:tc>
                                  <w:tcPr>
                                    <w:tcW w:w="739" w:type="dxa"/>
                                    <w:vAlign w:val="center"/>
                                    <w:tcPrChange w:id="1203" w:author="Borja Gonzalez" w:date="2017-09-29T13:30:00Z">
                                      <w:tcPr>
                                        <w:tcW w:w="739" w:type="dxa"/>
                                        <w:vAlign w:val="center"/>
                                      </w:tcPr>
                                    </w:tcPrChange>
                                  </w:tcPr>
                                  <w:p w14:paraId="34FA475C" w14:textId="77777777" w:rsidR="00890B04" w:rsidRDefault="00890B04" w:rsidP="00161C5D">
                                    <w:pPr>
                                      <w:jc w:val="center"/>
                                      <w:pPrChange w:id="1204" w:author="GONZALEZ DIAZ, BORJA" w:date="2017-10-03T16:15:00Z">
                                        <w:pPr>
                                          <w:jc w:val="center"/>
                                        </w:pPr>
                                      </w:pPrChange>
                                    </w:pPr>
                                  </w:p>
                                </w:tc>
                                <w:tc>
                                  <w:tcPr>
                                    <w:tcW w:w="709" w:type="dxa"/>
                                    <w:vAlign w:val="center"/>
                                    <w:tcPrChange w:id="1205" w:author="Borja Gonzalez" w:date="2017-09-29T13:30:00Z">
                                      <w:tcPr>
                                        <w:tcW w:w="709" w:type="dxa"/>
                                        <w:vAlign w:val="center"/>
                                      </w:tcPr>
                                    </w:tcPrChange>
                                  </w:tcPr>
                                  <w:p w14:paraId="00905E75" w14:textId="77777777" w:rsidR="00890B04" w:rsidRDefault="00890B04" w:rsidP="00161C5D">
                                    <w:pPr>
                                      <w:jc w:val="center"/>
                                      <w:pPrChange w:id="1206" w:author="GONZALEZ DIAZ, BORJA" w:date="2017-10-03T16:15:00Z">
                                        <w:pPr>
                                          <w:jc w:val="center"/>
                                        </w:pPr>
                                      </w:pPrChange>
                                    </w:pPr>
                                  </w:p>
                                </w:tc>
                                <w:tc>
                                  <w:tcPr>
                                    <w:tcW w:w="709" w:type="dxa"/>
                                    <w:vAlign w:val="center"/>
                                    <w:tcPrChange w:id="1207" w:author="Borja Gonzalez" w:date="2017-09-29T13:30:00Z">
                                      <w:tcPr>
                                        <w:tcW w:w="709" w:type="dxa"/>
                                        <w:vAlign w:val="center"/>
                                      </w:tcPr>
                                    </w:tcPrChange>
                                  </w:tcPr>
                                  <w:p w14:paraId="3D844D4D" w14:textId="77777777" w:rsidR="00890B04" w:rsidRDefault="00890B04" w:rsidP="00161C5D">
                                    <w:pPr>
                                      <w:jc w:val="center"/>
                                      <w:pPrChange w:id="1208" w:author="GONZALEZ DIAZ, BORJA" w:date="2017-10-03T16:15:00Z">
                                        <w:pPr>
                                          <w:jc w:val="center"/>
                                        </w:pPr>
                                      </w:pPrChange>
                                    </w:pPr>
                                  </w:p>
                                </w:tc>
                                <w:tc>
                                  <w:tcPr>
                                    <w:tcW w:w="709" w:type="dxa"/>
                                    <w:vAlign w:val="center"/>
                                    <w:tcPrChange w:id="1209" w:author="Borja Gonzalez" w:date="2017-09-29T13:30:00Z">
                                      <w:tcPr>
                                        <w:tcW w:w="709" w:type="dxa"/>
                                        <w:vAlign w:val="center"/>
                                      </w:tcPr>
                                    </w:tcPrChange>
                                  </w:tcPr>
                                  <w:p w14:paraId="17964F8E" w14:textId="77777777" w:rsidR="00890B04" w:rsidRDefault="00890B04" w:rsidP="00161C5D">
                                    <w:pPr>
                                      <w:jc w:val="center"/>
                                      <w:pPrChange w:id="1210"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211" w:author="Borja Gonzalez" w:date="2017-09-29T13:30:00Z">
                                      <w:tcPr>
                                        <w:tcW w:w="708" w:type="dxa"/>
                                        <w:vAlign w:val="center"/>
                                      </w:tcPr>
                                    </w:tcPrChange>
                                  </w:tcPr>
                                  <w:p w14:paraId="7C76AB96" w14:textId="77777777" w:rsidR="00890B04" w:rsidRDefault="00890B04" w:rsidP="00161C5D">
                                    <w:pPr>
                                      <w:jc w:val="center"/>
                                      <w:pPrChange w:id="1212" w:author="GONZALEZ DIAZ, BORJA" w:date="2017-10-03T16:15:00Z">
                                        <w:pPr>
                                          <w:jc w:val="center"/>
                                        </w:pPr>
                                      </w:pPrChange>
                                    </w:pPr>
                                  </w:p>
                                </w:tc>
                                <w:tc>
                                  <w:tcPr>
                                    <w:tcW w:w="709" w:type="dxa"/>
                                    <w:vAlign w:val="center"/>
                                    <w:tcPrChange w:id="1213" w:author="Borja Gonzalez" w:date="2017-09-29T13:30:00Z">
                                      <w:tcPr>
                                        <w:tcW w:w="709" w:type="dxa"/>
                                        <w:vAlign w:val="center"/>
                                      </w:tcPr>
                                    </w:tcPrChange>
                                  </w:tcPr>
                                  <w:p w14:paraId="6FA191C0" w14:textId="77777777" w:rsidR="00890B04" w:rsidRDefault="00890B04" w:rsidP="00161C5D">
                                    <w:pPr>
                                      <w:jc w:val="center"/>
                                      <w:pPrChange w:id="1214" w:author="GONZALEZ DIAZ, BORJA" w:date="2017-10-03T16:15:00Z">
                                        <w:pPr>
                                          <w:jc w:val="center"/>
                                        </w:pPr>
                                      </w:pPrChange>
                                    </w:pPr>
                                  </w:p>
                                </w:tc>
                                <w:tc>
                                  <w:tcPr>
                                    <w:tcW w:w="709" w:type="dxa"/>
                                    <w:vAlign w:val="center"/>
                                    <w:tcPrChange w:id="1215" w:author="Borja Gonzalez" w:date="2017-09-29T13:30:00Z">
                                      <w:tcPr>
                                        <w:tcW w:w="709" w:type="dxa"/>
                                        <w:vAlign w:val="center"/>
                                      </w:tcPr>
                                    </w:tcPrChange>
                                  </w:tcPr>
                                  <w:p w14:paraId="2461611F" w14:textId="77777777" w:rsidR="00890B04" w:rsidRDefault="00890B04" w:rsidP="00161C5D">
                                    <w:pPr>
                                      <w:jc w:val="center"/>
                                      <w:pPrChange w:id="1216" w:author="GONZALEZ DIAZ, BORJA" w:date="2017-10-03T16:15:00Z">
                                        <w:pPr>
                                          <w:jc w:val="center"/>
                                        </w:pPr>
                                      </w:pPrChange>
                                    </w:pPr>
                                  </w:p>
                                </w:tc>
                                <w:tc>
                                  <w:tcPr>
                                    <w:tcW w:w="709" w:type="dxa"/>
                                    <w:vAlign w:val="center"/>
                                    <w:tcPrChange w:id="1217" w:author="Borja Gonzalez" w:date="2017-09-29T13:30:00Z">
                                      <w:tcPr>
                                        <w:tcW w:w="709" w:type="dxa"/>
                                        <w:vAlign w:val="center"/>
                                      </w:tcPr>
                                    </w:tcPrChange>
                                  </w:tcPr>
                                  <w:p w14:paraId="46D7AB2B" w14:textId="77777777" w:rsidR="00890B04" w:rsidRDefault="00890B04" w:rsidP="00161C5D">
                                    <w:pPr>
                                      <w:jc w:val="center"/>
                                      <w:pPrChange w:id="1218" w:author="GONZALEZ DIAZ, BORJA" w:date="2017-10-03T16:15:00Z">
                                        <w:pPr>
                                          <w:jc w:val="center"/>
                                        </w:pPr>
                                      </w:pPrChange>
                                    </w:pPr>
                                  </w:p>
                                </w:tc>
                                <w:tc>
                                  <w:tcPr>
                                    <w:tcW w:w="708" w:type="dxa"/>
                                    <w:vAlign w:val="center"/>
                                    <w:tcPrChange w:id="1219" w:author="Borja Gonzalez" w:date="2017-09-29T13:30:00Z">
                                      <w:tcPr>
                                        <w:tcW w:w="708" w:type="dxa"/>
                                        <w:vAlign w:val="center"/>
                                      </w:tcPr>
                                    </w:tcPrChange>
                                  </w:tcPr>
                                  <w:p w14:paraId="5ACE6058" w14:textId="77777777" w:rsidR="00890B04" w:rsidRDefault="00890B04" w:rsidP="00161C5D">
                                    <w:pPr>
                                      <w:jc w:val="center"/>
                                      <w:pPrChange w:id="1220" w:author="GONZALEZ DIAZ, BORJA" w:date="2017-10-03T16:15:00Z">
                                        <w:pPr>
                                          <w:jc w:val="center"/>
                                        </w:pPr>
                                      </w:pPrChange>
                                    </w:pPr>
                                  </w:p>
                                </w:tc>
                                <w:tc>
                                  <w:tcPr>
                                    <w:tcW w:w="851" w:type="dxa"/>
                                    <w:vAlign w:val="center"/>
                                    <w:tcPrChange w:id="1221" w:author="Borja Gonzalez" w:date="2017-09-29T13:30:00Z">
                                      <w:tcPr>
                                        <w:tcW w:w="851" w:type="dxa"/>
                                        <w:vAlign w:val="center"/>
                                      </w:tcPr>
                                    </w:tcPrChange>
                                  </w:tcPr>
                                  <w:p w14:paraId="3A52F400" w14:textId="77777777" w:rsidR="00890B04" w:rsidRDefault="00890B04" w:rsidP="00161C5D">
                                    <w:pPr>
                                      <w:jc w:val="center"/>
                                      <w:pPrChange w:id="1222" w:author="GONZALEZ DIAZ, BORJA" w:date="2017-10-03T16:15:00Z">
                                        <w:pPr>
                                          <w:jc w:val="center"/>
                                        </w:pPr>
                                      </w:pPrChange>
                                    </w:pPr>
                                  </w:p>
                                </w:tc>
                                <w:tc>
                                  <w:tcPr>
                                    <w:tcW w:w="850" w:type="dxa"/>
                                    <w:vAlign w:val="center"/>
                                    <w:tcPrChange w:id="1223" w:author="Borja Gonzalez" w:date="2017-09-29T13:30:00Z">
                                      <w:tcPr>
                                        <w:tcW w:w="850" w:type="dxa"/>
                                        <w:vAlign w:val="center"/>
                                      </w:tcPr>
                                    </w:tcPrChange>
                                  </w:tcPr>
                                  <w:p w14:paraId="1B676A49" w14:textId="77777777" w:rsidR="00890B04" w:rsidRDefault="00890B04" w:rsidP="00161C5D">
                                    <w:pPr>
                                      <w:jc w:val="center"/>
                                      <w:pPrChange w:id="1224" w:author="GONZALEZ DIAZ, BORJA" w:date="2017-10-03T16:15:00Z">
                                        <w:pPr>
                                          <w:jc w:val="center"/>
                                        </w:pPr>
                                      </w:pPrChange>
                                    </w:pPr>
                                  </w:p>
                                </w:tc>
                                <w:tc>
                                  <w:tcPr>
                                    <w:tcW w:w="851" w:type="dxa"/>
                                    <w:vAlign w:val="center"/>
                                    <w:tcPrChange w:id="1225" w:author="Borja Gonzalez" w:date="2017-09-29T13:30:00Z">
                                      <w:tcPr>
                                        <w:tcW w:w="851" w:type="dxa"/>
                                        <w:vAlign w:val="center"/>
                                      </w:tcPr>
                                    </w:tcPrChange>
                                  </w:tcPr>
                                  <w:p w14:paraId="69653487" w14:textId="77777777" w:rsidR="00890B04" w:rsidRDefault="00890B04" w:rsidP="00161C5D">
                                    <w:pPr>
                                      <w:jc w:val="center"/>
                                      <w:pPrChange w:id="1226" w:author="GONZALEZ DIAZ, BORJA" w:date="2017-10-03T16:15:00Z">
                                        <w:pPr>
                                          <w:jc w:val="center"/>
                                        </w:pPr>
                                      </w:pPrChange>
                                    </w:pPr>
                                  </w:p>
                                </w:tc>
                                <w:tc>
                                  <w:tcPr>
                                    <w:tcW w:w="850" w:type="dxa"/>
                                    <w:vAlign w:val="center"/>
                                    <w:tcPrChange w:id="1227" w:author="Borja Gonzalez" w:date="2017-09-29T13:30:00Z">
                                      <w:tcPr>
                                        <w:tcW w:w="850" w:type="dxa"/>
                                        <w:vAlign w:val="center"/>
                                      </w:tcPr>
                                    </w:tcPrChange>
                                  </w:tcPr>
                                  <w:p w14:paraId="6A9D2038" w14:textId="77777777" w:rsidR="00890B04" w:rsidRDefault="00890B04" w:rsidP="00161C5D">
                                    <w:pPr>
                                      <w:jc w:val="center"/>
                                      <w:pPrChange w:id="1228"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229" w:author="Borja Gonzalez" w:date="2017-09-29T13:30:00Z">
                                      <w:tcPr>
                                        <w:tcW w:w="983" w:type="dxa"/>
                                        <w:vAlign w:val="center"/>
                                      </w:tcPr>
                                    </w:tcPrChange>
                                  </w:tcPr>
                                  <w:p w14:paraId="28E9E3E1" w14:textId="77777777" w:rsidR="00890B04" w:rsidRDefault="00890B04" w:rsidP="00161C5D">
                                    <w:pPr>
                                      <w:jc w:val="center"/>
                                      <w:pPrChange w:id="1230"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r>
                              <w:tr w:rsidR="00890B04" w14:paraId="7BC29B34" w14:textId="77777777" w:rsidTr="008960CE">
                                <w:trPr>
                                  <w:cantSplit/>
                                  <w:trHeight w:val="490"/>
                                  <w:trPrChange w:id="1231" w:author="Borja Gonzalez" w:date="2017-09-29T13:30:00Z">
                                    <w:trPr>
                                      <w:cantSplit/>
                                      <w:trHeight w:val="490"/>
                                    </w:trPr>
                                  </w:trPrChange>
                                </w:trPr>
                                <w:tc>
                                  <w:tcPr>
                                    <w:tcW w:w="1074" w:type="dxa"/>
                                    <w:vAlign w:val="center"/>
                                    <w:tcPrChange w:id="1232" w:author="Borja Gonzalez" w:date="2017-09-29T13:30:00Z">
                                      <w:tcPr>
                                        <w:tcW w:w="1074" w:type="dxa"/>
                                        <w:vAlign w:val="center"/>
                                      </w:tcPr>
                                    </w:tcPrChange>
                                  </w:tcPr>
                                  <w:p w14:paraId="0B752278" w14:textId="77777777" w:rsidR="00890B04" w:rsidRDefault="00890B04" w:rsidP="00161C5D">
                                    <w:pPr>
                                      <w:jc w:val="center"/>
                                      <w:pPrChange w:id="1233" w:author="GONZALEZ DIAZ, BORJA" w:date="2017-10-03T16:15:00Z">
                                        <w:pPr/>
                                      </w:pPrChange>
                                    </w:pPr>
                                    <w:r>
                                      <w:t>CU5</w:t>
                                    </w:r>
                                  </w:p>
                                </w:tc>
                                <w:tc>
                                  <w:tcPr>
                                    <w:tcW w:w="739" w:type="dxa"/>
                                    <w:vAlign w:val="center"/>
                                    <w:tcPrChange w:id="1234" w:author="Borja Gonzalez" w:date="2017-09-29T13:30:00Z">
                                      <w:tcPr>
                                        <w:tcW w:w="739" w:type="dxa"/>
                                        <w:vAlign w:val="center"/>
                                      </w:tcPr>
                                    </w:tcPrChange>
                                  </w:tcPr>
                                  <w:p w14:paraId="27B819EE" w14:textId="77777777" w:rsidR="00890B04" w:rsidRDefault="00890B04" w:rsidP="00161C5D">
                                    <w:pPr>
                                      <w:jc w:val="center"/>
                                      <w:pPrChange w:id="1235" w:author="GONZALEZ DIAZ, BORJA" w:date="2017-10-03T16:15:00Z">
                                        <w:pPr>
                                          <w:jc w:val="center"/>
                                        </w:pPr>
                                      </w:pPrChange>
                                    </w:pPr>
                                  </w:p>
                                </w:tc>
                                <w:tc>
                                  <w:tcPr>
                                    <w:tcW w:w="709" w:type="dxa"/>
                                    <w:vAlign w:val="center"/>
                                    <w:tcPrChange w:id="1236" w:author="Borja Gonzalez" w:date="2017-09-29T13:30:00Z">
                                      <w:tcPr>
                                        <w:tcW w:w="709" w:type="dxa"/>
                                        <w:vAlign w:val="center"/>
                                      </w:tcPr>
                                    </w:tcPrChange>
                                  </w:tcPr>
                                  <w:p w14:paraId="5CC78C1C" w14:textId="77777777" w:rsidR="00890B04" w:rsidRDefault="00890B04" w:rsidP="00161C5D">
                                    <w:pPr>
                                      <w:jc w:val="center"/>
                                      <w:pPrChange w:id="1237" w:author="GONZALEZ DIAZ, BORJA" w:date="2017-10-03T16:15:00Z">
                                        <w:pPr>
                                          <w:jc w:val="center"/>
                                        </w:pPr>
                                      </w:pPrChange>
                                    </w:pPr>
                                  </w:p>
                                </w:tc>
                                <w:tc>
                                  <w:tcPr>
                                    <w:tcW w:w="709" w:type="dxa"/>
                                    <w:vAlign w:val="center"/>
                                    <w:tcPrChange w:id="1238" w:author="Borja Gonzalez" w:date="2017-09-29T13:30:00Z">
                                      <w:tcPr>
                                        <w:tcW w:w="709" w:type="dxa"/>
                                        <w:vAlign w:val="center"/>
                                      </w:tcPr>
                                    </w:tcPrChange>
                                  </w:tcPr>
                                  <w:p w14:paraId="6E570767" w14:textId="77777777" w:rsidR="00890B04" w:rsidRDefault="00890B04" w:rsidP="00161C5D">
                                    <w:pPr>
                                      <w:jc w:val="center"/>
                                      <w:pPrChange w:id="1239" w:author="GONZALEZ DIAZ, BORJA" w:date="2017-10-03T16:15:00Z">
                                        <w:pPr>
                                          <w:jc w:val="center"/>
                                        </w:pPr>
                                      </w:pPrChange>
                                    </w:pPr>
                                  </w:p>
                                </w:tc>
                                <w:tc>
                                  <w:tcPr>
                                    <w:tcW w:w="709" w:type="dxa"/>
                                    <w:vAlign w:val="center"/>
                                    <w:tcPrChange w:id="1240" w:author="Borja Gonzalez" w:date="2017-09-29T13:30:00Z">
                                      <w:tcPr>
                                        <w:tcW w:w="709" w:type="dxa"/>
                                        <w:vAlign w:val="center"/>
                                      </w:tcPr>
                                    </w:tcPrChange>
                                  </w:tcPr>
                                  <w:p w14:paraId="1BC3F694" w14:textId="77777777" w:rsidR="00890B04" w:rsidRDefault="00890B04" w:rsidP="00161C5D">
                                    <w:pPr>
                                      <w:jc w:val="center"/>
                                      <w:pPrChange w:id="1241" w:author="GONZALEZ DIAZ, BORJA" w:date="2017-10-03T16:15:00Z">
                                        <w:pPr>
                                          <w:jc w:val="center"/>
                                        </w:pPr>
                                      </w:pPrChange>
                                    </w:pPr>
                                  </w:p>
                                </w:tc>
                                <w:tc>
                                  <w:tcPr>
                                    <w:tcW w:w="708" w:type="dxa"/>
                                    <w:vAlign w:val="center"/>
                                    <w:tcPrChange w:id="1242" w:author="Borja Gonzalez" w:date="2017-09-29T13:30:00Z">
                                      <w:tcPr>
                                        <w:tcW w:w="708" w:type="dxa"/>
                                        <w:vAlign w:val="center"/>
                                      </w:tcPr>
                                    </w:tcPrChange>
                                  </w:tcPr>
                                  <w:p w14:paraId="47D73E7E" w14:textId="77777777" w:rsidR="00890B04" w:rsidRDefault="00890B04" w:rsidP="00161C5D">
                                    <w:pPr>
                                      <w:jc w:val="center"/>
                                      <w:pPrChange w:id="1243"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244" w:author="Borja Gonzalez" w:date="2017-09-29T13:30:00Z">
                                      <w:tcPr>
                                        <w:tcW w:w="709" w:type="dxa"/>
                                        <w:vAlign w:val="center"/>
                                      </w:tcPr>
                                    </w:tcPrChange>
                                  </w:tcPr>
                                  <w:p w14:paraId="2785407E" w14:textId="77777777" w:rsidR="00890B04" w:rsidRDefault="00890B04" w:rsidP="00161C5D">
                                    <w:pPr>
                                      <w:jc w:val="center"/>
                                      <w:pPrChange w:id="1245" w:author="GONZALEZ DIAZ, BORJA" w:date="2017-10-03T16:15:00Z">
                                        <w:pPr>
                                          <w:jc w:val="center"/>
                                        </w:pPr>
                                      </w:pPrChange>
                                    </w:pPr>
                                  </w:p>
                                </w:tc>
                                <w:tc>
                                  <w:tcPr>
                                    <w:tcW w:w="709" w:type="dxa"/>
                                    <w:vAlign w:val="center"/>
                                    <w:tcPrChange w:id="1246" w:author="Borja Gonzalez" w:date="2017-09-29T13:30:00Z">
                                      <w:tcPr>
                                        <w:tcW w:w="709" w:type="dxa"/>
                                        <w:vAlign w:val="center"/>
                                      </w:tcPr>
                                    </w:tcPrChange>
                                  </w:tcPr>
                                  <w:p w14:paraId="3E07D7A6" w14:textId="77777777" w:rsidR="00890B04" w:rsidRDefault="00890B04" w:rsidP="00161C5D">
                                    <w:pPr>
                                      <w:jc w:val="center"/>
                                      <w:pPrChange w:id="1247" w:author="GONZALEZ DIAZ, BORJA" w:date="2017-10-03T16:15:00Z">
                                        <w:pPr>
                                          <w:jc w:val="center"/>
                                        </w:pPr>
                                      </w:pPrChange>
                                    </w:pPr>
                                  </w:p>
                                </w:tc>
                                <w:tc>
                                  <w:tcPr>
                                    <w:tcW w:w="709" w:type="dxa"/>
                                    <w:vAlign w:val="center"/>
                                    <w:tcPrChange w:id="1248" w:author="Borja Gonzalez" w:date="2017-09-29T13:30:00Z">
                                      <w:tcPr>
                                        <w:tcW w:w="709" w:type="dxa"/>
                                        <w:vAlign w:val="center"/>
                                      </w:tcPr>
                                    </w:tcPrChange>
                                  </w:tcPr>
                                  <w:p w14:paraId="4DE8C5C8" w14:textId="77777777" w:rsidR="00890B04" w:rsidRDefault="00890B04" w:rsidP="00161C5D">
                                    <w:pPr>
                                      <w:jc w:val="center"/>
                                      <w:pPrChange w:id="1249" w:author="GONZALEZ DIAZ, BORJA" w:date="2017-10-03T16:15:00Z">
                                        <w:pPr>
                                          <w:jc w:val="center"/>
                                        </w:pPr>
                                      </w:pPrChange>
                                    </w:pPr>
                                  </w:p>
                                </w:tc>
                                <w:tc>
                                  <w:tcPr>
                                    <w:tcW w:w="708" w:type="dxa"/>
                                    <w:vAlign w:val="center"/>
                                    <w:tcPrChange w:id="1250" w:author="Borja Gonzalez" w:date="2017-09-29T13:30:00Z">
                                      <w:tcPr>
                                        <w:tcW w:w="708" w:type="dxa"/>
                                        <w:vAlign w:val="center"/>
                                      </w:tcPr>
                                    </w:tcPrChange>
                                  </w:tcPr>
                                  <w:p w14:paraId="75F8789F" w14:textId="77777777" w:rsidR="00890B04" w:rsidRDefault="00890B04" w:rsidP="00161C5D">
                                    <w:pPr>
                                      <w:jc w:val="center"/>
                                      <w:pPrChange w:id="1251" w:author="GONZALEZ DIAZ, BORJA" w:date="2017-10-03T16:15:00Z">
                                        <w:pPr>
                                          <w:jc w:val="center"/>
                                        </w:pPr>
                                      </w:pPrChange>
                                    </w:pPr>
                                  </w:p>
                                </w:tc>
                                <w:tc>
                                  <w:tcPr>
                                    <w:tcW w:w="851" w:type="dxa"/>
                                    <w:vAlign w:val="center"/>
                                    <w:tcPrChange w:id="1252" w:author="Borja Gonzalez" w:date="2017-09-29T13:30:00Z">
                                      <w:tcPr>
                                        <w:tcW w:w="851" w:type="dxa"/>
                                        <w:vAlign w:val="center"/>
                                      </w:tcPr>
                                    </w:tcPrChange>
                                  </w:tcPr>
                                  <w:p w14:paraId="58386C56" w14:textId="77777777" w:rsidR="00890B04" w:rsidRDefault="00890B04" w:rsidP="00161C5D">
                                    <w:pPr>
                                      <w:jc w:val="center"/>
                                      <w:pPrChange w:id="1253" w:author="GONZALEZ DIAZ, BORJA" w:date="2017-10-03T16:15:00Z">
                                        <w:pPr>
                                          <w:jc w:val="center"/>
                                        </w:pPr>
                                      </w:pPrChange>
                                    </w:pPr>
                                  </w:p>
                                </w:tc>
                                <w:tc>
                                  <w:tcPr>
                                    <w:tcW w:w="850" w:type="dxa"/>
                                    <w:vAlign w:val="center"/>
                                    <w:tcPrChange w:id="1254" w:author="Borja Gonzalez" w:date="2017-09-29T13:30:00Z">
                                      <w:tcPr>
                                        <w:tcW w:w="850" w:type="dxa"/>
                                        <w:vAlign w:val="center"/>
                                      </w:tcPr>
                                    </w:tcPrChange>
                                  </w:tcPr>
                                  <w:p w14:paraId="07A113C2" w14:textId="77777777" w:rsidR="00890B04" w:rsidRDefault="00890B04" w:rsidP="00161C5D">
                                    <w:pPr>
                                      <w:jc w:val="center"/>
                                      <w:pPrChange w:id="1255" w:author="GONZALEZ DIAZ, BORJA" w:date="2017-10-03T16:15:00Z">
                                        <w:pPr>
                                          <w:jc w:val="center"/>
                                        </w:pPr>
                                      </w:pPrChange>
                                    </w:pPr>
                                  </w:p>
                                </w:tc>
                                <w:tc>
                                  <w:tcPr>
                                    <w:tcW w:w="851" w:type="dxa"/>
                                    <w:vAlign w:val="center"/>
                                    <w:tcPrChange w:id="1256" w:author="Borja Gonzalez" w:date="2017-09-29T13:30:00Z">
                                      <w:tcPr>
                                        <w:tcW w:w="851" w:type="dxa"/>
                                        <w:vAlign w:val="center"/>
                                      </w:tcPr>
                                    </w:tcPrChange>
                                  </w:tcPr>
                                  <w:p w14:paraId="497FBE43" w14:textId="77777777" w:rsidR="00890B04" w:rsidRDefault="00890B04" w:rsidP="00161C5D">
                                    <w:pPr>
                                      <w:jc w:val="center"/>
                                      <w:pPrChange w:id="1257" w:author="GONZALEZ DIAZ, BORJA" w:date="2017-10-03T16:15:00Z">
                                        <w:pPr>
                                          <w:jc w:val="center"/>
                                        </w:pPr>
                                      </w:pPrChange>
                                    </w:pPr>
                                  </w:p>
                                </w:tc>
                                <w:tc>
                                  <w:tcPr>
                                    <w:tcW w:w="850" w:type="dxa"/>
                                    <w:vAlign w:val="center"/>
                                    <w:tcPrChange w:id="1258" w:author="Borja Gonzalez" w:date="2017-09-29T13:30:00Z">
                                      <w:tcPr>
                                        <w:tcW w:w="850" w:type="dxa"/>
                                        <w:vAlign w:val="center"/>
                                      </w:tcPr>
                                    </w:tcPrChange>
                                  </w:tcPr>
                                  <w:p w14:paraId="44B2E070" w14:textId="77777777" w:rsidR="00890B04" w:rsidRDefault="00890B04" w:rsidP="00161C5D">
                                    <w:pPr>
                                      <w:jc w:val="center"/>
                                      <w:pPrChange w:id="1259" w:author="GONZALEZ DIAZ, BORJA" w:date="2017-10-03T16:15:00Z">
                                        <w:pPr>
                                          <w:jc w:val="center"/>
                                        </w:pPr>
                                      </w:pPrChange>
                                    </w:pPr>
                                  </w:p>
                                </w:tc>
                                <w:tc>
                                  <w:tcPr>
                                    <w:tcW w:w="841" w:type="dxa"/>
                                    <w:vAlign w:val="center"/>
                                    <w:tcPrChange w:id="1260" w:author="Borja Gonzalez" w:date="2017-09-29T13:30:00Z">
                                      <w:tcPr>
                                        <w:tcW w:w="983" w:type="dxa"/>
                                        <w:vAlign w:val="center"/>
                                      </w:tcPr>
                                    </w:tcPrChange>
                                  </w:tcPr>
                                  <w:p w14:paraId="1D590933" w14:textId="77777777" w:rsidR="00890B04" w:rsidRDefault="00890B04" w:rsidP="00161C5D">
                                    <w:pPr>
                                      <w:jc w:val="center"/>
                                      <w:pPrChange w:id="1261" w:author="GONZALEZ DIAZ, BORJA" w:date="2017-10-03T16:15:00Z">
                                        <w:pPr>
                                          <w:jc w:val="center"/>
                                        </w:pPr>
                                      </w:pPrChange>
                                    </w:pPr>
                                  </w:p>
                                </w:tc>
                              </w:tr>
                              <w:tr w:rsidR="00890B04" w14:paraId="1F16867C" w14:textId="77777777" w:rsidTr="008960CE">
                                <w:trPr>
                                  <w:cantSplit/>
                                  <w:trHeight w:val="470"/>
                                  <w:trPrChange w:id="1262" w:author="Borja Gonzalez" w:date="2017-09-29T13:30:00Z">
                                    <w:trPr>
                                      <w:cantSplit/>
                                      <w:trHeight w:val="470"/>
                                    </w:trPr>
                                  </w:trPrChange>
                                </w:trPr>
                                <w:tc>
                                  <w:tcPr>
                                    <w:tcW w:w="1074" w:type="dxa"/>
                                    <w:vAlign w:val="center"/>
                                    <w:tcPrChange w:id="1263" w:author="Borja Gonzalez" w:date="2017-09-29T13:30:00Z">
                                      <w:tcPr>
                                        <w:tcW w:w="1074" w:type="dxa"/>
                                        <w:vAlign w:val="center"/>
                                      </w:tcPr>
                                    </w:tcPrChange>
                                  </w:tcPr>
                                  <w:p w14:paraId="73C90423" w14:textId="77777777" w:rsidR="00890B04" w:rsidRDefault="00890B04" w:rsidP="00161C5D">
                                    <w:pPr>
                                      <w:jc w:val="center"/>
                                      <w:pPrChange w:id="1264" w:author="GONZALEZ DIAZ, BORJA" w:date="2017-10-03T16:15:00Z">
                                        <w:pPr/>
                                      </w:pPrChange>
                                    </w:pPr>
                                    <w:r>
                                      <w:t>CU6</w:t>
                                    </w:r>
                                  </w:p>
                                </w:tc>
                                <w:tc>
                                  <w:tcPr>
                                    <w:tcW w:w="739" w:type="dxa"/>
                                    <w:vAlign w:val="center"/>
                                    <w:tcPrChange w:id="1265" w:author="Borja Gonzalez" w:date="2017-09-29T13:30:00Z">
                                      <w:tcPr>
                                        <w:tcW w:w="739" w:type="dxa"/>
                                        <w:vAlign w:val="center"/>
                                      </w:tcPr>
                                    </w:tcPrChange>
                                  </w:tcPr>
                                  <w:p w14:paraId="01B0A270" w14:textId="77777777" w:rsidR="00890B04" w:rsidRDefault="00890B04" w:rsidP="00161C5D">
                                    <w:pPr>
                                      <w:jc w:val="center"/>
                                      <w:pPrChange w:id="1266" w:author="GONZALEZ DIAZ, BORJA" w:date="2017-10-03T16:15:00Z">
                                        <w:pPr>
                                          <w:jc w:val="center"/>
                                        </w:pPr>
                                      </w:pPrChange>
                                    </w:pPr>
                                  </w:p>
                                </w:tc>
                                <w:tc>
                                  <w:tcPr>
                                    <w:tcW w:w="709" w:type="dxa"/>
                                    <w:vAlign w:val="center"/>
                                    <w:tcPrChange w:id="1267" w:author="Borja Gonzalez" w:date="2017-09-29T13:30:00Z">
                                      <w:tcPr>
                                        <w:tcW w:w="709" w:type="dxa"/>
                                        <w:vAlign w:val="center"/>
                                      </w:tcPr>
                                    </w:tcPrChange>
                                  </w:tcPr>
                                  <w:p w14:paraId="70544F91" w14:textId="77777777" w:rsidR="00890B04" w:rsidRDefault="00890B04" w:rsidP="00161C5D">
                                    <w:pPr>
                                      <w:jc w:val="center"/>
                                      <w:pPrChange w:id="1268" w:author="GONZALEZ DIAZ, BORJA" w:date="2017-10-03T16:15:00Z">
                                        <w:pPr>
                                          <w:jc w:val="center"/>
                                        </w:pPr>
                                      </w:pPrChange>
                                    </w:pPr>
                                  </w:p>
                                </w:tc>
                                <w:tc>
                                  <w:tcPr>
                                    <w:tcW w:w="709" w:type="dxa"/>
                                    <w:vAlign w:val="center"/>
                                    <w:tcPrChange w:id="1269" w:author="Borja Gonzalez" w:date="2017-09-29T13:30:00Z">
                                      <w:tcPr>
                                        <w:tcW w:w="709" w:type="dxa"/>
                                        <w:vAlign w:val="center"/>
                                      </w:tcPr>
                                    </w:tcPrChange>
                                  </w:tcPr>
                                  <w:p w14:paraId="6D7D664F" w14:textId="77777777" w:rsidR="00890B04" w:rsidRDefault="00890B04" w:rsidP="00161C5D">
                                    <w:pPr>
                                      <w:jc w:val="center"/>
                                      <w:pPrChange w:id="1270" w:author="GONZALEZ DIAZ, BORJA" w:date="2017-10-03T16:15:00Z">
                                        <w:pPr>
                                          <w:jc w:val="center"/>
                                        </w:pPr>
                                      </w:pPrChange>
                                    </w:pPr>
                                  </w:p>
                                </w:tc>
                                <w:tc>
                                  <w:tcPr>
                                    <w:tcW w:w="709" w:type="dxa"/>
                                    <w:vAlign w:val="center"/>
                                    <w:tcPrChange w:id="1271" w:author="Borja Gonzalez" w:date="2017-09-29T13:30:00Z">
                                      <w:tcPr>
                                        <w:tcW w:w="709" w:type="dxa"/>
                                        <w:vAlign w:val="center"/>
                                      </w:tcPr>
                                    </w:tcPrChange>
                                  </w:tcPr>
                                  <w:p w14:paraId="7ECAE68C" w14:textId="77777777" w:rsidR="00890B04" w:rsidRDefault="00890B04" w:rsidP="00161C5D">
                                    <w:pPr>
                                      <w:jc w:val="center"/>
                                      <w:pPrChange w:id="1272" w:author="GONZALEZ DIAZ, BORJA" w:date="2017-10-03T16:15:00Z">
                                        <w:pPr>
                                          <w:jc w:val="center"/>
                                        </w:pPr>
                                      </w:pPrChange>
                                    </w:pPr>
                                  </w:p>
                                </w:tc>
                                <w:tc>
                                  <w:tcPr>
                                    <w:tcW w:w="708" w:type="dxa"/>
                                    <w:vAlign w:val="center"/>
                                    <w:tcPrChange w:id="1273" w:author="Borja Gonzalez" w:date="2017-09-29T13:30:00Z">
                                      <w:tcPr>
                                        <w:tcW w:w="708" w:type="dxa"/>
                                        <w:vAlign w:val="center"/>
                                      </w:tcPr>
                                    </w:tcPrChange>
                                  </w:tcPr>
                                  <w:p w14:paraId="48FB80D2" w14:textId="77777777" w:rsidR="00890B04" w:rsidRDefault="00890B04" w:rsidP="00161C5D">
                                    <w:pPr>
                                      <w:jc w:val="center"/>
                                      <w:pPrChange w:id="1274" w:author="GONZALEZ DIAZ, BORJA" w:date="2017-10-03T16:15:00Z">
                                        <w:pPr>
                                          <w:jc w:val="center"/>
                                        </w:pPr>
                                      </w:pPrChange>
                                    </w:pPr>
                                  </w:p>
                                </w:tc>
                                <w:tc>
                                  <w:tcPr>
                                    <w:tcW w:w="709" w:type="dxa"/>
                                    <w:vAlign w:val="center"/>
                                    <w:tcPrChange w:id="1275" w:author="Borja Gonzalez" w:date="2017-09-29T13:30:00Z">
                                      <w:tcPr>
                                        <w:tcW w:w="709" w:type="dxa"/>
                                        <w:vAlign w:val="center"/>
                                      </w:tcPr>
                                    </w:tcPrChange>
                                  </w:tcPr>
                                  <w:p w14:paraId="7389CAC8" w14:textId="77777777" w:rsidR="00890B04" w:rsidRDefault="00890B04" w:rsidP="00161C5D">
                                    <w:pPr>
                                      <w:jc w:val="center"/>
                                      <w:pPrChange w:id="1276"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277" w:author="Borja Gonzalez" w:date="2017-09-29T13:30:00Z">
                                      <w:tcPr>
                                        <w:tcW w:w="709" w:type="dxa"/>
                                        <w:vAlign w:val="center"/>
                                      </w:tcPr>
                                    </w:tcPrChange>
                                  </w:tcPr>
                                  <w:p w14:paraId="08355A56" w14:textId="77777777" w:rsidR="00890B04" w:rsidRDefault="00890B04" w:rsidP="00161C5D">
                                    <w:pPr>
                                      <w:jc w:val="center"/>
                                      <w:pPrChange w:id="1278" w:author="GONZALEZ DIAZ, BORJA" w:date="2017-10-03T16:15:00Z">
                                        <w:pPr>
                                          <w:jc w:val="center"/>
                                        </w:pPr>
                                      </w:pPrChange>
                                    </w:pPr>
                                  </w:p>
                                </w:tc>
                                <w:tc>
                                  <w:tcPr>
                                    <w:tcW w:w="709" w:type="dxa"/>
                                    <w:vAlign w:val="center"/>
                                    <w:tcPrChange w:id="1279" w:author="Borja Gonzalez" w:date="2017-09-29T13:30:00Z">
                                      <w:tcPr>
                                        <w:tcW w:w="709" w:type="dxa"/>
                                        <w:vAlign w:val="center"/>
                                      </w:tcPr>
                                    </w:tcPrChange>
                                  </w:tcPr>
                                  <w:p w14:paraId="01D75C81" w14:textId="77777777" w:rsidR="00890B04" w:rsidRDefault="00890B04" w:rsidP="00161C5D">
                                    <w:pPr>
                                      <w:jc w:val="center"/>
                                      <w:pPrChange w:id="1280" w:author="GONZALEZ DIAZ, BORJA" w:date="2017-10-03T16:15:00Z">
                                        <w:pPr>
                                          <w:jc w:val="center"/>
                                        </w:pPr>
                                      </w:pPrChange>
                                    </w:pPr>
                                  </w:p>
                                </w:tc>
                                <w:tc>
                                  <w:tcPr>
                                    <w:tcW w:w="708" w:type="dxa"/>
                                    <w:vAlign w:val="center"/>
                                    <w:tcPrChange w:id="1281" w:author="Borja Gonzalez" w:date="2017-09-29T13:30:00Z">
                                      <w:tcPr>
                                        <w:tcW w:w="708" w:type="dxa"/>
                                        <w:vAlign w:val="center"/>
                                      </w:tcPr>
                                    </w:tcPrChange>
                                  </w:tcPr>
                                  <w:p w14:paraId="3E046A60" w14:textId="77777777" w:rsidR="00890B04" w:rsidRDefault="00890B04" w:rsidP="00161C5D">
                                    <w:pPr>
                                      <w:jc w:val="center"/>
                                      <w:pPrChange w:id="1282" w:author="GONZALEZ DIAZ, BORJA" w:date="2017-10-03T16:15:00Z">
                                        <w:pPr>
                                          <w:jc w:val="center"/>
                                        </w:pPr>
                                      </w:pPrChange>
                                    </w:pPr>
                                  </w:p>
                                </w:tc>
                                <w:tc>
                                  <w:tcPr>
                                    <w:tcW w:w="851" w:type="dxa"/>
                                    <w:vAlign w:val="center"/>
                                    <w:tcPrChange w:id="1283" w:author="Borja Gonzalez" w:date="2017-09-29T13:30:00Z">
                                      <w:tcPr>
                                        <w:tcW w:w="851" w:type="dxa"/>
                                        <w:vAlign w:val="center"/>
                                      </w:tcPr>
                                    </w:tcPrChange>
                                  </w:tcPr>
                                  <w:p w14:paraId="4A71B07B" w14:textId="77777777" w:rsidR="00890B04" w:rsidRDefault="00890B04" w:rsidP="00161C5D">
                                    <w:pPr>
                                      <w:jc w:val="center"/>
                                      <w:pPrChange w:id="1284" w:author="GONZALEZ DIAZ, BORJA" w:date="2017-10-03T16:15:00Z">
                                        <w:pPr>
                                          <w:jc w:val="center"/>
                                        </w:pPr>
                                      </w:pPrChange>
                                    </w:pPr>
                                  </w:p>
                                </w:tc>
                                <w:tc>
                                  <w:tcPr>
                                    <w:tcW w:w="850" w:type="dxa"/>
                                    <w:vAlign w:val="center"/>
                                    <w:tcPrChange w:id="1285" w:author="Borja Gonzalez" w:date="2017-09-29T13:30:00Z">
                                      <w:tcPr>
                                        <w:tcW w:w="850" w:type="dxa"/>
                                        <w:vAlign w:val="center"/>
                                      </w:tcPr>
                                    </w:tcPrChange>
                                  </w:tcPr>
                                  <w:p w14:paraId="068C33BB" w14:textId="77777777" w:rsidR="00890B04" w:rsidRDefault="00890B04" w:rsidP="00161C5D">
                                    <w:pPr>
                                      <w:jc w:val="center"/>
                                      <w:pPrChange w:id="1286" w:author="GONZALEZ DIAZ, BORJA" w:date="2017-10-03T16:15:00Z">
                                        <w:pPr>
                                          <w:jc w:val="center"/>
                                        </w:pPr>
                                      </w:pPrChange>
                                    </w:pPr>
                                  </w:p>
                                </w:tc>
                                <w:tc>
                                  <w:tcPr>
                                    <w:tcW w:w="851" w:type="dxa"/>
                                    <w:vAlign w:val="center"/>
                                    <w:tcPrChange w:id="1287" w:author="Borja Gonzalez" w:date="2017-09-29T13:30:00Z">
                                      <w:tcPr>
                                        <w:tcW w:w="851" w:type="dxa"/>
                                        <w:vAlign w:val="center"/>
                                      </w:tcPr>
                                    </w:tcPrChange>
                                  </w:tcPr>
                                  <w:p w14:paraId="4BA946A1" w14:textId="77777777" w:rsidR="00890B04" w:rsidRDefault="00890B04" w:rsidP="00161C5D">
                                    <w:pPr>
                                      <w:jc w:val="center"/>
                                      <w:pPrChange w:id="1288" w:author="GONZALEZ DIAZ, BORJA" w:date="2017-10-03T16:15:00Z">
                                        <w:pPr>
                                          <w:jc w:val="center"/>
                                        </w:pPr>
                                      </w:pPrChange>
                                    </w:pPr>
                                  </w:p>
                                </w:tc>
                                <w:tc>
                                  <w:tcPr>
                                    <w:tcW w:w="850" w:type="dxa"/>
                                    <w:vAlign w:val="center"/>
                                    <w:tcPrChange w:id="1289" w:author="Borja Gonzalez" w:date="2017-09-29T13:30:00Z">
                                      <w:tcPr>
                                        <w:tcW w:w="850" w:type="dxa"/>
                                        <w:vAlign w:val="center"/>
                                      </w:tcPr>
                                    </w:tcPrChange>
                                  </w:tcPr>
                                  <w:p w14:paraId="38076315" w14:textId="77777777" w:rsidR="00890B04" w:rsidRDefault="00890B04" w:rsidP="00161C5D">
                                    <w:pPr>
                                      <w:jc w:val="center"/>
                                      <w:pPrChange w:id="1290"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291" w:author="Borja Gonzalez" w:date="2017-09-29T13:30:00Z">
                                      <w:tcPr>
                                        <w:tcW w:w="983" w:type="dxa"/>
                                        <w:vAlign w:val="center"/>
                                      </w:tcPr>
                                    </w:tcPrChange>
                                  </w:tcPr>
                                  <w:p w14:paraId="0E70F93E" w14:textId="77777777" w:rsidR="00890B04" w:rsidRDefault="00890B04" w:rsidP="00161C5D">
                                    <w:pPr>
                                      <w:jc w:val="center"/>
                                      <w:pPrChange w:id="1292"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r>
                              <w:tr w:rsidR="00890B04" w14:paraId="79D508C9" w14:textId="77777777" w:rsidTr="008960CE">
                                <w:trPr>
                                  <w:cantSplit/>
                                  <w:trHeight w:val="490"/>
                                  <w:trPrChange w:id="1293" w:author="Borja Gonzalez" w:date="2017-09-29T13:30:00Z">
                                    <w:trPr>
                                      <w:cantSplit/>
                                      <w:trHeight w:val="490"/>
                                    </w:trPr>
                                  </w:trPrChange>
                                </w:trPr>
                                <w:tc>
                                  <w:tcPr>
                                    <w:tcW w:w="1074" w:type="dxa"/>
                                    <w:vAlign w:val="center"/>
                                    <w:tcPrChange w:id="1294" w:author="Borja Gonzalez" w:date="2017-09-29T13:30:00Z">
                                      <w:tcPr>
                                        <w:tcW w:w="1074" w:type="dxa"/>
                                        <w:vAlign w:val="center"/>
                                      </w:tcPr>
                                    </w:tcPrChange>
                                  </w:tcPr>
                                  <w:p w14:paraId="3E31F70C" w14:textId="77777777" w:rsidR="00890B04" w:rsidRDefault="00890B04" w:rsidP="00161C5D">
                                    <w:pPr>
                                      <w:jc w:val="center"/>
                                      <w:pPrChange w:id="1295" w:author="GONZALEZ DIAZ, BORJA" w:date="2017-10-03T16:15:00Z">
                                        <w:pPr/>
                                      </w:pPrChange>
                                    </w:pPr>
                                    <w:r>
                                      <w:t>CU7</w:t>
                                    </w:r>
                                  </w:p>
                                </w:tc>
                                <w:tc>
                                  <w:tcPr>
                                    <w:tcW w:w="739" w:type="dxa"/>
                                    <w:vAlign w:val="center"/>
                                    <w:tcPrChange w:id="1296" w:author="Borja Gonzalez" w:date="2017-09-29T13:30:00Z">
                                      <w:tcPr>
                                        <w:tcW w:w="739" w:type="dxa"/>
                                        <w:vAlign w:val="center"/>
                                      </w:tcPr>
                                    </w:tcPrChange>
                                  </w:tcPr>
                                  <w:p w14:paraId="1DDF6373" w14:textId="77777777" w:rsidR="00890B04" w:rsidRDefault="00890B04" w:rsidP="00161C5D">
                                    <w:pPr>
                                      <w:jc w:val="center"/>
                                      <w:pPrChange w:id="1297" w:author="GONZALEZ DIAZ, BORJA" w:date="2017-10-03T16:15:00Z">
                                        <w:pPr>
                                          <w:jc w:val="center"/>
                                        </w:pPr>
                                      </w:pPrChange>
                                    </w:pPr>
                                  </w:p>
                                </w:tc>
                                <w:tc>
                                  <w:tcPr>
                                    <w:tcW w:w="709" w:type="dxa"/>
                                    <w:vAlign w:val="center"/>
                                    <w:tcPrChange w:id="1298" w:author="Borja Gonzalez" w:date="2017-09-29T13:30:00Z">
                                      <w:tcPr>
                                        <w:tcW w:w="709" w:type="dxa"/>
                                        <w:vAlign w:val="center"/>
                                      </w:tcPr>
                                    </w:tcPrChange>
                                  </w:tcPr>
                                  <w:p w14:paraId="1DF6EF52" w14:textId="77777777" w:rsidR="00890B04" w:rsidRDefault="00890B04" w:rsidP="00161C5D">
                                    <w:pPr>
                                      <w:jc w:val="center"/>
                                      <w:pPrChange w:id="1299" w:author="GONZALEZ DIAZ, BORJA" w:date="2017-10-03T16:15:00Z">
                                        <w:pPr>
                                          <w:jc w:val="center"/>
                                        </w:pPr>
                                      </w:pPrChange>
                                    </w:pPr>
                                  </w:p>
                                </w:tc>
                                <w:tc>
                                  <w:tcPr>
                                    <w:tcW w:w="709" w:type="dxa"/>
                                    <w:vAlign w:val="center"/>
                                    <w:tcPrChange w:id="1300" w:author="Borja Gonzalez" w:date="2017-09-29T13:30:00Z">
                                      <w:tcPr>
                                        <w:tcW w:w="709" w:type="dxa"/>
                                        <w:vAlign w:val="center"/>
                                      </w:tcPr>
                                    </w:tcPrChange>
                                  </w:tcPr>
                                  <w:p w14:paraId="2547EDA3" w14:textId="77777777" w:rsidR="00890B04" w:rsidRDefault="00890B04" w:rsidP="00161C5D">
                                    <w:pPr>
                                      <w:jc w:val="center"/>
                                      <w:pPrChange w:id="1301" w:author="GONZALEZ DIAZ, BORJA" w:date="2017-10-03T16:15:00Z">
                                        <w:pPr>
                                          <w:jc w:val="center"/>
                                        </w:pPr>
                                      </w:pPrChange>
                                    </w:pPr>
                                  </w:p>
                                </w:tc>
                                <w:tc>
                                  <w:tcPr>
                                    <w:tcW w:w="709" w:type="dxa"/>
                                    <w:vAlign w:val="center"/>
                                    <w:tcPrChange w:id="1302" w:author="Borja Gonzalez" w:date="2017-09-29T13:30:00Z">
                                      <w:tcPr>
                                        <w:tcW w:w="709" w:type="dxa"/>
                                        <w:vAlign w:val="center"/>
                                      </w:tcPr>
                                    </w:tcPrChange>
                                  </w:tcPr>
                                  <w:p w14:paraId="53745FAE" w14:textId="77777777" w:rsidR="00890B04" w:rsidRDefault="00890B04" w:rsidP="00161C5D">
                                    <w:pPr>
                                      <w:jc w:val="center"/>
                                      <w:pPrChange w:id="1303" w:author="GONZALEZ DIAZ, BORJA" w:date="2017-10-03T16:15:00Z">
                                        <w:pPr>
                                          <w:jc w:val="center"/>
                                        </w:pPr>
                                      </w:pPrChange>
                                    </w:pPr>
                                  </w:p>
                                </w:tc>
                                <w:tc>
                                  <w:tcPr>
                                    <w:tcW w:w="708" w:type="dxa"/>
                                    <w:vAlign w:val="center"/>
                                    <w:tcPrChange w:id="1304" w:author="Borja Gonzalez" w:date="2017-09-29T13:30:00Z">
                                      <w:tcPr>
                                        <w:tcW w:w="708" w:type="dxa"/>
                                        <w:vAlign w:val="center"/>
                                      </w:tcPr>
                                    </w:tcPrChange>
                                  </w:tcPr>
                                  <w:p w14:paraId="32876B68" w14:textId="77777777" w:rsidR="00890B04" w:rsidRDefault="00890B04" w:rsidP="00161C5D">
                                    <w:pPr>
                                      <w:jc w:val="center"/>
                                      <w:pPrChange w:id="1305" w:author="GONZALEZ DIAZ, BORJA" w:date="2017-10-03T16:15:00Z">
                                        <w:pPr>
                                          <w:jc w:val="center"/>
                                        </w:pPr>
                                      </w:pPrChange>
                                    </w:pPr>
                                  </w:p>
                                </w:tc>
                                <w:tc>
                                  <w:tcPr>
                                    <w:tcW w:w="709" w:type="dxa"/>
                                    <w:vAlign w:val="center"/>
                                    <w:tcPrChange w:id="1306" w:author="Borja Gonzalez" w:date="2017-09-29T13:30:00Z">
                                      <w:tcPr>
                                        <w:tcW w:w="709" w:type="dxa"/>
                                        <w:vAlign w:val="center"/>
                                      </w:tcPr>
                                    </w:tcPrChange>
                                  </w:tcPr>
                                  <w:p w14:paraId="10303C6A" w14:textId="77777777" w:rsidR="00890B04" w:rsidRDefault="00890B04" w:rsidP="00161C5D">
                                    <w:pPr>
                                      <w:jc w:val="center"/>
                                      <w:pPrChange w:id="1307" w:author="GONZALEZ DIAZ, BORJA" w:date="2017-10-03T16:15:00Z">
                                        <w:pPr>
                                          <w:jc w:val="center"/>
                                        </w:pPr>
                                      </w:pPrChange>
                                    </w:pPr>
                                  </w:p>
                                </w:tc>
                                <w:tc>
                                  <w:tcPr>
                                    <w:tcW w:w="709" w:type="dxa"/>
                                    <w:vAlign w:val="center"/>
                                    <w:tcPrChange w:id="1308" w:author="Borja Gonzalez" w:date="2017-09-29T13:30:00Z">
                                      <w:tcPr>
                                        <w:tcW w:w="709" w:type="dxa"/>
                                        <w:vAlign w:val="center"/>
                                      </w:tcPr>
                                    </w:tcPrChange>
                                  </w:tcPr>
                                  <w:p w14:paraId="258A7ADD" w14:textId="77777777" w:rsidR="00890B04" w:rsidRDefault="00890B04" w:rsidP="00161C5D">
                                    <w:pPr>
                                      <w:jc w:val="center"/>
                                      <w:pPrChange w:id="1309"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10" w:author="Borja Gonzalez" w:date="2017-09-29T13:30:00Z">
                                      <w:tcPr>
                                        <w:tcW w:w="709" w:type="dxa"/>
                                        <w:vAlign w:val="center"/>
                                      </w:tcPr>
                                    </w:tcPrChange>
                                  </w:tcPr>
                                  <w:p w14:paraId="4C982748" w14:textId="77777777" w:rsidR="00890B04" w:rsidRDefault="00890B04" w:rsidP="00161C5D">
                                    <w:pPr>
                                      <w:jc w:val="center"/>
                                      <w:pPrChange w:id="1311" w:author="GONZALEZ DIAZ, BORJA" w:date="2017-10-03T16:15:00Z">
                                        <w:pPr>
                                          <w:jc w:val="center"/>
                                        </w:pPr>
                                      </w:pPrChange>
                                    </w:pPr>
                                  </w:p>
                                </w:tc>
                                <w:tc>
                                  <w:tcPr>
                                    <w:tcW w:w="708" w:type="dxa"/>
                                    <w:vAlign w:val="center"/>
                                    <w:tcPrChange w:id="1312" w:author="Borja Gonzalez" w:date="2017-09-29T13:30:00Z">
                                      <w:tcPr>
                                        <w:tcW w:w="708" w:type="dxa"/>
                                        <w:vAlign w:val="center"/>
                                      </w:tcPr>
                                    </w:tcPrChange>
                                  </w:tcPr>
                                  <w:p w14:paraId="0427DB70" w14:textId="77777777" w:rsidR="00890B04" w:rsidRDefault="00890B04" w:rsidP="00161C5D">
                                    <w:pPr>
                                      <w:jc w:val="center"/>
                                      <w:pPrChange w:id="1313" w:author="GONZALEZ DIAZ, BORJA" w:date="2017-10-03T16:15:00Z">
                                        <w:pPr>
                                          <w:jc w:val="center"/>
                                        </w:pPr>
                                      </w:pPrChange>
                                    </w:pPr>
                                  </w:p>
                                </w:tc>
                                <w:tc>
                                  <w:tcPr>
                                    <w:tcW w:w="851" w:type="dxa"/>
                                    <w:vAlign w:val="center"/>
                                    <w:tcPrChange w:id="1314" w:author="Borja Gonzalez" w:date="2017-09-29T13:30:00Z">
                                      <w:tcPr>
                                        <w:tcW w:w="851" w:type="dxa"/>
                                        <w:vAlign w:val="center"/>
                                      </w:tcPr>
                                    </w:tcPrChange>
                                  </w:tcPr>
                                  <w:p w14:paraId="081A08D8" w14:textId="77777777" w:rsidR="00890B04" w:rsidRDefault="00890B04" w:rsidP="00161C5D">
                                    <w:pPr>
                                      <w:jc w:val="center"/>
                                      <w:pPrChange w:id="1315" w:author="GONZALEZ DIAZ, BORJA" w:date="2017-10-03T16:15:00Z">
                                        <w:pPr>
                                          <w:jc w:val="center"/>
                                        </w:pPr>
                                      </w:pPrChange>
                                    </w:pPr>
                                  </w:p>
                                </w:tc>
                                <w:tc>
                                  <w:tcPr>
                                    <w:tcW w:w="850" w:type="dxa"/>
                                    <w:vAlign w:val="center"/>
                                    <w:tcPrChange w:id="1316" w:author="Borja Gonzalez" w:date="2017-09-29T13:30:00Z">
                                      <w:tcPr>
                                        <w:tcW w:w="850" w:type="dxa"/>
                                        <w:vAlign w:val="center"/>
                                      </w:tcPr>
                                    </w:tcPrChange>
                                  </w:tcPr>
                                  <w:p w14:paraId="69D1FFF0" w14:textId="77777777" w:rsidR="00890B04" w:rsidRDefault="00890B04" w:rsidP="00161C5D">
                                    <w:pPr>
                                      <w:jc w:val="center"/>
                                      <w:pPrChange w:id="1317"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318" w:author="Borja Gonzalez" w:date="2017-09-29T13:30:00Z">
                                      <w:tcPr>
                                        <w:tcW w:w="851" w:type="dxa"/>
                                        <w:vAlign w:val="center"/>
                                      </w:tcPr>
                                    </w:tcPrChange>
                                  </w:tcPr>
                                  <w:p w14:paraId="3854803E" w14:textId="77777777" w:rsidR="00890B04" w:rsidRDefault="00890B04" w:rsidP="00161C5D">
                                    <w:pPr>
                                      <w:jc w:val="center"/>
                                      <w:pPrChange w:id="1319" w:author="GONZALEZ DIAZ, BORJA" w:date="2017-10-03T16:15:00Z">
                                        <w:pPr>
                                          <w:jc w:val="center"/>
                                        </w:pPr>
                                      </w:pPrChange>
                                    </w:pPr>
                                  </w:p>
                                </w:tc>
                                <w:tc>
                                  <w:tcPr>
                                    <w:tcW w:w="850" w:type="dxa"/>
                                    <w:vAlign w:val="center"/>
                                    <w:tcPrChange w:id="1320" w:author="Borja Gonzalez" w:date="2017-09-29T13:30:00Z">
                                      <w:tcPr>
                                        <w:tcW w:w="850" w:type="dxa"/>
                                        <w:vAlign w:val="center"/>
                                      </w:tcPr>
                                    </w:tcPrChange>
                                  </w:tcPr>
                                  <w:p w14:paraId="1CC88D23" w14:textId="77777777" w:rsidR="00890B04" w:rsidRDefault="00890B04" w:rsidP="00161C5D">
                                    <w:pPr>
                                      <w:jc w:val="center"/>
                                      <w:pPrChange w:id="1321"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322" w:author="Borja Gonzalez" w:date="2017-09-29T13:30:00Z">
                                      <w:tcPr>
                                        <w:tcW w:w="983" w:type="dxa"/>
                                        <w:vAlign w:val="center"/>
                                      </w:tcPr>
                                    </w:tcPrChange>
                                  </w:tcPr>
                                  <w:p w14:paraId="54DB3D8C" w14:textId="77777777" w:rsidR="00890B04" w:rsidRDefault="00890B04" w:rsidP="00161C5D">
                                    <w:pPr>
                                      <w:jc w:val="center"/>
                                      <w:pPrChange w:id="1323"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r>
                              <w:tr w:rsidR="00890B04" w14:paraId="27C8551E" w14:textId="77777777" w:rsidTr="008960CE">
                                <w:trPr>
                                  <w:cantSplit/>
                                  <w:trHeight w:val="490"/>
                                  <w:trPrChange w:id="1324" w:author="Borja Gonzalez" w:date="2017-09-29T13:30:00Z">
                                    <w:trPr>
                                      <w:cantSplit/>
                                      <w:trHeight w:val="490"/>
                                    </w:trPr>
                                  </w:trPrChange>
                                </w:trPr>
                                <w:tc>
                                  <w:tcPr>
                                    <w:tcW w:w="1074" w:type="dxa"/>
                                    <w:vAlign w:val="center"/>
                                    <w:tcPrChange w:id="1325" w:author="Borja Gonzalez" w:date="2017-09-29T13:30:00Z">
                                      <w:tcPr>
                                        <w:tcW w:w="1074" w:type="dxa"/>
                                        <w:vAlign w:val="center"/>
                                      </w:tcPr>
                                    </w:tcPrChange>
                                  </w:tcPr>
                                  <w:p w14:paraId="7CBEFA8E" w14:textId="77777777" w:rsidR="00890B04" w:rsidRDefault="00890B04" w:rsidP="00161C5D">
                                    <w:pPr>
                                      <w:jc w:val="center"/>
                                      <w:pPrChange w:id="1326" w:author="GONZALEZ DIAZ, BORJA" w:date="2017-10-03T16:15:00Z">
                                        <w:pPr/>
                                      </w:pPrChange>
                                    </w:pPr>
                                    <w:r>
                                      <w:t>CU8</w:t>
                                    </w:r>
                                  </w:p>
                                </w:tc>
                                <w:tc>
                                  <w:tcPr>
                                    <w:tcW w:w="739" w:type="dxa"/>
                                    <w:vAlign w:val="center"/>
                                    <w:tcPrChange w:id="1327" w:author="Borja Gonzalez" w:date="2017-09-29T13:30:00Z">
                                      <w:tcPr>
                                        <w:tcW w:w="739" w:type="dxa"/>
                                        <w:vAlign w:val="center"/>
                                      </w:tcPr>
                                    </w:tcPrChange>
                                  </w:tcPr>
                                  <w:p w14:paraId="459F1D63" w14:textId="77777777" w:rsidR="00890B04" w:rsidRDefault="00890B04" w:rsidP="00161C5D">
                                    <w:pPr>
                                      <w:jc w:val="center"/>
                                      <w:pPrChange w:id="1328" w:author="GONZALEZ DIAZ, BORJA" w:date="2017-10-03T16:15:00Z">
                                        <w:pPr>
                                          <w:jc w:val="center"/>
                                        </w:pPr>
                                      </w:pPrChange>
                                    </w:pPr>
                                  </w:p>
                                </w:tc>
                                <w:tc>
                                  <w:tcPr>
                                    <w:tcW w:w="709" w:type="dxa"/>
                                    <w:vAlign w:val="center"/>
                                    <w:tcPrChange w:id="1329" w:author="Borja Gonzalez" w:date="2017-09-29T13:30:00Z">
                                      <w:tcPr>
                                        <w:tcW w:w="709" w:type="dxa"/>
                                        <w:vAlign w:val="center"/>
                                      </w:tcPr>
                                    </w:tcPrChange>
                                  </w:tcPr>
                                  <w:p w14:paraId="043725ED" w14:textId="77777777" w:rsidR="00890B04" w:rsidRDefault="00890B04" w:rsidP="00161C5D">
                                    <w:pPr>
                                      <w:jc w:val="center"/>
                                      <w:pPrChange w:id="1330" w:author="GONZALEZ DIAZ, BORJA" w:date="2017-10-03T16:15:00Z">
                                        <w:pPr>
                                          <w:jc w:val="center"/>
                                        </w:pPr>
                                      </w:pPrChange>
                                    </w:pPr>
                                  </w:p>
                                </w:tc>
                                <w:tc>
                                  <w:tcPr>
                                    <w:tcW w:w="709" w:type="dxa"/>
                                    <w:vAlign w:val="center"/>
                                    <w:tcPrChange w:id="1331" w:author="Borja Gonzalez" w:date="2017-09-29T13:30:00Z">
                                      <w:tcPr>
                                        <w:tcW w:w="709" w:type="dxa"/>
                                        <w:vAlign w:val="center"/>
                                      </w:tcPr>
                                    </w:tcPrChange>
                                  </w:tcPr>
                                  <w:p w14:paraId="52B6A919" w14:textId="77777777" w:rsidR="00890B04" w:rsidRDefault="00890B04" w:rsidP="00161C5D">
                                    <w:pPr>
                                      <w:jc w:val="center"/>
                                      <w:pPrChange w:id="1332" w:author="GONZALEZ DIAZ, BORJA" w:date="2017-10-03T16:15:00Z">
                                        <w:pPr>
                                          <w:jc w:val="center"/>
                                        </w:pPr>
                                      </w:pPrChange>
                                    </w:pPr>
                                  </w:p>
                                </w:tc>
                                <w:tc>
                                  <w:tcPr>
                                    <w:tcW w:w="709" w:type="dxa"/>
                                    <w:vAlign w:val="center"/>
                                    <w:tcPrChange w:id="1333" w:author="Borja Gonzalez" w:date="2017-09-29T13:30:00Z">
                                      <w:tcPr>
                                        <w:tcW w:w="709" w:type="dxa"/>
                                        <w:vAlign w:val="center"/>
                                      </w:tcPr>
                                    </w:tcPrChange>
                                  </w:tcPr>
                                  <w:p w14:paraId="4482002B" w14:textId="77777777" w:rsidR="00890B04" w:rsidRDefault="00890B04" w:rsidP="00161C5D">
                                    <w:pPr>
                                      <w:jc w:val="center"/>
                                      <w:pPrChange w:id="1334" w:author="GONZALEZ DIAZ, BORJA" w:date="2017-10-03T16:15:00Z">
                                        <w:pPr>
                                          <w:jc w:val="center"/>
                                        </w:pPr>
                                      </w:pPrChange>
                                    </w:pPr>
                                  </w:p>
                                </w:tc>
                                <w:tc>
                                  <w:tcPr>
                                    <w:tcW w:w="708" w:type="dxa"/>
                                    <w:vAlign w:val="center"/>
                                    <w:tcPrChange w:id="1335" w:author="Borja Gonzalez" w:date="2017-09-29T13:30:00Z">
                                      <w:tcPr>
                                        <w:tcW w:w="708" w:type="dxa"/>
                                        <w:vAlign w:val="center"/>
                                      </w:tcPr>
                                    </w:tcPrChange>
                                  </w:tcPr>
                                  <w:p w14:paraId="4A4D5487" w14:textId="77777777" w:rsidR="00890B04" w:rsidRDefault="00890B04" w:rsidP="00161C5D">
                                    <w:pPr>
                                      <w:jc w:val="center"/>
                                      <w:pPrChange w:id="1336" w:author="GONZALEZ DIAZ, BORJA" w:date="2017-10-03T16:15:00Z">
                                        <w:pPr>
                                          <w:jc w:val="center"/>
                                        </w:pPr>
                                      </w:pPrChange>
                                    </w:pPr>
                                  </w:p>
                                </w:tc>
                                <w:tc>
                                  <w:tcPr>
                                    <w:tcW w:w="709" w:type="dxa"/>
                                    <w:vAlign w:val="center"/>
                                    <w:tcPrChange w:id="1337" w:author="Borja Gonzalez" w:date="2017-09-29T13:30:00Z">
                                      <w:tcPr>
                                        <w:tcW w:w="709" w:type="dxa"/>
                                        <w:vAlign w:val="center"/>
                                      </w:tcPr>
                                    </w:tcPrChange>
                                  </w:tcPr>
                                  <w:p w14:paraId="13B08FE5" w14:textId="77777777" w:rsidR="00890B04" w:rsidRDefault="00890B04" w:rsidP="00161C5D">
                                    <w:pPr>
                                      <w:jc w:val="center"/>
                                      <w:pPrChange w:id="1338" w:author="GONZALEZ DIAZ, BORJA" w:date="2017-10-03T16:15:00Z">
                                        <w:pPr>
                                          <w:jc w:val="center"/>
                                        </w:pPr>
                                      </w:pPrChange>
                                    </w:pPr>
                                  </w:p>
                                </w:tc>
                                <w:tc>
                                  <w:tcPr>
                                    <w:tcW w:w="709" w:type="dxa"/>
                                    <w:vAlign w:val="center"/>
                                    <w:tcPrChange w:id="1339" w:author="Borja Gonzalez" w:date="2017-09-29T13:30:00Z">
                                      <w:tcPr>
                                        <w:tcW w:w="709" w:type="dxa"/>
                                        <w:vAlign w:val="center"/>
                                      </w:tcPr>
                                    </w:tcPrChange>
                                  </w:tcPr>
                                  <w:p w14:paraId="778CF74A" w14:textId="77777777" w:rsidR="00890B04" w:rsidRDefault="00890B04" w:rsidP="00161C5D">
                                    <w:pPr>
                                      <w:jc w:val="center"/>
                                      <w:pPrChange w:id="1340" w:author="GONZALEZ DIAZ, BORJA" w:date="2017-10-03T16:15:00Z">
                                        <w:pPr>
                                          <w:jc w:val="center"/>
                                        </w:pPr>
                                      </w:pPrChange>
                                    </w:pPr>
                                  </w:p>
                                </w:tc>
                                <w:tc>
                                  <w:tcPr>
                                    <w:tcW w:w="709" w:type="dxa"/>
                                    <w:vAlign w:val="center"/>
                                    <w:tcPrChange w:id="1341" w:author="Borja Gonzalez" w:date="2017-09-29T13:30:00Z">
                                      <w:tcPr>
                                        <w:tcW w:w="709" w:type="dxa"/>
                                        <w:vAlign w:val="center"/>
                                      </w:tcPr>
                                    </w:tcPrChange>
                                  </w:tcPr>
                                  <w:p w14:paraId="75F7CD70" w14:textId="77777777" w:rsidR="00890B04" w:rsidRDefault="00890B04" w:rsidP="00161C5D">
                                    <w:pPr>
                                      <w:jc w:val="center"/>
                                      <w:pPrChange w:id="1342"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343" w:author="Borja Gonzalez" w:date="2017-09-29T13:30:00Z">
                                      <w:tcPr>
                                        <w:tcW w:w="708" w:type="dxa"/>
                                        <w:vAlign w:val="center"/>
                                      </w:tcPr>
                                    </w:tcPrChange>
                                  </w:tcPr>
                                  <w:p w14:paraId="3E912FC2" w14:textId="77777777" w:rsidR="00890B04" w:rsidRDefault="00890B04" w:rsidP="00161C5D">
                                    <w:pPr>
                                      <w:jc w:val="center"/>
                                      <w:pPrChange w:id="1344" w:author="GONZALEZ DIAZ, BORJA" w:date="2017-10-03T16:15:00Z">
                                        <w:pPr>
                                          <w:jc w:val="center"/>
                                        </w:pPr>
                                      </w:pPrChange>
                                    </w:pPr>
                                  </w:p>
                                </w:tc>
                                <w:tc>
                                  <w:tcPr>
                                    <w:tcW w:w="851" w:type="dxa"/>
                                    <w:vAlign w:val="center"/>
                                    <w:tcPrChange w:id="1345" w:author="Borja Gonzalez" w:date="2017-09-29T13:30:00Z">
                                      <w:tcPr>
                                        <w:tcW w:w="851" w:type="dxa"/>
                                        <w:vAlign w:val="center"/>
                                      </w:tcPr>
                                    </w:tcPrChange>
                                  </w:tcPr>
                                  <w:p w14:paraId="62E1F8DF" w14:textId="77777777" w:rsidR="00890B04" w:rsidRDefault="00890B04" w:rsidP="00161C5D">
                                    <w:pPr>
                                      <w:jc w:val="center"/>
                                      <w:pPrChange w:id="1346" w:author="GONZALEZ DIAZ, BORJA" w:date="2017-10-03T16:15:00Z">
                                        <w:pPr>
                                          <w:jc w:val="center"/>
                                        </w:pPr>
                                      </w:pPrChange>
                                    </w:pPr>
                                  </w:p>
                                </w:tc>
                                <w:tc>
                                  <w:tcPr>
                                    <w:tcW w:w="850" w:type="dxa"/>
                                    <w:vAlign w:val="center"/>
                                    <w:tcPrChange w:id="1347" w:author="Borja Gonzalez" w:date="2017-09-29T13:30:00Z">
                                      <w:tcPr>
                                        <w:tcW w:w="850" w:type="dxa"/>
                                        <w:vAlign w:val="center"/>
                                      </w:tcPr>
                                    </w:tcPrChange>
                                  </w:tcPr>
                                  <w:p w14:paraId="12156339" w14:textId="77777777" w:rsidR="00890B04" w:rsidRDefault="00890B04" w:rsidP="00161C5D">
                                    <w:pPr>
                                      <w:jc w:val="center"/>
                                      <w:pPrChange w:id="1348" w:author="GONZALEZ DIAZ, BORJA" w:date="2017-10-03T16:15:00Z">
                                        <w:pPr>
                                          <w:jc w:val="center"/>
                                        </w:pPr>
                                      </w:pPrChange>
                                    </w:pPr>
                                  </w:p>
                                </w:tc>
                                <w:tc>
                                  <w:tcPr>
                                    <w:tcW w:w="851" w:type="dxa"/>
                                    <w:vAlign w:val="center"/>
                                    <w:tcPrChange w:id="1349" w:author="Borja Gonzalez" w:date="2017-09-29T13:30:00Z">
                                      <w:tcPr>
                                        <w:tcW w:w="851" w:type="dxa"/>
                                        <w:vAlign w:val="center"/>
                                      </w:tcPr>
                                    </w:tcPrChange>
                                  </w:tcPr>
                                  <w:p w14:paraId="598C3DE0" w14:textId="77777777" w:rsidR="00890B04" w:rsidRDefault="00890B04" w:rsidP="00161C5D">
                                    <w:pPr>
                                      <w:jc w:val="center"/>
                                      <w:pPrChange w:id="1350" w:author="GONZALEZ DIAZ, BORJA" w:date="2017-10-03T16:15:00Z">
                                        <w:pPr>
                                          <w:jc w:val="center"/>
                                        </w:pPr>
                                      </w:pPrChange>
                                    </w:pPr>
                                  </w:p>
                                </w:tc>
                                <w:tc>
                                  <w:tcPr>
                                    <w:tcW w:w="850" w:type="dxa"/>
                                    <w:vAlign w:val="center"/>
                                    <w:tcPrChange w:id="1351" w:author="Borja Gonzalez" w:date="2017-09-29T13:30:00Z">
                                      <w:tcPr>
                                        <w:tcW w:w="850" w:type="dxa"/>
                                        <w:vAlign w:val="center"/>
                                      </w:tcPr>
                                    </w:tcPrChange>
                                  </w:tcPr>
                                  <w:p w14:paraId="742E8EBE" w14:textId="77777777" w:rsidR="00890B04" w:rsidRDefault="00890B04" w:rsidP="00161C5D">
                                    <w:pPr>
                                      <w:jc w:val="center"/>
                                      <w:pPrChange w:id="1352" w:author="GONZALEZ DIAZ, BORJA" w:date="2017-10-03T16:15:00Z">
                                        <w:pPr>
                                          <w:jc w:val="center"/>
                                        </w:pPr>
                                      </w:pPrChange>
                                    </w:pPr>
                                  </w:p>
                                </w:tc>
                                <w:tc>
                                  <w:tcPr>
                                    <w:tcW w:w="841" w:type="dxa"/>
                                    <w:vAlign w:val="center"/>
                                    <w:tcPrChange w:id="1353" w:author="Borja Gonzalez" w:date="2017-09-29T13:30:00Z">
                                      <w:tcPr>
                                        <w:tcW w:w="983" w:type="dxa"/>
                                        <w:vAlign w:val="center"/>
                                      </w:tcPr>
                                    </w:tcPrChange>
                                  </w:tcPr>
                                  <w:p w14:paraId="3926FD18" w14:textId="77777777" w:rsidR="00890B04" w:rsidRDefault="00890B04" w:rsidP="00161C5D">
                                    <w:pPr>
                                      <w:jc w:val="center"/>
                                      <w:pPrChange w:id="1354" w:author="GONZALEZ DIAZ, BORJA" w:date="2017-10-03T16:15:00Z">
                                        <w:pPr>
                                          <w:jc w:val="center"/>
                                        </w:pPr>
                                      </w:pPrChange>
                                    </w:pPr>
                                  </w:p>
                                </w:tc>
                              </w:tr>
                              <w:tr w:rsidR="00890B04" w14:paraId="37151E11" w14:textId="77777777" w:rsidTr="008960CE">
                                <w:trPr>
                                  <w:cantSplit/>
                                  <w:trHeight w:val="490"/>
                                  <w:trPrChange w:id="1355" w:author="Borja Gonzalez" w:date="2017-09-29T13:30:00Z">
                                    <w:trPr>
                                      <w:cantSplit/>
                                      <w:trHeight w:val="490"/>
                                    </w:trPr>
                                  </w:trPrChange>
                                </w:trPr>
                                <w:tc>
                                  <w:tcPr>
                                    <w:tcW w:w="1074" w:type="dxa"/>
                                    <w:vAlign w:val="center"/>
                                    <w:tcPrChange w:id="1356" w:author="Borja Gonzalez" w:date="2017-09-29T13:30:00Z">
                                      <w:tcPr>
                                        <w:tcW w:w="1074" w:type="dxa"/>
                                        <w:vAlign w:val="center"/>
                                      </w:tcPr>
                                    </w:tcPrChange>
                                  </w:tcPr>
                                  <w:p w14:paraId="4B7619BE" w14:textId="77777777" w:rsidR="00890B04" w:rsidRDefault="00890B04" w:rsidP="00161C5D">
                                    <w:pPr>
                                      <w:jc w:val="center"/>
                                      <w:pPrChange w:id="1357" w:author="GONZALEZ DIAZ, BORJA" w:date="2017-10-03T16:15:00Z">
                                        <w:pPr/>
                                      </w:pPrChange>
                                    </w:pPr>
                                    <w:r>
                                      <w:t>CU9</w:t>
                                    </w:r>
                                  </w:p>
                                </w:tc>
                                <w:tc>
                                  <w:tcPr>
                                    <w:tcW w:w="739" w:type="dxa"/>
                                    <w:vAlign w:val="center"/>
                                    <w:tcPrChange w:id="1358" w:author="Borja Gonzalez" w:date="2017-09-29T13:30:00Z">
                                      <w:tcPr>
                                        <w:tcW w:w="739" w:type="dxa"/>
                                        <w:vAlign w:val="center"/>
                                      </w:tcPr>
                                    </w:tcPrChange>
                                  </w:tcPr>
                                  <w:p w14:paraId="0CC6708F" w14:textId="77777777" w:rsidR="00890B04" w:rsidRDefault="00890B04" w:rsidP="00161C5D">
                                    <w:pPr>
                                      <w:jc w:val="center"/>
                                      <w:pPrChange w:id="1359" w:author="GONZALEZ DIAZ, BORJA" w:date="2017-10-03T16:15:00Z">
                                        <w:pPr>
                                          <w:jc w:val="center"/>
                                        </w:pPr>
                                      </w:pPrChange>
                                    </w:pPr>
                                  </w:p>
                                </w:tc>
                                <w:tc>
                                  <w:tcPr>
                                    <w:tcW w:w="709" w:type="dxa"/>
                                    <w:vAlign w:val="center"/>
                                    <w:tcPrChange w:id="1360" w:author="Borja Gonzalez" w:date="2017-09-29T13:30:00Z">
                                      <w:tcPr>
                                        <w:tcW w:w="709" w:type="dxa"/>
                                        <w:vAlign w:val="center"/>
                                      </w:tcPr>
                                    </w:tcPrChange>
                                  </w:tcPr>
                                  <w:p w14:paraId="33D8CBF5" w14:textId="77777777" w:rsidR="00890B04" w:rsidRDefault="00890B04" w:rsidP="00161C5D">
                                    <w:pPr>
                                      <w:jc w:val="center"/>
                                      <w:pPrChange w:id="1361" w:author="GONZALEZ DIAZ, BORJA" w:date="2017-10-03T16:15:00Z">
                                        <w:pPr>
                                          <w:jc w:val="center"/>
                                        </w:pPr>
                                      </w:pPrChange>
                                    </w:pPr>
                                  </w:p>
                                </w:tc>
                                <w:tc>
                                  <w:tcPr>
                                    <w:tcW w:w="709" w:type="dxa"/>
                                    <w:vAlign w:val="center"/>
                                    <w:tcPrChange w:id="1362" w:author="Borja Gonzalez" w:date="2017-09-29T13:30:00Z">
                                      <w:tcPr>
                                        <w:tcW w:w="709" w:type="dxa"/>
                                        <w:vAlign w:val="center"/>
                                      </w:tcPr>
                                    </w:tcPrChange>
                                  </w:tcPr>
                                  <w:p w14:paraId="1F153DB6" w14:textId="77777777" w:rsidR="00890B04" w:rsidRDefault="00890B04" w:rsidP="00161C5D">
                                    <w:pPr>
                                      <w:jc w:val="center"/>
                                      <w:pPrChange w:id="1363" w:author="GONZALEZ DIAZ, BORJA" w:date="2017-10-03T16:15:00Z">
                                        <w:pPr>
                                          <w:jc w:val="center"/>
                                        </w:pPr>
                                      </w:pPrChange>
                                    </w:pPr>
                                  </w:p>
                                </w:tc>
                                <w:tc>
                                  <w:tcPr>
                                    <w:tcW w:w="709" w:type="dxa"/>
                                    <w:vAlign w:val="center"/>
                                    <w:tcPrChange w:id="1364" w:author="Borja Gonzalez" w:date="2017-09-29T13:30:00Z">
                                      <w:tcPr>
                                        <w:tcW w:w="709" w:type="dxa"/>
                                        <w:vAlign w:val="center"/>
                                      </w:tcPr>
                                    </w:tcPrChange>
                                  </w:tcPr>
                                  <w:p w14:paraId="0CED4271" w14:textId="77777777" w:rsidR="00890B04" w:rsidRDefault="00890B04" w:rsidP="00161C5D">
                                    <w:pPr>
                                      <w:jc w:val="center"/>
                                      <w:pPrChange w:id="1365" w:author="GONZALEZ DIAZ, BORJA" w:date="2017-10-03T16:15:00Z">
                                        <w:pPr>
                                          <w:jc w:val="center"/>
                                        </w:pPr>
                                      </w:pPrChange>
                                    </w:pPr>
                                  </w:p>
                                </w:tc>
                                <w:tc>
                                  <w:tcPr>
                                    <w:tcW w:w="708" w:type="dxa"/>
                                    <w:vAlign w:val="center"/>
                                    <w:tcPrChange w:id="1366" w:author="Borja Gonzalez" w:date="2017-09-29T13:30:00Z">
                                      <w:tcPr>
                                        <w:tcW w:w="708" w:type="dxa"/>
                                        <w:vAlign w:val="center"/>
                                      </w:tcPr>
                                    </w:tcPrChange>
                                  </w:tcPr>
                                  <w:p w14:paraId="051A9BEE" w14:textId="77777777" w:rsidR="00890B04" w:rsidRDefault="00890B04" w:rsidP="00161C5D">
                                    <w:pPr>
                                      <w:jc w:val="center"/>
                                      <w:pPrChange w:id="1367" w:author="GONZALEZ DIAZ, BORJA" w:date="2017-10-03T16:15:00Z">
                                        <w:pPr>
                                          <w:jc w:val="center"/>
                                        </w:pPr>
                                      </w:pPrChange>
                                    </w:pPr>
                                  </w:p>
                                </w:tc>
                                <w:tc>
                                  <w:tcPr>
                                    <w:tcW w:w="709" w:type="dxa"/>
                                    <w:vAlign w:val="center"/>
                                    <w:tcPrChange w:id="1368" w:author="Borja Gonzalez" w:date="2017-09-29T13:30:00Z">
                                      <w:tcPr>
                                        <w:tcW w:w="709" w:type="dxa"/>
                                        <w:vAlign w:val="center"/>
                                      </w:tcPr>
                                    </w:tcPrChange>
                                  </w:tcPr>
                                  <w:p w14:paraId="68DCB9BF" w14:textId="77777777" w:rsidR="00890B04" w:rsidRDefault="00890B04" w:rsidP="00161C5D">
                                    <w:pPr>
                                      <w:jc w:val="center"/>
                                      <w:pPrChange w:id="1369" w:author="GONZALEZ DIAZ, BORJA" w:date="2017-10-03T16:15:00Z">
                                        <w:pPr>
                                          <w:jc w:val="center"/>
                                        </w:pPr>
                                      </w:pPrChange>
                                    </w:pPr>
                                  </w:p>
                                </w:tc>
                                <w:tc>
                                  <w:tcPr>
                                    <w:tcW w:w="709" w:type="dxa"/>
                                    <w:vAlign w:val="center"/>
                                    <w:tcPrChange w:id="1370" w:author="Borja Gonzalez" w:date="2017-09-29T13:30:00Z">
                                      <w:tcPr>
                                        <w:tcW w:w="709" w:type="dxa"/>
                                        <w:vAlign w:val="center"/>
                                      </w:tcPr>
                                    </w:tcPrChange>
                                  </w:tcPr>
                                  <w:p w14:paraId="76CECEBE" w14:textId="77777777" w:rsidR="00890B04" w:rsidRDefault="00890B04" w:rsidP="00161C5D">
                                    <w:pPr>
                                      <w:jc w:val="center"/>
                                      <w:pPrChange w:id="1371" w:author="GONZALEZ DIAZ, BORJA" w:date="2017-10-03T16:15:00Z">
                                        <w:pPr>
                                          <w:jc w:val="center"/>
                                        </w:pPr>
                                      </w:pPrChange>
                                    </w:pPr>
                                  </w:p>
                                </w:tc>
                                <w:tc>
                                  <w:tcPr>
                                    <w:tcW w:w="709" w:type="dxa"/>
                                    <w:vAlign w:val="center"/>
                                    <w:tcPrChange w:id="1372" w:author="Borja Gonzalez" w:date="2017-09-29T13:30:00Z">
                                      <w:tcPr>
                                        <w:tcW w:w="709" w:type="dxa"/>
                                        <w:vAlign w:val="center"/>
                                      </w:tcPr>
                                    </w:tcPrChange>
                                  </w:tcPr>
                                  <w:p w14:paraId="76DE409D" w14:textId="77777777" w:rsidR="00890B04" w:rsidRDefault="00890B04" w:rsidP="00161C5D">
                                    <w:pPr>
                                      <w:jc w:val="center"/>
                                      <w:pPrChange w:id="1373" w:author="GONZALEZ DIAZ, BORJA" w:date="2017-10-03T16:15:00Z">
                                        <w:pPr>
                                          <w:jc w:val="center"/>
                                        </w:pPr>
                                      </w:pPrChange>
                                    </w:pPr>
                                  </w:p>
                                </w:tc>
                                <w:tc>
                                  <w:tcPr>
                                    <w:tcW w:w="708" w:type="dxa"/>
                                    <w:vAlign w:val="center"/>
                                    <w:tcPrChange w:id="1374" w:author="Borja Gonzalez" w:date="2017-09-29T13:30:00Z">
                                      <w:tcPr>
                                        <w:tcW w:w="708" w:type="dxa"/>
                                        <w:vAlign w:val="center"/>
                                      </w:tcPr>
                                    </w:tcPrChange>
                                  </w:tcPr>
                                  <w:p w14:paraId="4761AEF6" w14:textId="77777777" w:rsidR="00890B04" w:rsidRDefault="00890B04" w:rsidP="00161C5D">
                                    <w:pPr>
                                      <w:jc w:val="center"/>
                                      <w:pPrChange w:id="1375"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376" w:author="Borja Gonzalez" w:date="2017-09-29T13:30:00Z">
                                      <w:tcPr>
                                        <w:tcW w:w="851" w:type="dxa"/>
                                        <w:vAlign w:val="center"/>
                                      </w:tcPr>
                                    </w:tcPrChange>
                                  </w:tcPr>
                                  <w:p w14:paraId="0981EAD0" w14:textId="77777777" w:rsidR="00890B04" w:rsidRPr="00580CB8" w:rsidRDefault="00890B04" w:rsidP="00161C5D">
                                    <w:pPr>
                                      <w:jc w:val="center"/>
                                      <w:rPr>
                                        <w:rFonts w:ascii="Menlo Regular" w:eastAsia="Times New Roman" w:hAnsi="Menlo Regular" w:cs="Menlo Regular"/>
                                        <w:color w:val="222222"/>
                                        <w:sz w:val="40"/>
                                        <w:szCs w:val="40"/>
                                        <w:shd w:val="clear" w:color="auto" w:fill="FFFFFF"/>
                                      </w:rPr>
                                      <w:pPrChange w:id="1377" w:author="GONZALEZ DIAZ, BORJA" w:date="2017-10-03T16:15:00Z">
                                        <w:pPr>
                                          <w:jc w:val="center"/>
                                        </w:pPr>
                                      </w:pPrChange>
                                    </w:pPr>
                                  </w:p>
                                </w:tc>
                                <w:tc>
                                  <w:tcPr>
                                    <w:tcW w:w="850" w:type="dxa"/>
                                    <w:vAlign w:val="center"/>
                                    <w:tcPrChange w:id="1378" w:author="Borja Gonzalez" w:date="2017-09-29T13:30:00Z">
                                      <w:tcPr>
                                        <w:tcW w:w="850" w:type="dxa"/>
                                        <w:vAlign w:val="center"/>
                                      </w:tcPr>
                                    </w:tcPrChange>
                                  </w:tcPr>
                                  <w:p w14:paraId="5819E010" w14:textId="77777777" w:rsidR="00890B04" w:rsidRPr="00580CB8" w:rsidRDefault="00890B04" w:rsidP="00161C5D">
                                    <w:pPr>
                                      <w:jc w:val="center"/>
                                      <w:rPr>
                                        <w:rFonts w:ascii="Menlo Regular" w:eastAsia="Times New Roman" w:hAnsi="Menlo Regular" w:cs="Menlo Regular"/>
                                        <w:color w:val="222222"/>
                                        <w:sz w:val="40"/>
                                        <w:szCs w:val="40"/>
                                        <w:shd w:val="clear" w:color="auto" w:fill="FFFFFF"/>
                                      </w:rPr>
                                      <w:pPrChange w:id="1379" w:author="GONZALEZ DIAZ, BORJA" w:date="2017-10-03T16:15:00Z">
                                        <w:pPr>
                                          <w:jc w:val="center"/>
                                        </w:pPr>
                                      </w:pPrChange>
                                    </w:pPr>
                                  </w:p>
                                </w:tc>
                                <w:tc>
                                  <w:tcPr>
                                    <w:tcW w:w="851" w:type="dxa"/>
                                    <w:vAlign w:val="center"/>
                                    <w:tcPrChange w:id="1380" w:author="Borja Gonzalez" w:date="2017-09-29T13:30:00Z">
                                      <w:tcPr>
                                        <w:tcW w:w="851" w:type="dxa"/>
                                        <w:vAlign w:val="center"/>
                                      </w:tcPr>
                                    </w:tcPrChange>
                                  </w:tcPr>
                                  <w:p w14:paraId="73B5AFFC" w14:textId="77777777" w:rsidR="00890B04" w:rsidRPr="00580CB8" w:rsidRDefault="00890B04" w:rsidP="00161C5D">
                                    <w:pPr>
                                      <w:jc w:val="center"/>
                                      <w:rPr>
                                        <w:rFonts w:ascii="Menlo Regular" w:eastAsia="Times New Roman" w:hAnsi="Menlo Regular" w:cs="Menlo Regular"/>
                                        <w:color w:val="222222"/>
                                        <w:sz w:val="40"/>
                                        <w:szCs w:val="40"/>
                                        <w:shd w:val="clear" w:color="auto" w:fill="FFFFFF"/>
                                      </w:rPr>
                                      <w:pPrChange w:id="1381"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382" w:author="Borja Gonzalez" w:date="2017-09-29T13:30:00Z">
                                      <w:tcPr>
                                        <w:tcW w:w="850" w:type="dxa"/>
                                        <w:vAlign w:val="center"/>
                                      </w:tcPr>
                                    </w:tcPrChange>
                                  </w:tcPr>
                                  <w:p w14:paraId="1C2D3F26" w14:textId="77777777" w:rsidR="00890B04" w:rsidRPr="00580CB8" w:rsidRDefault="00890B04" w:rsidP="00161C5D">
                                    <w:pPr>
                                      <w:jc w:val="center"/>
                                      <w:rPr>
                                        <w:rFonts w:ascii="Menlo Regular" w:eastAsia="Times New Roman" w:hAnsi="Menlo Regular" w:cs="Menlo Regular"/>
                                        <w:color w:val="222222"/>
                                        <w:sz w:val="40"/>
                                        <w:szCs w:val="40"/>
                                        <w:shd w:val="clear" w:color="auto" w:fill="FFFFFF"/>
                                      </w:rPr>
                                      <w:pPrChange w:id="1383" w:author="GONZALEZ DIAZ, BORJA" w:date="2017-10-03T16:15:00Z">
                                        <w:pPr>
                                          <w:jc w:val="center"/>
                                        </w:pPr>
                                      </w:pPrChange>
                                    </w:pPr>
                                  </w:p>
                                </w:tc>
                                <w:tc>
                                  <w:tcPr>
                                    <w:tcW w:w="841" w:type="dxa"/>
                                    <w:vAlign w:val="center"/>
                                    <w:tcPrChange w:id="1384" w:author="Borja Gonzalez" w:date="2017-09-29T13:30:00Z">
                                      <w:tcPr>
                                        <w:tcW w:w="983" w:type="dxa"/>
                                        <w:vAlign w:val="center"/>
                                      </w:tcPr>
                                    </w:tcPrChange>
                                  </w:tcPr>
                                  <w:p w14:paraId="0EDC5E2A" w14:textId="77777777" w:rsidR="00890B04" w:rsidRPr="00580CB8" w:rsidRDefault="00890B04" w:rsidP="00161C5D">
                                    <w:pPr>
                                      <w:jc w:val="center"/>
                                      <w:rPr>
                                        <w:rFonts w:ascii="Menlo Regular" w:eastAsia="Times New Roman" w:hAnsi="Menlo Regular" w:cs="Menlo Regular"/>
                                        <w:color w:val="222222"/>
                                        <w:sz w:val="40"/>
                                        <w:szCs w:val="40"/>
                                        <w:shd w:val="clear" w:color="auto" w:fill="FFFFFF"/>
                                      </w:rPr>
                                      <w:pPrChange w:id="1385" w:author="GONZALEZ DIAZ, BORJA" w:date="2017-10-03T16:15:00Z">
                                        <w:pPr>
                                          <w:jc w:val="center"/>
                                        </w:pPr>
                                      </w:pPrChange>
                                    </w:pPr>
                                  </w:p>
                                </w:tc>
                              </w:tr>
                            </w:tbl>
                            <w:p w14:paraId="402F3D7B" w14:textId="77777777" w:rsidR="00890B04" w:rsidRDefault="00890B04" w:rsidP="00161C5D">
                              <w:pPr>
                                <w:jc w:val="center"/>
                                <w:pPrChange w:id="1386" w:author="GONZALEZ DIAZ, BORJA" w:date="2017-10-03T16:15:00Z">
                                  <w:pPr/>
                                </w:pPrChange>
                              </w:pP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4106A" id="_x0000_s1027" type="#_x0000_t202" style="position:absolute;margin-left:-72.4pt;margin-top:20.55pt;width:8in;height:351.1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" filled="f" stroked="f">
                  <v:textbox inset="2emu">
                    <w:txbxContent>
                      <w:tbl>
                        <w:tblPr>
                          <w:tblStyle w:val="Tablaconcuadrcula"/>
                          <w:tblW w:w="11726" w:type="dxa"/>
                          <w:tblLayout w:type="fixed"/>
                          <w:tblLook w:val="04A0" w:firstRow="1" w:lastRow="0" w:firstColumn="1" w:lastColumn="0" w:noHBand="0" w:noVBand="1"/>
                          <w:tblPrChange w:id="1387"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1388">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890B04" w14:paraId="76EE7E53" w14:textId="77777777" w:rsidTr="008960CE">
                          <w:trPr>
                            <w:cantSplit/>
                            <w:trHeight w:val="1194"/>
                            <w:trPrChange w:id="1389" w:author="Borja Gonzalez" w:date="2017-09-29T13:30:00Z">
                              <w:trPr>
                                <w:cantSplit/>
                                <w:trHeight w:val="1194"/>
                              </w:trPr>
                            </w:trPrChange>
                          </w:trPr>
                          <w:tc>
                            <w:tcPr>
                              <w:tcW w:w="1074" w:type="dxa"/>
                              <w:vAlign w:val="center"/>
                              <w:tcPrChange w:id="1390" w:author="Borja Gonzalez" w:date="2017-09-29T13:30:00Z">
                                <w:tcPr>
                                  <w:tcW w:w="1074" w:type="dxa"/>
                                  <w:vAlign w:val="center"/>
                                </w:tcPr>
                              </w:tcPrChange>
                            </w:tcPr>
                            <w:p w14:paraId="16B164B0" w14:textId="77777777" w:rsidR="00890B04" w:rsidRDefault="00890B04" w:rsidP="00161C5D">
                              <w:pPr>
                                <w:jc w:val="center"/>
                                <w:pPrChange w:id="1391" w:author="GONZALEZ DIAZ, BORJA" w:date="2017-10-03T16:15:00Z">
                                  <w:pPr/>
                                </w:pPrChange>
                              </w:pPr>
                              <w:r>
                                <w:t>Casos de Uso</w:t>
                              </w:r>
                            </w:p>
                          </w:tc>
                          <w:tc>
                            <w:tcPr>
                              <w:tcW w:w="739" w:type="dxa"/>
                              <w:vAlign w:val="center"/>
                              <w:tcPrChange w:id="1392" w:author="Borja Gonzalez" w:date="2017-09-29T13:30:00Z">
                                <w:tcPr>
                                  <w:tcW w:w="739" w:type="dxa"/>
                                  <w:vAlign w:val="center"/>
                                </w:tcPr>
                              </w:tcPrChange>
                            </w:tcPr>
                            <w:p w14:paraId="2E707042" w14:textId="77777777" w:rsidR="00890B04" w:rsidRDefault="00890B04" w:rsidP="00161C5D">
                              <w:pPr>
                                <w:jc w:val="center"/>
                                <w:pPrChange w:id="1393" w:author="GONZALEZ DIAZ, BORJA" w:date="2017-10-03T16:15:00Z">
                                  <w:pPr/>
                                </w:pPrChange>
                              </w:pPr>
                              <w:r>
                                <w:t>RF1</w:t>
                              </w:r>
                            </w:p>
                          </w:tc>
                          <w:tc>
                            <w:tcPr>
                              <w:tcW w:w="709" w:type="dxa"/>
                              <w:vAlign w:val="center"/>
                              <w:tcPrChange w:id="1394" w:author="Borja Gonzalez" w:date="2017-09-29T13:30:00Z">
                                <w:tcPr>
                                  <w:tcW w:w="709" w:type="dxa"/>
                                  <w:vAlign w:val="center"/>
                                </w:tcPr>
                              </w:tcPrChange>
                            </w:tcPr>
                            <w:p w14:paraId="2A8F4FEC" w14:textId="77777777" w:rsidR="00890B04" w:rsidRDefault="00890B04" w:rsidP="00161C5D">
                              <w:pPr>
                                <w:jc w:val="center"/>
                                <w:pPrChange w:id="1395" w:author="GONZALEZ DIAZ, BORJA" w:date="2017-10-03T16:15:00Z">
                                  <w:pPr/>
                                </w:pPrChange>
                              </w:pPr>
                              <w:r>
                                <w:t>RF2</w:t>
                              </w:r>
                            </w:p>
                          </w:tc>
                          <w:tc>
                            <w:tcPr>
                              <w:tcW w:w="709" w:type="dxa"/>
                              <w:vAlign w:val="center"/>
                              <w:tcPrChange w:id="1396" w:author="Borja Gonzalez" w:date="2017-09-29T13:30:00Z">
                                <w:tcPr>
                                  <w:tcW w:w="709" w:type="dxa"/>
                                  <w:vAlign w:val="center"/>
                                </w:tcPr>
                              </w:tcPrChange>
                            </w:tcPr>
                            <w:p w14:paraId="56F9D033" w14:textId="77777777" w:rsidR="00890B04" w:rsidRDefault="00890B04" w:rsidP="00161C5D">
                              <w:pPr>
                                <w:jc w:val="center"/>
                                <w:pPrChange w:id="1397" w:author="GONZALEZ DIAZ, BORJA" w:date="2017-10-03T16:15:00Z">
                                  <w:pPr/>
                                </w:pPrChange>
                              </w:pPr>
                              <w:r>
                                <w:t>RF3</w:t>
                              </w:r>
                            </w:p>
                          </w:tc>
                          <w:tc>
                            <w:tcPr>
                              <w:tcW w:w="709" w:type="dxa"/>
                              <w:vAlign w:val="center"/>
                              <w:tcPrChange w:id="1398" w:author="Borja Gonzalez" w:date="2017-09-29T13:30:00Z">
                                <w:tcPr>
                                  <w:tcW w:w="709" w:type="dxa"/>
                                  <w:vAlign w:val="center"/>
                                </w:tcPr>
                              </w:tcPrChange>
                            </w:tcPr>
                            <w:p w14:paraId="48B50899" w14:textId="77777777" w:rsidR="00890B04" w:rsidRDefault="00890B04" w:rsidP="00161C5D">
                              <w:pPr>
                                <w:jc w:val="center"/>
                                <w:pPrChange w:id="1399" w:author="GONZALEZ DIAZ, BORJA" w:date="2017-10-03T16:15:00Z">
                                  <w:pPr/>
                                </w:pPrChange>
                              </w:pPr>
                              <w:r>
                                <w:t>RF4</w:t>
                              </w:r>
                            </w:p>
                          </w:tc>
                          <w:tc>
                            <w:tcPr>
                              <w:tcW w:w="708" w:type="dxa"/>
                              <w:vAlign w:val="center"/>
                              <w:tcPrChange w:id="1400" w:author="Borja Gonzalez" w:date="2017-09-29T13:30:00Z">
                                <w:tcPr>
                                  <w:tcW w:w="708" w:type="dxa"/>
                                  <w:vAlign w:val="center"/>
                                </w:tcPr>
                              </w:tcPrChange>
                            </w:tcPr>
                            <w:p w14:paraId="6417A7C7" w14:textId="77777777" w:rsidR="00890B04" w:rsidRDefault="00890B04" w:rsidP="00161C5D">
                              <w:pPr>
                                <w:jc w:val="center"/>
                                <w:pPrChange w:id="1401" w:author="GONZALEZ DIAZ, BORJA" w:date="2017-10-03T16:15:00Z">
                                  <w:pPr/>
                                </w:pPrChange>
                              </w:pPr>
                              <w:r>
                                <w:t>RF5</w:t>
                              </w:r>
                            </w:p>
                          </w:tc>
                          <w:tc>
                            <w:tcPr>
                              <w:tcW w:w="709" w:type="dxa"/>
                              <w:vAlign w:val="center"/>
                              <w:tcPrChange w:id="1402" w:author="Borja Gonzalez" w:date="2017-09-29T13:30:00Z">
                                <w:tcPr>
                                  <w:tcW w:w="709" w:type="dxa"/>
                                  <w:vAlign w:val="center"/>
                                </w:tcPr>
                              </w:tcPrChange>
                            </w:tcPr>
                            <w:p w14:paraId="7A8C6118" w14:textId="77777777" w:rsidR="00890B04" w:rsidRDefault="00890B04" w:rsidP="00161C5D">
                              <w:pPr>
                                <w:jc w:val="center"/>
                                <w:pPrChange w:id="1403" w:author="GONZALEZ DIAZ, BORJA" w:date="2017-10-03T16:15:00Z">
                                  <w:pPr/>
                                </w:pPrChange>
                              </w:pPr>
                              <w:r>
                                <w:t>RF6</w:t>
                              </w:r>
                            </w:p>
                          </w:tc>
                          <w:tc>
                            <w:tcPr>
                              <w:tcW w:w="709" w:type="dxa"/>
                              <w:vAlign w:val="center"/>
                              <w:tcPrChange w:id="1404" w:author="Borja Gonzalez" w:date="2017-09-29T13:30:00Z">
                                <w:tcPr>
                                  <w:tcW w:w="709" w:type="dxa"/>
                                  <w:vAlign w:val="center"/>
                                </w:tcPr>
                              </w:tcPrChange>
                            </w:tcPr>
                            <w:p w14:paraId="7675D3D2" w14:textId="77777777" w:rsidR="00890B04" w:rsidRDefault="00890B04" w:rsidP="00161C5D">
                              <w:pPr>
                                <w:jc w:val="center"/>
                                <w:pPrChange w:id="1405" w:author="GONZALEZ DIAZ, BORJA" w:date="2017-10-03T16:15:00Z">
                                  <w:pPr/>
                                </w:pPrChange>
                              </w:pPr>
                              <w:r>
                                <w:t>RF7</w:t>
                              </w:r>
                            </w:p>
                          </w:tc>
                          <w:tc>
                            <w:tcPr>
                              <w:tcW w:w="709" w:type="dxa"/>
                              <w:vAlign w:val="center"/>
                              <w:tcPrChange w:id="1406" w:author="Borja Gonzalez" w:date="2017-09-29T13:30:00Z">
                                <w:tcPr>
                                  <w:tcW w:w="709" w:type="dxa"/>
                                  <w:vAlign w:val="center"/>
                                </w:tcPr>
                              </w:tcPrChange>
                            </w:tcPr>
                            <w:p w14:paraId="214C141B" w14:textId="77777777" w:rsidR="00890B04" w:rsidRDefault="00890B04" w:rsidP="00161C5D">
                              <w:pPr>
                                <w:jc w:val="center"/>
                                <w:pPrChange w:id="1407" w:author="GONZALEZ DIAZ, BORJA" w:date="2017-10-03T16:15:00Z">
                                  <w:pPr/>
                                </w:pPrChange>
                              </w:pPr>
                              <w:r>
                                <w:t>RF8</w:t>
                              </w:r>
                            </w:p>
                          </w:tc>
                          <w:tc>
                            <w:tcPr>
                              <w:tcW w:w="708" w:type="dxa"/>
                              <w:vAlign w:val="center"/>
                              <w:tcPrChange w:id="1408" w:author="Borja Gonzalez" w:date="2017-09-29T13:30:00Z">
                                <w:tcPr>
                                  <w:tcW w:w="708" w:type="dxa"/>
                                  <w:vAlign w:val="center"/>
                                </w:tcPr>
                              </w:tcPrChange>
                            </w:tcPr>
                            <w:p w14:paraId="7EAC0A2D" w14:textId="77777777" w:rsidR="00890B04" w:rsidRDefault="00890B04" w:rsidP="00161C5D">
                              <w:pPr>
                                <w:jc w:val="center"/>
                                <w:pPrChange w:id="1409" w:author="GONZALEZ DIAZ, BORJA" w:date="2017-10-03T16:15:00Z">
                                  <w:pPr/>
                                </w:pPrChange>
                              </w:pPr>
                              <w:r>
                                <w:t>RF9</w:t>
                              </w:r>
                            </w:p>
                          </w:tc>
                          <w:tc>
                            <w:tcPr>
                              <w:tcW w:w="851" w:type="dxa"/>
                              <w:vAlign w:val="center"/>
                              <w:tcPrChange w:id="1410" w:author="Borja Gonzalez" w:date="2017-09-29T13:30:00Z">
                                <w:tcPr>
                                  <w:tcW w:w="851" w:type="dxa"/>
                                  <w:vAlign w:val="center"/>
                                </w:tcPr>
                              </w:tcPrChange>
                            </w:tcPr>
                            <w:p w14:paraId="290F4D4C" w14:textId="77777777" w:rsidR="00890B04" w:rsidRDefault="00890B04" w:rsidP="00161C5D">
                              <w:pPr>
                                <w:jc w:val="center"/>
                                <w:pPrChange w:id="1411" w:author="GONZALEZ DIAZ, BORJA" w:date="2017-10-03T16:15:00Z">
                                  <w:pPr/>
                                </w:pPrChange>
                              </w:pPr>
                              <w:r>
                                <w:t>RNF1</w:t>
                              </w:r>
                            </w:p>
                          </w:tc>
                          <w:tc>
                            <w:tcPr>
                              <w:tcW w:w="850" w:type="dxa"/>
                              <w:vAlign w:val="center"/>
                              <w:tcPrChange w:id="1412" w:author="Borja Gonzalez" w:date="2017-09-29T13:30:00Z">
                                <w:tcPr>
                                  <w:tcW w:w="850" w:type="dxa"/>
                                  <w:vAlign w:val="center"/>
                                </w:tcPr>
                              </w:tcPrChange>
                            </w:tcPr>
                            <w:p w14:paraId="4B151448" w14:textId="77777777" w:rsidR="00890B04" w:rsidRDefault="00890B04" w:rsidP="00161C5D">
                              <w:pPr>
                                <w:jc w:val="center"/>
                                <w:pPrChange w:id="1413" w:author="GONZALEZ DIAZ, BORJA" w:date="2017-10-03T16:15:00Z">
                                  <w:pPr/>
                                </w:pPrChange>
                              </w:pPr>
                              <w:r>
                                <w:t>RNF2</w:t>
                              </w:r>
                            </w:p>
                          </w:tc>
                          <w:tc>
                            <w:tcPr>
                              <w:tcW w:w="851" w:type="dxa"/>
                              <w:vAlign w:val="center"/>
                              <w:tcPrChange w:id="1414" w:author="Borja Gonzalez" w:date="2017-09-29T13:30:00Z">
                                <w:tcPr>
                                  <w:tcW w:w="851" w:type="dxa"/>
                                  <w:vAlign w:val="center"/>
                                </w:tcPr>
                              </w:tcPrChange>
                            </w:tcPr>
                            <w:p w14:paraId="02B7E66D" w14:textId="77777777" w:rsidR="00890B04" w:rsidRDefault="00890B04" w:rsidP="00161C5D">
                              <w:pPr>
                                <w:jc w:val="center"/>
                                <w:pPrChange w:id="1415" w:author="GONZALEZ DIAZ, BORJA" w:date="2017-10-03T16:15:00Z">
                                  <w:pPr/>
                                </w:pPrChange>
                              </w:pPr>
                              <w:r>
                                <w:t>RNF3</w:t>
                              </w:r>
                            </w:p>
                          </w:tc>
                          <w:tc>
                            <w:tcPr>
                              <w:tcW w:w="850" w:type="dxa"/>
                              <w:vAlign w:val="center"/>
                              <w:tcPrChange w:id="1416" w:author="Borja Gonzalez" w:date="2017-09-29T13:30:00Z">
                                <w:tcPr>
                                  <w:tcW w:w="850" w:type="dxa"/>
                                  <w:vAlign w:val="center"/>
                                </w:tcPr>
                              </w:tcPrChange>
                            </w:tcPr>
                            <w:p w14:paraId="640F9606" w14:textId="77777777" w:rsidR="00890B04" w:rsidRDefault="00890B04" w:rsidP="00161C5D">
                              <w:pPr>
                                <w:jc w:val="center"/>
                                <w:pPrChange w:id="1417" w:author="GONZALEZ DIAZ, BORJA" w:date="2017-10-03T16:15:00Z">
                                  <w:pPr/>
                                </w:pPrChange>
                              </w:pPr>
                              <w:r>
                                <w:t>RNF4</w:t>
                              </w:r>
                            </w:p>
                          </w:tc>
                          <w:tc>
                            <w:tcPr>
                              <w:tcW w:w="841" w:type="dxa"/>
                              <w:vAlign w:val="center"/>
                              <w:tcPrChange w:id="1418" w:author="Borja Gonzalez" w:date="2017-09-29T13:30:00Z">
                                <w:tcPr>
                                  <w:tcW w:w="983" w:type="dxa"/>
                                  <w:vAlign w:val="center"/>
                                </w:tcPr>
                              </w:tcPrChange>
                            </w:tcPr>
                            <w:p w14:paraId="44FB4763" w14:textId="77777777" w:rsidR="00890B04" w:rsidRDefault="00890B04" w:rsidP="00161C5D">
                              <w:pPr>
                                <w:jc w:val="center"/>
                                <w:pPrChange w:id="1419" w:author="GONZALEZ DIAZ, BORJA" w:date="2017-10-03T16:15:00Z">
                                  <w:pPr/>
                                </w:pPrChange>
                              </w:pPr>
                              <w:r>
                                <w:t>RNF5</w:t>
                              </w:r>
                            </w:p>
                          </w:tc>
                        </w:tr>
                        <w:tr w:rsidR="00890B04" w14:paraId="6806A796" w14:textId="77777777" w:rsidTr="008960CE">
                          <w:trPr>
                            <w:cantSplit/>
                            <w:trHeight w:val="490"/>
                            <w:trPrChange w:id="1420" w:author="Borja Gonzalez" w:date="2017-09-29T13:30:00Z">
                              <w:trPr>
                                <w:cantSplit/>
                                <w:trHeight w:val="490"/>
                              </w:trPr>
                            </w:trPrChange>
                          </w:trPr>
                          <w:tc>
                            <w:tcPr>
                              <w:tcW w:w="1074" w:type="dxa"/>
                              <w:vAlign w:val="center"/>
                              <w:tcPrChange w:id="1421" w:author="Borja Gonzalez" w:date="2017-09-29T13:30:00Z">
                                <w:tcPr>
                                  <w:tcW w:w="1074" w:type="dxa"/>
                                  <w:vAlign w:val="center"/>
                                </w:tcPr>
                              </w:tcPrChange>
                            </w:tcPr>
                            <w:p w14:paraId="36711C6E" w14:textId="77777777" w:rsidR="00890B04" w:rsidRDefault="00890B04" w:rsidP="00161C5D">
                              <w:pPr>
                                <w:jc w:val="center"/>
                                <w:pPrChange w:id="1422" w:author="GONZALEZ DIAZ, BORJA" w:date="2017-10-03T16:15:00Z">
                                  <w:pPr/>
                                </w:pPrChange>
                              </w:pPr>
                              <w:r>
                                <w:t>CU1</w:t>
                              </w:r>
                            </w:p>
                          </w:tc>
                          <w:tc>
                            <w:tcPr>
                              <w:tcW w:w="739" w:type="dxa"/>
                              <w:vAlign w:val="center"/>
                              <w:tcPrChange w:id="1423" w:author="Borja Gonzalez" w:date="2017-09-29T13:30:00Z">
                                <w:tcPr>
                                  <w:tcW w:w="739" w:type="dxa"/>
                                  <w:vAlign w:val="center"/>
                                </w:tcPr>
                              </w:tcPrChange>
                            </w:tcPr>
                            <w:p w14:paraId="2C5C7F8E" w14:textId="77777777" w:rsidR="00890B04" w:rsidRPr="00580CB8" w:rsidRDefault="00890B04" w:rsidP="00161C5D">
                              <w:pPr>
                                <w:jc w:val="center"/>
                                <w:rPr>
                                  <w:rFonts w:ascii="Times" w:eastAsia="Times New Roman" w:hAnsi="Times" w:cs="Times New Roman"/>
                                  <w:sz w:val="40"/>
                                  <w:szCs w:val="40"/>
                                </w:rPr>
                                <w:pPrChange w:id="1424"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425" w:author="Borja Gonzalez" w:date="2017-09-29T13:30:00Z">
                                <w:tcPr>
                                  <w:tcW w:w="709" w:type="dxa"/>
                                  <w:vAlign w:val="center"/>
                                </w:tcPr>
                              </w:tcPrChange>
                            </w:tcPr>
                            <w:p w14:paraId="73962B05" w14:textId="77777777" w:rsidR="00890B04" w:rsidRDefault="00890B04" w:rsidP="00161C5D">
                              <w:pPr>
                                <w:jc w:val="center"/>
                                <w:pPrChange w:id="1426" w:author="GONZALEZ DIAZ, BORJA" w:date="2017-10-03T16:15:00Z">
                                  <w:pPr>
                                    <w:jc w:val="center"/>
                                  </w:pPr>
                                </w:pPrChange>
                              </w:pPr>
                            </w:p>
                          </w:tc>
                          <w:tc>
                            <w:tcPr>
                              <w:tcW w:w="709" w:type="dxa"/>
                              <w:vAlign w:val="center"/>
                              <w:tcPrChange w:id="1427" w:author="Borja Gonzalez" w:date="2017-09-29T13:30:00Z">
                                <w:tcPr>
                                  <w:tcW w:w="709" w:type="dxa"/>
                                  <w:vAlign w:val="center"/>
                                </w:tcPr>
                              </w:tcPrChange>
                            </w:tcPr>
                            <w:p w14:paraId="62FD671C" w14:textId="77777777" w:rsidR="00890B04" w:rsidRDefault="00890B04" w:rsidP="00161C5D">
                              <w:pPr>
                                <w:jc w:val="center"/>
                                <w:pPrChange w:id="1428" w:author="GONZALEZ DIAZ, BORJA" w:date="2017-10-03T16:15:00Z">
                                  <w:pPr>
                                    <w:jc w:val="center"/>
                                  </w:pPr>
                                </w:pPrChange>
                              </w:pPr>
                            </w:p>
                          </w:tc>
                          <w:tc>
                            <w:tcPr>
                              <w:tcW w:w="709" w:type="dxa"/>
                              <w:vAlign w:val="center"/>
                              <w:tcPrChange w:id="1429" w:author="Borja Gonzalez" w:date="2017-09-29T13:30:00Z">
                                <w:tcPr>
                                  <w:tcW w:w="709" w:type="dxa"/>
                                  <w:vAlign w:val="center"/>
                                </w:tcPr>
                              </w:tcPrChange>
                            </w:tcPr>
                            <w:p w14:paraId="2E698699" w14:textId="77777777" w:rsidR="00890B04" w:rsidRDefault="00890B04" w:rsidP="00161C5D">
                              <w:pPr>
                                <w:jc w:val="center"/>
                                <w:pPrChange w:id="1430" w:author="GONZALEZ DIAZ, BORJA" w:date="2017-10-03T16:15:00Z">
                                  <w:pPr>
                                    <w:jc w:val="center"/>
                                  </w:pPr>
                                </w:pPrChange>
                              </w:pPr>
                            </w:p>
                          </w:tc>
                          <w:tc>
                            <w:tcPr>
                              <w:tcW w:w="708" w:type="dxa"/>
                              <w:vAlign w:val="center"/>
                              <w:tcPrChange w:id="1431" w:author="Borja Gonzalez" w:date="2017-09-29T13:30:00Z">
                                <w:tcPr>
                                  <w:tcW w:w="708" w:type="dxa"/>
                                  <w:vAlign w:val="center"/>
                                </w:tcPr>
                              </w:tcPrChange>
                            </w:tcPr>
                            <w:p w14:paraId="215D64DD" w14:textId="77777777" w:rsidR="00890B04" w:rsidRDefault="00890B04" w:rsidP="00161C5D">
                              <w:pPr>
                                <w:jc w:val="center"/>
                                <w:pPrChange w:id="1432" w:author="GONZALEZ DIAZ, BORJA" w:date="2017-10-03T16:15:00Z">
                                  <w:pPr>
                                    <w:jc w:val="center"/>
                                  </w:pPr>
                                </w:pPrChange>
                              </w:pPr>
                            </w:p>
                          </w:tc>
                          <w:tc>
                            <w:tcPr>
                              <w:tcW w:w="709" w:type="dxa"/>
                              <w:vAlign w:val="center"/>
                              <w:tcPrChange w:id="1433" w:author="Borja Gonzalez" w:date="2017-09-29T13:30:00Z">
                                <w:tcPr>
                                  <w:tcW w:w="709" w:type="dxa"/>
                                  <w:vAlign w:val="center"/>
                                </w:tcPr>
                              </w:tcPrChange>
                            </w:tcPr>
                            <w:p w14:paraId="16F33E7D" w14:textId="77777777" w:rsidR="00890B04" w:rsidRDefault="00890B04" w:rsidP="00161C5D">
                              <w:pPr>
                                <w:jc w:val="center"/>
                                <w:pPrChange w:id="1434" w:author="GONZALEZ DIAZ, BORJA" w:date="2017-10-03T16:15:00Z">
                                  <w:pPr>
                                    <w:jc w:val="center"/>
                                  </w:pPr>
                                </w:pPrChange>
                              </w:pPr>
                            </w:p>
                          </w:tc>
                          <w:tc>
                            <w:tcPr>
                              <w:tcW w:w="709" w:type="dxa"/>
                              <w:vAlign w:val="center"/>
                              <w:tcPrChange w:id="1435" w:author="Borja Gonzalez" w:date="2017-09-29T13:30:00Z">
                                <w:tcPr>
                                  <w:tcW w:w="709" w:type="dxa"/>
                                  <w:vAlign w:val="center"/>
                                </w:tcPr>
                              </w:tcPrChange>
                            </w:tcPr>
                            <w:p w14:paraId="0CB110D6" w14:textId="77777777" w:rsidR="00890B04" w:rsidRDefault="00890B04" w:rsidP="00161C5D">
                              <w:pPr>
                                <w:jc w:val="center"/>
                                <w:pPrChange w:id="1436" w:author="GONZALEZ DIAZ, BORJA" w:date="2017-10-03T16:15:00Z">
                                  <w:pPr>
                                    <w:jc w:val="center"/>
                                  </w:pPr>
                                </w:pPrChange>
                              </w:pPr>
                            </w:p>
                          </w:tc>
                          <w:tc>
                            <w:tcPr>
                              <w:tcW w:w="709" w:type="dxa"/>
                              <w:vAlign w:val="center"/>
                              <w:tcPrChange w:id="1437" w:author="Borja Gonzalez" w:date="2017-09-29T13:30:00Z">
                                <w:tcPr>
                                  <w:tcW w:w="709" w:type="dxa"/>
                                  <w:vAlign w:val="center"/>
                                </w:tcPr>
                              </w:tcPrChange>
                            </w:tcPr>
                            <w:p w14:paraId="7FDFA9E5" w14:textId="77777777" w:rsidR="00890B04" w:rsidRDefault="00890B04" w:rsidP="00161C5D">
                              <w:pPr>
                                <w:jc w:val="center"/>
                                <w:pPrChange w:id="1438" w:author="GONZALEZ DIAZ, BORJA" w:date="2017-10-03T16:15:00Z">
                                  <w:pPr>
                                    <w:jc w:val="center"/>
                                  </w:pPr>
                                </w:pPrChange>
                              </w:pPr>
                            </w:p>
                          </w:tc>
                          <w:tc>
                            <w:tcPr>
                              <w:tcW w:w="708" w:type="dxa"/>
                              <w:vAlign w:val="center"/>
                              <w:tcPrChange w:id="1439" w:author="Borja Gonzalez" w:date="2017-09-29T13:30:00Z">
                                <w:tcPr>
                                  <w:tcW w:w="708" w:type="dxa"/>
                                  <w:vAlign w:val="center"/>
                                </w:tcPr>
                              </w:tcPrChange>
                            </w:tcPr>
                            <w:p w14:paraId="4285B352" w14:textId="77777777" w:rsidR="00890B04" w:rsidRDefault="00890B04" w:rsidP="00161C5D">
                              <w:pPr>
                                <w:jc w:val="center"/>
                                <w:pPrChange w:id="1440" w:author="GONZALEZ DIAZ, BORJA" w:date="2017-10-03T16:15:00Z">
                                  <w:pPr>
                                    <w:jc w:val="center"/>
                                  </w:pPr>
                                </w:pPrChange>
                              </w:pPr>
                            </w:p>
                          </w:tc>
                          <w:tc>
                            <w:tcPr>
                              <w:tcW w:w="851" w:type="dxa"/>
                              <w:vAlign w:val="center"/>
                              <w:tcPrChange w:id="1441" w:author="Borja Gonzalez" w:date="2017-09-29T13:30:00Z">
                                <w:tcPr>
                                  <w:tcW w:w="851" w:type="dxa"/>
                                  <w:vAlign w:val="center"/>
                                </w:tcPr>
                              </w:tcPrChange>
                            </w:tcPr>
                            <w:p w14:paraId="1E3D37D1" w14:textId="77777777" w:rsidR="00890B04" w:rsidRDefault="00890B04" w:rsidP="00161C5D">
                              <w:pPr>
                                <w:jc w:val="center"/>
                                <w:pPrChange w:id="1442"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443" w:author="Borja Gonzalez" w:date="2017-09-29T13:30:00Z">
                                <w:tcPr>
                                  <w:tcW w:w="850" w:type="dxa"/>
                                  <w:vAlign w:val="center"/>
                                </w:tcPr>
                              </w:tcPrChange>
                            </w:tcPr>
                            <w:p w14:paraId="2D931D66" w14:textId="77777777" w:rsidR="00890B04" w:rsidRDefault="00890B04" w:rsidP="00161C5D">
                              <w:pPr>
                                <w:jc w:val="center"/>
                                <w:pPrChange w:id="1444" w:author="GONZALEZ DIAZ, BORJA" w:date="2017-10-03T16:15:00Z">
                                  <w:pPr>
                                    <w:jc w:val="center"/>
                                  </w:pPr>
                                </w:pPrChange>
                              </w:pPr>
                            </w:p>
                          </w:tc>
                          <w:tc>
                            <w:tcPr>
                              <w:tcW w:w="851" w:type="dxa"/>
                              <w:vAlign w:val="center"/>
                              <w:tcPrChange w:id="1445" w:author="Borja Gonzalez" w:date="2017-09-29T13:30:00Z">
                                <w:tcPr>
                                  <w:tcW w:w="851" w:type="dxa"/>
                                  <w:vAlign w:val="center"/>
                                </w:tcPr>
                              </w:tcPrChange>
                            </w:tcPr>
                            <w:p w14:paraId="7FDBAF0A" w14:textId="77777777" w:rsidR="00890B04" w:rsidRDefault="00890B04" w:rsidP="00161C5D">
                              <w:pPr>
                                <w:jc w:val="center"/>
                                <w:pPrChange w:id="1446" w:author="GONZALEZ DIAZ, BORJA" w:date="2017-10-03T16:15:00Z">
                                  <w:pPr>
                                    <w:jc w:val="center"/>
                                  </w:pPr>
                                </w:pPrChange>
                              </w:pPr>
                            </w:p>
                          </w:tc>
                          <w:tc>
                            <w:tcPr>
                              <w:tcW w:w="850" w:type="dxa"/>
                              <w:vAlign w:val="center"/>
                              <w:tcPrChange w:id="1447" w:author="Borja Gonzalez" w:date="2017-09-29T13:30:00Z">
                                <w:tcPr>
                                  <w:tcW w:w="850" w:type="dxa"/>
                                  <w:vAlign w:val="center"/>
                                </w:tcPr>
                              </w:tcPrChange>
                            </w:tcPr>
                            <w:p w14:paraId="29D6FC6F" w14:textId="77777777" w:rsidR="00890B04" w:rsidRDefault="00890B04" w:rsidP="00161C5D">
                              <w:pPr>
                                <w:jc w:val="center"/>
                                <w:pPrChange w:id="1448" w:author="GONZALEZ DIAZ, BORJA" w:date="2017-10-03T16:15:00Z">
                                  <w:pPr>
                                    <w:jc w:val="center"/>
                                  </w:pPr>
                                </w:pPrChange>
                              </w:pPr>
                            </w:p>
                          </w:tc>
                          <w:tc>
                            <w:tcPr>
                              <w:tcW w:w="841" w:type="dxa"/>
                              <w:vAlign w:val="center"/>
                              <w:tcPrChange w:id="1449" w:author="Borja Gonzalez" w:date="2017-09-29T13:30:00Z">
                                <w:tcPr>
                                  <w:tcW w:w="983" w:type="dxa"/>
                                  <w:vAlign w:val="center"/>
                                </w:tcPr>
                              </w:tcPrChange>
                            </w:tcPr>
                            <w:p w14:paraId="379EF415" w14:textId="77777777" w:rsidR="00890B04" w:rsidRDefault="00890B04" w:rsidP="00161C5D">
                              <w:pPr>
                                <w:jc w:val="center"/>
                                <w:pPrChange w:id="1450" w:author="GONZALEZ DIAZ, BORJA" w:date="2017-10-03T16:15:00Z">
                                  <w:pPr>
                                    <w:jc w:val="center"/>
                                  </w:pPr>
                                </w:pPrChange>
                              </w:pPr>
                            </w:p>
                          </w:tc>
                        </w:tr>
                        <w:tr w:rsidR="00890B04" w14:paraId="20D66B98" w14:textId="77777777" w:rsidTr="008960CE">
                          <w:trPr>
                            <w:cantSplit/>
                            <w:trHeight w:val="470"/>
                            <w:trPrChange w:id="1451" w:author="Borja Gonzalez" w:date="2017-09-29T13:30:00Z">
                              <w:trPr>
                                <w:cantSplit/>
                                <w:trHeight w:val="470"/>
                              </w:trPr>
                            </w:trPrChange>
                          </w:trPr>
                          <w:tc>
                            <w:tcPr>
                              <w:tcW w:w="1074" w:type="dxa"/>
                              <w:vAlign w:val="center"/>
                              <w:tcPrChange w:id="1452" w:author="Borja Gonzalez" w:date="2017-09-29T13:30:00Z">
                                <w:tcPr>
                                  <w:tcW w:w="1074" w:type="dxa"/>
                                  <w:vAlign w:val="center"/>
                                </w:tcPr>
                              </w:tcPrChange>
                            </w:tcPr>
                            <w:p w14:paraId="62581D27" w14:textId="77777777" w:rsidR="00890B04" w:rsidRDefault="00890B04" w:rsidP="00161C5D">
                              <w:pPr>
                                <w:jc w:val="center"/>
                                <w:pPrChange w:id="1453" w:author="GONZALEZ DIAZ, BORJA" w:date="2017-10-03T16:15:00Z">
                                  <w:pPr/>
                                </w:pPrChange>
                              </w:pPr>
                              <w:r>
                                <w:t>CU2</w:t>
                              </w:r>
                            </w:p>
                          </w:tc>
                          <w:tc>
                            <w:tcPr>
                              <w:tcW w:w="739" w:type="dxa"/>
                              <w:vAlign w:val="center"/>
                              <w:tcPrChange w:id="1454" w:author="Borja Gonzalez" w:date="2017-09-29T13:30:00Z">
                                <w:tcPr>
                                  <w:tcW w:w="739" w:type="dxa"/>
                                  <w:vAlign w:val="center"/>
                                </w:tcPr>
                              </w:tcPrChange>
                            </w:tcPr>
                            <w:p w14:paraId="69633E14" w14:textId="77777777" w:rsidR="00890B04" w:rsidRDefault="00890B04" w:rsidP="00161C5D">
                              <w:pPr>
                                <w:jc w:val="center"/>
                                <w:pPrChange w:id="1455" w:author="GONZALEZ DIAZ, BORJA" w:date="2017-10-03T16:15:00Z">
                                  <w:pPr>
                                    <w:jc w:val="center"/>
                                  </w:pPr>
                                </w:pPrChange>
                              </w:pPr>
                            </w:p>
                          </w:tc>
                          <w:tc>
                            <w:tcPr>
                              <w:tcW w:w="709" w:type="dxa"/>
                              <w:vAlign w:val="center"/>
                              <w:tcPrChange w:id="1456" w:author="Borja Gonzalez" w:date="2017-09-29T13:30:00Z">
                                <w:tcPr>
                                  <w:tcW w:w="709" w:type="dxa"/>
                                  <w:vAlign w:val="center"/>
                                </w:tcPr>
                              </w:tcPrChange>
                            </w:tcPr>
                            <w:p w14:paraId="1F516819" w14:textId="77777777" w:rsidR="00890B04" w:rsidRDefault="00890B04" w:rsidP="00161C5D">
                              <w:pPr>
                                <w:jc w:val="center"/>
                                <w:pPrChange w:id="1457"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458" w:author="Borja Gonzalez" w:date="2017-09-29T13:30:00Z">
                                <w:tcPr>
                                  <w:tcW w:w="709" w:type="dxa"/>
                                  <w:vAlign w:val="center"/>
                                </w:tcPr>
                              </w:tcPrChange>
                            </w:tcPr>
                            <w:p w14:paraId="111350F7" w14:textId="77777777" w:rsidR="00890B04" w:rsidRDefault="00890B04" w:rsidP="00161C5D">
                              <w:pPr>
                                <w:jc w:val="center"/>
                                <w:pPrChange w:id="1459" w:author="GONZALEZ DIAZ, BORJA" w:date="2017-10-03T16:15:00Z">
                                  <w:pPr>
                                    <w:jc w:val="center"/>
                                  </w:pPr>
                                </w:pPrChange>
                              </w:pPr>
                            </w:p>
                          </w:tc>
                          <w:tc>
                            <w:tcPr>
                              <w:tcW w:w="709" w:type="dxa"/>
                              <w:vAlign w:val="center"/>
                              <w:tcPrChange w:id="1460" w:author="Borja Gonzalez" w:date="2017-09-29T13:30:00Z">
                                <w:tcPr>
                                  <w:tcW w:w="709" w:type="dxa"/>
                                  <w:vAlign w:val="center"/>
                                </w:tcPr>
                              </w:tcPrChange>
                            </w:tcPr>
                            <w:p w14:paraId="2D15CAF4" w14:textId="77777777" w:rsidR="00890B04" w:rsidRDefault="00890B04" w:rsidP="00161C5D">
                              <w:pPr>
                                <w:jc w:val="center"/>
                                <w:pPrChange w:id="1461" w:author="GONZALEZ DIAZ, BORJA" w:date="2017-10-03T16:15:00Z">
                                  <w:pPr>
                                    <w:jc w:val="center"/>
                                  </w:pPr>
                                </w:pPrChange>
                              </w:pPr>
                            </w:p>
                          </w:tc>
                          <w:tc>
                            <w:tcPr>
                              <w:tcW w:w="708" w:type="dxa"/>
                              <w:vAlign w:val="center"/>
                              <w:tcPrChange w:id="1462" w:author="Borja Gonzalez" w:date="2017-09-29T13:30:00Z">
                                <w:tcPr>
                                  <w:tcW w:w="708" w:type="dxa"/>
                                  <w:vAlign w:val="center"/>
                                </w:tcPr>
                              </w:tcPrChange>
                            </w:tcPr>
                            <w:p w14:paraId="3817C776" w14:textId="77777777" w:rsidR="00890B04" w:rsidRDefault="00890B04" w:rsidP="00161C5D">
                              <w:pPr>
                                <w:jc w:val="center"/>
                                <w:pPrChange w:id="1463" w:author="GONZALEZ DIAZ, BORJA" w:date="2017-10-03T16:15:00Z">
                                  <w:pPr>
                                    <w:jc w:val="center"/>
                                  </w:pPr>
                                </w:pPrChange>
                              </w:pPr>
                            </w:p>
                          </w:tc>
                          <w:tc>
                            <w:tcPr>
                              <w:tcW w:w="709" w:type="dxa"/>
                              <w:vAlign w:val="center"/>
                              <w:tcPrChange w:id="1464" w:author="Borja Gonzalez" w:date="2017-09-29T13:30:00Z">
                                <w:tcPr>
                                  <w:tcW w:w="709" w:type="dxa"/>
                                  <w:vAlign w:val="center"/>
                                </w:tcPr>
                              </w:tcPrChange>
                            </w:tcPr>
                            <w:p w14:paraId="034BC506" w14:textId="77777777" w:rsidR="00890B04" w:rsidRDefault="00890B04" w:rsidP="00161C5D">
                              <w:pPr>
                                <w:jc w:val="center"/>
                                <w:pPrChange w:id="1465" w:author="GONZALEZ DIAZ, BORJA" w:date="2017-10-03T16:15:00Z">
                                  <w:pPr>
                                    <w:jc w:val="center"/>
                                  </w:pPr>
                                </w:pPrChange>
                              </w:pPr>
                            </w:p>
                          </w:tc>
                          <w:tc>
                            <w:tcPr>
                              <w:tcW w:w="709" w:type="dxa"/>
                              <w:vAlign w:val="center"/>
                              <w:tcPrChange w:id="1466" w:author="Borja Gonzalez" w:date="2017-09-29T13:30:00Z">
                                <w:tcPr>
                                  <w:tcW w:w="709" w:type="dxa"/>
                                  <w:vAlign w:val="center"/>
                                </w:tcPr>
                              </w:tcPrChange>
                            </w:tcPr>
                            <w:p w14:paraId="0CD231C7" w14:textId="77777777" w:rsidR="00890B04" w:rsidRDefault="00890B04" w:rsidP="00161C5D">
                              <w:pPr>
                                <w:jc w:val="center"/>
                                <w:pPrChange w:id="1467" w:author="GONZALEZ DIAZ, BORJA" w:date="2017-10-03T16:15:00Z">
                                  <w:pPr>
                                    <w:jc w:val="center"/>
                                  </w:pPr>
                                </w:pPrChange>
                              </w:pPr>
                            </w:p>
                          </w:tc>
                          <w:tc>
                            <w:tcPr>
                              <w:tcW w:w="709" w:type="dxa"/>
                              <w:vAlign w:val="center"/>
                              <w:tcPrChange w:id="1468" w:author="Borja Gonzalez" w:date="2017-09-29T13:30:00Z">
                                <w:tcPr>
                                  <w:tcW w:w="709" w:type="dxa"/>
                                  <w:vAlign w:val="center"/>
                                </w:tcPr>
                              </w:tcPrChange>
                            </w:tcPr>
                            <w:p w14:paraId="76CC546B" w14:textId="77777777" w:rsidR="00890B04" w:rsidRDefault="00890B04" w:rsidP="00161C5D">
                              <w:pPr>
                                <w:jc w:val="center"/>
                                <w:pPrChange w:id="1469" w:author="GONZALEZ DIAZ, BORJA" w:date="2017-10-03T16:15:00Z">
                                  <w:pPr>
                                    <w:jc w:val="center"/>
                                  </w:pPr>
                                </w:pPrChange>
                              </w:pPr>
                            </w:p>
                          </w:tc>
                          <w:tc>
                            <w:tcPr>
                              <w:tcW w:w="708" w:type="dxa"/>
                              <w:vAlign w:val="center"/>
                              <w:tcPrChange w:id="1470" w:author="Borja Gonzalez" w:date="2017-09-29T13:30:00Z">
                                <w:tcPr>
                                  <w:tcW w:w="708" w:type="dxa"/>
                                  <w:vAlign w:val="center"/>
                                </w:tcPr>
                              </w:tcPrChange>
                            </w:tcPr>
                            <w:p w14:paraId="17CF7564" w14:textId="77777777" w:rsidR="00890B04" w:rsidRDefault="00890B04" w:rsidP="00161C5D">
                              <w:pPr>
                                <w:jc w:val="center"/>
                                <w:pPrChange w:id="1471" w:author="GONZALEZ DIAZ, BORJA" w:date="2017-10-03T16:15:00Z">
                                  <w:pPr>
                                    <w:jc w:val="center"/>
                                  </w:pPr>
                                </w:pPrChange>
                              </w:pPr>
                            </w:p>
                          </w:tc>
                          <w:tc>
                            <w:tcPr>
                              <w:tcW w:w="851" w:type="dxa"/>
                              <w:vAlign w:val="center"/>
                              <w:tcPrChange w:id="1472" w:author="Borja Gonzalez" w:date="2017-09-29T13:30:00Z">
                                <w:tcPr>
                                  <w:tcW w:w="851" w:type="dxa"/>
                                  <w:vAlign w:val="center"/>
                                </w:tcPr>
                              </w:tcPrChange>
                            </w:tcPr>
                            <w:p w14:paraId="0CD73082" w14:textId="77777777" w:rsidR="00890B04" w:rsidRDefault="00890B04" w:rsidP="00161C5D">
                              <w:pPr>
                                <w:jc w:val="center"/>
                                <w:pPrChange w:id="1473" w:author="GONZALEZ DIAZ, BORJA" w:date="2017-10-03T16:15:00Z">
                                  <w:pPr>
                                    <w:jc w:val="center"/>
                                  </w:pPr>
                                </w:pPrChange>
                              </w:pPr>
                            </w:p>
                          </w:tc>
                          <w:tc>
                            <w:tcPr>
                              <w:tcW w:w="850" w:type="dxa"/>
                              <w:vAlign w:val="center"/>
                              <w:tcPrChange w:id="1474" w:author="Borja Gonzalez" w:date="2017-09-29T13:30:00Z">
                                <w:tcPr>
                                  <w:tcW w:w="850" w:type="dxa"/>
                                  <w:vAlign w:val="center"/>
                                </w:tcPr>
                              </w:tcPrChange>
                            </w:tcPr>
                            <w:p w14:paraId="366CA107" w14:textId="77777777" w:rsidR="00890B04" w:rsidRDefault="00890B04" w:rsidP="00161C5D">
                              <w:pPr>
                                <w:jc w:val="center"/>
                                <w:pPrChange w:id="1475" w:author="GONZALEZ DIAZ, BORJA" w:date="2017-10-03T16:15:00Z">
                                  <w:pPr>
                                    <w:jc w:val="center"/>
                                  </w:pPr>
                                </w:pPrChange>
                              </w:pPr>
                            </w:p>
                          </w:tc>
                          <w:tc>
                            <w:tcPr>
                              <w:tcW w:w="851" w:type="dxa"/>
                              <w:vAlign w:val="center"/>
                              <w:tcPrChange w:id="1476" w:author="Borja Gonzalez" w:date="2017-09-29T13:30:00Z">
                                <w:tcPr>
                                  <w:tcW w:w="851" w:type="dxa"/>
                                  <w:vAlign w:val="center"/>
                                </w:tcPr>
                              </w:tcPrChange>
                            </w:tcPr>
                            <w:p w14:paraId="006A4D0F" w14:textId="77777777" w:rsidR="00890B04" w:rsidRDefault="00890B04" w:rsidP="00161C5D">
                              <w:pPr>
                                <w:jc w:val="center"/>
                                <w:pPrChange w:id="1477" w:author="GONZALEZ DIAZ, BORJA" w:date="2017-10-03T16:15:00Z">
                                  <w:pPr>
                                    <w:jc w:val="center"/>
                                  </w:pPr>
                                </w:pPrChange>
                              </w:pPr>
                            </w:p>
                          </w:tc>
                          <w:tc>
                            <w:tcPr>
                              <w:tcW w:w="850" w:type="dxa"/>
                              <w:vAlign w:val="center"/>
                              <w:tcPrChange w:id="1478" w:author="Borja Gonzalez" w:date="2017-09-29T13:30:00Z">
                                <w:tcPr>
                                  <w:tcW w:w="850" w:type="dxa"/>
                                  <w:vAlign w:val="center"/>
                                </w:tcPr>
                              </w:tcPrChange>
                            </w:tcPr>
                            <w:p w14:paraId="091ADED1" w14:textId="77777777" w:rsidR="00890B04" w:rsidRDefault="00890B04" w:rsidP="00161C5D">
                              <w:pPr>
                                <w:jc w:val="center"/>
                                <w:pPrChange w:id="1479" w:author="GONZALEZ DIAZ, BORJA" w:date="2017-10-03T16:15:00Z">
                                  <w:pPr>
                                    <w:jc w:val="center"/>
                                  </w:pPr>
                                </w:pPrChange>
                              </w:pPr>
                            </w:p>
                          </w:tc>
                          <w:tc>
                            <w:tcPr>
                              <w:tcW w:w="841" w:type="dxa"/>
                              <w:vAlign w:val="center"/>
                              <w:tcPrChange w:id="1480" w:author="Borja Gonzalez" w:date="2017-09-29T13:30:00Z">
                                <w:tcPr>
                                  <w:tcW w:w="983" w:type="dxa"/>
                                  <w:vAlign w:val="center"/>
                                </w:tcPr>
                              </w:tcPrChange>
                            </w:tcPr>
                            <w:p w14:paraId="66E2AB67" w14:textId="77777777" w:rsidR="00890B04" w:rsidRDefault="00890B04" w:rsidP="00161C5D">
                              <w:pPr>
                                <w:jc w:val="center"/>
                                <w:pPrChange w:id="1481" w:author="GONZALEZ DIAZ, BORJA" w:date="2017-10-03T16:15:00Z">
                                  <w:pPr>
                                    <w:jc w:val="center"/>
                                  </w:pPr>
                                </w:pPrChange>
                              </w:pPr>
                            </w:p>
                          </w:tc>
                        </w:tr>
                        <w:tr w:rsidR="00890B04" w14:paraId="3F9082BF" w14:textId="77777777" w:rsidTr="008960CE">
                          <w:trPr>
                            <w:cantSplit/>
                            <w:trHeight w:val="490"/>
                            <w:trPrChange w:id="1482" w:author="Borja Gonzalez" w:date="2017-09-29T13:30:00Z">
                              <w:trPr>
                                <w:cantSplit/>
                                <w:trHeight w:val="490"/>
                              </w:trPr>
                            </w:trPrChange>
                          </w:trPr>
                          <w:tc>
                            <w:tcPr>
                              <w:tcW w:w="1074" w:type="dxa"/>
                              <w:vAlign w:val="center"/>
                              <w:tcPrChange w:id="1483" w:author="Borja Gonzalez" w:date="2017-09-29T13:30:00Z">
                                <w:tcPr>
                                  <w:tcW w:w="1074" w:type="dxa"/>
                                  <w:vAlign w:val="center"/>
                                </w:tcPr>
                              </w:tcPrChange>
                            </w:tcPr>
                            <w:p w14:paraId="5CEA67DB" w14:textId="77777777" w:rsidR="00890B04" w:rsidRDefault="00890B04" w:rsidP="00161C5D">
                              <w:pPr>
                                <w:jc w:val="center"/>
                                <w:pPrChange w:id="1484" w:author="GONZALEZ DIAZ, BORJA" w:date="2017-10-03T16:15:00Z">
                                  <w:pPr/>
                                </w:pPrChange>
                              </w:pPr>
                              <w:r>
                                <w:t>CU3</w:t>
                              </w:r>
                            </w:p>
                          </w:tc>
                          <w:tc>
                            <w:tcPr>
                              <w:tcW w:w="739" w:type="dxa"/>
                              <w:vAlign w:val="center"/>
                              <w:tcPrChange w:id="1485" w:author="Borja Gonzalez" w:date="2017-09-29T13:30:00Z">
                                <w:tcPr>
                                  <w:tcW w:w="739" w:type="dxa"/>
                                  <w:vAlign w:val="center"/>
                                </w:tcPr>
                              </w:tcPrChange>
                            </w:tcPr>
                            <w:p w14:paraId="279F1AE5" w14:textId="77777777" w:rsidR="00890B04" w:rsidRDefault="00890B04" w:rsidP="00161C5D">
                              <w:pPr>
                                <w:jc w:val="center"/>
                                <w:pPrChange w:id="1486" w:author="GONZALEZ DIAZ, BORJA" w:date="2017-10-03T16:15:00Z">
                                  <w:pPr>
                                    <w:jc w:val="center"/>
                                  </w:pPr>
                                </w:pPrChange>
                              </w:pPr>
                            </w:p>
                          </w:tc>
                          <w:tc>
                            <w:tcPr>
                              <w:tcW w:w="709" w:type="dxa"/>
                              <w:vAlign w:val="center"/>
                              <w:tcPrChange w:id="1487" w:author="Borja Gonzalez" w:date="2017-09-29T13:30:00Z">
                                <w:tcPr>
                                  <w:tcW w:w="709" w:type="dxa"/>
                                  <w:vAlign w:val="center"/>
                                </w:tcPr>
                              </w:tcPrChange>
                            </w:tcPr>
                            <w:p w14:paraId="1DD790F8" w14:textId="77777777" w:rsidR="00890B04" w:rsidRDefault="00890B04" w:rsidP="00161C5D">
                              <w:pPr>
                                <w:jc w:val="center"/>
                                <w:pPrChange w:id="1488" w:author="GONZALEZ DIAZ, BORJA" w:date="2017-10-03T16:15:00Z">
                                  <w:pPr>
                                    <w:jc w:val="center"/>
                                  </w:pPr>
                                </w:pPrChange>
                              </w:pPr>
                            </w:p>
                          </w:tc>
                          <w:tc>
                            <w:tcPr>
                              <w:tcW w:w="709" w:type="dxa"/>
                              <w:vAlign w:val="center"/>
                              <w:tcPrChange w:id="1489" w:author="Borja Gonzalez" w:date="2017-09-29T13:30:00Z">
                                <w:tcPr>
                                  <w:tcW w:w="709" w:type="dxa"/>
                                  <w:vAlign w:val="center"/>
                                </w:tcPr>
                              </w:tcPrChange>
                            </w:tcPr>
                            <w:p w14:paraId="71E14266" w14:textId="77777777" w:rsidR="00890B04" w:rsidRDefault="00890B04" w:rsidP="00161C5D">
                              <w:pPr>
                                <w:jc w:val="center"/>
                                <w:pPrChange w:id="1490"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491" w:author="Borja Gonzalez" w:date="2017-09-29T13:30:00Z">
                                <w:tcPr>
                                  <w:tcW w:w="709" w:type="dxa"/>
                                  <w:vAlign w:val="center"/>
                                </w:tcPr>
                              </w:tcPrChange>
                            </w:tcPr>
                            <w:p w14:paraId="69BD27C2" w14:textId="77777777" w:rsidR="00890B04" w:rsidRDefault="00890B04" w:rsidP="00161C5D">
                              <w:pPr>
                                <w:jc w:val="center"/>
                                <w:pPrChange w:id="1492" w:author="GONZALEZ DIAZ, BORJA" w:date="2017-10-03T16:15:00Z">
                                  <w:pPr>
                                    <w:jc w:val="center"/>
                                  </w:pPr>
                                </w:pPrChange>
                              </w:pPr>
                            </w:p>
                          </w:tc>
                          <w:tc>
                            <w:tcPr>
                              <w:tcW w:w="708" w:type="dxa"/>
                              <w:vAlign w:val="center"/>
                              <w:tcPrChange w:id="1493" w:author="Borja Gonzalez" w:date="2017-09-29T13:30:00Z">
                                <w:tcPr>
                                  <w:tcW w:w="708" w:type="dxa"/>
                                  <w:vAlign w:val="center"/>
                                </w:tcPr>
                              </w:tcPrChange>
                            </w:tcPr>
                            <w:p w14:paraId="18AB1C1D" w14:textId="77777777" w:rsidR="00890B04" w:rsidRDefault="00890B04" w:rsidP="00161C5D">
                              <w:pPr>
                                <w:jc w:val="center"/>
                                <w:pPrChange w:id="1494" w:author="GONZALEZ DIAZ, BORJA" w:date="2017-10-03T16:15:00Z">
                                  <w:pPr>
                                    <w:jc w:val="center"/>
                                  </w:pPr>
                                </w:pPrChange>
                              </w:pPr>
                            </w:p>
                          </w:tc>
                          <w:tc>
                            <w:tcPr>
                              <w:tcW w:w="709" w:type="dxa"/>
                              <w:vAlign w:val="center"/>
                              <w:tcPrChange w:id="1495" w:author="Borja Gonzalez" w:date="2017-09-29T13:30:00Z">
                                <w:tcPr>
                                  <w:tcW w:w="709" w:type="dxa"/>
                                  <w:vAlign w:val="center"/>
                                </w:tcPr>
                              </w:tcPrChange>
                            </w:tcPr>
                            <w:p w14:paraId="776247D1" w14:textId="77777777" w:rsidR="00890B04" w:rsidRDefault="00890B04" w:rsidP="00161C5D">
                              <w:pPr>
                                <w:jc w:val="center"/>
                                <w:pPrChange w:id="1496" w:author="GONZALEZ DIAZ, BORJA" w:date="2017-10-03T16:15:00Z">
                                  <w:pPr>
                                    <w:jc w:val="center"/>
                                  </w:pPr>
                                </w:pPrChange>
                              </w:pPr>
                            </w:p>
                          </w:tc>
                          <w:tc>
                            <w:tcPr>
                              <w:tcW w:w="709" w:type="dxa"/>
                              <w:vAlign w:val="center"/>
                              <w:tcPrChange w:id="1497" w:author="Borja Gonzalez" w:date="2017-09-29T13:30:00Z">
                                <w:tcPr>
                                  <w:tcW w:w="709" w:type="dxa"/>
                                  <w:vAlign w:val="center"/>
                                </w:tcPr>
                              </w:tcPrChange>
                            </w:tcPr>
                            <w:p w14:paraId="106A217A" w14:textId="77777777" w:rsidR="00890B04" w:rsidRDefault="00890B04" w:rsidP="00161C5D">
                              <w:pPr>
                                <w:jc w:val="center"/>
                                <w:pPrChange w:id="1498" w:author="GONZALEZ DIAZ, BORJA" w:date="2017-10-03T16:15:00Z">
                                  <w:pPr>
                                    <w:jc w:val="center"/>
                                  </w:pPr>
                                </w:pPrChange>
                              </w:pPr>
                            </w:p>
                          </w:tc>
                          <w:tc>
                            <w:tcPr>
                              <w:tcW w:w="709" w:type="dxa"/>
                              <w:vAlign w:val="center"/>
                              <w:tcPrChange w:id="1499" w:author="Borja Gonzalez" w:date="2017-09-29T13:30:00Z">
                                <w:tcPr>
                                  <w:tcW w:w="709" w:type="dxa"/>
                                  <w:vAlign w:val="center"/>
                                </w:tcPr>
                              </w:tcPrChange>
                            </w:tcPr>
                            <w:p w14:paraId="5293053C" w14:textId="77777777" w:rsidR="00890B04" w:rsidRDefault="00890B04" w:rsidP="00161C5D">
                              <w:pPr>
                                <w:jc w:val="center"/>
                                <w:pPrChange w:id="1500" w:author="GONZALEZ DIAZ, BORJA" w:date="2017-10-03T16:15:00Z">
                                  <w:pPr>
                                    <w:jc w:val="center"/>
                                  </w:pPr>
                                </w:pPrChange>
                              </w:pPr>
                            </w:p>
                          </w:tc>
                          <w:tc>
                            <w:tcPr>
                              <w:tcW w:w="708" w:type="dxa"/>
                              <w:vAlign w:val="center"/>
                              <w:tcPrChange w:id="1501" w:author="Borja Gonzalez" w:date="2017-09-29T13:30:00Z">
                                <w:tcPr>
                                  <w:tcW w:w="708" w:type="dxa"/>
                                  <w:vAlign w:val="center"/>
                                </w:tcPr>
                              </w:tcPrChange>
                            </w:tcPr>
                            <w:p w14:paraId="6D3CA650" w14:textId="77777777" w:rsidR="00890B04" w:rsidRDefault="00890B04" w:rsidP="00161C5D">
                              <w:pPr>
                                <w:jc w:val="center"/>
                                <w:pPrChange w:id="1502" w:author="GONZALEZ DIAZ, BORJA" w:date="2017-10-03T16:15:00Z">
                                  <w:pPr>
                                    <w:jc w:val="center"/>
                                  </w:pPr>
                                </w:pPrChange>
                              </w:pPr>
                            </w:p>
                          </w:tc>
                          <w:tc>
                            <w:tcPr>
                              <w:tcW w:w="851" w:type="dxa"/>
                              <w:vAlign w:val="center"/>
                              <w:tcPrChange w:id="1503" w:author="Borja Gonzalez" w:date="2017-09-29T13:30:00Z">
                                <w:tcPr>
                                  <w:tcW w:w="851" w:type="dxa"/>
                                  <w:vAlign w:val="center"/>
                                </w:tcPr>
                              </w:tcPrChange>
                            </w:tcPr>
                            <w:p w14:paraId="4AC52AE5" w14:textId="77777777" w:rsidR="00890B04" w:rsidRDefault="00890B04" w:rsidP="00161C5D">
                              <w:pPr>
                                <w:jc w:val="center"/>
                                <w:pPrChange w:id="1504" w:author="GONZALEZ DIAZ, BORJA" w:date="2017-10-03T16:15:00Z">
                                  <w:pPr>
                                    <w:jc w:val="center"/>
                                  </w:pPr>
                                </w:pPrChange>
                              </w:pPr>
                            </w:p>
                          </w:tc>
                          <w:tc>
                            <w:tcPr>
                              <w:tcW w:w="850" w:type="dxa"/>
                              <w:vAlign w:val="center"/>
                              <w:tcPrChange w:id="1505" w:author="Borja Gonzalez" w:date="2017-09-29T13:30:00Z">
                                <w:tcPr>
                                  <w:tcW w:w="850" w:type="dxa"/>
                                  <w:vAlign w:val="center"/>
                                </w:tcPr>
                              </w:tcPrChange>
                            </w:tcPr>
                            <w:p w14:paraId="090B7953" w14:textId="77777777" w:rsidR="00890B04" w:rsidRDefault="00890B04" w:rsidP="00161C5D">
                              <w:pPr>
                                <w:jc w:val="center"/>
                                <w:pPrChange w:id="1506" w:author="GONZALEZ DIAZ, BORJA" w:date="2017-10-03T16:15:00Z">
                                  <w:pPr>
                                    <w:jc w:val="center"/>
                                  </w:pPr>
                                </w:pPrChange>
                              </w:pPr>
                            </w:p>
                          </w:tc>
                          <w:tc>
                            <w:tcPr>
                              <w:tcW w:w="851" w:type="dxa"/>
                              <w:vAlign w:val="center"/>
                              <w:tcPrChange w:id="1507" w:author="Borja Gonzalez" w:date="2017-09-29T13:30:00Z">
                                <w:tcPr>
                                  <w:tcW w:w="851" w:type="dxa"/>
                                  <w:vAlign w:val="center"/>
                                </w:tcPr>
                              </w:tcPrChange>
                            </w:tcPr>
                            <w:p w14:paraId="183A085F" w14:textId="77777777" w:rsidR="00890B04" w:rsidRDefault="00890B04" w:rsidP="00161C5D">
                              <w:pPr>
                                <w:jc w:val="center"/>
                                <w:pPrChange w:id="1508" w:author="GONZALEZ DIAZ, BORJA" w:date="2017-10-03T16:15:00Z">
                                  <w:pPr>
                                    <w:jc w:val="center"/>
                                  </w:pPr>
                                </w:pPrChange>
                              </w:pPr>
                            </w:p>
                          </w:tc>
                          <w:tc>
                            <w:tcPr>
                              <w:tcW w:w="850" w:type="dxa"/>
                              <w:vAlign w:val="center"/>
                              <w:tcPrChange w:id="1509" w:author="Borja Gonzalez" w:date="2017-09-29T13:30:00Z">
                                <w:tcPr>
                                  <w:tcW w:w="850" w:type="dxa"/>
                                  <w:vAlign w:val="center"/>
                                </w:tcPr>
                              </w:tcPrChange>
                            </w:tcPr>
                            <w:p w14:paraId="055FE63A" w14:textId="77777777" w:rsidR="00890B04" w:rsidRDefault="00890B04" w:rsidP="00161C5D">
                              <w:pPr>
                                <w:jc w:val="center"/>
                                <w:pPrChange w:id="1510"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511" w:author="Borja Gonzalez" w:date="2017-09-29T13:30:00Z">
                                <w:tcPr>
                                  <w:tcW w:w="983" w:type="dxa"/>
                                  <w:vAlign w:val="center"/>
                                </w:tcPr>
                              </w:tcPrChange>
                            </w:tcPr>
                            <w:p w14:paraId="4B0FFE02" w14:textId="77777777" w:rsidR="00890B04" w:rsidRDefault="00890B04" w:rsidP="00161C5D">
                              <w:pPr>
                                <w:jc w:val="center"/>
                                <w:pPrChange w:id="1512"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r>
                        <w:tr w:rsidR="00890B04" w14:paraId="2FD7F8EB" w14:textId="77777777" w:rsidTr="008960CE">
                          <w:trPr>
                            <w:cantSplit/>
                            <w:trHeight w:val="470"/>
                            <w:trPrChange w:id="1513" w:author="Borja Gonzalez" w:date="2017-09-29T13:30:00Z">
                              <w:trPr>
                                <w:cantSplit/>
                                <w:trHeight w:val="470"/>
                              </w:trPr>
                            </w:trPrChange>
                          </w:trPr>
                          <w:tc>
                            <w:tcPr>
                              <w:tcW w:w="1074" w:type="dxa"/>
                              <w:vAlign w:val="center"/>
                              <w:tcPrChange w:id="1514" w:author="Borja Gonzalez" w:date="2017-09-29T13:30:00Z">
                                <w:tcPr>
                                  <w:tcW w:w="1074" w:type="dxa"/>
                                  <w:vAlign w:val="center"/>
                                </w:tcPr>
                              </w:tcPrChange>
                            </w:tcPr>
                            <w:p w14:paraId="25F4A212" w14:textId="77777777" w:rsidR="00890B04" w:rsidRDefault="00890B04" w:rsidP="00161C5D">
                              <w:pPr>
                                <w:jc w:val="center"/>
                                <w:pPrChange w:id="1515" w:author="GONZALEZ DIAZ, BORJA" w:date="2017-10-03T16:15:00Z">
                                  <w:pPr/>
                                </w:pPrChange>
                              </w:pPr>
                              <w:r>
                                <w:t>CU4</w:t>
                              </w:r>
                            </w:p>
                          </w:tc>
                          <w:tc>
                            <w:tcPr>
                              <w:tcW w:w="739" w:type="dxa"/>
                              <w:vAlign w:val="center"/>
                              <w:tcPrChange w:id="1516" w:author="Borja Gonzalez" w:date="2017-09-29T13:30:00Z">
                                <w:tcPr>
                                  <w:tcW w:w="739" w:type="dxa"/>
                                  <w:vAlign w:val="center"/>
                                </w:tcPr>
                              </w:tcPrChange>
                            </w:tcPr>
                            <w:p w14:paraId="34FA475C" w14:textId="77777777" w:rsidR="00890B04" w:rsidRDefault="00890B04" w:rsidP="00161C5D">
                              <w:pPr>
                                <w:jc w:val="center"/>
                                <w:pPrChange w:id="1517" w:author="GONZALEZ DIAZ, BORJA" w:date="2017-10-03T16:15:00Z">
                                  <w:pPr>
                                    <w:jc w:val="center"/>
                                  </w:pPr>
                                </w:pPrChange>
                              </w:pPr>
                            </w:p>
                          </w:tc>
                          <w:tc>
                            <w:tcPr>
                              <w:tcW w:w="709" w:type="dxa"/>
                              <w:vAlign w:val="center"/>
                              <w:tcPrChange w:id="1518" w:author="Borja Gonzalez" w:date="2017-09-29T13:30:00Z">
                                <w:tcPr>
                                  <w:tcW w:w="709" w:type="dxa"/>
                                  <w:vAlign w:val="center"/>
                                </w:tcPr>
                              </w:tcPrChange>
                            </w:tcPr>
                            <w:p w14:paraId="00905E75" w14:textId="77777777" w:rsidR="00890B04" w:rsidRDefault="00890B04" w:rsidP="00161C5D">
                              <w:pPr>
                                <w:jc w:val="center"/>
                                <w:pPrChange w:id="1519" w:author="GONZALEZ DIAZ, BORJA" w:date="2017-10-03T16:15:00Z">
                                  <w:pPr>
                                    <w:jc w:val="center"/>
                                  </w:pPr>
                                </w:pPrChange>
                              </w:pPr>
                            </w:p>
                          </w:tc>
                          <w:tc>
                            <w:tcPr>
                              <w:tcW w:w="709" w:type="dxa"/>
                              <w:vAlign w:val="center"/>
                              <w:tcPrChange w:id="1520" w:author="Borja Gonzalez" w:date="2017-09-29T13:30:00Z">
                                <w:tcPr>
                                  <w:tcW w:w="709" w:type="dxa"/>
                                  <w:vAlign w:val="center"/>
                                </w:tcPr>
                              </w:tcPrChange>
                            </w:tcPr>
                            <w:p w14:paraId="3D844D4D" w14:textId="77777777" w:rsidR="00890B04" w:rsidRDefault="00890B04" w:rsidP="00161C5D">
                              <w:pPr>
                                <w:jc w:val="center"/>
                                <w:pPrChange w:id="1521" w:author="GONZALEZ DIAZ, BORJA" w:date="2017-10-03T16:15:00Z">
                                  <w:pPr>
                                    <w:jc w:val="center"/>
                                  </w:pPr>
                                </w:pPrChange>
                              </w:pPr>
                            </w:p>
                          </w:tc>
                          <w:tc>
                            <w:tcPr>
                              <w:tcW w:w="709" w:type="dxa"/>
                              <w:vAlign w:val="center"/>
                              <w:tcPrChange w:id="1522" w:author="Borja Gonzalez" w:date="2017-09-29T13:30:00Z">
                                <w:tcPr>
                                  <w:tcW w:w="709" w:type="dxa"/>
                                  <w:vAlign w:val="center"/>
                                </w:tcPr>
                              </w:tcPrChange>
                            </w:tcPr>
                            <w:p w14:paraId="17964F8E" w14:textId="77777777" w:rsidR="00890B04" w:rsidRDefault="00890B04" w:rsidP="00161C5D">
                              <w:pPr>
                                <w:jc w:val="center"/>
                                <w:pPrChange w:id="1523"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524" w:author="Borja Gonzalez" w:date="2017-09-29T13:30:00Z">
                                <w:tcPr>
                                  <w:tcW w:w="708" w:type="dxa"/>
                                  <w:vAlign w:val="center"/>
                                </w:tcPr>
                              </w:tcPrChange>
                            </w:tcPr>
                            <w:p w14:paraId="7C76AB96" w14:textId="77777777" w:rsidR="00890B04" w:rsidRDefault="00890B04" w:rsidP="00161C5D">
                              <w:pPr>
                                <w:jc w:val="center"/>
                                <w:pPrChange w:id="1525" w:author="GONZALEZ DIAZ, BORJA" w:date="2017-10-03T16:15:00Z">
                                  <w:pPr>
                                    <w:jc w:val="center"/>
                                  </w:pPr>
                                </w:pPrChange>
                              </w:pPr>
                            </w:p>
                          </w:tc>
                          <w:tc>
                            <w:tcPr>
                              <w:tcW w:w="709" w:type="dxa"/>
                              <w:vAlign w:val="center"/>
                              <w:tcPrChange w:id="1526" w:author="Borja Gonzalez" w:date="2017-09-29T13:30:00Z">
                                <w:tcPr>
                                  <w:tcW w:w="709" w:type="dxa"/>
                                  <w:vAlign w:val="center"/>
                                </w:tcPr>
                              </w:tcPrChange>
                            </w:tcPr>
                            <w:p w14:paraId="6FA191C0" w14:textId="77777777" w:rsidR="00890B04" w:rsidRDefault="00890B04" w:rsidP="00161C5D">
                              <w:pPr>
                                <w:jc w:val="center"/>
                                <w:pPrChange w:id="1527" w:author="GONZALEZ DIAZ, BORJA" w:date="2017-10-03T16:15:00Z">
                                  <w:pPr>
                                    <w:jc w:val="center"/>
                                  </w:pPr>
                                </w:pPrChange>
                              </w:pPr>
                            </w:p>
                          </w:tc>
                          <w:tc>
                            <w:tcPr>
                              <w:tcW w:w="709" w:type="dxa"/>
                              <w:vAlign w:val="center"/>
                              <w:tcPrChange w:id="1528" w:author="Borja Gonzalez" w:date="2017-09-29T13:30:00Z">
                                <w:tcPr>
                                  <w:tcW w:w="709" w:type="dxa"/>
                                  <w:vAlign w:val="center"/>
                                </w:tcPr>
                              </w:tcPrChange>
                            </w:tcPr>
                            <w:p w14:paraId="2461611F" w14:textId="77777777" w:rsidR="00890B04" w:rsidRDefault="00890B04" w:rsidP="00161C5D">
                              <w:pPr>
                                <w:jc w:val="center"/>
                                <w:pPrChange w:id="1529" w:author="GONZALEZ DIAZ, BORJA" w:date="2017-10-03T16:15:00Z">
                                  <w:pPr>
                                    <w:jc w:val="center"/>
                                  </w:pPr>
                                </w:pPrChange>
                              </w:pPr>
                            </w:p>
                          </w:tc>
                          <w:tc>
                            <w:tcPr>
                              <w:tcW w:w="709" w:type="dxa"/>
                              <w:vAlign w:val="center"/>
                              <w:tcPrChange w:id="1530" w:author="Borja Gonzalez" w:date="2017-09-29T13:30:00Z">
                                <w:tcPr>
                                  <w:tcW w:w="709" w:type="dxa"/>
                                  <w:vAlign w:val="center"/>
                                </w:tcPr>
                              </w:tcPrChange>
                            </w:tcPr>
                            <w:p w14:paraId="46D7AB2B" w14:textId="77777777" w:rsidR="00890B04" w:rsidRDefault="00890B04" w:rsidP="00161C5D">
                              <w:pPr>
                                <w:jc w:val="center"/>
                                <w:pPrChange w:id="1531" w:author="GONZALEZ DIAZ, BORJA" w:date="2017-10-03T16:15:00Z">
                                  <w:pPr>
                                    <w:jc w:val="center"/>
                                  </w:pPr>
                                </w:pPrChange>
                              </w:pPr>
                            </w:p>
                          </w:tc>
                          <w:tc>
                            <w:tcPr>
                              <w:tcW w:w="708" w:type="dxa"/>
                              <w:vAlign w:val="center"/>
                              <w:tcPrChange w:id="1532" w:author="Borja Gonzalez" w:date="2017-09-29T13:30:00Z">
                                <w:tcPr>
                                  <w:tcW w:w="708" w:type="dxa"/>
                                  <w:vAlign w:val="center"/>
                                </w:tcPr>
                              </w:tcPrChange>
                            </w:tcPr>
                            <w:p w14:paraId="5ACE6058" w14:textId="77777777" w:rsidR="00890B04" w:rsidRDefault="00890B04" w:rsidP="00161C5D">
                              <w:pPr>
                                <w:jc w:val="center"/>
                                <w:pPrChange w:id="1533" w:author="GONZALEZ DIAZ, BORJA" w:date="2017-10-03T16:15:00Z">
                                  <w:pPr>
                                    <w:jc w:val="center"/>
                                  </w:pPr>
                                </w:pPrChange>
                              </w:pPr>
                            </w:p>
                          </w:tc>
                          <w:tc>
                            <w:tcPr>
                              <w:tcW w:w="851" w:type="dxa"/>
                              <w:vAlign w:val="center"/>
                              <w:tcPrChange w:id="1534" w:author="Borja Gonzalez" w:date="2017-09-29T13:30:00Z">
                                <w:tcPr>
                                  <w:tcW w:w="851" w:type="dxa"/>
                                  <w:vAlign w:val="center"/>
                                </w:tcPr>
                              </w:tcPrChange>
                            </w:tcPr>
                            <w:p w14:paraId="3A52F400" w14:textId="77777777" w:rsidR="00890B04" w:rsidRDefault="00890B04" w:rsidP="00161C5D">
                              <w:pPr>
                                <w:jc w:val="center"/>
                                <w:pPrChange w:id="1535" w:author="GONZALEZ DIAZ, BORJA" w:date="2017-10-03T16:15:00Z">
                                  <w:pPr>
                                    <w:jc w:val="center"/>
                                  </w:pPr>
                                </w:pPrChange>
                              </w:pPr>
                            </w:p>
                          </w:tc>
                          <w:tc>
                            <w:tcPr>
                              <w:tcW w:w="850" w:type="dxa"/>
                              <w:vAlign w:val="center"/>
                              <w:tcPrChange w:id="1536" w:author="Borja Gonzalez" w:date="2017-09-29T13:30:00Z">
                                <w:tcPr>
                                  <w:tcW w:w="850" w:type="dxa"/>
                                  <w:vAlign w:val="center"/>
                                </w:tcPr>
                              </w:tcPrChange>
                            </w:tcPr>
                            <w:p w14:paraId="1B676A49" w14:textId="77777777" w:rsidR="00890B04" w:rsidRDefault="00890B04" w:rsidP="00161C5D">
                              <w:pPr>
                                <w:jc w:val="center"/>
                                <w:pPrChange w:id="1537" w:author="GONZALEZ DIAZ, BORJA" w:date="2017-10-03T16:15:00Z">
                                  <w:pPr>
                                    <w:jc w:val="center"/>
                                  </w:pPr>
                                </w:pPrChange>
                              </w:pPr>
                            </w:p>
                          </w:tc>
                          <w:tc>
                            <w:tcPr>
                              <w:tcW w:w="851" w:type="dxa"/>
                              <w:vAlign w:val="center"/>
                              <w:tcPrChange w:id="1538" w:author="Borja Gonzalez" w:date="2017-09-29T13:30:00Z">
                                <w:tcPr>
                                  <w:tcW w:w="851" w:type="dxa"/>
                                  <w:vAlign w:val="center"/>
                                </w:tcPr>
                              </w:tcPrChange>
                            </w:tcPr>
                            <w:p w14:paraId="69653487" w14:textId="77777777" w:rsidR="00890B04" w:rsidRDefault="00890B04" w:rsidP="00161C5D">
                              <w:pPr>
                                <w:jc w:val="center"/>
                                <w:pPrChange w:id="1539" w:author="GONZALEZ DIAZ, BORJA" w:date="2017-10-03T16:15:00Z">
                                  <w:pPr>
                                    <w:jc w:val="center"/>
                                  </w:pPr>
                                </w:pPrChange>
                              </w:pPr>
                            </w:p>
                          </w:tc>
                          <w:tc>
                            <w:tcPr>
                              <w:tcW w:w="850" w:type="dxa"/>
                              <w:vAlign w:val="center"/>
                              <w:tcPrChange w:id="1540" w:author="Borja Gonzalez" w:date="2017-09-29T13:30:00Z">
                                <w:tcPr>
                                  <w:tcW w:w="850" w:type="dxa"/>
                                  <w:vAlign w:val="center"/>
                                </w:tcPr>
                              </w:tcPrChange>
                            </w:tcPr>
                            <w:p w14:paraId="6A9D2038" w14:textId="77777777" w:rsidR="00890B04" w:rsidRDefault="00890B04" w:rsidP="00161C5D">
                              <w:pPr>
                                <w:jc w:val="center"/>
                                <w:pPrChange w:id="1541"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542" w:author="Borja Gonzalez" w:date="2017-09-29T13:30:00Z">
                                <w:tcPr>
                                  <w:tcW w:w="983" w:type="dxa"/>
                                  <w:vAlign w:val="center"/>
                                </w:tcPr>
                              </w:tcPrChange>
                            </w:tcPr>
                            <w:p w14:paraId="28E9E3E1" w14:textId="77777777" w:rsidR="00890B04" w:rsidRDefault="00890B04" w:rsidP="00161C5D">
                              <w:pPr>
                                <w:jc w:val="center"/>
                                <w:pPrChange w:id="1543"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r>
                        <w:tr w:rsidR="00890B04" w14:paraId="7BC29B34" w14:textId="77777777" w:rsidTr="008960CE">
                          <w:trPr>
                            <w:cantSplit/>
                            <w:trHeight w:val="490"/>
                            <w:trPrChange w:id="1544" w:author="Borja Gonzalez" w:date="2017-09-29T13:30:00Z">
                              <w:trPr>
                                <w:cantSplit/>
                                <w:trHeight w:val="490"/>
                              </w:trPr>
                            </w:trPrChange>
                          </w:trPr>
                          <w:tc>
                            <w:tcPr>
                              <w:tcW w:w="1074" w:type="dxa"/>
                              <w:vAlign w:val="center"/>
                              <w:tcPrChange w:id="1545" w:author="Borja Gonzalez" w:date="2017-09-29T13:30:00Z">
                                <w:tcPr>
                                  <w:tcW w:w="1074" w:type="dxa"/>
                                  <w:vAlign w:val="center"/>
                                </w:tcPr>
                              </w:tcPrChange>
                            </w:tcPr>
                            <w:p w14:paraId="0B752278" w14:textId="77777777" w:rsidR="00890B04" w:rsidRDefault="00890B04" w:rsidP="00161C5D">
                              <w:pPr>
                                <w:jc w:val="center"/>
                                <w:pPrChange w:id="1546" w:author="GONZALEZ DIAZ, BORJA" w:date="2017-10-03T16:15:00Z">
                                  <w:pPr/>
                                </w:pPrChange>
                              </w:pPr>
                              <w:r>
                                <w:t>CU5</w:t>
                              </w:r>
                            </w:p>
                          </w:tc>
                          <w:tc>
                            <w:tcPr>
                              <w:tcW w:w="739" w:type="dxa"/>
                              <w:vAlign w:val="center"/>
                              <w:tcPrChange w:id="1547" w:author="Borja Gonzalez" w:date="2017-09-29T13:30:00Z">
                                <w:tcPr>
                                  <w:tcW w:w="739" w:type="dxa"/>
                                  <w:vAlign w:val="center"/>
                                </w:tcPr>
                              </w:tcPrChange>
                            </w:tcPr>
                            <w:p w14:paraId="27B819EE" w14:textId="77777777" w:rsidR="00890B04" w:rsidRDefault="00890B04" w:rsidP="00161C5D">
                              <w:pPr>
                                <w:jc w:val="center"/>
                                <w:pPrChange w:id="1548" w:author="GONZALEZ DIAZ, BORJA" w:date="2017-10-03T16:15:00Z">
                                  <w:pPr>
                                    <w:jc w:val="center"/>
                                  </w:pPr>
                                </w:pPrChange>
                              </w:pPr>
                            </w:p>
                          </w:tc>
                          <w:tc>
                            <w:tcPr>
                              <w:tcW w:w="709" w:type="dxa"/>
                              <w:vAlign w:val="center"/>
                              <w:tcPrChange w:id="1549" w:author="Borja Gonzalez" w:date="2017-09-29T13:30:00Z">
                                <w:tcPr>
                                  <w:tcW w:w="709" w:type="dxa"/>
                                  <w:vAlign w:val="center"/>
                                </w:tcPr>
                              </w:tcPrChange>
                            </w:tcPr>
                            <w:p w14:paraId="5CC78C1C" w14:textId="77777777" w:rsidR="00890B04" w:rsidRDefault="00890B04" w:rsidP="00161C5D">
                              <w:pPr>
                                <w:jc w:val="center"/>
                                <w:pPrChange w:id="1550" w:author="GONZALEZ DIAZ, BORJA" w:date="2017-10-03T16:15:00Z">
                                  <w:pPr>
                                    <w:jc w:val="center"/>
                                  </w:pPr>
                                </w:pPrChange>
                              </w:pPr>
                            </w:p>
                          </w:tc>
                          <w:tc>
                            <w:tcPr>
                              <w:tcW w:w="709" w:type="dxa"/>
                              <w:vAlign w:val="center"/>
                              <w:tcPrChange w:id="1551" w:author="Borja Gonzalez" w:date="2017-09-29T13:30:00Z">
                                <w:tcPr>
                                  <w:tcW w:w="709" w:type="dxa"/>
                                  <w:vAlign w:val="center"/>
                                </w:tcPr>
                              </w:tcPrChange>
                            </w:tcPr>
                            <w:p w14:paraId="6E570767" w14:textId="77777777" w:rsidR="00890B04" w:rsidRDefault="00890B04" w:rsidP="00161C5D">
                              <w:pPr>
                                <w:jc w:val="center"/>
                                <w:pPrChange w:id="1552" w:author="GONZALEZ DIAZ, BORJA" w:date="2017-10-03T16:15:00Z">
                                  <w:pPr>
                                    <w:jc w:val="center"/>
                                  </w:pPr>
                                </w:pPrChange>
                              </w:pPr>
                            </w:p>
                          </w:tc>
                          <w:tc>
                            <w:tcPr>
                              <w:tcW w:w="709" w:type="dxa"/>
                              <w:vAlign w:val="center"/>
                              <w:tcPrChange w:id="1553" w:author="Borja Gonzalez" w:date="2017-09-29T13:30:00Z">
                                <w:tcPr>
                                  <w:tcW w:w="709" w:type="dxa"/>
                                  <w:vAlign w:val="center"/>
                                </w:tcPr>
                              </w:tcPrChange>
                            </w:tcPr>
                            <w:p w14:paraId="1BC3F694" w14:textId="77777777" w:rsidR="00890B04" w:rsidRDefault="00890B04" w:rsidP="00161C5D">
                              <w:pPr>
                                <w:jc w:val="center"/>
                                <w:pPrChange w:id="1554" w:author="GONZALEZ DIAZ, BORJA" w:date="2017-10-03T16:15:00Z">
                                  <w:pPr>
                                    <w:jc w:val="center"/>
                                  </w:pPr>
                                </w:pPrChange>
                              </w:pPr>
                            </w:p>
                          </w:tc>
                          <w:tc>
                            <w:tcPr>
                              <w:tcW w:w="708" w:type="dxa"/>
                              <w:vAlign w:val="center"/>
                              <w:tcPrChange w:id="1555" w:author="Borja Gonzalez" w:date="2017-09-29T13:30:00Z">
                                <w:tcPr>
                                  <w:tcW w:w="708" w:type="dxa"/>
                                  <w:vAlign w:val="center"/>
                                </w:tcPr>
                              </w:tcPrChange>
                            </w:tcPr>
                            <w:p w14:paraId="47D73E7E" w14:textId="77777777" w:rsidR="00890B04" w:rsidRDefault="00890B04" w:rsidP="00161C5D">
                              <w:pPr>
                                <w:jc w:val="center"/>
                                <w:pPrChange w:id="1556"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557" w:author="Borja Gonzalez" w:date="2017-09-29T13:30:00Z">
                                <w:tcPr>
                                  <w:tcW w:w="709" w:type="dxa"/>
                                  <w:vAlign w:val="center"/>
                                </w:tcPr>
                              </w:tcPrChange>
                            </w:tcPr>
                            <w:p w14:paraId="2785407E" w14:textId="77777777" w:rsidR="00890B04" w:rsidRDefault="00890B04" w:rsidP="00161C5D">
                              <w:pPr>
                                <w:jc w:val="center"/>
                                <w:pPrChange w:id="1558" w:author="GONZALEZ DIAZ, BORJA" w:date="2017-10-03T16:15:00Z">
                                  <w:pPr>
                                    <w:jc w:val="center"/>
                                  </w:pPr>
                                </w:pPrChange>
                              </w:pPr>
                            </w:p>
                          </w:tc>
                          <w:tc>
                            <w:tcPr>
                              <w:tcW w:w="709" w:type="dxa"/>
                              <w:vAlign w:val="center"/>
                              <w:tcPrChange w:id="1559" w:author="Borja Gonzalez" w:date="2017-09-29T13:30:00Z">
                                <w:tcPr>
                                  <w:tcW w:w="709" w:type="dxa"/>
                                  <w:vAlign w:val="center"/>
                                </w:tcPr>
                              </w:tcPrChange>
                            </w:tcPr>
                            <w:p w14:paraId="3E07D7A6" w14:textId="77777777" w:rsidR="00890B04" w:rsidRDefault="00890B04" w:rsidP="00161C5D">
                              <w:pPr>
                                <w:jc w:val="center"/>
                                <w:pPrChange w:id="1560" w:author="GONZALEZ DIAZ, BORJA" w:date="2017-10-03T16:15:00Z">
                                  <w:pPr>
                                    <w:jc w:val="center"/>
                                  </w:pPr>
                                </w:pPrChange>
                              </w:pPr>
                            </w:p>
                          </w:tc>
                          <w:tc>
                            <w:tcPr>
                              <w:tcW w:w="709" w:type="dxa"/>
                              <w:vAlign w:val="center"/>
                              <w:tcPrChange w:id="1561" w:author="Borja Gonzalez" w:date="2017-09-29T13:30:00Z">
                                <w:tcPr>
                                  <w:tcW w:w="709" w:type="dxa"/>
                                  <w:vAlign w:val="center"/>
                                </w:tcPr>
                              </w:tcPrChange>
                            </w:tcPr>
                            <w:p w14:paraId="4DE8C5C8" w14:textId="77777777" w:rsidR="00890B04" w:rsidRDefault="00890B04" w:rsidP="00161C5D">
                              <w:pPr>
                                <w:jc w:val="center"/>
                                <w:pPrChange w:id="1562" w:author="GONZALEZ DIAZ, BORJA" w:date="2017-10-03T16:15:00Z">
                                  <w:pPr>
                                    <w:jc w:val="center"/>
                                  </w:pPr>
                                </w:pPrChange>
                              </w:pPr>
                            </w:p>
                          </w:tc>
                          <w:tc>
                            <w:tcPr>
                              <w:tcW w:w="708" w:type="dxa"/>
                              <w:vAlign w:val="center"/>
                              <w:tcPrChange w:id="1563" w:author="Borja Gonzalez" w:date="2017-09-29T13:30:00Z">
                                <w:tcPr>
                                  <w:tcW w:w="708" w:type="dxa"/>
                                  <w:vAlign w:val="center"/>
                                </w:tcPr>
                              </w:tcPrChange>
                            </w:tcPr>
                            <w:p w14:paraId="75F8789F" w14:textId="77777777" w:rsidR="00890B04" w:rsidRDefault="00890B04" w:rsidP="00161C5D">
                              <w:pPr>
                                <w:jc w:val="center"/>
                                <w:pPrChange w:id="1564" w:author="GONZALEZ DIAZ, BORJA" w:date="2017-10-03T16:15:00Z">
                                  <w:pPr>
                                    <w:jc w:val="center"/>
                                  </w:pPr>
                                </w:pPrChange>
                              </w:pPr>
                            </w:p>
                          </w:tc>
                          <w:tc>
                            <w:tcPr>
                              <w:tcW w:w="851" w:type="dxa"/>
                              <w:vAlign w:val="center"/>
                              <w:tcPrChange w:id="1565" w:author="Borja Gonzalez" w:date="2017-09-29T13:30:00Z">
                                <w:tcPr>
                                  <w:tcW w:w="851" w:type="dxa"/>
                                  <w:vAlign w:val="center"/>
                                </w:tcPr>
                              </w:tcPrChange>
                            </w:tcPr>
                            <w:p w14:paraId="58386C56" w14:textId="77777777" w:rsidR="00890B04" w:rsidRDefault="00890B04" w:rsidP="00161C5D">
                              <w:pPr>
                                <w:jc w:val="center"/>
                                <w:pPrChange w:id="1566" w:author="GONZALEZ DIAZ, BORJA" w:date="2017-10-03T16:15:00Z">
                                  <w:pPr>
                                    <w:jc w:val="center"/>
                                  </w:pPr>
                                </w:pPrChange>
                              </w:pPr>
                            </w:p>
                          </w:tc>
                          <w:tc>
                            <w:tcPr>
                              <w:tcW w:w="850" w:type="dxa"/>
                              <w:vAlign w:val="center"/>
                              <w:tcPrChange w:id="1567" w:author="Borja Gonzalez" w:date="2017-09-29T13:30:00Z">
                                <w:tcPr>
                                  <w:tcW w:w="850" w:type="dxa"/>
                                  <w:vAlign w:val="center"/>
                                </w:tcPr>
                              </w:tcPrChange>
                            </w:tcPr>
                            <w:p w14:paraId="07A113C2" w14:textId="77777777" w:rsidR="00890B04" w:rsidRDefault="00890B04" w:rsidP="00161C5D">
                              <w:pPr>
                                <w:jc w:val="center"/>
                                <w:pPrChange w:id="1568" w:author="GONZALEZ DIAZ, BORJA" w:date="2017-10-03T16:15:00Z">
                                  <w:pPr>
                                    <w:jc w:val="center"/>
                                  </w:pPr>
                                </w:pPrChange>
                              </w:pPr>
                            </w:p>
                          </w:tc>
                          <w:tc>
                            <w:tcPr>
                              <w:tcW w:w="851" w:type="dxa"/>
                              <w:vAlign w:val="center"/>
                              <w:tcPrChange w:id="1569" w:author="Borja Gonzalez" w:date="2017-09-29T13:30:00Z">
                                <w:tcPr>
                                  <w:tcW w:w="851" w:type="dxa"/>
                                  <w:vAlign w:val="center"/>
                                </w:tcPr>
                              </w:tcPrChange>
                            </w:tcPr>
                            <w:p w14:paraId="497FBE43" w14:textId="77777777" w:rsidR="00890B04" w:rsidRDefault="00890B04" w:rsidP="00161C5D">
                              <w:pPr>
                                <w:jc w:val="center"/>
                                <w:pPrChange w:id="1570" w:author="GONZALEZ DIAZ, BORJA" w:date="2017-10-03T16:15:00Z">
                                  <w:pPr>
                                    <w:jc w:val="center"/>
                                  </w:pPr>
                                </w:pPrChange>
                              </w:pPr>
                            </w:p>
                          </w:tc>
                          <w:tc>
                            <w:tcPr>
                              <w:tcW w:w="850" w:type="dxa"/>
                              <w:vAlign w:val="center"/>
                              <w:tcPrChange w:id="1571" w:author="Borja Gonzalez" w:date="2017-09-29T13:30:00Z">
                                <w:tcPr>
                                  <w:tcW w:w="850" w:type="dxa"/>
                                  <w:vAlign w:val="center"/>
                                </w:tcPr>
                              </w:tcPrChange>
                            </w:tcPr>
                            <w:p w14:paraId="44B2E070" w14:textId="77777777" w:rsidR="00890B04" w:rsidRDefault="00890B04" w:rsidP="00161C5D">
                              <w:pPr>
                                <w:jc w:val="center"/>
                                <w:pPrChange w:id="1572" w:author="GONZALEZ DIAZ, BORJA" w:date="2017-10-03T16:15:00Z">
                                  <w:pPr>
                                    <w:jc w:val="center"/>
                                  </w:pPr>
                                </w:pPrChange>
                              </w:pPr>
                            </w:p>
                          </w:tc>
                          <w:tc>
                            <w:tcPr>
                              <w:tcW w:w="841" w:type="dxa"/>
                              <w:vAlign w:val="center"/>
                              <w:tcPrChange w:id="1573" w:author="Borja Gonzalez" w:date="2017-09-29T13:30:00Z">
                                <w:tcPr>
                                  <w:tcW w:w="983" w:type="dxa"/>
                                  <w:vAlign w:val="center"/>
                                </w:tcPr>
                              </w:tcPrChange>
                            </w:tcPr>
                            <w:p w14:paraId="1D590933" w14:textId="77777777" w:rsidR="00890B04" w:rsidRDefault="00890B04" w:rsidP="00161C5D">
                              <w:pPr>
                                <w:jc w:val="center"/>
                                <w:pPrChange w:id="1574" w:author="GONZALEZ DIAZ, BORJA" w:date="2017-10-03T16:15:00Z">
                                  <w:pPr>
                                    <w:jc w:val="center"/>
                                  </w:pPr>
                                </w:pPrChange>
                              </w:pPr>
                            </w:p>
                          </w:tc>
                        </w:tr>
                        <w:tr w:rsidR="00890B04" w14:paraId="1F16867C" w14:textId="77777777" w:rsidTr="008960CE">
                          <w:trPr>
                            <w:cantSplit/>
                            <w:trHeight w:val="470"/>
                            <w:trPrChange w:id="1575" w:author="Borja Gonzalez" w:date="2017-09-29T13:30:00Z">
                              <w:trPr>
                                <w:cantSplit/>
                                <w:trHeight w:val="470"/>
                              </w:trPr>
                            </w:trPrChange>
                          </w:trPr>
                          <w:tc>
                            <w:tcPr>
                              <w:tcW w:w="1074" w:type="dxa"/>
                              <w:vAlign w:val="center"/>
                              <w:tcPrChange w:id="1576" w:author="Borja Gonzalez" w:date="2017-09-29T13:30:00Z">
                                <w:tcPr>
                                  <w:tcW w:w="1074" w:type="dxa"/>
                                  <w:vAlign w:val="center"/>
                                </w:tcPr>
                              </w:tcPrChange>
                            </w:tcPr>
                            <w:p w14:paraId="73C90423" w14:textId="77777777" w:rsidR="00890B04" w:rsidRDefault="00890B04" w:rsidP="00161C5D">
                              <w:pPr>
                                <w:jc w:val="center"/>
                                <w:pPrChange w:id="1577" w:author="GONZALEZ DIAZ, BORJA" w:date="2017-10-03T16:15:00Z">
                                  <w:pPr/>
                                </w:pPrChange>
                              </w:pPr>
                              <w:r>
                                <w:t>CU6</w:t>
                              </w:r>
                            </w:p>
                          </w:tc>
                          <w:tc>
                            <w:tcPr>
                              <w:tcW w:w="739" w:type="dxa"/>
                              <w:vAlign w:val="center"/>
                              <w:tcPrChange w:id="1578" w:author="Borja Gonzalez" w:date="2017-09-29T13:30:00Z">
                                <w:tcPr>
                                  <w:tcW w:w="739" w:type="dxa"/>
                                  <w:vAlign w:val="center"/>
                                </w:tcPr>
                              </w:tcPrChange>
                            </w:tcPr>
                            <w:p w14:paraId="01B0A270" w14:textId="77777777" w:rsidR="00890B04" w:rsidRDefault="00890B04" w:rsidP="00161C5D">
                              <w:pPr>
                                <w:jc w:val="center"/>
                                <w:pPrChange w:id="1579" w:author="GONZALEZ DIAZ, BORJA" w:date="2017-10-03T16:15:00Z">
                                  <w:pPr>
                                    <w:jc w:val="center"/>
                                  </w:pPr>
                                </w:pPrChange>
                              </w:pPr>
                            </w:p>
                          </w:tc>
                          <w:tc>
                            <w:tcPr>
                              <w:tcW w:w="709" w:type="dxa"/>
                              <w:vAlign w:val="center"/>
                              <w:tcPrChange w:id="1580" w:author="Borja Gonzalez" w:date="2017-09-29T13:30:00Z">
                                <w:tcPr>
                                  <w:tcW w:w="709" w:type="dxa"/>
                                  <w:vAlign w:val="center"/>
                                </w:tcPr>
                              </w:tcPrChange>
                            </w:tcPr>
                            <w:p w14:paraId="70544F91" w14:textId="77777777" w:rsidR="00890B04" w:rsidRDefault="00890B04" w:rsidP="00161C5D">
                              <w:pPr>
                                <w:jc w:val="center"/>
                                <w:pPrChange w:id="1581" w:author="GONZALEZ DIAZ, BORJA" w:date="2017-10-03T16:15:00Z">
                                  <w:pPr>
                                    <w:jc w:val="center"/>
                                  </w:pPr>
                                </w:pPrChange>
                              </w:pPr>
                            </w:p>
                          </w:tc>
                          <w:tc>
                            <w:tcPr>
                              <w:tcW w:w="709" w:type="dxa"/>
                              <w:vAlign w:val="center"/>
                              <w:tcPrChange w:id="1582" w:author="Borja Gonzalez" w:date="2017-09-29T13:30:00Z">
                                <w:tcPr>
                                  <w:tcW w:w="709" w:type="dxa"/>
                                  <w:vAlign w:val="center"/>
                                </w:tcPr>
                              </w:tcPrChange>
                            </w:tcPr>
                            <w:p w14:paraId="6D7D664F" w14:textId="77777777" w:rsidR="00890B04" w:rsidRDefault="00890B04" w:rsidP="00161C5D">
                              <w:pPr>
                                <w:jc w:val="center"/>
                                <w:pPrChange w:id="1583" w:author="GONZALEZ DIAZ, BORJA" w:date="2017-10-03T16:15:00Z">
                                  <w:pPr>
                                    <w:jc w:val="center"/>
                                  </w:pPr>
                                </w:pPrChange>
                              </w:pPr>
                            </w:p>
                          </w:tc>
                          <w:tc>
                            <w:tcPr>
                              <w:tcW w:w="709" w:type="dxa"/>
                              <w:vAlign w:val="center"/>
                              <w:tcPrChange w:id="1584" w:author="Borja Gonzalez" w:date="2017-09-29T13:30:00Z">
                                <w:tcPr>
                                  <w:tcW w:w="709" w:type="dxa"/>
                                  <w:vAlign w:val="center"/>
                                </w:tcPr>
                              </w:tcPrChange>
                            </w:tcPr>
                            <w:p w14:paraId="7ECAE68C" w14:textId="77777777" w:rsidR="00890B04" w:rsidRDefault="00890B04" w:rsidP="00161C5D">
                              <w:pPr>
                                <w:jc w:val="center"/>
                                <w:pPrChange w:id="1585" w:author="GONZALEZ DIAZ, BORJA" w:date="2017-10-03T16:15:00Z">
                                  <w:pPr>
                                    <w:jc w:val="center"/>
                                  </w:pPr>
                                </w:pPrChange>
                              </w:pPr>
                            </w:p>
                          </w:tc>
                          <w:tc>
                            <w:tcPr>
                              <w:tcW w:w="708" w:type="dxa"/>
                              <w:vAlign w:val="center"/>
                              <w:tcPrChange w:id="1586" w:author="Borja Gonzalez" w:date="2017-09-29T13:30:00Z">
                                <w:tcPr>
                                  <w:tcW w:w="708" w:type="dxa"/>
                                  <w:vAlign w:val="center"/>
                                </w:tcPr>
                              </w:tcPrChange>
                            </w:tcPr>
                            <w:p w14:paraId="48FB80D2" w14:textId="77777777" w:rsidR="00890B04" w:rsidRDefault="00890B04" w:rsidP="00161C5D">
                              <w:pPr>
                                <w:jc w:val="center"/>
                                <w:pPrChange w:id="1587" w:author="GONZALEZ DIAZ, BORJA" w:date="2017-10-03T16:15:00Z">
                                  <w:pPr>
                                    <w:jc w:val="center"/>
                                  </w:pPr>
                                </w:pPrChange>
                              </w:pPr>
                            </w:p>
                          </w:tc>
                          <w:tc>
                            <w:tcPr>
                              <w:tcW w:w="709" w:type="dxa"/>
                              <w:vAlign w:val="center"/>
                              <w:tcPrChange w:id="1588" w:author="Borja Gonzalez" w:date="2017-09-29T13:30:00Z">
                                <w:tcPr>
                                  <w:tcW w:w="709" w:type="dxa"/>
                                  <w:vAlign w:val="center"/>
                                </w:tcPr>
                              </w:tcPrChange>
                            </w:tcPr>
                            <w:p w14:paraId="7389CAC8" w14:textId="77777777" w:rsidR="00890B04" w:rsidRDefault="00890B04" w:rsidP="00161C5D">
                              <w:pPr>
                                <w:jc w:val="center"/>
                                <w:pPrChange w:id="1589"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590" w:author="Borja Gonzalez" w:date="2017-09-29T13:30:00Z">
                                <w:tcPr>
                                  <w:tcW w:w="709" w:type="dxa"/>
                                  <w:vAlign w:val="center"/>
                                </w:tcPr>
                              </w:tcPrChange>
                            </w:tcPr>
                            <w:p w14:paraId="08355A56" w14:textId="77777777" w:rsidR="00890B04" w:rsidRDefault="00890B04" w:rsidP="00161C5D">
                              <w:pPr>
                                <w:jc w:val="center"/>
                                <w:pPrChange w:id="1591" w:author="GONZALEZ DIAZ, BORJA" w:date="2017-10-03T16:15:00Z">
                                  <w:pPr>
                                    <w:jc w:val="center"/>
                                  </w:pPr>
                                </w:pPrChange>
                              </w:pPr>
                            </w:p>
                          </w:tc>
                          <w:tc>
                            <w:tcPr>
                              <w:tcW w:w="709" w:type="dxa"/>
                              <w:vAlign w:val="center"/>
                              <w:tcPrChange w:id="1592" w:author="Borja Gonzalez" w:date="2017-09-29T13:30:00Z">
                                <w:tcPr>
                                  <w:tcW w:w="709" w:type="dxa"/>
                                  <w:vAlign w:val="center"/>
                                </w:tcPr>
                              </w:tcPrChange>
                            </w:tcPr>
                            <w:p w14:paraId="01D75C81" w14:textId="77777777" w:rsidR="00890B04" w:rsidRDefault="00890B04" w:rsidP="00161C5D">
                              <w:pPr>
                                <w:jc w:val="center"/>
                                <w:pPrChange w:id="1593" w:author="GONZALEZ DIAZ, BORJA" w:date="2017-10-03T16:15:00Z">
                                  <w:pPr>
                                    <w:jc w:val="center"/>
                                  </w:pPr>
                                </w:pPrChange>
                              </w:pPr>
                            </w:p>
                          </w:tc>
                          <w:tc>
                            <w:tcPr>
                              <w:tcW w:w="708" w:type="dxa"/>
                              <w:vAlign w:val="center"/>
                              <w:tcPrChange w:id="1594" w:author="Borja Gonzalez" w:date="2017-09-29T13:30:00Z">
                                <w:tcPr>
                                  <w:tcW w:w="708" w:type="dxa"/>
                                  <w:vAlign w:val="center"/>
                                </w:tcPr>
                              </w:tcPrChange>
                            </w:tcPr>
                            <w:p w14:paraId="3E046A60" w14:textId="77777777" w:rsidR="00890B04" w:rsidRDefault="00890B04" w:rsidP="00161C5D">
                              <w:pPr>
                                <w:jc w:val="center"/>
                                <w:pPrChange w:id="1595" w:author="GONZALEZ DIAZ, BORJA" w:date="2017-10-03T16:15:00Z">
                                  <w:pPr>
                                    <w:jc w:val="center"/>
                                  </w:pPr>
                                </w:pPrChange>
                              </w:pPr>
                            </w:p>
                          </w:tc>
                          <w:tc>
                            <w:tcPr>
                              <w:tcW w:w="851" w:type="dxa"/>
                              <w:vAlign w:val="center"/>
                              <w:tcPrChange w:id="1596" w:author="Borja Gonzalez" w:date="2017-09-29T13:30:00Z">
                                <w:tcPr>
                                  <w:tcW w:w="851" w:type="dxa"/>
                                  <w:vAlign w:val="center"/>
                                </w:tcPr>
                              </w:tcPrChange>
                            </w:tcPr>
                            <w:p w14:paraId="4A71B07B" w14:textId="77777777" w:rsidR="00890B04" w:rsidRDefault="00890B04" w:rsidP="00161C5D">
                              <w:pPr>
                                <w:jc w:val="center"/>
                                <w:pPrChange w:id="1597" w:author="GONZALEZ DIAZ, BORJA" w:date="2017-10-03T16:15:00Z">
                                  <w:pPr>
                                    <w:jc w:val="center"/>
                                  </w:pPr>
                                </w:pPrChange>
                              </w:pPr>
                            </w:p>
                          </w:tc>
                          <w:tc>
                            <w:tcPr>
                              <w:tcW w:w="850" w:type="dxa"/>
                              <w:vAlign w:val="center"/>
                              <w:tcPrChange w:id="1598" w:author="Borja Gonzalez" w:date="2017-09-29T13:30:00Z">
                                <w:tcPr>
                                  <w:tcW w:w="850" w:type="dxa"/>
                                  <w:vAlign w:val="center"/>
                                </w:tcPr>
                              </w:tcPrChange>
                            </w:tcPr>
                            <w:p w14:paraId="068C33BB" w14:textId="77777777" w:rsidR="00890B04" w:rsidRDefault="00890B04" w:rsidP="00161C5D">
                              <w:pPr>
                                <w:jc w:val="center"/>
                                <w:pPrChange w:id="1599" w:author="GONZALEZ DIAZ, BORJA" w:date="2017-10-03T16:15:00Z">
                                  <w:pPr>
                                    <w:jc w:val="center"/>
                                  </w:pPr>
                                </w:pPrChange>
                              </w:pPr>
                            </w:p>
                          </w:tc>
                          <w:tc>
                            <w:tcPr>
                              <w:tcW w:w="851" w:type="dxa"/>
                              <w:vAlign w:val="center"/>
                              <w:tcPrChange w:id="1600" w:author="Borja Gonzalez" w:date="2017-09-29T13:30:00Z">
                                <w:tcPr>
                                  <w:tcW w:w="851" w:type="dxa"/>
                                  <w:vAlign w:val="center"/>
                                </w:tcPr>
                              </w:tcPrChange>
                            </w:tcPr>
                            <w:p w14:paraId="4BA946A1" w14:textId="77777777" w:rsidR="00890B04" w:rsidRDefault="00890B04" w:rsidP="00161C5D">
                              <w:pPr>
                                <w:jc w:val="center"/>
                                <w:pPrChange w:id="1601" w:author="GONZALEZ DIAZ, BORJA" w:date="2017-10-03T16:15:00Z">
                                  <w:pPr>
                                    <w:jc w:val="center"/>
                                  </w:pPr>
                                </w:pPrChange>
                              </w:pPr>
                            </w:p>
                          </w:tc>
                          <w:tc>
                            <w:tcPr>
                              <w:tcW w:w="850" w:type="dxa"/>
                              <w:vAlign w:val="center"/>
                              <w:tcPrChange w:id="1602" w:author="Borja Gonzalez" w:date="2017-09-29T13:30:00Z">
                                <w:tcPr>
                                  <w:tcW w:w="850" w:type="dxa"/>
                                  <w:vAlign w:val="center"/>
                                </w:tcPr>
                              </w:tcPrChange>
                            </w:tcPr>
                            <w:p w14:paraId="38076315" w14:textId="77777777" w:rsidR="00890B04" w:rsidRDefault="00890B04" w:rsidP="00161C5D">
                              <w:pPr>
                                <w:jc w:val="center"/>
                                <w:pPrChange w:id="1603"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604" w:author="Borja Gonzalez" w:date="2017-09-29T13:30:00Z">
                                <w:tcPr>
                                  <w:tcW w:w="983" w:type="dxa"/>
                                  <w:vAlign w:val="center"/>
                                </w:tcPr>
                              </w:tcPrChange>
                            </w:tcPr>
                            <w:p w14:paraId="0E70F93E" w14:textId="77777777" w:rsidR="00890B04" w:rsidRDefault="00890B04" w:rsidP="00161C5D">
                              <w:pPr>
                                <w:jc w:val="center"/>
                                <w:pPrChange w:id="1605"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r>
                        <w:tr w:rsidR="00890B04" w14:paraId="79D508C9" w14:textId="77777777" w:rsidTr="008960CE">
                          <w:trPr>
                            <w:cantSplit/>
                            <w:trHeight w:val="490"/>
                            <w:trPrChange w:id="1606" w:author="Borja Gonzalez" w:date="2017-09-29T13:30:00Z">
                              <w:trPr>
                                <w:cantSplit/>
                                <w:trHeight w:val="490"/>
                              </w:trPr>
                            </w:trPrChange>
                          </w:trPr>
                          <w:tc>
                            <w:tcPr>
                              <w:tcW w:w="1074" w:type="dxa"/>
                              <w:vAlign w:val="center"/>
                              <w:tcPrChange w:id="1607" w:author="Borja Gonzalez" w:date="2017-09-29T13:30:00Z">
                                <w:tcPr>
                                  <w:tcW w:w="1074" w:type="dxa"/>
                                  <w:vAlign w:val="center"/>
                                </w:tcPr>
                              </w:tcPrChange>
                            </w:tcPr>
                            <w:p w14:paraId="3E31F70C" w14:textId="77777777" w:rsidR="00890B04" w:rsidRDefault="00890B04" w:rsidP="00161C5D">
                              <w:pPr>
                                <w:jc w:val="center"/>
                                <w:pPrChange w:id="1608" w:author="GONZALEZ DIAZ, BORJA" w:date="2017-10-03T16:15:00Z">
                                  <w:pPr/>
                                </w:pPrChange>
                              </w:pPr>
                              <w:r>
                                <w:t>CU7</w:t>
                              </w:r>
                            </w:p>
                          </w:tc>
                          <w:tc>
                            <w:tcPr>
                              <w:tcW w:w="739" w:type="dxa"/>
                              <w:vAlign w:val="center"/>
                              <w:tcPrChange w:id="1609" w:author="Borja Gonzalez" w:date="2017-09-29T13:30:00Z">
                                <w:tcPr>
                                  <w:tcW w:w="739" w:type="dxa"/>
                                  <w:vAlign w:val="center"/>
                                </w:tcPr>
                              </w:tcPrChange>
                            </w:tcPr>
                            <w:p w14:paraId="1DDF6373" w14:textId="77777777" w:rsidR="00890B04" w:rsidRDefault="00890B04" w:rsidP="00161C5D">
                              <w:pPr>
                                <w:jc w:val="center"/>
                                <w:pPrChange w:id="1610" w:author="GONZALEZ DIAZ, BORJA" w:date="2017-10-03T16:15:00Z">
                                  <w:pPr>
                                    <w:jc w:val="center"/>
                                  </w:pPr>
                                </w:pPrChange>
                              </w:pPr>
                            </w:p>
                          </w:tc>
                          <w:tc>
                            <w:tcPr>
                              <w:tcW w:w="709" w:type="dxa"/>
                              <w:vAlign w:val="center"/>
                              <w:tcPrChange w:id="1611" w:author="Borja Gonzalez" w:date="2017-09-29T13:30:00Z">
                                <w:tcPr>
                                  <w:tcW w:w="709" w:type="dxa"/>
                                  <w:vAlign w:val="center"/>
                                </w:tcPr>
                              </w:tcPrChange>
                            </w:tcPr>
                            <w:p w14:paraId="1DF6EF52" w14:textId="77777777" w:rsidR="00890B04" w:rsidRDefault="00890B04" w:rsidP="00161C5D">
                              <w:pPr>
                                <w:jc w:val="center"/>
                                <w:pPrChange w:id="1612" w:author="GONZALEZ DIAZ, BORJA" w:date="2017-10-03T16:15:00Z">
                                  <w:pPr>
                                    <w:jc w:val="center"/>
                                  </w:pPr>
                                </w:pPrChange>
                              </w:pPr>
                            </w:p>
                          </w:tc>
                          <w:tc>
                            <w:tcPr>
                              <w:tcW w:w="709" w:type="dxa"/>
                              <w:vAlign w:val="center"/>
                              <w:tcPrChange w:id="1613" w:author="Borja Gonzalez" w:date="2017-09-29T13:30:00Z">
                                <w:tcPr>
                                  <w:tcW w:w="709" w:type="dxa"/>
                                  <w:vAlign w:val="center"/>
                                </w:tcPr>
                              </w:tcPrChange>
                            </w:tcPr>
                            <w:p w14:paraId="2547EDA3" w14:textId="77777777" w:rsidR="00890B04" w:rsidRDefault="00890B04" w:rsidP="00161C5D">
                              <w:pPr>
                                <w:jc w:val="center"/>
                                <w:pPrChange w:id="1614" w:author="GONZALEZ DIAZ, BORJA" w:date="2017-10-03T16:15:00Z">
                                  <w:pPr>
                                    <w:jc w:val="center"/>
                                  </w:pPr>
                                </w:pPrChange>
                              </w:pPr>
                            </w:p>
                          </w:tc>
                          <w:tc>
                            <w:tcPr>
                              <w:tcW w:w="709" w:type="dxa"/>
                              <w:vAlign w:val="center"/>
                              <w:tcPrChange w:id="1615" w:author="Borja Gonzalez" w:date="2017-09-29T13:30:00Z">
                                <w:tcPr>
                                  <w:tcW w:w="709" w:type="dxa"/>
                                  <w:vAlign w:val="center"/>
                                </w:tcPr>
                              </w:tcPrChange>
                            </w:tcPr>
                            <w:p w14:paraId="53745FAE" w14:textId="77777777" w:rsidR="00890B04" w:rsidRDefault="00890B04" w:rsidP="00161C5D">
                              <w:pPr>
                                <w:jc w:val="center"/>
                                <w:pPrChange w:id="1616" w:author="GONZALEZ DIAZ, BORJA" w:date="2017-10-03T16:15:00Z">
                                  <w:pPr>
                                    <w:jc w:val="center"/>
                                  </w:pPr>
                                </w:pPrChange>
                              </w:pPr>
                            </w:p>
                          </w:tc>
                          <w:tc>
                            <w:tcPr>
                              <w:tcW w:w="708" w:type="dxa"/>
                              <w:vAlign w:val="center"/>
                              <w:tcPrChange w:id="1617" w:author="Borja Gonzalez" w:date="2017-09-29T13:30:00Z">
                                <w:tcPr>
                                  <w:tcW w:w="708" w:type="dxa"/>
                                  <w:vAlign w:val="center"/>
                                </w:tcPr>
                              </w:tcPrChange>
                            </w:tcPr>
                            <w:p w14:paraId="32876B68" w14:textId="77777777" w:rsidR="00890B04" w:rsidRDefault="00890B04" w:rsidP="00161C5D">
                              <w:pPr>
                                <w:jc w:val="center"/>
                                <w:pPrChange w:id="1618" w:author="GONZALEZ DIAZ, BORJA" w:date="2017-10-03T16:15:00Z">
                                  <w:pPr>
                                    <w:jc w:val="center"/>
                                  </w:pPr>
                                </w:pPrChange>
                              </w:pPr>
                            </w:p>
                          </w:tc>
                          <w:tc>
                            <w:tcPr>
                              <w:tcW w:w="709" w:type="dxa"/>
                              <w:vAlign w:val="center"/>
                              <w:tcPrChange w:id="1619" w:author="Borja Gonzalez" w:date="2017-09-29T13:30:00Z">
                                <w:tcPr>
                                  <w:tcW w:w="709" w:type="dxa"/>
                                  <w:vAlign w:val="center"/>
                                </w:tcPr>
                              </w:tcPrChange>
                            </w:tcPr>
                            <w:p w14:paraId="10303C6A" w14:textId="77777777" w:rsidR="00890B04" w:rsidRDefault="00890B04" w:rsidP="00161C5D">
                              <w:pPr>
                                <w:jc w:val="center"/>
                                <w:pPrChange w:id="1620" w:author="GONZALEZ DIAZ, BORJA" w:date="2017-10-03T16:15:00Z">
                                  <w:pPr>
                                    <w:jc w:val="center"/>
                                  </w:pPr>
                                </w:pPrChange>
                              </w:pPr>
                            </w:p>
                          </w:tc>
                          <w:tc>
                            <w:tcPr>
                              <w:tcW w:w="709" w:type="dxa"/>
                              <w:vAlign w:val="center"/>
                              <w:tcPrChange w:id="1621" w:author="Borja Gonzalez" w:date="2017-09-29T13:30:00Z">
                                <w:tcPr>
                                  <w:tcW w:w="709" w:type="dxa"/>
                                  <w:vAlign w:val="center"/>
                                </w:tcPr>
                              </w:tcPrChange>
                            </w:tcPr>
                            <w:p w14:paraId="258A7ADD" w14:textId="77777777" w:rsidR="00890B04" w:rsidRDefault="00890B04" w:rsidP="00161C5D">
                              <w:pPr>
                                <w:jc w:val="center"/>
                                <w:pPrChange w:id="1622"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623" w:author="Borja Gonzalez" w:date="2017-09-29T13:30:00Z">
                                <w:tcPr>
                                  <w:tcW w:w="709" w:type="dxa"/>
                                  <w:vAlign w:val="center"/>
                                </w:tcPr>
                              </w:tcPrChange>
                            </w:tcPr>
                            <w:p w14:paraId="4C982748" w14:textId="77777777" w:rsidR="00890B04" w:rsidRDefault="00890B04" w:rsidP="00161C5D">
                              <w:pPr>
                                <w:jc w:val="center"/>
                                <w:pPrChange w:id="1624" w:author="GONZALEZ DIAZ, BORJA" w:date="2017-10-03T16:15:00Z">
                                  <w:pPr>
                                    <w:jc w:val="center"/>
                                  </w:pPr>
                                </w:pPrChange>
                              </w:pPr>
                            </w:p>
                          </w:tc>
                          <w:tc>
                            <w:tcPr>
                              <w:tcW w:w="708" w:type="dxa"/>
                              <w:vAlign w:val="center"/>
                              <w:tcPrChange w:id="1625" w:author="Borja Gonzalez" w:date="2017-09-29T13:30:00Z">
                                <w:tcPr>
                                  <w:tcW w:w="708" w:type="dxa"/>
                                  <w:vAlign w:val="center"/>
                                </w:tcPr>
                              </w:tcPrChange>
                            </w:tcPr>
                            <w:p w14:paraId="0427DB70" w14:textId="77777777" w:rsidR="00890B04" w:rsidRDefault="00890B04" w:rsidP="00161C5D">
                              <w:pPr>
                                <w:jc w:val="center"/>
                                <w:pPrChange w:id="1626" w:author="GONZALEZ DIAZ, BORJA" w:date="2017-10-03T16:15:00Z">
                                  <w:pPr>
                                    <w:jc w:val="center"/>
                                  </w:pPr>
                                </w:pPrChange>
                              </w:pPr>
                            </w:p>
                          </w:tc>
                          <w:tc>
                            <w:tcPr>
                              <w:tcW w:w="851" w:type="dxa"/>
                              <w:vAlign w:val="center"/>
                              <w:tcPrChange w:id="1627" w:author="Borja Gonzalez" w:date="2017-09-29T13:30:00Z">
                                <w:tcPr>
                                  <w:tcW w:w="851" w:type="dxa"/>
                                  <w:vAlign w:val="center"/>
                                </w:tcPr>
                              </w:tcPrChange>
                            </w:tcPr>
                            <w:p w14:paraId="081A08D8" w14:textId="77777777" w:rsidR="00890B04" w:rsidRDefault="00890B04" w:rsidP="00161C5D">
                              <w:pPr>
                                <w:jc w:val="center"/>
                                <w:pPrChange w:id="1628" w:author="GONZALEZ DIAZ, BORJA" w:date="2017-10-03T16:15:00Z">
                                  <w:pPr>
                                    <w:jc w:val="center"/>
                                  </w:pPr>
                                </w:pPrChange>
                              </w:pPr>
                            </w:p>
                          </w:tc>
                          <w:tc>
                            <w:tcPr>
                              <w:tcW w:w="850" w:type="dxa"/>
                              <w:vAlign w:val="center"/>
                              <w:tcPrChange w:id="1629" w:author="Borja Gonzalez" w:date="2017-09-29T13:30:00Z">
                                <w:tcPr>
                                  <w:tcW w:w="850" w:type="dxa"/>
                                  <w:vAlign w:val="center"/>
                                </w:tcPr>
                              </w:tcPrChange>
                            </w:tcPr>
                            <w:p w14:paraId="69D1FFF0" w14:textId="77777777" w:rsidR="00890B04" w:rsidRDefault="00890B04" w:rsidP="00161C5D">
                              <w:pPr>
                                <w:jc w:val="center"/>
                                <w:pPrChange w:id="1630"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631" w:author="Borja Gonzalez" w:date="2017-09-29T13:30:00Z">
                                <w:tcPr>
                                  <w:tcW w:w="851" w:type="dxa"/>
                                  <w:vAlign w:val="center"/>
                                </w:tcPr>
                              </w:tcPrChange>
                            </w:tcPr>
                            <w:p w14:paraId="3854803E" w14:textId="77777777" w:rsidR="00890B04" w:rsidRDefault="00890B04" w:rsidP="00161C5D">
                              <w:pPr>
                                <w:jc w:val="center"/>
                                <w:pPrChange w:id="1632" w:author="GONZALEZ DIAZ, BORJA" w:date="2017-10-03T16:15:00Z">
                                  <w:pPr>
                                    <w:jc w:val="center"/>
                                  </w:pPr>
                                </w:pPrChange>
                              </w:pPr>
                            </w:p>
                          </w:tc>
                          <w:tc>
                            <w:tcPr>
                              <w:tcW w:w="850" w:type="dxa"/>
                              <w:vAlign w:val="center"/>
                              <w:tcPrChange w:id="1633" w:author="Borja Gonzalez" w:date="2017-09-29T13:30:00Z">
                                <w:tcPr>
                                  <w:tcW w:w="850" w:type="dxa"/>
                                  <w:vAlign w:val="center"/>
                                </w:tcPr>
                              </w:tcPrChange>
                            </w:tcPr>
                            <w:p w14:paraId="1CC88D23" w14:textId="77777777" w:rsidR="00890B04" w:rsidRDefault="00890B04" w:rsidP="00161C5D">
                              <w:pPr>
                                <w:jc w:val="center"/>
                                <w:pPrChange w:id="1634"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635" w:author="Borja Gonzalez" w:date="2017-09-29T13:30:00Z">
                                <w:tcPr>
                                  <w:tcW w:w="983" w:type="dxa"/>
                                  <w:vAlign w:val="center"/>
                                </w:tcPr>
                              </w:tcPrChange>
                            </w:tcPr>
                            <w:p w14:paraId="54DB3D8C" w14:textId="77777777" w:rsidR="00890B04" w:rsidRDefault="00890B04" w:rsidP="00161C5D">
                              <w:pPr>
                                <w:jc w:val="center"/>
                                <w:pPrChange w:id="1636"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r>
                        <w:tr w:rsidR="00890B04" w14:paraId="27C8551E" w14:textId="77777777" w:rsidTr="008960CE">
                          <w:trPr>
                            <w:cantSplit/>
                            <w:trHeight w:val="490"/>
                            <w:trPrChange w:id="1637" w:author="Borja Gonzalez" w:date="2017-09-29T13:30:00Z">
                              <w:trPr>
                                <w:cantSplit/>
                                <w:trHeight w:val="490"/>
                              </w:trPr>
                            </w:trPrChange>
                          </w:trPr>
                          <w:tc>
                            <w:tcPr>
                              <w:tcW w:w="1074" w:type="dxa"/>
                              <w:vAlign w:val="center"/>
                              <w:tcPrChange w:id="1638" w:author="Borja Gonzalez" w:date="2017-09-29T13:30:00Z">
                                <w:tcPr>
                                  <w:tcW w:w="1074" w:type="dxa"/>
                                  <w:vAlign w:val="center"/>
                                </w:tcPr>
                              </w:tcPrChange>
                            </w:tcPr>
                            <w:p w14:paraId="7CBEFA8E" w14:textId="77777777" w:rsidR="00890B04" w:rsidRDefault="00890B04" w:rsidP="00161C5D">
                              <w:pPr>
                                <w:jc w:val="center"/>
                                <w:pPrChange w:id="1639" w:author="GONZALEZ DIAZ, BORJA" w:date="2017-10-03T16:15:00Z">
                                  <w:pPr/>
                                </w:pPrChange>
                              </w:pPr>
                              <w:r>
                                <w:t>CU8</w:t>
                              </w:r>
                            </w:p>
                          </w:tc>
                          <w:tc>
                            <w:tcPr>
                              <w:tcW w:w="739" w:type="dxa"/>
                              <w:vAlign w:val="center"/>
                              <w:tcPrChange w:id="1640" w:author="Borja Gonzalez" w:date="2017-09-29T13:30:00Z">
                                <w:tcPr>
                                  <w:tcW w:w="739" w:type="dxa"/>
                                  <w:vAlign w:val="center"/>
                                </w:tcPr>
                              </w:tcPrChange>
                            </w:tcPr>
                            <w:p w14:paraId="459F1D63" w14:textId="77777777" w:rsidR="00890B04" w:rsidRDefault="00890B04" w:rsidP="00161C5D">
                              <w:pPr>
                                <w:jc w:val="center"/>
                                <w:pPrChange w:id="1641" w:author="GONZALEZ DIAZ, BORJA" w:date="2017-10-03T16:15:00Z">
                                  <w:pPr>
                                    <w:jc w:val="center"/>
                                  </w:pPr>
                                </w:pPrChange>
                              </w:pPr>
                            </w:p>
                          </w:tc>
                          <w:tc>
                            <w:tcPr>
                              <w:tcW w:w="709" w:type="dxa"/>
                              <w:vAlign w:val="center"/>
                              <w:tcPrChange w:id="1642" w:author="Borja Gonzalez" w:date="2017-09-29T13:30:00Z">
                                <w:tcPr>
                                  <w:tcW w:w="709" w:type="dxa"/>
                                  <w:vAlign w:val="center"/>
                                </w:tcPr>
                              </w:tcPrChange>
                            </w:tcPr>
                            <w:p w14:paraId="043725ED" w14:textId="77777777" w:rsidR="00890B04" w:rsidRDefault="00890B04" w:rsidP="00161C5D">
                              <w:pPr>
                                <w:jc w:val="center"/>
                                <w:pPrChange w:id="1643" w:author="GONZALEZ DIAZ, BORJA" w:date="2017-10-03T16:15:00Z">
                                  <w:pPr>
                                    <w:jc w:val="center"/>
                                  </w:pPr>
                                </w:pPrChange>
                              </w:pPr>
                            </w:p>
                          </w:tc>
                          <w:tc>
                            <w:tcPr>
                              <w:tcW w:w="709" w:type="dxa"/>
                              <w:vAlign w:val="center"/>
                              <w:tcPrChange w:id="1644" w:author="Borja Gonzalez" w:date="2017-09-29T13:30:00Z">
                                <w:tcPr>
                                  <w:tcW w:w="709" w:type="dxa"/>
                                  <w:vAlign w:val="center"/>
                                </w:tcPr>
                              </w:tcPrChange>
                            </w:tcPr>
                            <w:p w14:paraId="52B6A919" w14:textId="77777777" w:rsidR="00890B04" w:rsidRDefault="00890B04" w:rsidP="00161C5D">
                              <w:pPr>
                                <w:jc w:val="center"/>
                                <w:pPrChange w:id="1645" w:author="GONZALEZ DIAZ, BORJA" w:date="2017-10-03T16:15:00Z">
                                  <w:pPr>
                                    <w:jc w:val="center"/>
                                  </w:pPr>
                                </w:pPrChange>
                              </w:pPr>
                            </w:p>
                          </w:tc>
                          <w:tc>
                            <w:tcPr>
                              <w:tcW w:w="709" w:type="dxa"/>
                              <w:vAlign w:val="center"/>
                              <w:tcPrChange w:id="1646" w:author="Borja Gonzalez" w:date="2017-09-29T13:30:00Z">
                                <w:tcPr>
                                  <w:tcW w:w="709" w:type="dxa"/>
                                  <w:vAlign w:val="center"/>
                                </w:tcPr>
                              </w:tcPrChange>
                            </w:tcPr>
                            <w:p w14:paraId="4482002B" w14:textId="77777777" w:rsidR="00890B04" w:rsidRDefault="00890B04" w:rsidP="00161C5D">
                              <w:pPr>
                                <w:jc w:val="center"/>
                                <w:pPrChange w:id="1647" w:author="GONZALEZ DIAZ, BORJA" w:date="2017-10-03T16:15:00Z">
                                  <w:pPr>
                                    <w:jc w:val="center"/>
                                  </w:pPr>
                                </w:pPrChange>
                              </w:pPr>
                            </w:p>
                          </w:tc>
                          <w:tc>
                            <w:tcPr>
                              <w:tcW w:w="708" w:type="dxa"/>
                              <w:vAlign w:val="center"/>
                              <w:tcPrChange w:id="1648" w:author="Borja Gonzalez" w:date="2017-09-29T13:30:00Z">
                                <w:tcPr>
                                  <w:tcW w:w="708" w:type="dxa"/>
                                  <w:vAlign w:val="center"/>
                                </w:tcPr>
                              </w:tcPrChange>
                            </w:tcPr>
                            <w:p w14:paraId="4A4D5487" w14:textId="77777777" w:rsidR="00890B04" w:rsidRDefault="00890B04" w:rsidP="00161C5D">
                              <w:pPr>
                                <w:jc w:val="center"/>
                                <w:pPrChange w:id="1649" w:author="GONZALEZ DIAZ, BORJA" w:date="2017-10-03T16:15:00Z">
                                  <w:pPr>
                                    <w:jc w:val="center"/>
                                  </w:pPr>
                                </w:pPrChange>
                              </w:pPr>
                            </w:p>
                          </w:tc>
                          <w:tc>
                            <w:tcPr>
                              <w:tcW w:w="709" w:type="dxa"/>
                              <w:vAlign w:val="center"/>
                              <w:tcPrChange w:id="1650" w:author="Borja Gonzalez" w:date="2017-09-29T13:30:00Z">
                                <w:tcPr>
                                  <w:tcW w:w="709" w:type="dxa"/>
                                  <w:vAlign w:val="center"/>
                                </w:tcPr>
                              </w:tcPrChange>
                            </w:tcPr>
                            <w:p w14:paraId="13B08FE5" w14:textId="77777777" w:rsidR="00890B04" w:rsidRDefault="00890B04" w:rsidP="00161C5D">
                              <w:pPr>
                                <w:jc w:val="center"/>
                                <w:pPrChange w:id="1651" w:author="GONZALEZ DIAZ, BORJA" w:date="2017-10-03T16:15:00Z">
                                  <w:pPr>
                                    <w:jc w:val="center"/>
                                  </w:pPr>
                                </w:pPrChange>
                              </w:pPr>
                            </w:p>
                          </w:tc>
                          <w:tc>
                            <w:tcPr>
                              <w:tcW w:w="709" w:type="dxa"/>
                              <w:vAlign w:val="center"/>
                              <w:tcPrChange w:id="1652" w:author="Borja Gonzalez" w:date="2017-09-29T13:30:00Z">
                                <w:tcPr>
                                  <w:tcW w:w="709" w:type="dxa"/>
                                  <w:vAlign w:val="center"/>
                                </w:tcPr>
                              </w:tcPrChange>
                            </w:tcPr>
                            <w:p w14:paraId="778CF74A" w14:textId="77777777" w:rsidR="00890B04" w:rsidRDefault="00890B04" w:rsidP="00161C5D">
                              <w:pPr>
                                <w:jc w:val="center"/>
                                <w:pPrChange w:id="1653" w:author="GONZALEZ DIAZ, BORJA" w:date="2017-10-03T16:15:00Z">
                                  <w:pPr>
                                    <w:jc w:val="center"/>
                                  </w:pPr>
                                </w:pPrChange>
                              </w:pPr>
                            </w:p>
                          </w:tc>
                          <w:tc>
                            <w:tcPr>
                              <w:tcW w:w="709" w:type="dxa"/>
                              <w:vAlign w:val="center"/>
                              <w:tcPrChange w:id="1654" w:author="Borja Gonzalez" w:date="2017-09-29T13:30:00Z">
                                <w:tcPr>
                                  <w:tcW w:w="709" w:type="dxa"/>
                                  <w:vAlign w:val="center"/>
                                </w:tcPr>
                              </w:tcPrChange>
                            </w:tcPr>
                            <w:p w14:paraId="75F7CD70" w14:textId="77777777" w:rsidR="00890B04" w:rsidRDefault="00890B04" w:rsidP="00161C5D">
                              <w:pPr>
                                <w:jc w:val="center"/>
                                <w:pPrChange w:id="1655"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656" w:author="Borja Gonzalez" w:date="2017-09-29T13:30:00Z">
                                <w:tcPr>
                                  <w:tcW w:w="708" w:type="dxa"/>
                                  <w:vAlign w:val="center"/>
                                </w:tcPr>
                              </w:tcPrChange>
                            </w:tcPr>
                            <w:p w14:paraId="3E912FC2" w14:textId="77777777" w:rsidR="00890B04" w:rsidRDefault="00890B04" w:rsidP="00161C5D">
                              <w:pPr>
                                <w:jc w:val="center"/>
                                <w:pPrChange w:id="1657" w:author="GONZALEZ DIAZ, BORJA" w:date="2017-10-03T16:15:00Z">
                                  <w:pPr>
                                    <w:jc w:val="center"/>
                                  </w:pPr>
                                </w:pPrChange>
                              </w:pPr>
                            </w:p>
                          </w:tc>
                          <w:tc>
                            <w:tcPr>
                              <w:tcW w:w="851" w:type="dxa"/>
                              <w:vAlign w:val="center"/>
                              <w:tcPrChange w:id="1658" w:author="Borja Gonzalez" w:date="2017-09-29T13:30:00Z">
                                <w:tcPr>
                                  <w:tcW w:w="851" w:type="dxa"/>
                                  <w:vAlign w:val="center"/>
                                </w:tcPr>
                              </w:tcPrChange>
                            </w:tcPr>
                            <w:p w14:paraId="62E1F8DF" w14:textId="77777777" w:rsidR="00890B04" w:rsidRDefault="00890B04" w:rsidP="00161C5D">
                              <w:pPr>
                                <w:jc w:val="center"/>
                                <w:pPrChange w:id="1659" w:author="GONZALEZ DIAZ, BORJA" w:date="2017-10-03T16:15:00Z">
                                  <w:pPr>
                                    <w:jc w:val="center"/>
                                  </w:pPr>
                                </w:pPrChange>
                              </w:pPr>
                            </w:p>
                          </w:tc>
                          <w:tc>
                            <w:tcPr>
                              <w:tcW w:w="850" w:type="dxa"/>
                              <w:vAlign w:val="center"/>
                              <w:tcPrChange w:id="1660" w:author="Borja Gonzalez" w:date="2017-09-29T13:30:00Z">
                                <w:tcPr>
                                  <w:tcW w:w="850" w:type="dxa"/>
                                  <w:vAlign w:val="center"/>
                                </w:tcPr>
                              </w:tcPrChange>
                            </w:tcPr>
                            <w:p w14:paraId="12156339" w14:textId="77777777" w:rsidR="00890B04" w:rsidRDefault="00890B04" w:rsidP="00161C5D">
                              <w:pPr>
                                <w:jc w:val="center"/>
                                <w:pPrChange w:id="1661" w:author="GONZALEZ DIAZ, BORJA" w:date="2017-10-03T16:15:00Z">
                                  <w:pPr>
                                    <w:jc w:val="center"/>
                                  </w:pPr>
                                </w:pPrChange>
                              </w:pPr>
                            </w:p>
                          </w:tc>
                          <w:tc>
                            <w:tcPr>
                              <w:tcW w:w="851" w:type="dxa"/>
                              <w:vAlign w:val="center"/>
                              <w:tcPrChange w:id="1662" w:author="Borja Gonzalez" w:date="2017-09-29T13:30:00Z">
                                <w:tcPr>
                                  <w:tcW w:w="851" w:type="dxa"/>
                                  <w:vAlign w:val="center"/>
                                </w:tcPr>
                              </w:tcPrChange>
                            </w:tcPr>
                            <w:p w14:paraId="598C3DE0" w14:textId="77777777" w:rsidR="00890B04" w:rsidRDefault="00890B04" w:rsidP="00161C5D">
                              <w:pPr>
                                <w:jc w:val="center"/>
                                <w:pPrChange w:id="1663" w:author="GONZALEZ DIAZ, BORJA" w:date="2017-10-03T16:15:00Z">
                                  <w:pPr>
                                    <w:jc w:val="center"/>
                                  </w:pPr>
                                </w:pPrChange>
                              </w:pPr>
                            </w:p>
                          </w:tc>
                          <w:tc>
                            <w:tcPr>
                              <w:tcW w:w="850" w:type="dxa"/>
                              <w:vAlign w:val="center"/>
                              <w:tcPrChange w:id="1664" w:author="Borja Gonzalez" w:date="2017-09-29T13:30:00Z">
                                <w:tcPr>
                                  <w:tcW w:w="850" w:type="dxa"/>
                                  <w:vAlign w:val="center"/>
                                </w:tcPr>
                              </w:tcPrChange>
                            </w:tcPr>
                            <w:p w14:paraId="742E8EBE" w14:textId="77777777" w:rsidR="00890B04" w:rsidRDefault="00890B04" w:rsidP="00161C5D">
                              <w:pPr>
                                <w:jc w:val="center"/>
                                <w:pPrChange w:id="1665" w:author="GONZALEZ DIAZ, BORJA" w:date="2017-10-03T16:15:00Z">
                                  <w:pPr>
                                    <w:jc w:val="center"/>
                                  </w:pPr>
                                </w:pPrChange>
                              </w:pPr>
                            </w:p>
                          </w:tc>
                          <w:tc>
                            <w:tcPr>
                              <w:tcW w:w="841" w:type="dxa"/>
                              <w:vAlign w:val="center"/>
                              <w:tcPrChange w:id="1666" w:author="Borja Gonzalez" w:date="2017-09-29T13:30:00Z">
                                <w:tcPr>
                                  <w:tcW w:w="983" w:type="dxa"/>
                                  <w:vAlign w:val="center"/>
                                </w:tcPr>
                              </w:tcPrChange>
                            </w:tcPr>
                            <w:p w14:paraId="3926FD18" w14:textId="77777777" w:rsidR="00890B04" w:rsidRDefault="00890B04" w:rsidP="00161C5D">
                              <w:pPr>
                                <w:jc w:val="center"/>
                                <w:pPrChange w:id="1667" w:author="GONZALEZ DIAZ, BORJA" w:date="2017-10-03T16:15:00Z">
                                  <w:pPr>
                                    <w:jc w:val="center"/>
                                  </w:pPr>
                                </w:pPrChange>
                              </w:pPr>
                            </w:p>
                          </w:tc>
                        </w:tr>
                        <w:tr w:rsidR="00890B04" w14:paraId="37151E11" w14:textId="77777777" w:rsidTr="008960CE">
                          <w:trPr>
                            <w:cantSplit/>
                            <w:trHeight w:val="490"/>
                            <w:trPrChange w:id="1668" w:author="Borja Gonzalez" w:date="2017-09-29T13:30:00Z">
                              <w:trPr>
                                <w:cantSplit/>
                                <w:trHeight w:val="490"/>
                              </w:trPr>
                            </w:trPrChange>
                          </w:trPr>
                          <w:tc>
                            <w:tcPr>
                              <w:tcW w:w="1074" w:type="dxa"/>
                              <w:vAlign w:val="center"/>
                              <w:tcPrChange w:id="1669" w:author="Borja Gonzalez" w:date="2017-09-29T13:30:00Z">
                                <w:tcPr>
                                  <w:tcW w:w="1074" w:type="dxa"/>
                                  <w:vAlign w:val="center"/>
                                </w:tcPr>
                              </w:tcPrChange>
                            </w:tcPr>
                            <w:p w14:paraId="4B7619BE" w14:textId="77777777" w:rsidR="00890B04" w:rsidRDefault="00890B04" w:rsidP="00161C5D">
                              <w:pPr>
                                <w:jc w:val="center"/>
                                <w:pPrChange w:id="1670" w:author="GONZALEZ DIAZ, BORJA" w:date="2017-10-03T16:15:00Z">
                                  <w:pPr/>
                                </w:pPrChange>
                              </w:pPr>
                              <w:r>
                                <w:t>CU9</w:t>
                              </w:r>
                            </w:p>
                          </w:tc>
                          <w:tc>
                            <w:tcPr>
                              <w:tcW w:w="739" w:type="dxa"/>
                              <w:vAlign w:val="center"/>
                              <w:tcPrChange w:id="1671" w:author="Borja Gonzalez" w:date="2017-09-29T13:30:00Z">
                                <w:tcPr>
                                  <w:tcW w:w="739" w:type="dxa"/>
                                  <w:vAlign w:val="center"/>
                                </w:tcPr>
                              </w:tcPrChange>
                            </w:tcPr>
                            <w:p w14:paraId="0CC6708F" w14:textId="77777777" w:rsidR="00890B04" w:rsidRDefault="00890B04" w:rsidP="00161C5D">
                              <w:pPr>
                                <w:jc w:val="center"/>
                                <w:pPrChange w:id="1672" w:author="GONZALEZ DIAZ, BORJA" w:date="2017-10-03T16:15:00Z">
                                  <w:pPr>
                                    <w:jc w:val="center"/>
                                  </w:pPr>
                                </w:pPrChange>
                              </w:pPr>
                            </w:p>
                          </w:tc>
                          <w:tc>
                            <w:tcPr>
                              <w:tcW w:w="709" w:type="dxa"/>
                              <w:vAlign w:val="center"/>
                              <w:tcPrChange w:id="1673" w:author="Borja Gonzalez" w:date="2017-09-29T13:30:00Z">
                                <w:tcPr>
                                  <w:tcW w:w="709" w:type="dxa"/>
                                  <w:vAlign w:val="center"/>
                                </w:tcPr>
                              </w:tcPrChange>
                            </w:tcPr>
                            <w:p w14:paraId="33D8CBF5" w14:textId="77777777" w:rsidR="00890B04" w:rsidRDefault="00890B04" w:rsidP="00161C5D">
                              <w:pPr>
                                <w:jc w:val="center"/>
                                <w:pPrChange w:id="1674" w:author="GONZALEZ DIAZ, BORJA" w:date="2017-10-03T16:15:00Z">
                                  <w:pPr>
                                    <w:jc w:val="center"/>
                                  </w:pPr>
                                </w:pPrChange>
                              </w:pPr>
                            </w:p>
                          </w:tc>
                          <w:tc>
                            <w:tcPr>
                              <w:tcW w:w="709" w:type="dxa"/>
                              <w:vAlign w:val="center"/>
                              <w:tcPrChange w:id="1675" w:author="Borja Gonzalez" w:date="2017-09-29T13:30:00Z">
                                <w:tcPr>
                                  <w:tcW w:w="709" w:type="dxa"/>
                                  <w:vAlign w:val="center"/>
                                </w:tcPr>
                              </w:tcPrChange>
                            </w:tcPr>
                            <w:p w14:paraId="1F153DB6" w14:textId="77777777" w:rsidR="00890B04" w:rsidRDefault="00890B04" w:rsidP="00161C5D">
                              <w:pPr>
                                <w:jc w:val="center"/>
                                <w:pPrChange w:id="1676" w:author="GONZALEZ DIAZ, BORJA" w:date="2017-10-03T16:15:00Z">
                                  <w:pPr>
                                    <w:jc w:val="center"/>
                                  </w:pPr>
                                </w:pPrChange>
                              </w:pPr>
                            </w:p>
                          </w:tc>
                          <w:tc>
                            <w:tcPr>
                              <w:tcW w:w="709" w:type="dxa"/>
                              <w:vAlign w:val="center"/>
                              <w:tcPrChange w:id="1677" w:author="Borja Gonzalez" w:date="2017-09-29T13:30:00Z">
                                <w:tcPr>
                                  <w:tcW w:w="709" w:type="dxa"/>
                                  <w:vAlign w:val="center"/>
                                </w:tcPr>
                              </w:tcPrChange>
                            </w:tcPr>
                            <w:p w14:paraId="0CED4271" w14:textId="77777777" w:rsidR="00890B04" w:rsidRDefault="00890B04" w:rsidP="00161C5D">
                              <w:pPr>
                                <w:jc w:val="center"/>
                                <w:pPrChange w:id="1678" w:author="GONZALEZ DIAZ, BORJA" w:date="2017-10-03T16:15:00Z">
                                  <w:pPr>
                                    <w:jc w:val="center"/>
                                  </w:pPr>
                                </w:pPrChange>
                              </w:pPr>
                            </w:p>
                          </w:tc>
                          <w:tc>
                            <w:tcPr>
                              <w:tcW w:w="708" w:type="dxa"/>
                              <w:vAlign w:val="center"/>
                              <w:tcPrChange w:id="1679" w:author="Borja Gonzalez" w:date="2017-09-29T13:30:00Z">
                                <w:tcPr>
                                  <w:tcW w:w="708" w:type="dxa"/>
                                  <w:vAlign w:val="center"/>
                                </w:tcPr>
                              </w:tcPrChange>
                            </w:tcPr>
                            <w:p w14:paraId="051A9BEE" w14:textId="77777777" w:rsidR="00890B04" w:rsidRDefault="00890B04" w:rsidP="00161C5D">
                              <w:pPr>
                                <w:jc w:val="center"/>
                                <w:pPrChange w:id="1680" w:author="GONZALEZ DIAZ, BORJA" w:date="2017-10-03T16:15:00Z">
                                  <w:pPr>
                                    <w:jc w:val="center"/>
                                  </w:pPr>
                                </w:pPrChange>
                              </w:pPr>
                            </w:p>
                          </w:tc>
                          <w:tc>
                            <w:tcPr>
                              <w:tcW w:w="709" w:type="dxa"/>
                              <w:vAlign w:val="center"/>
                              <w:tcPrChange w:id="1681" w:author="Borja Gonzalez" w:date="2017-09-29T13:30:00Z">
                                <w:tcPr>
                                  <w:tcW w:w="709" w:type="dxa"/>
                                  <w:vAlign w:val="center"/>
                                </w:tcPr>
                              </w:tcPrChange>
                            </w:tcPr>
                            <w:p w14:paraId="68DCB9BF" w14:textId="77777777" w:rsidR="00890B04" w:rsidRDefault="00890B04" w:rsidP="00161C5D">
                              <w:pPr>
                                <w:jc w:val="center"/>
                                <w:pPrChange w:id="1682" w:author="GONZALEZ DIAZ, BORJA" w:date="2017-10-03T16:15:00Z">
                                  <w:pPr>
                                    <w:jc w:val="center"/>
                                  </w:pPr>
                                </w:pPrChange>
                              </w:pPr>
                            </w:p>
                          </w:tc>
                          <w:tc>
                            <w:tcPr>
                              <w:tcW w:w="709" w:type="dxa"/>
                              <w:vAlign w:val="center"/>
                              <w:tcPrChange w:id="1683" w:author="Borja Gonzalez" w:date="2017-09-29T13:30:00Z">
                                <w:tcPr>
                                  <w:tcW w:w="709" w:type="dxa"/>
                                  <w:vAlign w:val="center"/>
                                </w:tcPr>
                              </w:tcPrChange>
                            </w:tcPr>
                            <w:p w14:paraId="76CECEBE" w14:textId="77777777" w:rsidR="00890B04" w:rsidRDefault="00890B04" w:rsidP="00161C5D">
                              <w:pPr>
                                <w:jc w:val="center"/>
                                <w:pPrChange w:id="1684" w:author="GONZALEZ DIAZ, BORJA" w:date="2017-10-03T16:15:00Z">
                                  <w:pPr>
                                    <w:jc w:val="center"/>
                                  </w:pPr>
                                </w:pPrChange>
                              </w:pPr>
                            </w:p>
                          </w:tc>
                          <w:tc>
                            <w:tcPr>
                              <w:tcW w:w="709" w:type="dxa"/>
                              <w:vAlign w:val="center"/>
                              <w:tcPrChange w:id="1685" w:author="Borja Gonzalez" w:date="2017-09-29T13:30:00Z">
                                <w:tcPr>
                                  <w:tcW w:w="709" w:type="dxa"/>
                                  <w:vAlign w:val="center"/>
                                </w:tcPr>
                              </w:tcPrChange>
                            </w:tcPr>
                            <w:p w14:paraId="76DE409D" w14:textId="77777777" w:rsidR="00890B04" w:rsidRDefault="00890B04" w:rsidP="00161C5D">
                              <w:pPr>
                                <w:jc w:val="center"/>
                                <w:pPrChange w:id="1686" w:author="GONZALEZ DIAZ, BORJA" w:date="2017-10-03T16:15:00Z">
                                  <w:pPr>
                                    <w:jc w:val="center"/>
                                  </w:pPr>
                                </w:pPrChange>
                              </w:pPr>
                            </w:p>
                          </w:tc>
                          <w:tc>
                            <w:tcPr>
                              <w:tcW w:w="708" w:type="dxa"/>
                              <w:vAlign w:val="center"/>
                              <w:tcPrChange w:id="1687" w:author="Borja Gonzalez" w:date="2017-09-29T13:30:00Z">
                                <w:tcPr>
                                  <w:tcW w:w="708" w:type="dxa"/>
                                  <w:vAlign w:val="center"/>
                                </w:tcPr>
                              </w:tcPrChange>
                            </w:tcPr>
                            <w:p w14:paraId="4761AEF6" w14:textId="77777777" w:rsidR="00890B04" w:rsidRDefault="00890B04" w:rsidP="00161C5D">
                              <w:pPr>
                                <w:jc w:val="center"/>
                                <w:pPrChange w:id="1688"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689" w:author="Borja Gonzalez" w:date="2017-09-29T13:30:00Z">
                                <w:tcPr>
                                  <w:tcW w:w="851" w:type="dxa"/>
                                  <w:vAlign w:val="center"/>
                                </w:tcPr>
                              </w:tcPrChange>
                            </w:tcPr>
                            <w:p w14:paraId="0981EAD0" w14:textId="77777777" w:rsidR="00890B04" w:rsidRPr="00580CB8" w:rsidRDefault="00890B04" w:rsidP="00161C5D">
                              <w:pPr>
                                <w:jc w:val="center"/>
                                <w:rPr>
                                  <w:rFonts w:ascii="Menlo Regular" w:eastAsia="Times New Roman" w:hAnsi="Menlo Regular" w:cs="Menlo Regular"/>
                                  <w:color w:val="222222"/>
                                  <w:sz w:val="40"/>
                                  <w:szCs w:val="40"/>
                                  <w:shd w:val="clear" w:color="auto" w:fill="FFFFFF"/>
                                </w:rPr>
                                <w:pPrChange w:id="1690" w:author="GONZALEZ DIAZ, BORJA" w:date="2017-10-03T16:15:00Z">
                                  <w:pPr>
                                    <w:jc w:val="center"/>
                                  </w:pPr>
                                </w:pPrChange>
                              </w:pPr>
                            </w:p>
                          </w:tc>
                          <w:tc>
                            <w:tcPr>
                              <w:tcW w:w="850" w:type="dxa"/>
                              <w:vAlign w:val="center"/>
                              <w:tcPrChange w:id="1691" w:author="Borja Gonzalez" w:date="2017-09-29T13:30:00Z">
                                <w:tcPr>
                                  <w:tcW w:w="850" w:type="dxa"/>
                                  <w:vAlign w:val="center"/>
                                </w:tcPr>
                              </w:tcPrChange>
                            </w:tcPr>
                            <w:p w14:paraId="5819E010" w14:textId="77777777" w:rsidR="00890B04" w:rsidRPr="00580CB8" w:rsidRDefault="00890B04" w:rsidP="00161C5D">
                              <w:pPr>
                                <w:jc w:val="center"/>
                                <w:rPr>
                                  <w:rFonts w:ascii="Menlo Regular" w:eastAsia="Times New Roman" w:hAnsi="Menlo Regular" w:cs="Menlo Regular"/>
                                  <w:color w:val="222222"/>
                                  <w:sz w:val="40"/>
                                  <w:szCs w:val="40"/>
                                  <w:shd w:val="clear" w:color="auto" w:fill="FFFFFF"/>
                                </w:rPr>
                                <w:pPrChange w:id="1692" w:author="GONZALEZ DIAZ, BORJA" w:date="2017-10-03T16:15:00Z">
                                  <w:pPr>
                                    <w:jc w:val="center"/>
                                  </w:pPr>
                                </w:pPrChange>
                              </w:pPr>
                            </w:p>
                          </w:tc>
                          <w:tc>
                            <w:tcPr>
                              <w:tcW w:w="851" w:type="dxa"/>
                              <w:vAlign w:val="center"/>
                              <w:tcPrChange w:id="1693" w:author="Borja Gonzalez" w:date="2017-09-29T13:30:00Z">
                                <w:tcPr>
                                  <w:tcW w:w="851" w:type="dxa"/>
                                  <w:vAlign w:val="center"/>
                                </w:tcPr>
                              </w:tcPrChange>
                            </w:tcPr>
                            <w:p w14:paraId="73B5AFFC" w14:textId="77777777" w:rsidR="00890B04" w:rsidRPr="00580CB8" w:rsidRDefault="00890B04" w:rsidP="00161C5D">
                              <w:pPr>
                                <w:jc w:val="center"/>
                                <w:rPr>
                                  <w:rFonts w:ascii="Menlo Regular" w:eastAsia="Times New Roman" w:hAnsi="Menlo Regular" w:cs="Menlo Regular"/>
                                  <w:color w:val="222222"/>
                                  <w:sz w:val="40"/>
                                  <w:szCs w:val="40"/>
                                  <w:shd w:val="clear" w:color="auto" w:fill="FFFFFF"/>
                                </w:rPr>
                                <w:pPrChange w:id="1694" w:author="GONZALEZ DIAZ, BORJA" w:date="2017-10-03T16:15:00Z">
                                  <w:pPr>
                                    <w:jc w:val="center"/>
                                  </w:pPr>
                                </w:pPrChange>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695" w:author="Borja Gonzalez" w:date="2017-09-29T13:30:00Z">
                                <w:tcPr>
                                  <w:tcW w:w="850" w:type="dxa"/>
                                  <w:vAlign w:val="center"/>
                                </w:tcPr>
                              </w:tcPrChange>
                            </w:tcPr>
                            <w:p w14:paraId="1C2D3F26" w14:textId="77777777" w:rsidR="00890B04" w:rsidRPr="00580CB8" w:rsidRDefault="00890B04" w:rsidP="00161C5D">
                              <w:pPr>
                                <w:jc w:val="center"/>
                                <w:rPr>
                                  <w:rFonts w:ascii="Menlo Regular" w:eastAsia="Times New Roman" w:hAnsi="Menlo Regular" w:cs="Menlo Regular"/>
                                  <w:color w:val="222222"/>
                                  <w:sz w:val="40"/>
                                  <w:szCs w:val="40"/>
                                  <w:shd w:val="clear" w:color="auto" w:fill="FFFFFF"/>
                                </w:rPr>
                                <w:pPrChange w:id="1696" w:author="GONZALEZ DIAZ, BORJA" w:date="2017-10-03T16:15:00Z">
                                  <w:pPr>
                                    <w:jc w:val="center"/>
                                  </w:pPr>
                                </w:pPrChange>
                              </w:pPr>
                            </w:p>
                          </w:tc>
                          <w:tc>
                            <w:tcPr>
                              <w:tcW w:w="841" w:type="dxa"/>
                              <w:vAlign w:val="center"/>
                              <w:tcPrChange w:id="1697" w:author="Borja Gonzalez" w:date="2017-09-29T13:30:00Z">
                                <w:tcPr>
                                  <w:tcW w:w="983" w:type="dxa"/>
                                  <w:vAlign w:val="center"/>
                                </w:tcPr>
                              </w:tcPrChange>
                            </w:tcPr>
                            <w:p w14:paraId="0EDC5E2A" w14:textId="77777777" w:rsidR="00890B04" w:rsidRPr="00580CB8" w:rsidRDefault="00890B04" w:rsidP="00161C5D">
                              <w:pPr>
                                <w:jc w:val="center"/>
                                <w:rPr>
                                  <w:rFonts w:ascii="Menlo Regular" w:eastAsia="Times New Roman" w:hAnsi="Menlo Regular" w:cs="Menlo Regular"/>
                                  <w:color w:val="222222"/>
                                  <w:sz w:val="40"/>
                                  <w:szCs w:val="40"/>
                                  <w:shd w:val="clear" w:color="auto" w:fill="FFFFFF"/>
                                </w:rPr>
                                <w:pPrChange w:id="1698" w:author="GONZALEZ DIAZ, BORJA" w:date="2017-10-03T16:15:00Z">
                                  <w:pPr>
                                    <w:jc w:val="center"/>
                                  </w:pPr>
                                </w:pPrChange>
                              </w:pPr>
                            </w:p>
                          </w:tc>
                        </w:tr>
                      </w:tbl>
                      <w:p w14:paraId="402F3D7B" w14:textId="77777777" w:rsidR="00890B04" w:rsidRDefault="00890B04" w:rsidP="00161C5D">
                        <w:pPr>
                          <w:jc w:val="center"/>
                          <w:pPrChange w:id="1699" w:author="GONZALEZ DIAZ, BORJA" w:date="2017-10-03T16:15:00Z">
                            <w:pPr/>
                          </w:pPrChange>
                        </w:pPr>
                      </w:p>
                    </w:txbxContent>
                  </v:textbox>
                  <w10:wrap type="square"/>
                </v:shape>
              </w:pict>
            </mc:Fallback>
          </mc:AlternateContent>
        </w:r>
      </w:ins>
    </w:p>
    <w:p w14:paraId="7928342E" w14:textId="01F744D4" w:rsidR="00891F58" w:rsidRDefault="00891F58" w:rsidP="00E671BF">
      <w:pPr>
        <w:rPr>
          <w:ins w:id="1700" w:author="GONZALEZ DIAZ, BORJA" w:date="2017-09-30T01:04:00Z"/>
        </w:rPr>
      </w:pPr>
    </w:p>
    <w:p w14:paraId="1666C638" w14:textId="77777777" w:rsidR="00891F58" w:rsidRDefault="00891F58" w:rsidP="00E671BF">
      <w:pPr>
        <w:rPr>
          <w:ins w:id="1701" w:author="GONZALEZ DIAZ, BORJA" w:date="2017-09-30T01:04:00Z"/>
        </w:rPr>
      </w:pPr>
    </w:p>
    <w:p w14:paraId="7FCF0F68" w14:textId="77777777" w:rsidR="00891F58" w:rsidRDefault="00891F58" w:rsidP="00E671BF">
      <w:pPr>
        <w:rPr>
          <w:ins w:id="1702" w:author="GONZALEZ DIAZ, BORJA" w:date="2017-09-30T01:04:00Z"/>
        </w:rPr>
      </w:pPr>
    </w:p>
    <w:p w14:paraId="458F0A68" w14:textId="77777777" w:rsidR="00891F58" w:rsidRDefault="00891F58" w:rsidP="00E671BF">
      <w:pPr>
        <w:rPr>
          <w:ins w:id="1703" w:author="GONZALEZ DIAZ, BORJA" w:date="2017-09-30T01:04:00Z"/>
        </w:rPr>
      </w:pPr>
    </w:p>
    <w:p w14:paraId="1B8F1AEA" w14:textId="77777777" w:rsidR="00891F58" w:rsidRDefault="00891F58" w:rsidP="00E671BF">
      <w:pPr>
        <w:rPr>
          <w:ins w:id="1704" w:author="GONZALEZ DIAZ, BORJA" w:date="2017-09-30T01:04:00Z"/>
        </w:rPr>
      </w:pPr>
    </w:p>
    <w:p w14:paraId="5C084265" w14:textId="77777777" w:rsidR="00891F58" w:rsidRDefault="00891F58" w:rsidP="00E671BF">
      <w:pPr>
        <w:rPr>
          <w:ins w:id="1705" w:author="GONZALEZ DIAZ, BORJA" w:date="2017-09-30T01:04:00Z"/>
        </w:rPr>
      </w:pPr>
    </w:p>
    <w:p w14:paraId="43E81028" w14:textId="77777777" w:rsidR="00891F58" w:rsidRDefault="00891F58" w:rsidP="00E671BF">
      <w:pPr>
        <w:rPr>
          <w:ins w:id="1706" w:author="GONZALEZ DIAZ, BORJA" w:date="2017-09-30T01:04:00Z"/>
        </w:rPr>
      </w:pPr>
    </w:p>
    <w:p w14:paraId="38C0A4D9" w14:textId="77777777" w:rsidR="00891F58" w:rsidRDefault="00891F58" w:rsidP="00E671BF">
      <w:pPr>
        <w:rPr>
          <w:ins w:id="1707" w:author="GONZALEZ DIAZ, BORJA" w:date="2017-09-30T01:04:00Z"/>
        </w:rPr>
      </w:pPr>
    </w:p>
    <w:p w14:paraId="5180FC43" w14:textId="77777777" w:rsidR="00891F58" w:rsidRDefault="00891F58" w:rsidP="00E671BF">
      <w:pPr>
        <w:rPr>
          <w:ins w:id="1708" w:author="GONZALEZ DIAZ, BORJA" w:date="2017-09-30T01:04:00Z"/>
        </w:rPr>
      </w:pPr>
    </w:p>
    <w:p w14:paraId="5C5A719A" w14:textId="77777777" w:rsidR="00891F58" w:rsidRDefault="00891F58" w:rsidP="00E671BF">
      <w:pPr>
        <w:rPr>
          <w:ins w:id="1709" w:author="GONZALEZ DIAZ, BORJA" w:date="2017-09-30T01:04:00Z"/>
        </w:rPr>
      </w:pPr>
    </w:p>
    <w:p w14:paraId="14C503EE" w14:textId="77777777" w:rsidR="00891F58" w:rsidRDefault="00891F58" w:rsidP="00E671BF">
      <w:pPr>
        <w:rPr>
          <w:ins w:id="1710" w:author="GONZALEZ DIAZ, BORJA" w:date="2017-09-30T01:04:00Z"/>
        </w:rPr>
      </w:pPr>
    </w:p>
    <w:p w14:paraId="653472E9" w14:textId="77777777" w:rsidR="00891F58" w:rsidRDefault="00891F58" w:rsidP="00E671BF">
      <w:pPr>
        <w:rPr>
          <w:ins w:id="1711" w:author="GONZALEZ DIAZ, BORJA" w:date="2017-09-30T01:04:00Z"/>
        </w:rPr>
      </w:pPr>
    </w:p>
    <w:p w14:paraId="2829505A" w14:textId="77777777" w:rsidR="00891F58" w:rsidRDefault="00891F58" w:rsidP="00E671BF">
      <w:pPr>
        <w:rPr>
          <w:ins w:id="1712" w:author="GONZALEZ DIAZ, BORJA" w:date="2017-09-30T01:04:00Z"/>
        </w:rPr>
      </w:pPr>
    </w:p>
    <w:p w14:paraId="53FC6243" w14:textId="77777777" w:rsidR="00891F58" w:rsidRDefault="00891F58" w:rsidP="00E671BF">
      <w:pPr>
        <w:rPr>
          <w:ins w:id="1713" w:author="GONZALEZ DIAZ, BORJA" w:date="2017-09-30T01:04:00Z"/>
        </w:rPr>
      </w:pPr>
    </w:p>
    <w:p w14:paraId="14528ED1" w14:textId="77777777" w:rsidR="00891F58" w:rsidRDefault="00891F58" w:rsidP="00E671BF">
      <w:pPr>
        <w:rPr>
          <w:ins w:id="1714" w:author="GONZALEZ DIAZ, BORJA" w:date="2017-09-30T01:04:00Z"/>
        </w:rPr>
      </w:pPr>
    </w:p>
    <w:p w14:paraId="3E3D9FAC" w14:textId="77777777" w:rsidR="00891F58" w:rsidRDefault="00891F58" w:rsidP="00E671BF">
      <w:pPr>
        <w:rPr>
          <w:ins w:id="1715" w:author="GONZALEZ DIAZ, BORJA" w:date="2017-09-30T01:04:00Z"/>
        </w:rPr>
      </w:pPr>
    </w:p>
    <w:p w14:paraId="5D2368B7" w14:textId="77777777" w:rsidR="00891F58" w:rsidRDefault="00891F58" w:rsidP="00E671BF">
      <w:pPr>
        <w:rPr>
          <w:ins w:id="1716" w:author="GONZALEZ DIAZ, BORJA" w:date="2017-09-30T01:04:00Z"/>
        </w:rPr>
      </w:pPr>
    </w:p>
    <w:p w14:paraId="32752F84" w14:textId="77777777" w:rsidR="00891F58" w:rsidRDefault="00891F58" w:rsidP="00E671BF">
      <w:pPr>
        <w:rPr>
          <w:ins w:id="1717" w:author="GONZALEZ DIAZ, BORJA" w:date="2017-09-30T01:04:00Z"/>
        </w:rPr>
      </w:pPr>
    </w:p>
    <w:p w14:paraId="68ACFC91" w14:textId="77777777" w:rsidR="00891F58" w:rsidRDefault="00891F58" w:rsidP="00E671BF">
      <w:pPr>
        <w:rPr>
          <w:ins w:id="1718" w:author="GONZALEZ DIAZ, BORJA" w:date="2017-09-30T01:04:00Z"/>
        </w:rPr>
      </w:pPr>
    </w:p>
    <w:p w14:paraId="5F73644A" w14:textId="77777777" w:rsidR="00891F58" w:rsidRDefault="00891F58" w:rsidP="00E671BF">
      <w:pPr>
        <w:rPr>
          <w:ins w:id="1719" w:author="GONZALEZ DIAZ, BORJA" w:date="2017-09-30T01:04:00Z"/>
        </w:rPr>
      </w:pPr>
    </w:p>
    <w:p w14:paraId="68DB5FEB" w14:textId="77777777" w:rsidR="00891F58" w:rsidRDefault="00891F58" w:rsidP="00E671BF">
      <w:pPr>
        <w:rPr>
          <w:ins w:id="1720" w:author="GONZALEZ DIAZ, BORJA" w:date="2017-09-30T01:04:00Z"/>
        </w:rPr>
      </w:pPr>
    </w:p>
    <w:p w14:paraId="42FBAFEF" w14:textId="77777777" w:rsidR="00891F58" w:rsidRDefault="00891F58" w:rsidP="00E671BF">
      <w:pPr>
        <w:rPr>
          <w:ins w:id="1721" w:author="GONZALEZ DIAZ, BORJA" w:date="2017-09-30T01:04:00Z"/>
        </w:rPr>
      </w:pPr>
    </w:p>
    <w:p w14:paraId="4C993D70" w14:textId="77777777" w:rsidR="00891F58" w:rsidRDefault="00891F58" w:rsidP="00E671BF">
      <w:pPr>
        <w:rPr>
          <w:ins w:id="1722" w:author="GONZALEZ DIAZ, BORJA" w:date="2017-09-30T01:04:00Z"/>
        </w:rPr>
      </w:pPr>
    </w:p>
    <w:p w14:paraId="2DD6D4D2" w14:textId="77777777" w:rsidR="00891F58" w:rsidRDefault="00891F58" w:rsidP="00E671BF">
      <w:pPr>
        <w:rPr>
          <w:ins w:id="1723" w:author="GONZALEZ DIAZ, BORJA" w:date="2017-09-30T01:04:00Z"/>
        </w:rPr>
      </w:pPr>
    </w:p>
    <w:p w14:paraId="25AF3BAE" w14:textId="77777777" w:rsidR="00891F58" w:rsidRDefault="00891F58" w:rsidP="00E671BF">
      <w:pPr>
        <w:rPr>
          <w:ins w:id="1724" w:author="GONZALEZ DIAZ, BORJA" w:date="2017-09-30T01:04:00Z"/>
        </w:rPr>
      </w:pPr>
    </w:p>
    <w:p w14:paraId="4E914F50" w14:textId="77777777" w:rsidR="00891F58" w:rsidRPr="00E671BF" w:rsidRDefault="00891F58" w:rsidP="00E671BF"/>
    <w:p w14:paraId="0F164F2D" w14:textId="76FC6054" w:rsidR="00D51A6F" w:rsidRDefault="00BE7488" w:rsidP="00D51A6F">
      <w:pPr>
        <w:pStyle w:val="Ttulo2"/>
      </w:pPr>
      <w:bookmarkStart w:id="1725" w:name="_Toc494476005"/>
      <w:bookmarkStart w:id="1726" w:name="_Toc494809751"/>
      <w:r>
        <w:lastRenderedPageBreak/>
        <w:t xml:space="preserve">3.5.  </w:t>
      </w:r>
      <w:r w:rsidR="00D51A6F" w:rsidRPr="0040221C">
        <w:t>Arquitectura del sistema</w:t>
      </w:r>
      <w:bookmarkEnd w:id="520"/>
      <w:bookmarkEnd w:id="521"/>
      <w:bookmarkEnd w:id="1725"/>
      <w:bookmarkEnd w:id="1726"/>
    </w:p>
    <w:p w14:paraId="24E7DA5F" w14:textId="77777777" w:rsidR="008A1614" w:rsidRDefault="008A1614" w:rsidP="0028735F"/>
    <w:p w14:paraId="6DB130E5" w14:textId="46CDB017" w:rsidR="008A1614" w:rsidRDefault="00BE7488" w:rsidP="0028735F">
      <w:pPr>
        <w:pStyle w:val="Ttulo3"/>
      </w:pPr>
      <w:bookmarkStart w:id="1727" w:name="_Toc494476006"/>
      <w:bookmarkStart w:id="1728" w:name="_Toc494809752"/>
      <w:r>
        <w:t xml:space="preserve">3.5.1.  </w:t>
      </w:r>
      <w:r w:rsidR="00726AE6">
        <w:t xml:space="preserve">Diseño visual (Storyboard) </w:t>
      </w:r>
      <w:r w:rsidR="008A1614">
        <w:t>de la aplicación web</w:t>
      </w:r>
      <w:bookmarkEnd w:id="1727"/>
      <w:bookmarkEnd w:id="1728"/>
    </w:p>
    <w:p w14:paraId="3F6B593D" w14:textId="77777777" w:rsidR="008A1614" w:rsidRDefault="008A1614" w:rsidP="0028735F"/>
    <w:p w14:paraId="144B479D" w14:textId="7BC6510E" w:rsidR="008A1614" w:rsidRDefault="00BE7488" w:rsidP="0028735F">
      <w:pPr>
        <w:pStyle w:val="Ttulo4"/>
      </w:pPr>
      <w:r>
        <w:t>3.5.1.1</w:t>
      </w:r>
      <w:ins w:id="1729" w:author="GONZALEZ DIAZ, BORJA" w:date="2017-10-03T16:16:00Z">
        <w:r w:rsidR="00507B01">
          <w:t>.</w:t>
        </w:r>
      </w:ins>
      <w:r>
        <w:t xml:space="preserve">  </w:t>
      </w:r>
      <w:proofErr w:type="gramStart"/>
      <w:r w:rsidR="00065470">
        <w:t>Sección</w:t>
      </w:r>
      <w:proofErr w:type="gramEnd"/>
      <w:r w:rsidR="00065470">
        <w:t xml:space="preserve"> de Inicio</w:t>
      </w:r>
    </w:p>
    <w:p w14:paraId="38915077" w14:textId="77777777" w:rsidR="00065470" w:rsidRPr="008A1614" w:rsidRDefault="00065470" w:rsidP="0028735F">
      <w:pPr>
        <w:rPr>
          <w:ins w:id="1730" w:author="Borja Gonzalez" w:date="2017-09-08T10:44:00Z"/>
        </w:rPr>
      </w:pPr>
    </w:p>
    <w:p w14:paraId="254E275E" w14:textId="74CC9108" w:rsidR="008A1614" w:rsidRDefault="003B170A" w:rsidP="0028735F">
      <w:pPr>
        <w:rPr>
          <w:ins w:id="1731" w:author="Borja Gonzalez" w:date="2017-09-08T10:44:00Z"/>
        </w:rPr>
      </w:pPr>
      <w:r w:rsidRPr="00052B1B">
        <w:rPr>
          <w:noProof/>
          <w:lang w:eastAsia="es-ES_tradnl"/>
        </w:rPr>
        <w:drawing>
          <wp:inline distT="0" distB="0" distL="0" distR="0" wp14:anchorId="21D491D1" wp14:editId="58BFEE95">
            <wp:extent cx="4431985" cy="4216400"/>
            <wp:effectExtent l="25400" t="25400" r="13335" b="2540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161" b="43842"/>
                    <a:stretch/>
                  </pic:blipFill>
                  <pic:spPr bwMode="auto">
                    <a:xfrm>
                      <a:off x="0" y="0"/>
                      <a:ext cx="4435002" cy="4219270"/>
                    </a:xfrm>
                    <a:prstGeom prst="rect">
                      <a:avLst/>
                    </a:prstGeom>
                    <a:noFill/>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505827B" w14:textId="77777777" w:rsidR="008A1614" w:rsidRDefault="008A1614" w:rsidP="0028735F">
      <w:pPr>
        <w:rPr>
          <w:ins w:id="1732" w:author="Borja Gonzalez" w:date="2017-09-08T11:09:00Z"/>
        </w:rPr>
      </w:pPr>
    </w:p>
    <w:p w14:paraId="76136A52" w14:textId="66017977" w:rsidR="00065470" w:rsidRDefault="00065470" w:rsidP="0028735F">
      <w:pPr>
        <w:rPr>
          <w:ins w:id="1733" w:author="Borja Gonzalez" w:date="2017-09-28T15:56:00Z"/>
        </w:rPr>
      </w:pPr>
      <w:r>
        <w:t>En la sección de inicio encontramos una breve descripción de cómo funciona la página web.</w:t>
      </w:r>
      <w:r w:rsidR="003B170A">
        <w:t xml:space="preserve"> Desde esta sección podemos navegar a la sección de pacientes o de datos, simplemente haciendo clic en la pestaña correspondiente.</w:t>
      </w:r>
    </w:p>
    <w:p w14:paraId="6A9CD5EF" w14:textId="77777777" w:rsidR="000238E4" w:rsidRDefault="000238E4" w:rsidP="0028735F"/>
    <w:p w14:paraId="1FB08E84" w14:textId="77777777" w:rsidR="00065470" w:rsidRDefault="00065470" w:rsidP="0028735F"/>
    <w:p w14:paraId="7C5640FD" w14:textId="77777777" w:rsidR="00AC3428" w:rsidRDefault="00AC3428" w:rsidP="0028735F">
      <w:pPr>
        <w:pStyle w:val="Ttulo4"/>
        <w:rPr>
          <w:ins w:id="1734" w:author="GONZALEZ DIAZ, BORJA" w:date="2017-10-02T17:12:00Z"/>
        </w:rPr>
      </w:pPr>
    </w:p>
    <w:p w14:paraId="1575CC9E" w14:textId="77777777" w:rsidR="00AC3428" w:rsidRDefault="00AC3428" w:rsidP="0028735F">
      <w:pPr>
        <w:pStyle w:val="Ttulo4"/>
        <w:rPr>
          <w:ins w:id="1735" w:author="GONZALEZ DIAZ, BORJA" w:date="2017-10-02T17:12:00Z"/>
        </w:rPr>
      </w:pPr>
    </w:p>
    <w:p w14:paraId="63377DD9" w14:textId="77777777" w:rsidR="00AC3428" w:rsidRDefault="00AC3428" w:rsidP="0028735F">
      <w:pPr>
        <w:pStyle w:val="Ttulo4"/>
        <w:rPr>
          <w:rFonts w:asciiTheme="minorHAnsi" w:eastAsiaTheme="minorEastAsia" w:hAnsiTheme="minorHAnsi" w:cstheme="minorBidi"/>
          <w:b w:val="0"/>
          <w:bCs w:val="0"/>
          <w:i w:val="0"/>
          <w:iCs w:val="0"/>
          <w:color w:val="auto"/>
        </w:rPr>
      </w:pPr>
    </w:p>
    <w:p w14:paraId="31276242" w14:textId="77777777" w:rsidR="00AC3428" w:rsidRPr="00AC3428" w:rsidRDefault="00AC3428">
      <w:pPr>
        <w:rPr>
          <w:ins w:id="1736" w:author="GONZALEZ DIAZ, BORJA" w:date="2017-10-02T17:12:00Z"/>
        </w:rPr>
        <w:pPrChange w:id="1737" w:author="GONZALEZ DIAZ, BORJA" w:date="2017-10-02T17:12:00Z">
          <w:pPr>
            <w:pStyle w:val="Ttulo4"/>
          </w:pPr>
        </w:pPrChange>
      </w:pPr>
    </w:p>
    <w:p w14:paraId="75FA6B1C" w14:textId="3DB8F61B" w:rsidR="00065470" w:rsidRDefault="00BE7488" w:rsidP="0028735F">
      <w:pPr>
        <w:pStyle w:val="Ttulo4"/>
        <w:rPr>
          <w:ins w:id="1738" w:author="Borja Gonzalez" w:date="2017-09-28T15:56:00Z"/>
        </w:rPr>
      </w:pPr>
      <w:r>
        <w:lastRenderedPageBreak/>
        <w:t>3.5.1.2</w:t>
      </w:r>
      <w:ins w:id="1739" w:author="GONZALEZ DIAZ, BORJA" w:date="2017-10-03T16:16:00Z">
        <w:r w:rsidR="00507B01">
          <w:t>.</w:t>
        </w:r>
      </w:ins>
      <w:r>
        <w:t xml:space="preserve">  </w:t>
      </w:r>
      <w:proofErr w:type="gramStart"/>
      <w:r w:rsidR="00065470">
        <w:t>Sección</w:t>
      </w:r>
      <w:proofErr w:type="gramEnd"/>
      <w:r w:rsidR="00065470">
        <w:t xml:space="preserve"> de Pacientes</w:t>
      </w:r>
    </w:p>
    <w:p w14:paraId="3569DE1B" w14:textId="77777777" w:rsidR="000238E4" w:rsidRPr="000238E4" w:rsidRDefault="000238E4">
      <w:pPr>
        <w:pPrChange w:id="1740" w:author="Borja Gonzalez" w:date="2017-09-28T15:56:00Z">
          <w:pPr>
            <w:pStyle w:val="Ttulo4"/>
          </w:pPr>
        </w:pPrChange>
      </w:pPr>
    </w:p>
    <w:p w14:paraId="657935D7" w14:textId="3DF8EAE9" w:rsidR="00065470" w:rsidRDefault="00571CD6" w:rsidP="00C61804">
      <w:bookmarkStart w:id="1741" w:name="_Toc364792197"/>
      <w:bookmarkStart w:id="1742" w:name="_Toc366229219"/>
      <w:r w:rsidRPr="00571CD6">
        <w:rPr>
          <w:noProof/>
          <w:lang w:eastAsia="es-ES_tradnl"/>
        </w:rPr>
        <w:drawing>
          <wp:inline distT="0" distB="0" distL="0" distR="0" wp14:anchorId="2F7A43F8" wp14:editId="37C8277A">
            <wp:extent cx="4445000" cy="5791200"/>
            <wp:effectExtent l="25400" t="25400" r="25400" b="2540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 r="276" b="2803"/>
                    <a:stretch/>
                  </pic:blipFill>
                  <pic:spPr bwMode="auto">
                    <a:xfrm>
                      <a:off x="0" y="0"/>
                      <a:ext cx="4446196" cy="5792759"/>
                    </a:xfrm>
                    <a:prstGeom prst="rect">
                      <a:avLst/>
                    </a:prstGeom>
                    <a:noFill/>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ins w:id="1743" w:author="Borja Gonzalez" w:date="2017-09-29T13:39:00Z">
        <w:r w:rsidRPr="00034C44">
          <w:rPr>
            <w:noProof/>
            <w:lang w:eastAsia="es-ES_tradnl"/>
          </w:rPr>
          <mc:AlternateContent>
            <mc:Choice Requires="wps">
              <w:drawing>
                <wp:anchor distT="0" distB="0" distL="114300" distR="114300" simplePos="0" relativeHeight="251674624" behindDoc="1" locked="0" layoutInCell="1" allowOverlap="1" wp14:anchorId="1F2EC867" wp14:editId="7E659938">
                  <wp:simplePos x="0" y="0"/>
                  <wp:positionH relativeFrom="column">
                    <wp:posOffset>0</wp:posOffset>
                  </wp:positionH>
                  <wp:positionV relativeFrom="paragraph">
                    <wp:posOffset>0</wp:posOffset>
                  </wp:positionV>
                  <wp:extent cx="4457700" cy="5829300"/>
                  <wp:effectExtent l="0" t="0" r="38100" b="38100"/>
                  <wp:wrapNone/>
                  <wp:docPr id="81" name="Text Box 81"/>
                  <wp:cNvGraphicFramePr/>
                  <a:graphic xmlns:a="http://schemas.openxmlformats.org/drawingml/2006/main">
                    <a:graphicData uri="http://schemas.microsoft.com/office/word/2010/wordprocessingShape">
                      <wps:wsp>
                        <wps:cNvSpPr txBox="1"/>
                        <wps:spPr>
                          <a:xfrm>
                            <a:off x="0" y="0"/>
                            <a:ext cx="4457700" cy="5829300"/>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5EDE8" w14:textId="77777777" w:rsidR="00890B04" w:rsidRDefault="00890B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EC867" id="Text Box 81" o:spid="_x0000_s1028" type="#_x0000_t202" style="position:absolute;margin-left:0;margin-top:0;width:351pt;height:45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" filled="f" strokecolor="black [3213]">
                  <v:textbox>
                    <w:txbxContent>
                      <w:p w14:paraId="73C5EDE8" w14:textId="77777777" w:rsidR="00890B04" w:rsidRDefault="00890B04"/>
                    </w:txbxContent>
                  </v:textbox>
                </v:shape>
              </w:pict>
            </mc:Fallback>
          </mc:AlternateContent>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Pr>
        <w:rPr>
          <w:ins w:id="1744" w:author="GONZALEZ DIAZ, BORJA" w:date="2017-10-02T17:12:00Z"/>
        </w:rPr>
      </w:pPr>
    </w:p>
    <w:p w14:paraId="22AC2994" w14:textId="77777777" w:rsidR="00AC3428" w:rsidRDefault="00AC3428" w:rsidP="0028735F">
      <w:pPr>
        <w:rPr>
          <w:ins w:id="1745" w:author="GONZALEZ DIAZ, BORJA" w:date="2017-10-02T17:12:00Z"/>
        </w:rPr>
      </w:pPr>
    </w:p>
    <w:p w14:paraId="26BDFEB4" w14:textId="77777777" w:rsidR="00AC3428" w:rsidRDefault="00AC3428" w:rsidP="0028735F">
      <w:pPr>
        <w:rPr>
          <w:ins w:id="1746" w:author="GONZALEZ DIAZ, BORJA" w:date="2017-10-02T17:12:00Z"/>
        </w:rPr>
      </w:pPr>
    </w:p>
    <w:p w14:paraId="61E101A0" w14:textId="77777777" w:rsidR="00AC3428" w:rsidRDefault="00AC3428" w:rsidP="0028735F"/>
    <w:p w14:paraId="2D4178A8" w14:textId="3610CDEE" w:rsidR="00065470" w:rsidRDefault="00BE7488" w:rsidP="0028735F">
      <w:pPr>
        <w:pStyle w:val="Ttulo4"/>
      </w:pPr>
      <w:r>
        <w:lastRenderedPageBreak/>
        <w:t>3.5.1.3</w:t>
      </w:r>
      <w:ins w:id="1747" w:author="GONZALEZ DIAZ, BORJA" w:date="2017-10-03T16:16:00Z">
        <w:r w:rsidR="00507B01">
          <w:t>.</w:t>
        </w:r>
      </w:ins>
      <w:r>
        <w:t xml:space="preserve">  </w:t>
      </w:r>
      <w:proofErr w:type="gramStart"/>
      <w:r w:rsidR="00065470">
        <w:t>Sección</w:t>
      </w:r>
      <w:proofErr w:type="gramEnd"/>
      <w:r w:rsidR="00065470">
        <w:t xml:space="preserve"> de Datos</w:t>
      </w:r>
    </w:p>
    <w:p w14:paraId="078DCF87" w14:textId="77777777" w:rsidR="00065470" w:rsidRDefault="00065470" w:rsidP="0028735F"/>
    <w:p w14:paraId="665F22A1" w14:textId="4F0ADCAC" w:rsidR="00065470" w:rsidRDefault="003B170A" w:rsidP="0028735F">
      <w:r w:rsidRPr="00E333DA">
        <w:rPr>
          <w:noProof/>
          <w:lang w:eastAsia="es-ES_tradnl"/>
        </w:rPr>
        <w:drawing>
          <wp:inline distT="0" distB="0" distL="0" distR="0" wp14:anchorId="6FB1753C" wp14:editId="29DBBB1E">
            <wp:extent cx="4406900" cy="5765800"/>
            <wp:effectExtent l="25400" t="25400" r="38100" b="2540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1084" b="2986"/>
                    <a:stretch/>
                  </pic:blipFill>
                  <pic:spPr bwMode="auto">
                    <a:xfrm>
                      <a:off x="0" y="0"/>
                      <a:ext cx="4408199" cy="57674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B818977" w14:textId="77777777" w:rsidR="00AC3428" w:rsidRDefault="00AC3428" w:rsidP="0028735F">
      <w:pPr>
        <w:pStyle w:val="Ttulo3"/>
        <w:rPr>
          <w:ins w:id="1748" w:author="GONZALEZ DIAZ, BORJA" w:date="2017-10-02T17:12:00Z"/>
        </w:rPr>
      </w:pPr>
      <w:bookmarkStart w:id="1749" w:name="_Toc494476007"/>
    </w:p>
    <w:p w14:paraId="167EDA62" w14:textId="77777777" w:rsidR="00AC3428" w:rsidRPr="00AC3428" w:rsidRDefault="00AC3428">
      <w:pPr>
        <w:rPr>
          <w:ins w:id="1750" w:author="GONZALEZ DIAZ, BORJA" w:date="2017-10-02T17:12:00Z"/>
        </w:rPr>
        <w:pPrChange w:id="1751" w:author="GONZALEZ DIAZ, BORJA" w:date="2017-10-02T17:12:00Z">
          <w:pPr>
            <w:pStyle w:val="Ttulo3"/>
          </w:pPr>
        </w:pPrChange>
      </w:pPr>
    </w:p>
    <w:p w14:paraId="67E957FB" w14:textId="24D141DE" w:rsidR="00850FEB" w:rsidRDefault="00BE7488" w:rsidP="0028735F">
      <w:pPr>
        <w:pStyle w:val="Ttulo3"/>
      </w:pPr>
      <w:bookmarkStart w:id="1752" w:name="_Toc494809753"/>
      <w:r>
        <w:lastRenderedPageBreak/>
        <w:t>3.5.2</w:t>
      </w:r>
      <w:ins w:id="1753" w:author="GONZALEZ DIAZ, BORJA" w:date="2017-10-03T16:16:00Z">
        <w:r w:rsidR="00507B01">
          <w:t>.</w:t>
        </w:r>
      </w:ins>
      <w:r>
        <w:t xml:space="preserve">  </w:t>
      </w:r>
      <w:r w:rsidR="003022BA">
        <w:t>Esquema del modelo de datos</w:t>
      </w:r>
      <w:bookmarkEnd w:id="1749"/>
      <w:bookmarkEnd w:id="1752"/>
    </w:p>
    <w:p w14:paraId="238E9047" w14:textId="0AD8B127" w:rsidR="00A2322F" w:rsidRDefault="00BE7488" w:rsidP="00A2322F">
      <w:pPr>
        <w:pStyle w:val="Ttulo4"/>
        <w:rPr>
          <w:ins w:id="1754" w:author="Borja Gonzalez" w:date="2017-09-08T18:13:00Z"/>
        </w:rPr>
      </w:pPr>
      <w:r>
        <w:t>3.5.2.1</w:t>
      </w:r>
      <w:ins w:id="1755" w:author="GONZALEZ DIAZ, BORJA" w:date="2017-10-03T16:16:00Z">
        <w:r w:rsidR="00507B01">
          <w:t>.</w:t>
        </w:r>
      </w:ins>
      <w:r>
        <w:t xml:space="preserve">  </w:t>
      </w:r>
      <w:r w:rsidR="000B3518">
        <w:t xml:space="preserve">Modelo de datos: </w:t>
      </w:r>
      <w:r w:rsidR="00A2322F">
        <w:t xml:space="preserve">EER </w:t>
      </w:r>
    </w:p>
    <w:p w14:paraId="1D79ED7B" w14:textId="77777777" w:rsidR="006C174E" w:rsidRPr="006C174E" w:rsidRDefault="006C174E" w:rsidP="006C174E"/>
    <w:p w14:paraId="59BF1588" w14:textId="0B92E3FA" w:rsidR="006F3764" w:rsidRDefault="006F3764" w:rsidP="006F3764">
      <w:r w:rsidRPr="006F3764">
        <w:t xml:space="preserve">El modelo de Entidad-Relación es una herramienta de análisis usada para crear bases de datos que permite representar las entidades de una base de </w:t>
      </w:r>
      <w:del w:id="1756" w:author="GONZALEZ DIAZ, BORJA" w:date="2017-10-02T18:06:00Z">
        <w:r w:rsidRPr="006F3764" w:rsidDel="00C9192C">
          <w:delText>datos</w:delText>
        </w:r>
      </w:del>
      <w:ins w:id="1757" w:author="GONZALEZ DIAZ, BORJA" w:date="2017-10-02T18:06:00Z">
        <w:r w:rsidR="00C9192C" w:rsidRPr="006F3764">
          <w:t>datos,</w:t>
        </w:r>
      </w:ins>
      <w:r w:rsidRPr="006F3764">
        <w:t xml:space="preserve"> así como la relación entre estas entidades y sus propiedades</w:t>
      </w:r>
      <w:r>
        <w:t>.</w:t>
      </w:r>
    </w:p>
    <w:p w14:paraId="105916CD" w14:textId="41FA3E6B" w:rsidR="006F3764" w:rsidRDefault="006F3764" w:rsidP="006F3764">
      <w:r>
        <w:t xml:space="preserve">Una entidad es un tipo de objeto que existe en el mundo real y cada entidad </w:t>
      </w:r>
      <w:del w:id="1758" w:author="GONZALEZ DIAZ, BORJA" w:date="2017-10-02T18:06:00Z">
        <w:r w:rsidDel="00C9192C">
          <w:delText>esta</w:delText>
        </w:r>
      </w:del>
      <w:ins w:id="1759" w:author="GONZALEZ DIAZ, BORJA" w:date="2017-10-02T18:06:00Z">
        <w:r w:rsidR="00C9192C">
          <w:t>está</w:t>
        </w:r>
      </w:ins>
      <w:r>
        <w:t xml:space="preserve"> compuesta por una o más propiedades. La relación denota como dos entidades están relacionadas y existen tres tipos de relaciones:</w:t>
      </w:r>
    </w:p>
    <w:p w14:paraId="5CDA4D25" w14:textId="05EFC7DA" w:rsidR="006F3764" w:rsidRDefault="006F3764" w:rsidP="00571CD6">
      <w:pPr>
        <w:pStyle w:val="Prrafodelista"/>
        <w:numPr>
          <w:ilvl w:val="0"/>
          <w:numId w:val="8"/>
        </w:numPr>
      </w:pPr>
      <w:r>
        <w:t>Uno a uno.</w:t>
      </w:r>
    </w:p>
    <w:p w14:paraId="319C1AFA" w14:textId="5E7C2063" w:rsidR="006F3764" w:rsidRDefault="006F3764" w:rsidP="00571CD6">
      <w:pPr>
        <w:pStyle w:val="Prrafodelista"/>
        <w:numPr>
          <w:ilvl w:val="0"/>
          <w:numId w:val="8"/>
        </w:numPr>
      </w:pPr>
      <w:r>
        <w:t>Uno a muchos.</w:t>
      </w:r>
    </w:p>
    <w:p w14:paraId="5AD2A7CC" w14:textId="13E8D095" w:rsidR="006F3764" w:rsidRPr="006F3764" w:rsidRDefault="006F3764" w:rsidP="00571CD6">
      <w:pPr>
        <w:pStyle w:val="Prrafodelista"/>
        <w:numPr>
          <w:ilvl w:val="0"/>
          <w:numId w:val="8"/>
        </w:numPr>
      </w:pPr>
      <w:r>
        <w:t>Muchos a much</w:t>
      </w:r>
      <w:r w:rsidR="00280E5F">
        <w:t>o</w:t>
      </w:r>
      <w:r>
        <w:t>s.</w:t>
      </w:r>
    </w:p>
    <w:p w14:paraId="0B62F8D5" w14:textId="77777777" w:rsidR="00DE7CD9" w:rsidRPr="00DE7CD9" w:rsidRDefault="00DE7CD9" w:rsidP="0028735F"/>
    <w:p w14:paraId="3D958D56" w14:textId="2B25205A" w:rsidR="00FB5B11" w:rsidRPr="00FB5B11" w:rsidRDefault="00BA2FE4" w:rsidP="0028735F">
      <w:r w:rsidRPr="00DE7CD9">
        <w:rPr>
          <w:noProof/>
          <w:lang w:eastAsia="es-ES_tradnl"/>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BEBA8EAE-BF5A-486C-A8C5-ECC9F3942E4B}">
                          <a14:imgProps xmlns:a14="http://schemas.microsoft.com/office/drawing/2010/main">
                            <a14:imgLayer r:embed="rId21">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1760" w:author="Borja Gonzalez" w:date="2017-09-08T18:30:00Z"/>
        </w:rPr>
      </w:pPr>
    </w:p>
    <w:p w14:paraId="43BBA575" w14:textId="57BACC90" w:rsidR="00850FEB" w:rsidRDefault="0036703B" w:rsidP="0028735F">
      <w:r>
        <w:t>La base de datos está formada por dos tablas</w:t>
      </w:r>
      <w:r w:rsidR="006972A5">
        <w:t xml:space="preserve"> o entidades</w:t>
      </w:r>
      <w:r w:rsidR="003F7C6A">
        <w:t xml:space="preserve"> relacionadas (</w:t>
      </w:r>
      <w:r w:rsidR="006972A5">
        <w:t>Uno a muchos</w:t>
      </w:r>
      <w:r w:rsidR="003F7C6A">
        <w:t xml:space="preserve">), lo que quiere decir que por cada paciente podrán existir varios sets de </w:t>
      </w:r>
      <w:r w:rsidR="003F7C6A">
        <w:lastRenderedPageBreak/>
        <w:t xml:space="preserve">datos. En este tipo de relaciones siempre existe un Foreign Key, que </w:t>
      </w:r>
      <w:r w:rsidR="00A562AB">
        <w:t>es la clave</w:t>
      </w:r>
      <w:r w:rsidR="003F7C6A">
        <w:t xml:space="preserve"> que relaciona el set de datos con el paciente.</w:t>
      </w:r>
      <w:r w:rsidR="00E333DA">
        <w:t xml:space="preserve"> </w:t>
      </w:r>
    </w:p>
    <w:p w14:paraId="0B7FACF4" w14:textId="77777777" w:rsidR="004357C6" w:rsidRDefault="004357C6" w:rsidP="0028735F"/>
    <w:p w14:paraId="6BE6D26F" w14:textId="29F96B95" w:rsidR="004357C6" w:rsidRDefault="004357C6" w:rsidP="00A9060F">
      <w:pPr>
        <w:pStyle w:val="Ttulo4"/>
      </w:pPr>
      <w:r>
        <w:t>3.5.2.2. Tabla de pacientes</w:t>
      </w:r>
    </w:p>
    <w:p w14:paraId="60A0FDE8" w14:textId="77777777" w:rsidR="004357C6" w:rsidRDefault="004357C6" w:rsidP="00A9060F"/>
    <w:p w14:paraId="1B3991C3" w14:textId="366C7C74" w:rsidR="004357C6" w:rsidRDefault="004357C6" w:rsidP="00A9060F">
      <w:r>
        <w:t>La tabla de pacientes consiste de los siguientes elementos</w:t>
      </w:r>
      <w:r w:rsidR="006972A5">
        <w:t xml:space="preserve"> o propiedades</w:t>
      </w:r>
      <w:r>
        <w:t>:</w:t>
      </w:r>
    </w:p>
    <w:p w14:paraId="44F143B0" w14:textId="77777777" w:rsidR="004357C6" w:rsidRDefault="004357C6" w:rsidP="00A9060F"/>
    <w:p w14:paraId="08408E68" w14:textId="50FF2B08" w:rsidR="004357C6" w:rsidRDefault="004357C6" w:rsidP="00A9060F">
      <w:pPr>
        <w:rPr>
          <w:ins w:id="1761"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1762"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1763"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Ttulo4"/>
      </w:pPr>
      <w:r>
        <w:t>3.5.2.3. Tabla de datos de pacientes</w:t>
      </w:r>
    </w:p>
    <w:p w14:paraId="3D943212" w14:textId="77777777" w:rsidR="00A9060F" w:rsidRDefault="00A9060F" w:rsidP="009370C0"/>
    <w:p w14:paraId="7951BAA5" w14:textId="7AEF40A2" w:rsidR="00A9060F" w:rsidRPr="00A9060F" w:rsidRDefault="00A9060F" w:rsidP="009370C0">
      <w:r>
        <w:t>La tabla de datos de los pacientes consiste de los siguientes elementos</w:t>
      </w:r>
      <w:r w:rsidR="006972A5">
        <w:t xml:space="preserve"> o propiedades</w:t>
      </w:r>
      <w:r>
        <w:t>:</w:t>
      </w:r>
    </w:p>
    <w:p w14:paraId="72EA48E5" w14:textId="77777777" w:rsidR="00A9060F" w:rsidRDefault="00A9060F" w:rsidP="009370C0"/>
    <w:p w14:paraId="6AC3258E" w14:textId="01E26990" w:rsidR="00A9060F" w:rsidRDefault="00A9060F" w:rsidP="009370C0">
      <w:r w:rsidRPr="009370C0">
        <w:rPr>
          <w:b/>
          <w:u w:val="single"/>
        </w:rPr>
        <w:t>Id_datos:</w:t>
      </w:r>
      <w:r>
        <w:t xml:space="preserve"> </w:t>
      </w:r>
      <w:r w:rsidR="002168F5">
        <w:t xml:space="preserve">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w:t>
      </w:r>
      <w:del w:id="1764" w:author="GONZALEZ DIAZ, BORJA" w:date="2017-10-02T18:06:00Z">
        <w:r w:rsidR="002168F5" w:rsidDel="00C9192C">
          <w:delText>mas</w:delText>
        </w:r>
      </w:del>
      <w:ins w:id="1765" w:author="GONZALEZ DIAZ, BORJA" w:date="2017-10-02T18:06:00Z">
        <w:r w:rsidR="00C9192C">
          <w:t>más</w:t>
        </w:r>
      </w:ins>
      <w:r w:rsidR="002168F5">
        <w:t xml:space="preserve">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array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array.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Campo de tipo texto que corresponde a un array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array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array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r>
        <w:rPr>
          <w:b/>
          <w:u w:val="single"/>
        </w:rPr>
        <w:t xml:space="preserve">N_Paciente: </w:t>
      </w:r>
      <w:r w:rsidR="000F4647">
        <w:t xml:space="preserve">Este dato corresponde al mismo que id en la tabla de pacientes, por lo </w:t>
      </w:r>
      <w:proofErr w:type="gramStart"/>
      <w:r w:rsidR="000F4647">
        <w:t>tanto</w:t>
      </w:r>
      <w:proofErr w:type="gramEnd"/>
      <w:r w:rsidR="000F4647">
        <w:t xml:space="preserve">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r w:rsidRPr="00B41153">
        <w:rPr>
          <w:b/>
          <w:u w:val="single"/>
        </w:rPr>
        <w:t>Max_c:</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r w:rsidRPr="00B41153">
        <w:rPr>
          <w:b/>
          <w:u w:val="single"/>
        </w:rPr>
        <w:t>Min_c:</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r w:rsidRPr="00B41153">
        <w:rPr>
          <w:b/>
          <w:u w:val="single"/>
        </w:rPr>
        <w:t>Max_s:</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r w:rsidRPr="00B41153">
        <w:rPr>
          <w:b/>
          <w:u w:val="single"/>
        </w:rPr>
        <w:lastRenderedPageBreak/>
        <w:t>Min_s:</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r w:rsidRPr="00B41153">
        <w:rPr>
          <w:b/>
          <w:u w:val="single"/>
        </w:rPr>
        <w:t>Max_t: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r w:rsidRPr="00B41153">
        <w:rPr>
          <w:b/>
          <w:u w:val="single"/>
        </w:rPr>
        <w:t>Min_t: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10C74C9A" w14:textId="2CCAB973" w:rsidR="00850FEB" w:rsidRDefault="00BE7488" w:rsidP="0028735F">
      <w:pPr>
        <w:pStyle w:val="Ttulo3"/>
        <w:rPr>
          <w:ins w:id="1766" w:author="Borja Gonzalez" w:date="2017-09-26T16:27:00Z"/>
        </w:rPr>
      </w:pPr>
      <w:bookmarkStart w:id="1767" w:name="_Toc494476008"/>
      <w:bookmarkStart w:id="1768" w:name="_Toc494809754"/>
      <w:r>
        <w:t>3.5.3</w:t>
      </w:r>
      <w:ins w:id="1769" w:author="GONZALEZ DIAZ, BORJA" w:date="2017-10-03T16:16:00Z">
        <w:r w:rsidR="00A672AA">
          <w:t>.</w:t>
        </w:r>
      </w:ins>
      <w:r>
        <w:t xml:space="preserve">  </w:t>
      </w:r>
      <w:proofErr w:type="gramStart"/>
      <w:r w:rsidR="003B3448">
        <w:t>Estructura</w:t>
      </w:r>
      <w:proofErr w:type="gramEnd"/>
      <w:r w:rsidR="003B3448">
        <w:t xml:space="preserve"> del archivo </w:t>
      </w:r>
      <w:commentRangeStart w:id="1770"/>
      <w:r w:rsidR="003B3448">
        <w:t>CSV</w:t>
      </w:r>
      <w:commentRangeEnd w:id="1770"/>
      <w:r w:rsidR="000B3518">
        <w:rPr>
          <w:rStyle w:val="Refdecomentario"/>
          <w:rFonts w:asciiTheme="minorHAnsi" w:eastAsiaTheme="minorEastAsia" w:hAnsiTheme="minorHAnsi" w:cstheme="minorBidi"/>
          <w:b w:val="0"/>
          <w:bCs w:val="0"/>
          <w:color w:val="auto"/>
        </w:rPr>
        <w:commentReference w:id="1770"/>
      </w:r>
      <w:bookmarkEnd w:id="1767"/>
      <w:bookmarkEnd w:id="1768"/>
    </w:p>
    <w:p w14:paraId="4292E54F" w14:textId="2CE18B79" w:rsidR="00B41153" w:rsidRDefault="00B41153" w:rsidP="00B41153"/>
    <w:p w14:paraId="20CCFA6B" w14:textId="46B95E25" w:rsidR="00752D12" w:rsidRDefault="00752D12" w:rsidP="00B41153">
      <w:pPr>
        <w:rPr>
          <w:ins w:id="1771" w:author="Rodrigo García" w:date="2017-09-29T10:29:00Z"/>
        </w:rPr>
      </w:pPr>
      <w:r>
        <w:t xml:space="preserve">La utilización de los archivos CSV es fundamental para el desarrollo de esta aplicación web, ya que el dispositivo Werium Basic Pro, al realizar </w:t>
      </w:r>
      <w:del w:id="1772" w:author="GONZALEZ DIAZ, BORJA" w:date="2017-10-02T18:06:00Z">
        <w:r w:rsidDel="00C9192C">
          <w:delText>un medición</w:delText>
        </w:r>
      </w:del>
      <w:ins w:id="1773" w:author="GONZALEZ DIAZ, BORJA" w:date="2017-10-02T18:06:00Z">
        <w:r w:rsidR="00C9192C">
          <w:t>una medición</w:t>
        </w:r>
      </w:ins>
      <w:r>
        <w:t xml:space="preserve"> del rango de movimiento, genera un archivo CSV del cual hay que extraer los datos para que posteriormente se almacenen en la base de datos.</w:t>
      </w:r>
    </w:p>
    <w:p w14:paraId="63B05C73" w14:textId="77777777" w:rsidR="000B3518" w:rsidRDefault="000B3518" w:rsidP="00B41153">
      <w:pPr>
        <w:rPr>
          <w:ins w:id="1774" w:author="Borja Gonzalez" w:date="2017-09-26T16:27:00Z"/>
        </w:rPr>
      </w:pPr>
    </w:p>
    <w:p w14:paraId="604626C0" w14:textId="6A3C45EA" w:rsidR="00B41153" w:rsidRDefault="00B41153" w:rsidP="00B41153">
      <w:r>
        <w:fldChar w:fldCharType="begin"/>
      </w:r>
      <w:r>
        <w:instrText xml:space="preserve"> LINK Excel.Sheet.8 "</w:instrText>
      </w:r>
      <w:r w:rsidR="00752D12">
        <w:instrText>/Users/Borja/Desktop/TFG/Pruebas_csv/Eloy_Prueba_1.csv</w:instrText>
      </w:r>
      <w:r>
        <w:instrText xml:space="preserve">" "Eloy_Prueba_1.csv!R1C1:R4C6" \a \f 5 \h </w:instrText>
      </w:r>
      <w:r>
        <w:fldChar w:fldCharType="separate"/>
      </w:r>
    </w:p>
    <w:tbl>
      <w:tblPr>
        <w:tblStyle w:val="Tablaconcuadrcula"/>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r w:rsidRPr="00073B4F">
              <w:rPr>
                <w:sz w:val="20"/>
                <w:szCs w:val="20"/>
              </w:rPr>
              <w:t>Time_ms</w:t>
            </w:r>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0C265668" w:rsidR="003B3448" w:rsidRDefault="003F141D" w:rsidP="0028735F">
      <w:r>
        <w:t>La primera</w:t>
      </w:r>
      <w:r w:rsidR="004E1EED">
        <w:t xml:space="preserve"> tabla muestra el contenido original </w:t>
      </w:r>
      <w:r>
        <w:t>del archivo CSV. La tabla siguiente muestra c</w:t>
      </w:r>
      <w:ins w:id="1775" w:author="Rodrigo García" w:date="2017-09-29T10:30:00Z">
        <w:r w:rsidR="000B3518">
          <w:t>ó</w:t>
        </w:r>
      </w:ins>
      <w:r>
        <w:t>mo se almacenarían los datos en la base de datos, donde se guardan los números redondeados a dos números decimales para que la sesión de movimiento no ocupe mucho espacio.</w:t>
      </w:r>
      <w:r w:rsidR="00403458">
        <w:t xml:space="preserve"> Aunque pueda parecer que se pierde exactitud, no ocurre así</w:t>
      </w:r>
      <w:ins w:id="1776" w:author="Rodrigo García" w:date="2017-09-29T10:31:00Z">
        <w:r w:rsidR="00DC428D">
          <w:t>,</w:t>
        </w:r>
      </w:ins>
      <w:r w:rsidR="00403458">
        <w:t xml:space="preserve"> </w:t>
      </w:r>
      <w:del w:id="1777" w:author="GONZALEZ DIAZ, BORJA" w:date="2017-10-02T18:06:00Z">
        <w:r w:rsidR="00403458" w:rsidDel="00C9192C">
          <w:delText>ya que</w:delText>
        </w:r>
      </w:del>
      <w:ins w:id="1778" w:author="GONZALEZ DIAZ, BORJA" w:date="2017-10-02T18:06:00Z">
        <w:r w:rsidR="00C9192C">
          <w:t>ya que,</w:t>
        </w:r>
      </w:ins>
      <w:r w:rsidR="00403458">
        <w:t xml:space="preserve"> a la hora de mostrar los gráficos, nos encontramos valores de </w:t>
      </w:r>
      <w:r w:rsidR="00FB6C2E">
        <w:t>entre 50 y -50 grados en los distintos rangos de movimientos, por lo que un cambio de 0.001 grados no se aprecia en absoluto en los gráficos.</w:t>
      </w:r>
    </w:p>
    <w:p w14:paraId="3226676E" w14:textId="773BD3AB" w:rsidR="00E333DA" w:rsidRDefault="00E333DA" w:rsidP="0028735F">
      <w:r>
        <w:fldChar w:fldCharType="begin"/>
      </w:r>
      <w:r>
        <w:instrText xml:space="preserve"> LINK </w:instrText>
      </w:r>
      <w:r w:rsidR="00A16BBE">
        <w:instrText>Excel.Sheet.8 "</w:instrText>
      </w:r>
      <w:r w:rsidR="00752D12">
        <w:instrText>/Users/Borja/Desktop/TFG/Pruebas_csv/Eloy_prueba_1.xlsx</w:instrText>
      </w:r>
      <w:r w:rsidR="00A16BBE">
        <w:instrText xml:space="preserve">" Sheet1!R1C1:R16C4 </w:instrText>
      </w:r>
      <w:r>
        <w:instrText xml:space="preserve">\a \f 5 \h </w:instrText>
      </w:r>
      <w:r>
        <w:fldChar w:fldCharType="separate"/>
      </w:r>
    </w:p>
    <w:tbl>
      <w:tblPr>
        <w:tblStyle w:val="Tablaconcuadrcula"/>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r w:rsidRPr="00E333DA">
              <w:t>Time_ms</w:t>
            </w:r>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lastRenderedPageBreak/>
              <w:t>266</w:t>
            </w:r>
          </w:p>
        </w:tc>
        <w:tc>
          <w:tcPr>
            <w:tcW w:w="1140" w:type="dxa"/>
            <w:noWrap/>
            <w:hideMark/>
          </w:tcPr>
          <w:p w14:paraId="7EC4F12E" w14:textId="77777777" w:rsidR="00E333DA" w:rsidRPr="00E333DA" w:rsidRDefault="00E333DA" w:rsidP="00E333DA">
            <w:bookmarkStart w:id="1779" w:name="RANGE!B2:B12"/>
            <w:r w:rsidRPr="00E333DA">
              <w:t>-0,10</w:t>
            </w:r>
            <w:bookmarkEnd w:id="1779"/>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p>
    <w:p w14:paraId="0201CF32" w14:textId="77777777" w:rsidR="003B3448" w:rsidRDefault="003B3448" w:rsidP="0028735F"/>
    <w:p w14:paraId="1060ADA3" w14:textId="5D8A8D22" w:rsidR="002F10CA" w:rsidRDefault="00FB6C2E" w:rsidP="0028735F">
      <w:r>
        <w:t>El</w:t>
      </w:r>
      <w:r w:rsidR="002F10CA">
        <w:t xml:space="preserve"> archivo CSV </w:t>
      </w:r>
      <w:r w:rsidR="003F141D">
        <w:t>es</w:t>
      </w:r>
      <w:r w:rsidR="002F10CA">
        <w:t xml:space="preserve"> </w:t>
      </w:r>
      <w:r w:rsidR="003D22AD">
        <w:t>un documento de texto delimitado por un punto y coma (semicolon) que divide los datos en tiempo, movimiento coronal, movimiento sagital, movimiento transversal y datos adicionales que ayudan a calcular los previamente dichos. Éstos últimos datos no serán utilizados ya que no son necesarios.</w:t>
      </w:r>
      <w:r w:rsidR="00073B4F">
        <w:t xml:space="preserve"> </w:t>
      </w:r>
      <w:r>
        <w:t>De un</w:t>
      </w:r>
      <w:ins w:id="1780" w:author="Rodrigo García" w:date="2017-09-29T10:31:00Z">
        <w:r w:rsidR="00DC428D">
          <w:t>a</w:t>
        </w:r>
      </w:ins>
      <w:r>
        <w:t xml:space="preserve"> forma simplificada podemos ver este archivo como un listado de columnas donde se encuentran los datos de tiempo (valores enteros) y valores del rango de movimiento en los planos coronal, sagital y transversal (valores de punto flotante). La primera fila contiene los nombres de cada columna.</w:t>
      </w:r>
    </w:p>
    <w:p w14:paraId="17F9EA13" w14:textId="425A0B69" w:rsidR="00FB6C2E" w:rsidDel="00AC3428" w:rsidRDefault="00FB6C2E" w:rsidP="00D51A6F">
      <w:pPr>
        <w:pStyle w:val="Ttulo1"/>
        <w:rPr>
          <w:del w:id="1781" w:author="Rodrigo García" w:date="2017-09-29T10:31:00Z"/>
        </w:rPr>
      </w:pPr>
    </w:p>
    <w:p w14:paraId="33934FDC" w14:textId="77777777" w:rsidR="00AC3428" w:rsidRDefault="00AC3428" w:rsidP="00AC3428">
      <w:pPr>
        <w:rPr>
          <w:ins w:id="1782" w:author="GONZALEZ DIAZ, BORJA" w:date="2017-10-02T17:12:00Z"/>
        </w:rPr>
      </w:pPr>
    </w:p>
    <w:p w14:paraId="356B6FA2" w14:textId="77777777" w:rsidR="00AC3428" w:rsidRDefault="00AC3428" w:rsidP="00AC3428">
      <w:pPr>
        <w:rPr>
          <w:ins w:id="1783" w:author="GONZALEZ DIAZ, BORJA" w:date="2017-10-02T17:12:00Z"/>
        </w:rPr>
      </w:pPr>
    </w:p>
    <w:p w14:paraId="75A662FB" w14:textId="77777777" w:rsidR="00AC3428" w:rsidRDefault="00AC3428" w:rsidP="00AC3428">
      <w:pPr>
        <w:rPr>
          <w:ins w:id="1784" w:author="GONZALEZ DIAZ, BORJA" w:date="2017-10-02T17:12:00Z"/>
        </w:rPr>
      </w:pPr>
    </w:p>
    <w:p w14:paraId="0B301BD1" w14:textId="77777777" w:rsidR="00AC3428" w:rsidRDefault="00AC3428" w:rsidP="00AC3428">
      <w:pPr>
        <w:rPr>
          <w:ins w:id="1785" w:author="GONZALEZ DIAZ, BORJA" w:date="2017-10-02T17:12:00Z"/>
        </w:rPr>
      </w:pPr>
    </w:p>
    <w:p w14:paraId="4FA7D24E" w14:textId="77777777" w:rsidR="00AC3428" w:rsidRDefault="00AC3428" w:rsidP="00AC3428">
      <w:pPr>
        <w:rPr>
          <w:ins w:id="1786" w:author="GONZALEZ DIAZ, BORJA" w:date="2017-10-02T17:12:00Z"/>
        </w:rPr>
      </w:pPr>
    </w:p>
    <w:p w14:paraId="743BC8B5" w14:textId="77777777" w:rsidR="00AC3428" w:rsidRDefault="00AC3428" w:rsidP="00AC3428">
      <w:pPr>
        <w:rPr>
          <w:ins w:id="1787" w:author="GONZALEZ DIAZ, BORJA" w:date="2017-10-02T17:12:00Z"/>
        </w:rPr>
      </w:pPr>
    </w:p>
    <w:p w14:paraId="348FC7CF" w14:textId="77777777" w:rsidR="00AC3428" w:rsidRDefault="00AC3428" w:rsidP="00AC3428">
      <w:pPr>
        <w:rPr>
          <w:ins w:id="1788" w:author="GONZALEZ DIAZ, BORJA" w:date="2017-10-02T17:12:00Z"/>
        </w:rPr>
      </w:pPr>
    </w:p>
    <w:p w14:paraId="0AF11403" w14:textId="77777777" w:rsidR="00AC3428" w:rsidRDefault="00AC3428" w:rsidP="00AC3428">
      <w:pPr>
        <w:rPr>
          <w:ins w:id="1789" w:author="GONZALEZ DIAZ, BORJA" w:date="2017-10-02T17:12:00Z"/>
        </w:rPr>
      </w:pPr>
    </w:p>
    <w:p w14:paraId="5D997953" w14:textId="77777777" w:rsidR="00AC3428" w:rsidRDefault="00AC3428" w:rsidP="00AC3428">
      <w:pPr>
        <w:rPr>
          <w:ins w:id="1790" w:author="GONZALEZ DIAZ, BORJA" w:date="2017-10-02T17:12:00Z"/>
        </w:rPr>
      </w:pPr>
    </w:p>
    <w:p w14:paraId="63D054DE" w14:textId="77777777" w:rsidR="00AC3428" w:rsidRDefault="00AC3428" w:rsidP="00AC3428">
      <w:pPr>
        <w:rPr>
          <w:ins w:id="1791" w:author="GONZALEZ DIAZ, BORJA" w:date="2017-10-02T17:12:00Z"/>
        </w:rPr>
      </w:pPr>
    </w:p>
    <w:p w14:paraId="4A54C22F" w14:textId="77777777" w:rsidR="00AC3428" w:rsidRDefault="00AC3428" w:rsidP="00AC3428">
      <w:pPr>
        <w:rPr>
          <w:ins w:id="1792" w:author="GONZALEZ DIAZ, BORJA" w:date="2017-10-02T17:12:00Z"/>
        </w:rPr>
      </w:pPr>
    </w:p>
    <w:p w14:paraId="30AA5061" w14:textId="77777777" w:rsidR="00AC3428" w:rsidRDefault="00AC3428" w:rsidP="00AC3428">
      <w:pPr>
        <w:rPr>
          <w:ins w:id="1793" w:author="GONZALEZ DIAZ, BORJA" w:date="2017-10-02T17:12:00Z"/>
        </w:rPr>
      </w:pPr>
    </w:p>
    <w:p w14:paraId="10DA61C6" w14:textId="77777777" w:rsidR="00AC3428" w:rsidRDefault="00AC3428" w:rsidP="00AC3428">
      <w:pPr>
        <w:rPr>
          <w:ins w:id="1794" w:author="GONZALEZ DIAZ, BORJA" w:date="2017-10-02T17:12:00Z"/>
        </w:rPr>
      </w:pPr>
    </w:p>
    <w:p w14:paraId="24E595D0" w14:textId="77777777" w:rsidR="00AC3428" w:rsidRDefault="00AC3428" w:rsidP="00AC3428">
      <w:pPr>
        <w:rPr>
          <w:ins w:id="1795" w:author="GONZALEZ DIAZ, BORJA" w:date="2017-10-02T17:12:00Z"/>
        </w:rPr>
      </w:pPr>
    </w:p>
    <w:p w14:paraId="16B11ED6" w14:textId="77777777" w:rsidR="00AC3428" w:rsidRDefault="00AC3428" w:rsidP="00AC3428">
      <w:pPr>
        <w:rPr>
          <w:ins w:id="1796" w:author="GONZALEZ DIAZ, BORJA" w:date="2017-10-02T17:12:00Z"/>
        </w:rPr>
      </w:pPr>
    </w:p>
    <w:p w14:paraId="23F8BC27" w14:textId="77777777" w:rsidR="00AC3428" w:rsidRPr="00AC3428" w:rsidRDefault="00AC3428" w:rsidP="00AC3428">
      <w:pPr>
        <w:rPr>
          <w:ins w:id="1797" w:author="GONZALEZ DIAZ, BORJA" w:date="2017-10-02T17:12:00Z"/>
        </w:rPr>
      </w:pPr>
    </w:p>
    <w:p w14:paraId="147AD41B" w14:textId="51EFAC81" w:rsidR="00D51A6F" w:rsidRDefault="00BE7488" w:rsidP="00D51A6F">
      <w:pPr>
        <w:pStyle w:val="Ttulo1"/>
      </w:pPr>
      <w:bookmarkStart w:id="1798" w:name="_Toc364792198"/>
      <w:bookmarkStart w:id="1799" w:name="_Toc366229220"/>
      <w:bookmarkStart w:id="1800" w:name="_Toc494476009"/>
      <w:bookmarkStart w:id="1801" w:name="_Toc494809755"/>
      <w:bookmarkEnd w:id="1741"/>
      <w:bookmarkEnd w:id="1742"/>
      <w:r>
        <w:lastRenderedPageBreak/>
        <w:t xml:space="preserve">4.  </w:t>
      </w:r>
      <w:r w:rsidR="00D51A6F" w:rsidRPr="0040221C">
        <w:t>Implementación</w:t>
      </w:r>
      <w:bookmarkEnd w:id="1798"/>
      <w:bookmarkEnd w:id="1799"/>
      <w:bookmarkEnd w:id="1800"/>
      <w:bookmarkEnd w:id="1801"/>
    </w:p>
    <w:p w14:paraId="4F6B079D" w14:textId="77777777" w:rsidR="00932FA0" w:rsidRPr="00932FA0" w:rsidRDefault="00932FA0" w:rsidP="00932FA0"/>
    <w:p w14:paraId="7918E0CA" w14:textId="65E94C83" w:rsidR="00932FA0" w:rsidRDefault="00932FA0" w:rsidP="00932FA0">
      <w:r w:rsidRPr="00932FA0">
        <w:t>En este cap</w:t>
      </w:r>
      <w:del w:id="1802" w:author="Rodrigo García" w:date="2017-09-29T10:32:00Z">
        <w:r w:rsidRPr="00932FA0" w:rsidDel="00DC428D">
          <w:delText>i</w:delText>
        </w:r>
      </w:del>
      <w:ins w:id="1803" w:author="Rodrigo García" w:date="2017-09-29T10:32:00Z">
        <w:r w:rsidR="00DC428D">
          <w:t>í</w:t>
        </w:r>
      </w:ins>
      <w:r w:rsidRPr="00932FA0">
        <w:t xml:space="preserve">tulo se explica paso a paso el proceso de implementación que se ha llevado a cabo para el sistema de acuerdo a los requisitos funcionales y no funcionales establecidos. A continuación </w:t>
      </w:r>
      <w:del w:id="1804" w:author="Rodrigo García" w:date="2017-09-29T10:32:00Z">
        <w:r w:rsidRPr="00932FA0" w:rsidDel="00DC428D">
          <w:delText>se va a poder visualizar</w:delText>
        </w:r>
      </w:del>
      <w:ins w:id="1805" w:author="Rodrigo García" w:date="2017-09-29T10:32:00Z">
        <w:r w:rsidR="00DC428D">
          <w:t>se mostrarán</w:t>
        </w:r>
      </w:ins>
      <w:r w:rsidRPr="00932FA0">
        <w:t xml:space="preserve">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Ttulo2"/>
      </w:pPr>
      <w:bookmarkStart w:id="1806" w:name="_Toc494476010"/>
      <w:bookmarkStart w:id="1807" w:name="_Toc494809756"/>
      <w:r>
        <w:t>4.1.  Comunicación Cliente-Servidor</w:t>
      </w:r>
      <w:bookmarkEnd w:id="1806"/>
      <w:bookmarkEnd w:id="1807"/>
    </w:p>
    <w:p w14:paraId="6428B3B9" w14:textId="77777777" w:rsidR="003100B2" w:rsidRPr="003100B2" w:rsidRDefault="003100B2" w:rsidP="00A51E6E"/>
    <w:p w14:paraId="20A4F491" w14:textId="34E7C017" w:rsidR="003100B2" w:rsidRDefault="00FB6C2E" w:rsidP="00A51E6E">
      <w:r>
        <w:t>Para la comunicación entre el cliente/navegador y el servidor hemos utilizado</w:t>
      </w:r>
      <w:r w:rsidR="003100B2">
        <w:t xml:space="preserve"> sockets.io para establecer una comunicación bidireccional</w:t>
      </w:r>
      <w:ins w:id="1808" w:author="Borja Gonzalez" w:date="2017-09-26T22:11:00Z">
        <w:r>
          <w:t xml:space="preserve">. </w:t>
        </w:r>
      </w:ins>
      <w:r w:rsidR="003100B2">
        <w:t xml:space="preserve">A continuación </w:t>
      </w:r>
      <w:del w:id="1809" w:author="Rodrigo García" w:date="2017-09-29T10:32:00Z">
        <w:r w:rsidR="003100B2" w:rsidDel="00DC428D">
          <w:delText xml:space="preserve">podremos </w:delText>
        </w:r>
      </w:del>
      <w:ins w:id="1810" w:author="Rodrigo García" w:date="2017-09-29T10:32:00Z">
        <w:r w:rsidR="00DC428D">
          <w:t>se puede</w:t>
        </w:r>
      </w:ins>
      <w:r w:rsidR="003100B2">
        <w:t xml:space="preserve"> ver c</w:t>
      </w:r>
      <w:del w:id="1811" w:author="Rodrigo García" w:date="2017-09-29T10:32:00Z">
        <w:r w:rsidR="003100B2" w:rsidDel="00DC428D">
          <w:delText>o</w:delText>
        </w:r>
      </w:del>
      <w:ins w:id="1812" w:author="Rodrigo García" w:date="2017-09-29T10:32:00Z">
        <w:r w:rsidR="00DC428D">
          <w:t>ó</w:t>
        </w:r>
      </w:ins>
      <w:r w:rsidR="003100B2">
        <w:t>mo he implementado estos sockets en mi aplicación web.</w:t>
      </w:r>
    </w:p>
    <w:p w14:paraId="239A4A89" w14:textId="77777777" w:rsidR="003100B2" w:rsidRDefault="003100B2" w:rsidP="00A51E6E"/>
    <w:p w14:paraId="712A3825" w14:textId="50172382" w:rsidR="003100B2" w:rsidRDefault="00B77AF4" w:rsidP="00A51E6E">
      <w:pPr>
        <w:pStyle w:val="Ttulo3"/>
      </w:pPr>
      <w:bookmarkStart w:id="1813" w:name="_Toc494476011"/>
      <w:bookmarkStart w:id="1814" w:name="_Toc494809757"/>
      <w:r>
        <w:t>4.1.1.  Servidor</w:t>
      </w:r>
      <w:bookmarkEnd w:id="1813"/>
      <w:bookmarkEnd w:id="1814"/>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(expr</w:t>
      </w:r>
      <w:r w:rsidR="00F265D5">
        <w:t>ess, socket.io, http</w:t>
      </w:r>
      <w:r>
        <w:t>):</w:t>
      </w:r>
    </w:p>
    <w:p w14:paraId="52C65D08" w14:textId="7C54F64D" w:rsidR="000668F5" w:rsidRDefault="000668F5" w:rsidP="00A51E6E"/>
    <w:p w14:paraId="781ACB8B" w14:textId="7A5110AA" w:rsidR="000970BB" w:rsidRPr="00752D12" w:rsidRDefault="00556E25" w:rsidP="00A51E6E">
      <w:pPr>
        <w:rPr>
          <w:sz w:val="20"/>
          <w:szCs w:val="20"/>
        </w:rPr>
      </w:pPr>
      <w:r>
        <w:t xml:space="preserve"> </w:t>
      </w:r>
    </w:p>
    <w:tbl>
      <w:tblPr>
        <w:tblStyle w:val="Tablaconcuadrcula"/>
        <w:tblW w:w="0" w:type="auto"/>
        <w:tblLook w:val="04A0" w:firstRow="1" w:lastRow="0" w:firstColumn="1" w:lastColumn="0" w:noHBand="0" w:noVBand="1"/>
      </w:tblPr>
      <w:tblGrid>
        <w:gridCol w:w="8856"/>
      </w:tblGrid>
      <w:tr w:rsidR="000970BB" w:rsidRPr="00E04F46" w14:paraId="7D8BAD75" w14:textId="77777777" w:rsidTr="000970BB">
        <w:tc>
          <w:tcPr>
            <w:tcW w:w="8856" w:type="dxa"/>
          </w:tcPr>
          <w:p w14:paraId="728A4F92"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express</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'express'</w:t>
            </w:r>
            <w:r w:rsidRPr="00752D12">
              <w:rPr>
                <w:rFonts w:ascii="Monaco" w:hAnsi="Monaco" w:cs="Monaco"/>
                <w:b/>
                <w:bCs/>
                <w:color w:val="000000"/>
                <w:sz w:val="20"/>
                <w:szCs w:val="20"/>
                <w:lang w:val="en-US"/>
              </w:rPr>
              <w:t>);</w:t>
            </w:r>
          </w:p>
          <w:p w14:paraId="3F1B8DCC"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http</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'http'</w:t>
            </w:r>
            <w:r w:rsidRPr="00752D12">
              <w:rPr>
                <w:rFonts w:ascii="Monaco" w:hAnsi="Monaco" w:cs="Monaco"/>
                <w:b/>
                <w:bCs/>
                <w:color w:val="000000"/>
                <w:sz w:val="20"/>
                <w:szCs w:val="20"/>
                <w:lang w:val="en-US"/>
              </w:rPr>
              <w:t>);</w:t>
            </w:r>
          </w:p>
          <w:p w14:paraId="07059E04" w14:textId="038B04D5" w:rsidR="000970BB" w:rsidRPr="000970BB" w:rsidRDefault="000970BB">
            <w:pPr>
              <w:widowControl w:val="0"/>
              <w:autoSpaceDE w:val="0"/>
              <w:autoSpaceDN w:val="0"/>
              <w:adjustRightInd w:val="0"/>
              <w:rPr>
                <w:rFonts w:ascii="Monaco" w:hAnsi="Monaco" w:cs="Monaco"/>
                <w:sz w:val="20"/>
                <w:szCs w:val="20"/>
                <w:lang w:val="en-US"/>
                <w:rPrChange w:id="1815" w:author="Borja Gonzalez" w:date="2017-09-29T16:38:00Z">
                  <w:rPr/>
                </w:rPrChange>
              </w:rPr>
              <w:pPrChange w:id="1816" w:author="Borja Gonzalez" w:date="2017-09-29T16:38:00Z">
                <w:pPr/>
              </w:pPrChange>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io</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'socket.io'</w:t>
            </w:r>
            <w:r w:rsidRPr="00752D12">
              <w:rPr>
                <w:rFonts w:ascii="Monaco" w:hAnsi="Monaco" w:cs="Monaco"/>
                <w:b/>
                <w:bCs/>
                <w:color w:val="000000"/>
                <w:sz w:val="20"/>
                <w:szCs w:val="20"/>
                <w:lang w:val="en-US"/>
              </w:rPr>
              <w:t>);</w:t>
            </w:r>
          </w:p>
        </w:tc>
      </w:tr>
    </w:tbl>
    <w:p w14:paraId="0997ECAC" w14:textId="6279DCDC" w:rsidR="00556E25" w:rsidRPr="00752D12" w:rsidRDefault="00556E25" w:rsidP="00A51E6E">
      <w:pPr>
        <w:rPr>
          <w:lang w:val="en-US"/>
          <w:rPrChange w:id="1817" w:author="GONZALEZ DIAZ, BORJA" w:date="2017-09-29T18:15:00Z">
            <w:rPr/>
          </w:rPrChange>
        </w:rPr>
      </w:pPr>
    </w:p>
    <w:p w14:paraId="2A249980" w14:textId="77777777" w:rsidR="000668F5" w:rsidRPr="00752D12" w:rsidRDefault="000668F5" w:rsidP="00A51E6E">
      <w:pPr>
        <w:rPr>
          <w:lang w:val="en-US"/>
          <w:rPrChange w:id="1818" w:author="GONZALEZ DIAZ, BORJA" w:date="2017-09-29T18:15:00Z">
            <w:rPr/>
          </w:rPrChange>
        </w:rPr>
      </w:pPr>
    </w:p>
    <w:p w14:paraId="59219D0A" w14:textId="6EAF27A0" w:rsidR="000668F5" w:rsidRDefault="000668F5" w:rsidP="00A51E6E">
      <w:commentRangeStart w:id="1819"/>
      <w:r>
        <w:t xml:space="preserve">2.  </w:t>
      </w:r>
      <w:r w:rsidR="00F265D5">
        <w:t xml:space="preserve">Utilizando </w:t>
      </w:r>
      <w:commentRangeEnd w:id="1819"/>
      <w:r w:rsidR="00DC428D">
        <w:rPr>
          <w:rStyle w:val="Refdecomentario"/>
        </w:rPr>
        <w:commentReference w:id="1819"/>
      </w:r>
      <w:r w:rsidR="00F265D5">
        <w:t>el middleware estático, especificamos la carpeta pública del servidor para disponer de l</w:t>
      </w:r>
      <w:r w:rsidR="00447BFC">
        <w:t>as páginas</w:t>
      </w:r>
      <w:ins w:id="1820" w:author="Borja Gonzalez" w:date="2017-09-26T22:12:00Z">
        <w:r w:rsidR="00FB6C2E">
          <w:t xml:space="preserve"> </w:t>
        </w:r>
      </w:ins>
      <w:r w:rsidR="00F265D5">
        <w:t xml:space="preserve">HTML. </w:t>
      </w:r>
      <w:del w:id="1821" w:author="Rodrigo García" w:date="2017-09-29T10:32:00Z">
        <w:r w:rsidR="00F265D5" w:rsidDel="00DC428D">
          <w:delText>Ést</w:delText>
        </w:r>
        <w:r w:rsidR="00447BFC" w:rsidDel="00DC428D">
          <w:delText xml:space="preserve">as </w:delText>
        </w:r>
      </w:del>
      <w:ins w:id="1822" w:author="Rodrigo García" w:date="2017-09-29T10:32:00Z">
        <w:r w:rsidR="00DC428D">
          <w:t xml:space="preserve">Estas </w:t>
        </w:r>
      </w:ins>
      <w:r w:rsidR="00447BFC">
        <w:t>páginas</w:t>
      </w:r>
      <w:ins w:id="1823"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xml:space="preserve">. En mi caso </w:t>
      </w:r>
      <w:del w:id="1824" w:author="Rodrigo García" w:date="2017-09-29T10:32:00Z">
        <w:r w:rsidR="00F265D5" w:rsidDel="00DC428D">
          <w:delText>las códigos</w:delText>
        </w:r>
      </w:del>
      <w:ins w:id="1825" w:author="Rodrigo García" w:date="2017-09-29T10:32:00Z">
        <w:r w:rsidR="00DC428D">
          <w:t>el código</w:t>
        </w:r>
      </w:ins>
      <w:r w:rsidR="00F265D5">
        <w:t xml:space="preserve"> HTML (index.html, paciente.html y evolución.html) se encuentra</w:t>
      </w:r>
      <w:del w:id="1826" w:author="Rodrigo García" w:date="2017-09-29T10:33:00Z">
        <w:r w:rsidR="00F265D5" w:rsidDel="00DC428D">
          <w:delText>n</w:delText>
        </w:r>
      </w:del>
      <w:r w:rsidR="00F265D5">
        <w:t xml:space="preserve"> en la carpeta pagina_</w:t>
      </w:r>
      <w:r w:rsidR="00F137C1">
        <w:t>web.</w:t>
      </w:r>
    </w:p>
    <w:p w14:paraId="46510B9E" w14:textId="0DB96D86" w:rsidR="00F265D5" w:rsidRDefault="00F265D5" w:rsidP="00A51E6E"/>
    <w:tbl>
      <w:tblPr>
        <w:tblStyle w:val="Tablaconcuadrcula"/>
        <w:tblW w:w="0" w:type="auto"/>
        <w:tblLook w:val="04A0" w:firstRow="1" w:lastRow="0" w:firstColumn="1" w:lastColumn="0" w:noHBand="0" w:noVBand="1"/>
      </w:tblPr>
      <w:tblGrid>
        <w:gridCol w:w="8856"/>
      </w:tblGrid>
      <w:tr w:rsidR="009A36E1" w:rsidRPr="00E04F46" w14:paraId="552AC3A8" w14:textId="77777777" w:rsidTr="009A36E1">
        <w:tc>
          <w:tcPr>
            <w:tcW w:w="8856" w:type="dxa"/>
          </w:tcPr>
          <w:p w14:paraId="64A0F339" w14:textId="77777777" w:rsidR="009A36E1" w:rsidRPr="00DE081A" w:rsidRDefault="009A36E1" w:rsidP="009A36E1">
            <w:pPr>
              <w:widowControl w:val="0"/>
              <w:autoSpaceDE w:val="0"/>
              <w:autoSpaceDN w:val="0"/>
              <w:adjustRightInd w:val="0"/>
              <w:rPr>
                <w:rFonts w:ascii="Monaco" w:hAnsi="Monaco" w:cs="Monaco"/>
                <w:sz w:val="20"/>
                <w:szCs w:val="20"/>
                <w:lang w:val="en-US"/>
                <w:rPrChange w:id="1827" w:author="GONZALEZ DIAZ, BORJA" w:date="2017-09-29T19:03:00Z">
                  <w:rPr>
                    <w:rFonts w:ascii="Monaco" w:hAnsi="Monaco" w:cs="Monaco"/>
                    <w:lang w:val="en-US"/>
                  </w:rPr>
                </w:rPrChange>
              </w:rPr>
            </w:pPr>
            <w:r w:rsidRPr="00DE081A">
              <w:rPr>
                <w:rFonts w:ascii="Monaco" w:hAnsi="Monaco" w:cs="Monaco"/>
                <w:b/>
                <w:bCs/>
                <w:color w:val="204A87"/>
                <w:sz w:val="20"/>
                <w:szCs w:val="20"/>
                <w:lang w:val="en-US"/>
                <w:rPrChange w:id="1828" w:author="GONZALEZ DIAZ, BORJA" w:date="2017-09-29T19:03:00Z">
                  <w:rPr>
                    <w:rFonts w:ascii="Monaco" w:hAnsi="Monaco" w:cs="Monaco"/>
                    <w:b/>
                    <w:bCs/>
                    <w:color w:val="204A87"/>
                    <w:lang w:val="en-US"/>
                  </w:rPr>
                </w:rPrChange>
              </w:rPr>
              <w:t>var</w:t>
            </w:r>
            <w:r w:rsidRPr="00DE081A">
              <w:rPr>
                <w:rFonts w:ascii="Monaco" w:hAnsi="Monaco" w:cs="Monaco"/>
                <w:sz w:val="20"/>
                <w:szCs w:val="20"/>
                <w:lang w:val="en-US"/>
                <w:rPrChange w:id="1829" w:author="GONZALEZ DIAZ, BORJA" w:date="2017-09-29T19:03:00Z">
                  <w:rPr>
                    <w:rFonts w:ascii="Monaco" w:hAnsi="Monaco" w:cs="Monaco"/>
                    <w:lang w:val="en-US"/>
                  </w:rPr>
                </w:rPrChange>
              </w:rPr>
              <w:t xml:space="preserve"> </w:t>
            </w:r>
            <w:r w:rsidRPr="00DE081A">
              <w:rPr>
                <w:rFonts w:ascii="Monaco" w:hAnsi="Monaco" w:cs="Monaco"/>
                <w:color w:val="000000"/>
                <w:sz w:val="20"/>
                <w:szCs w:val="20"/>
                <w:lang w:val="en-US"/>
                <w:rPrChange w:id="1830" w:author="GONZALEZ DIAZ, BORJA" w:date="2017-09-29T19:03:00Z">
                  <w:rPr>
                    <w:rFonts w:ascii="Monaco" w:hAnsi="Monaco" w:cs="Monaco"/>
                    <w:color w:val="000000"/>
                    <w:lang w:val="en-US"/>
                  </w:rPr>
                </w:rPrChange>
              </w:rPr>
              <w:t>app</w:t>
            </w:r>
            <w:r w:rsidRPr="00DE081A">
              <w:rPr>
                <w:rFonts w:ascii="Monaco" w:hAnsi="Monaco" w:cs="Monaco"/>
                <w:sz w:val="20"/>
                <w:szCs w:val="20"/>
                <w:lang w:val="en-US"/>
                <w:rPrChange w:id="1831" w:author="GONZALEZ DIAZ, BORJA" w:date="2017-09-29T19:03:00Z">
                  <w:rPr>
                    <w:rFonts w:ascii="Monaco" w:hAnsi="Monaco" w:cs="Monaco"/>
                    <w:lang w:val="en-US"/>
                  </w:rPr>
                </w:rPrChange>
              </w:rPr>
              <w:t xml:space="preserve"> </w:t>
            </w:r>
            <w:r w:rsidRPr="00DE081A">
              <w:rPr>
                <w:rFonts w:ascii="Monaco" w:hAnsi="Monaco" w:cs="Monaco"/>
                <w:b/>
                <w:bCs/>
                <w:color w:val="CE5C00"/>
                <w:sz w:val="20"/>
                <w:szCs w:val="20"/>
                <w:lang w:val="en-US"/>
                <w:rPrChange w:id="1832" w:author="GONZALEZ DIAZ, BORJA" w:date="2017-09-29T19:03:00Z">
                  <w:rPr>
                    <w:rFonts w:ascii="Monaco" w:hAnsi="Monaco" w:cs="Monaco"/>
                    <w:b/>
                    <w:bCs/>
                    <w:color w:val="CE5C00"/>
                    <w:lang w:val="en-US"/>
                  </w:rPr>
                </w:rPrChange>
              </w:rPr>
              <w:t>=</w:t>
            </w:r>
            <w:r w:rsidRPr="00DE081A">
              <w:rPr>
                <w:rFonts w:ascii="Monaco" w:hAnsi="Monaco" w:cs="Monaco"/>
                <w:sz w:val="20"/>
                <w:szCs w:val="20"/>
                <w:lang w:val="en-US"/>
                <w:rPrChange w:id="1833" w:author="GONZALEZ DIAZ, BORJA" w:date="2017-09-29T19:03:00Z">
                  <w:rPr>
                    <w:rFonts w:ascii="Monaco" w:hAnsi="Monaco" w:cs="Monaco"/>
                    <w:lang w:val="en-US"/>
                  </w:rPr>
                </w:rPrChange>
              </w:rPr>
              <w:t xml:space="preserve"> </w:t>
            </w:r>
            <w:proofErr w:type="gramStart"/>
            <w:r w:rsidRPr="00DE081A">
              <w:rPr>
                <w:rFonts w:ascii="Monaco" w:hAnsi="Monaco" w:cs="Monaco"/>
                <w:color w:val="000000"/>
                <w:sz w:val="20"/>
                <w:szCs w:val="20"/>
                <w:lang w:val="en-US"/>
                <w:rPrChange w:id="1834"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835" w:author="GONZALEZ DIAZ, BORJA" w:date="2017-09-29T19:03:00Z">
                  <w:rPr>
                    <w:rFonts w:ascii="Monaco" w:hAnsi="Monaco" w:cs="Monaco"/>
                    <w:b/>
                    <w:bCs/>
                    <w:color w:val="000000"/>
                    <w:lang w:val="en-US"/>
                  </w:rPr>
                </w:rPrChange>
              </w:rPr>
              <w:t>(</w:t>
            </w:r>
            <w:proofErr w:type="gramEnd"/>
            <w:r w:rsidRPr="00DE081A">
              <w:rPr>
                <w:rFonts w:ascii="Monaco" w:hAnsi="Monaco" w:cs="Monaco"/>
                <w:b/>
                <w:bCs/>
                <w:color w:val="000000"/>
                <w:sz w:val="20"/>
                <w:szCs w:val="20"/>
                <w:lang w:val="en-US"/>
                <w:rPrChange w:id="1836" w:author="GONZALEZ DIAZ, BORJA" w:date="2017-09-29T19:03:00Z">
                  <w:rPr>
                    <w:rFonts w:ascii="Monaco" w:hAnsi="Monaco" w:cs="Monaco"/>
                    <w:b/>
                    <w:bCs/>
                    <w:color w:val="000000"/>
                    <w:lang w:val="en-US"/>
                  </w:rPr>
                </w:rPrChange>
              </w:rPr>
              <w:t>);</w:t>
            </w:r>
          </w:p>
          <w:p w14:paraId="53B801D2" w14:textId="44B546CD" w:rsidR="009A36E1" w:rsidRPr="009A36E1" w:rsidRDefault="009A36E1">
            <w:pPr>
              <w:widowControl w:val="0"/>
              <w:autoSpaceDE w:val="0"/>
              <w:autoSpaceDN w:val="0"/>
              <w:adjustRightInd w:val="0"/>
              <w:rPr>
                <w:rFonts w:ascii="Monaco" w:hAnsi="Monaco" w:cs="Monaco"/>
                <w:lang w:val="en-US"/>
                <w:rPrChange w:id="1837" w:author="Borja Gonzalez" w:date="2017-09-29T16:39:00Z">
                  <w:rPr/>
                </w:rPrChange>
              </w:rPr>
              <w:pPrChange w:id="1838" w:author="Borja Gonzalez" w:date="2017-09-29T16:39:00Z">
                <w:pPr/>
              </w:pPrChange>
            </w:pPr>
            <w:r w:rsidRPr="00DE081A">
              <w:rPr>
                <w:rFonts w:ascii="Monaco" w:hAnsi="Monaco" w:cs="Monaco"/>
                <w:color w:val="000000"/>
                <w:sz w:val="20"/>
                <w:szCs w:val="20"/>
                <w:lang w:val="en-US"/>
                <w:rPrChange w:id="1839" w:author="GONZALEZ DIAZ, BORJA" w:date="2017-09-29T19:03:00Z">
                  <w:rPr>
                    <w:rFonts w:ascii="Monaco" w:hAnsi="Monaco" w:cs="Monaco"/>
                    <w:color w:val="000000"/>
                    <w:lang w:val="en-US"/>
                  </w:rPr>
                </w:rPrChange>
              </w:rPr>
              <w:t>app</w:t>
            </w:r>
            <w:r w:rsidRPr="00DE081A">
              <w:rPr>
                <w:rFonts w:ascii="Monaco" w:hAnsi="Monaco" w:cs="Monaco"/>
                <w:b/>
                <w:bCs/>
                <w:color w:val="000000"/>
                <w:sz w:val="20"/>
                <w:szCs w:val="20"/>
                <w:lang w:val="en-US"/>
                <w:rPrChange w:id="1840" w:author="GONZALEZ DIAZ, BORJA" w:date="2017-09-29T19:03:00Z">
                  <w:rPr>
                    <w:rFonts w:ascii="Monaco" w:hAnsi="Monaco" w:cs="Monaco"/>
                    <w:b/>
                    <w:bCs/>
                    <w:color w:val="000000"/>
                    <w:lang w:val="en-US"/>
                  </w:rPr>
                </w:rPrChange>
              </w:rPr>
              <w:t>.</w:t>
            </w:r>
            <w:r w:rsidRPr="00DE081A">
              <w:rPr>
                <w:rFonts w:ascii="Monaco" w:hAnsi="Monaco" w:cs="Monaco"/>
                <w:color w:val="000000"/>
                <w:sz w:val="20"/>
                <w:szCs w:val="20"/>
                <w:lang w:val="en-US"/>
                <w:rPrChange w:id="1841" w:author="GONZALEZ DIAZ, BORJA" w:date="2017-09-29T19:03:00Z">
                  <w:rPr>
                    <w:rFonts w:ascii="Monaco" w:hAnsi="Monaco" w:cs="Monaco"/>
                    <w:color w:val="000000"/>
                    <w:lang w:val="en-US"/>
                  </w:rPr>
                </w:rPrChange>
              </w:rPr>
              <w:t>use</w:t>
            </w:r>
            <w:r w:rsidRPr="00DE081A">
              <w:rPr>
                <w:rFonts w:ascii="Monaco" w:hAnsi="Monaco" w:cs="Monaco"/>
                <w:b/>
                <w:bCs/>
                <w:color w:val="000000"/>
                <w:sz w:val="20"/>
                <w:szCs w:val="20"/>
                <w:lang w:val="en-US"/>
                <w:rPrChange w:id="1842" w:author="GONZALEZ DIAZ, BORJA" w:date="2017-09-29T19:03:00Z">
                  <w:rPr>
                    <w:rFonts w:ascii="Monaco" w:hAnsi="Monaco" w:cs="Monaco"/>
                    <w:b/>
                    <w:bCs/>
                    <w:color w:val="000000"/>
                    <w:lang w:val="en-US"/>
                  </w:rPr>
                </w:rPrChange>
              </w:rPr>
              <w:t>(</w:t>
            </w:r>
            <w:proofErr w:type="gramStart"/>
            <w:r w:rsidRPr="00DE081A">
              <w:rPr>
                <w:rFonts w:ascii="Monaco" w:hAnsi="Monaco" w:cs="Monaco"/>
                <w:color w:val="000000"/>
                <w:sz w:val="20"/>
                <w:szCs w:val="20"/>
                <w:lang w:val="en-US"/>
                <w:rPrChange w:id="1843"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844" w:author="GONZALEZ DIAZ, BORJA" w:date="2017-09-29T19:03:00Z">
                  <w:rPr>
                    <w:rFonts w:ascii="Monaco" w:hAnsi="Monaco" w:cs="Monaco"/>
                    <w:b/>
                    <w:bCs/>
                    <w:color w:val="000000"/>
                    <w:lang w:val="en-US"/>
                  </w:rPr>
                </w:rPrChange>
              </w:rPr>
              <w:t>.</w:t>
            </w:r>
            <w:r w:rsidRPr="00DE081A">
              <w:rPr>
                <w:rFonts w:ascii="Monaco" w:hAnsi="Monaco" w:cs="Monaco"/>
                <w:b/>
                <w:bCs/>
                <w:color w:val="204A87"/>
                <w:sz w:val="20"/>
                <w:szCs w:val="20"/>
                <w:lang w:val="en-US"/>
                <w:rPrChange w:id="1845" w:author="GONZALEZ DIAZ, BORJA" w:date="2017-09-29T19:03:00Z">
                  <w:rPr>
                    <w:rFonts w:ascii="Monaco" w:hAnsi="Monaco" w:cs="Monaco"/>
                    <w:b/>
                    <w:bCs/>
                    <w:color w:val="204A87"/>
                    <w:lang w:val="en-US"/>
                  </w:rPr>
                </w:rPrChange>
              </w:rPr>
              <w:t>static</w:t>
            </w:r>
            <w:proofErr w:type="gramEnd"/>
            <w:r w:rsidRPr="00DE081A">
              <w:rPr>
                <w:rFonts w:ascii="Monaco" w:hAnsi="Monaco" w:cs="Monaco"/>
                <w:b/>
                <w:bCs/>
                <w:color w:val="000000"/>
                <w:sz w:val="20"/>
                <w:szCs w:val="20"/>
                <w:lang w:val="en-US"/>
                <w:rPrChange w:id="1846" w:author="GONZALEZ DIAZ, BORJA" w:date="2017-09-29T19:03:00Z">
                  <w:rPr>
                    <w:rFonts w:ascii="Monaco" w:hAnsi="Monaco" w:cs="Monaco"/>
                    <w:b/>
                    <w:bCs/>
                    <w:color w:val="000000"/>
                    <w:lang w:val="en-US"/>
                  </w:rPr>
                </w:rPrChange>
              </w:rPr>
              <w:t>(</w:t>
            </w:r>
            <w:r w:rsidRPr="00DE081A">
              <w:rPr>
                <w:rFonts w:ascii="Monaco" w:hAnsi="Monaco" w:cs="Monaco"/>
                <w:color w:val="4E9A06"/>
                <w:sz w:val="20"/>
                <w:szCs w:val="20"/>
                <w:lang w:val="en-US"/>
                <w:rPrChange w:id="1847" w:author="GONZALEZ DIAZ, BORJA" w:date="2017-09-29T19:03:00Z">
                  <w:rPr>
                    <w:rFonts w:ascii="Monaco" w:hAnsi="Monaco" w:cs="Monaco"/>
                    <w:color w:val="4E9A06"/>
                    <w:lang w:val="en-US"/>
                  </w:rPr>
                </w:rPrChange>
              </w:rPr>
              <w:t>'./../pagina_web'</w:t>
            </w:r>
            <w:r w:rsidRPr="00DE081A">
              <w:rPr>
                <w:rFonts w:ascii="Monaco" w:hAnsi="Monaco" w:cs="Monaco"/>
                <w:b/>
                <w:bCs/>
                <w:color w:val="000000"/>
                <w:sz w:val="20"/>
                <w:szCs w:val="20"/>
                <w:lang w:val="en-US"/>
                <w:rPrChange w:id="1848" w:author="GONZALEZ DIAZ, BORJA" w:date="2017-09-29T19:03:00Z">
                  <w:rPr>
                    <w:rFonts w:ascii="Monaco" w:hAnsi="Monaco" w:cs="Monaco"/>
                    <w:b/>
                    <w:bCs/>
                    <w:color w:val="000000"/>
                    <w:lang w:val="en-US"/>
                  </w:rPr>
                </w:rPrChange>
              </w:rPr>
              <w:t>));</w:t>
            </w:r>
          </w:p>
        </w:tc>
      </w:tr>
    </w:tbl>
    <w:p w14:paraId="4AA5484C" w14:textId="4D7957BF" w:rsidR="00F265D5" w:rsidRPr="00752D12" w:rsidRDefault="00F137C1" w:rsidP="00EA3329">
      <w:pPr>
        <w:rPr>
          <w:lang w:val="en-US"/>
          <w:rPrChange w:id="1849" w:author="GONZALEZ DIAZ, BORJA" w:date="2017-09-29T18:15:00Z">
            <w:rPr/>
          </w:rPrChange>
        </w:rPr>
      </w:pPr>
      <w:del w:id="1850" w:author="Borja Gonzalez" w:date="2017-09-28T17:23:00Z">
        <w:r w:rsidDel="003E7E71">
          <w:rPr>
            <w:noProof/>
            <w:lang w:eastAsia="es-ES_tradnl"/>
          </w:rPr>
          <w:drawing>
            <wp:inline distT="0" distB="0" distL="0" distR="0" wp14:anchorId="21576DFF" wp14:editId="43282875">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del>
    </w:p>
    <w:p w14:paraId="73C23152" w14:textId="77777777" w:rsidR="00F265D5" w:rsidRPr="00752D12" w:rsidDel="009A36E1" w:rsidRDefault="00F265D5" w:rsidP="00F265D5">
      <w:pPr>
        <w:rPr>
          <w:del w:id="1851" w:author="Borja Gonzalez" w:date="2017-09-29T16:39:00Z"/>
          <w:lang w:val="en-US"/>
          <w:rPrChange w:id="1852" w:author="GONZALEZ DIAZ, BORJA" w:date="2017-09-29T18:15:00Z">
            <w:rPr>
              <w:del w:id="1853" w:author="Borja Gonzalez" w:date="2017-09-29T16:39:00Z"/>
            </w:rPr>
          </w:rPrChange>
        </w:rPr>
      </w:pPr>
    </w:p>
    <w:p w14:paraId="010D03B1" w14:textId="7BEB0A8D" w:rsidR="00F265D5" w:rsidRPr="00752D12" w:rsidRDefault="00F265D5" w:rsidP="00F265D5">
      <w:pPr>
        <w:rPr>
          <w:lang w:val="en-US"/>
          <w:rPrChange w:id="1854" w:author="GONZALEZ DIAZ, BORJA" w:date="2017-09-29T18:15:00Z">
            <w:rPr/>
          </w:rPrChange>
        </w:rPr>
      </w:pPr>
    </w:p>
    <w:p w14:paraId="0300B57E" w14:textId="1C98F707" w:rsidR="00F265D5" w:rsidDel="003E7E71" w:rsidRDefault="00F265D5" w:rsidP="00A51E6E">
      <w:pPr>
        <w:rPr>
          <w:del w:id="1855" w:author="Borja Gonzalez" w:date="2017-09-28T17:25:00Z"/>
        </w:rPr>
      </w:pPr>
      <w:commentRangeStart w:id="1856"/>
      <w:r>
        <w:t xml:space="preserve">3.  Creamos </w:t>
      </w:r>
      <w:commentRangeEnd w:id="1856"/>
      <w:r w:rsidR="00DC428D">
        <w:rPr>
          <w:rStyle w:val="Refdecomentario"/>
        </w:rPr>
        <w:commentReference w:id="1856"/>
      </w:r>
      <w:r>
        <w:t xml:space="preserve">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 xml:space="preserve">Con la instancia creada se </w:t>
      </w:r>
      <w:del w:id="1857" w:author="GONZALEZ DIAZ, BORJA" w:date="2017-10-02T18:07:00Z">
        <w:r w:rsidR="001837C3" w:rsidDel="00C9192C">
          <w:delText>iniciara</w:delText>
        </w:r>
      </w:del>
      <w:ins w:id="1858" w:author="GONZALEZ DIAZ, BORJA" w:date="2017-10-02T18:07:00Z">
        <w:r w:rsidR="00C9192C">
          <w:t>iniciará</w:t>
        </w:r>
      </w:ins>
      <w:r w:rsidR="001837C3">
        <w:t xml:space="preserve"> una comunicación websocket pasando la instancia como parámetro.</w:t>
      </w:r>
    </w:p>
    <w:p w14:paraId="5A8A73A4" w14:textId="001E7503" w:rsidR="00F265D5" w:rsidDel="003E7E71" w:rsidRDefault="00F265D5" w:rsidP="00A51E6E">
      <w:pPr>
        <w:rPr>
          <w:del w:id="1859" w:author="Borja Gonzalez" w:date="2017-09-28T17:25:00Z"/>
        </w:rPr>
      </w:pPr>
    </w:p>
    <w:p w14:paraId="3B59C731" w14:textId="5589347B" w:rsidR="001837C3" w:rsidRDefault="001837C3" w:rsidP="00A51E6E">
      <w:del w:id="1860" w:author="Borja Gonzalez" w:date="2017-09-28T17:25:00Z">
        <w:r w:rsidDel="003E7E71">
          <w:rPr>
            <w:noProof/>
            <w:lang w:eastAsia="es-ES_tradnl"/>
          </w:rPr>
          <w:drawing>
            <wp:inline distT="0" distB="0" distL="0" distR="0" wp14:anchorId="1EE1E540" wp14:editId="0BAF360B">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del>
    </w:p>
    <w:p w14:paraId="60581F0E" w14:textId="77777777" w:rsidR="00F265D5" w:rsidRDefault="00F265D5" w:rsidP="00A51E6E">
      <w:pPr>
        <w:rPr>
          <w:ins w:id="1861" w:author="Borja Gonzalez" w:date="2017-09-29T16:39:00Z"/>
        </w:rPr>
      </w:pPr>
    </w:p>
    <w:p w14:paraId="08458C26" w14:textId="77777777" w:rsidR="009A36E1" w:rsidRDefault="009A36E1" w:rsidP="00A51E6E">
      <w:pPr>
        <w:rPr>
          <w:ins w:id="1862" w:author="Borja Gonzalez" w:date="2017-09-29T16:39:00Z"/>
        </w:rPr>
      </w:pPr>
    </w:p>
    <w:tbl>
      <w:tblPr>
        <w:tblStyle w:val="Tablaconcuadrcula"/>
        <w:tblW w:w="0" w:type="auto"/>
        <w:tblLook w:val="04A0" w:firstRow="1" w:lastRow="0" w:firstColumn="1" w:lastColumn="0" w:noHBand="0" w:noVBand="1"/>
      </w:tblPr>
      <w:tblGrid>
        <w:gridCol w:w="8856"/>
      </w:tblGrid>
      <w:tr w:rsidR="009A36E1" w14:paraId="32EC0A47" w14:textId="77777777" w:rsidTr="009A36E1">
        <w:trPr>
          <w:ins w:id="1863" w:author="Borja Gonzalez" w:date="2017-09-29T16:39:00Z"/>
        </w:trPr>
        <w:tc>
          <w:tcPr>
            <w:tcW w:w="8856" w:type="dxa"/>
          </w:tcPr>
          <w:p w14:paraId="24530735" w14:textId="77777777" w:rsidR="009A36E1" w:rsidRPr="009A36E1" w:rsidRDefault="009A36E1" w:rsidP="009A36E1">
            <w:pPr>
              <w:widowControl w:val="0"/>
              <w:autoSpaceDE w:val="0"/>
              <w:autoSpaceDN w:val="0"/>
              <w:adjustRightInd w:val="0"/>
              <w:rPr>
                <w:ins w:id="1864" w:author="Borja Gonzalez" w:date="2017-09-29T16:39:00Z"/>
                <w:rFonts w:ascii="Monaco" w:hAnsi="Monaco" w:cs="Monaco"/>
                <w:sz w:val="20"/>
                <w:szCs w:val="20"/>
                <w:lang w:val="en-US"/>
                <w:rPrChange w:id="1865" w:author="Borja Gonzalez" w:date="2017-09-29T16:39:00Z">
                  <w:rPr>
                    <w:ins w:id="1866" w:author="Borja Gonzalez" w:date="2017-09-29T16:39:00Z"/>
                    <w:rFonts w:ascii="Monaco" w:hAnsi="Monaco" w:cs="Monaco"/>
                    <w:lang w:val="en-US"/>
                  </w:rPr>
                </w:rPrChange>
              </w:rPr>
            </w:pPr>
            <w:ins w:id="1867" w:author="Borja Gonzalez" w:date="2017-09-29T16:39:00Z">
              <w:r w:rsidRPr="009A36E1">
                <w:rPr>
                  <w:rFonts w:ascii="Monaco" w:hAnsi="Monaco" w:cs="Monaco"/>
                  <w:b/>
                  <w:bCs/>
                  <w:color w:val="204A87"/>
                  <w:sz w:val="20"/>
                  <w:szCs w:val="20"/>
                  <w:lang w:val="en-US"/>
                  <w:rPrChange w:id="1868" w:author="Borja Gonzalez" w:date="2017-09-29T16:39:00Z">
                    <w:rPr>
                      <w:rFonts w:ascii="Monaco" w:hAnsi="Monaco" w:cs="Monaco"/>
                      <w:b/>
                      <w:bCs/>
                      <w:color w:val="204A87"/>
                      <w:lang w:val="en-US"/>
                    </w:rPr>
                  </w:rPrChange>
                </w:rPr>
                <w:t>var</w:t>
              </w:r>
              <w:r w:rsidRPr="009A36E1">
                <w:rPr>
                  <w:rFonts w:ascii="Monaco" w:hAnsi="Monaco" w:cs="Monaco"/>
                  <w:sz w:val="20"/>
                  <w:szCs w:val="20"/>
                  <w:lang w:val="en-US"/>
                  <w:rPrChange w:id="1869"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870" w:author="Borja Gonzalez" w:date="2017-09-29T16:39:00Z">
                    <w:rPr>
                      <w:rFonts w:ascii="Monaco" w:hAnsi="Monaco" w:cs="Monaco"/>
                      <w:color w:val="000000"/>
                      <w:lang w:val="en-US"/>
                    </w:rPr>
                  </w:rPrChange>
                </w:rPr>
                <w:t>server</w:t>
              </w:r>
              <w:r w:rsidRPr="009A36E1">
                <w:rPr>
                  <w:rFonts w:ascii="Monaco" w:hAnsi="Monaco" w:cs="Monaco"/>
                  <w:sz w:val="20"/>
                  <w:szCs w:val="20"/>
                  <w:lang w:val="en-US"/>
                  <w:rPrChange w:id="1871"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872"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873" w:author="Borja Gonzalez" w:date="2017-09-29T16:39:00Z">
                    <w:rPr>
                      <w:rFonts w:ascii="Monaco" w:hAnsi="Monaco" w:cs="Monaco"/>
                      <w:lang w:val="en-US"/>
                    </w:rPr>
                  </w:rPrChange>
                </w:rPr>
                <w:t xml:space="preserve"> </w:t>
              </w:r>
              <w:proofErr w:type="gramStart"/>
              <w:r w:rsidRPr="009A36E1">
                <w:rPr>
                  <w:rFonts w:ascii="Monaco" w:hAnsi="Monaco" w:cs="Monaco"/>
                  <w:color w:val="000000"/>
                  <w:sz w:val="20"/>
                  <w:szCs w:val="20"/>
                  <w:lang w:val="en-US"/>
                  <w:rPrChange w:id="1874" w:author="Borja Gonzalez" w:date="2017-09-29T16:39:00Z">
                    <w:rPr>
                      <w:rFonts w:ascii="Monaco" w:hAnsi="Monaco" w:cs="Monaco"/>
                      <w:color w:val="000000"/>
                      <w:lang w:val="en-US"/>
                    </w:rPr>
                  </w:rPrChange>
                </w:rPr>
                <w:t>http</w:t>
              </w:r>
              <w:r w:rsidRPr="009A36E1">
                <w:rPr>
                  <w:rFonts w:ascii="Monaco" w:hAnsi="Monaco" w:cs="Monaco"/>
                  <w:b/>
                  <w:bCs/>
                  <w:color w:val="000000"/>
                  <w:sz w:val="20"/>
                  <w:szCs w:val="20"/>
                  <w:lang w:val="en-US"/>
                  <w:rPrChange w:id="1875"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876" w:author="Borja Gonzalez" w:date="2017-09-29T16:39:00Z">
                    <w:rPr>
                      <w:rFonts w:ascii="Monaco" w:hAnsi="Monaco" w:cs="Monaco"/>
                      <w:color w:val="000000"/>
                      <w:lang w:val="en-US"/>
                    </w:rPr>
                  </w:rPrChange>
                </w:rPr>
                <w:t>createServer</w:t>
              </w:r>
              <w:proofErr w:type="gramEnd"/>
              <w:r w:rsidRPr="009A36E1">
                <w:rPr>
                  <w:rFonts w:ascii="Monaco" w:hAnsi="Monaco" w:cs="Monaco"/>
                  <w:b/>
                  <w:bCs/>
                  <w:color w:val="000000"/>
                  <w:sz w:val="20"/>
                  <w:szCs w:val="20"/>
                  <w:lang w:val="en-US"/>
                  <w:rPrChange w:id="1877"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878" w:author="Borja Gonzalez" w:date="2017-09-29T16:39:00Z">
                    <w:rPr>
                      <w:rFonts w:ascii="Monaco" w:hAnsi="Monaco" w:cs="Monaco"/>
                      <w:color w:val="000000"/>
                      <w:lang w:val="en-US"/>
                    </w:rPr>
                  </w:rPrChange>
                </w:rPr>
                <w:t>app</w:t>
              </w:r>
              <w:r w:rsidRPr="009A36E1">
                <w:rPr>
                  <w:rFonts w:ascii="Monaco" w:hAnsi="Monaco" w:cs="Monaco"/>
                  <w:b/>
                  <w:bCs/>
                  <w:color w:val="000000"/>
                  <w:sz w:val="20"/>
                  <w:szCs w:val="20"/>
                  <w:lang w:val="en-US"/>
                  <w:rPrChange w:id="1879"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880" w:author="Borja Gonzalez" w:date="2017-09-29T16:39:00Z">
                    <w:rPr>
                      <w:rFonts w:ascii="Monaco" w:hAnsi="Monaco" w:cs="Monaco"/>
                      <w:color w:val="000000"/>
                      <w:lang w:val="en-US"/>
                    </w:rPr>
                  </w:rPrChange>
                </w:rPr>
                <w:t>listen</w:t>
              </w:r>
              <w:r w:rsidRPr="009A36E1">
                <w:rPr>
                  <w:rFonts w:ascii="Monaco" w:hAnsi="Monaco" w:cs="Monaco"/>
                  <w:b/>
                  <w:bCs/>
                  <w:color w:val="000000"/>
                  <w:sz w:val="20"/>
                  <w:szCs w:val="20"/>
                  <w:lang w:val="en-US"/>
                  <w:rPrChange w:id="1881" w:author="Borja Gonzalez" w:date="2017-09-29T16:39:00Z">
                    <w:rPr>
                      <w:rFonts w:ascii="Monaco" w:hAnsi="Monaco" w:cs="Monaco"/>
                      <w:b/>
                      <w:bCs/>
                      <w:color w:val="000000"/>
                      <w:lang w:val="en-US"/>
                    </w:rPr>
                  </w:rPrChange>
                </w:rPr>
                <w:t>(</w:t>
              </w:r>
              <w:r w:rsidRPr="009A36E1">
                <w:rPr>
                  <w:rFonts w:ascii="Monaco" w:hAnsi="Monaco" w:cs="Monaco"/>
                  <w:b/>
                  <w:bCs/>
                  <w:color w:val="0000CF"/>
                  <w:sz w:val="20"/>
                  <w:szCs w:val="20"/>
                  <w:lang w:val="en-US"/>
                  <w:rPrChange w:id="1882" w:author="Borja Gonzalez" w:date="2017-09-29T16:39:00Z">
                    <w:rPr>
                      <w:rFonts w:ascii="Monaco" w:hAnsi="Monaco" w:cs="Monaco"/>
                      <w:b/>
                      <w:bCs/>
                      <w:color w:val="0000CF"/>
                      <w:lang w:val="en-US"/>
                    </w:rPr>
                  </w:rPrChange>
                </w:rPr>
                <w:t>8124</w:t>
              </w:r>
              <w:r w:rsidRPr="009A36E1">
                <w:rPr>
                  <w:rFonts w:ascii="Monaco" w:hAnsi="Monaco" w:cs="Monaco"/>
                  <w:b/>
                  <w:bCs/>
                  <w:color w:val="000000"/>
                  <w:sz w:val="20"/>
                  <w:szCs w:val="20"/>
                  <w:lang w:val="en-US"/>
                  <w:rPrChange w:id="1883" w:author="Borja Gonzalez" w:date="2017-09-29T16:39:00Z">
                    <w:rPr>
                      <w:rFonts w:ascii="Monaco" w:hAnsi="Monaco" w:cs="Monaco"/>
                      <w:b/>
                      <w:bCs/>
                      <w:color w:val="000000"/>
                      <w:lang w:val="en-US"/>
                    </w:rPr>
                  </w:rPrChange>
                </w:rPr>
                <w:t>,</w:t>
              </w:r>
              <w:r w:rsidRPr="009A36E1">
                <w:rPr>
                  <w:rFonts w:ascii="Monaco" w:hAnsi="Monaco" w:cs="Monaco"/>
                  <w:sz w:val="20"/>
                  <w:szCs w:val="20"/>
                  <w:lang w:val="en-US"/>
                  <w:rPrChange w:id="1884" w:author="Borja Gonzalez" w:date="2017-09-29T16:39:00Z">
                    <w:rPr>
                      <w:rFonts w:ascii="Monaco" w:hAnsi="Monaco" w:cs="Monaco"/>
                      <w:lang w:val="en-US"/>
                    </w:rPr>
                  </w:rPrChange>
                </w:rPr>
                <w:t xml:space="preserve"> </w:t>
              </w:r>
              <w:r w:rsidRPr="009A36E1">
                <w:rPr>
                  <w:rFonts w:ascii="Monaco" w:hAnsi="Monaco" w:cs="Monaco"/>
                  <w:color w:val="4E9A06"/>
                  <w:sz w:val="20"/>
                  <w:szCs w:val="20"/>
                  <w:lang w:val="en-US"/>
                  <w:rPrChange w:id="1885" w:author="Borja Gonzalez" w:date="2017-09-29T16:39:00Z">
                    <w:rPr>
                      <w:rFonts w:ascii="Monaco" w:hAnsi="Monaco" w:cs="Monaco"/>
                      <w:color w:val="4E9A06"/>
                      <w:lang w:val="en-US"/>
                    </w:rPr>
                  </w:rPrChange>
                </w:rPr>
                <w:t>'172.20.10.5'</w:t>
              </w:r>
              <w:r w:rsidRPr="009A36E1">
                <w:rPr>
                  <w:rFonts w:ascii="Monaco" w:hAnsi="Monaco" w:cs="Monaco"/>
                  <w:b/>
                  <w:bCs/>
                  <w:color w:val="000000"/>
                  <w:sz w:val="20"/>
                  <w:szCs w:val="20"/>
                  <w:lang w:val="en-US"/>
                  <w:rPrChange w:id="1886" w:author="Borja Gonzalez" w:date="2017-09-29T16:39:00Z">
                    <w:rPr>
                      <w:rFonts w:ascii="Monaco" w:hAnsi="Monaco" w:cs="Monaco"/>
                      <w:b/>
                      <w:bCs/>
                      <w:color w:val="000000"/>
                      <w:lang w:val="en-US"/>
                    </w:rPr>
                  </w:rPrChange>
                </w:rPr>
                <w:t>);</w:t>
              </w:r>
            </w:ins>
          </w:p>
          <w:p w14:paraId="7622DFAE" w14:textId="0FA624B7" w:rsidR="009A36E1" w:rsidRPr="009A36E1" w:rsidRDefault="009A36E1">
            <w:pPr>
              <w:widowControl w:val="0"/>
              <w:autoSpaceDE w:val="0"/>
              <w:autoSpaceDN w:val="0"/>
              <w:adjustRightInd w:val="0"/>
              <w:rPr>
                <w:ins w:id="1887" w:author="Borja Gonzalez" w:date="2017-09-29T16:39:00Z"/>
                <w:rFonts w:ascii="Monaco" w:hAnsi="Monaco" w:cs="Monaco"/>
                <w:lang w:val="en-US"/>
                <w:rPrChange w:id="1888" w:author="Borja Gonzalez" w:date="2017-09-29T16:39:00Z">
                  <w:rPr>
                    <w:ins w:id="1889" w:author="Borja Gonzalez" w:date="2017-09-29T16:39:00Z"/>
                  </w:rPr>
                </w:rPrChange>
              </w:rPr>
              <w:pPrChange w:id="1890" w:author="Borja Gonzalez" w:date="2017-09-29T16:39:00Z">
                <w:pPr/>
              </w:pPrChange>
            </w:pPr>
            <w:ins w:id="1891" w:author="Borja Gonzalez" w:date="2017-09-29T16:39:00Z">
              <w:r w:rsidRPr="009A36E1">
                <w:rPr>
                  <w:rFonts w:ascii="Monaco" w:hAnsi="Monaco" w:cs="Monaco"/>
                  <w:color w:val="000000"/>
                  <w:sz w:val="20"/>
                  <w:szCs w:val="20"/>
                  <w:lang w:val="en-US"/>
                  <w:rPrChange w:id="1892" w:author="Borja Gonzalez" w:date="2017-09-29T16:39:00Z">
                    <w:rPr>
                      <w:rFonts w:ascii="Monaco" w:hAnsi="Monaco" w:cs="Monaco"/>
                      <w:color w:val="000000"/>
                      <w:lang w:val="en-US"/>
                    </w:rPr>
                  </w:rPrChange>
                </w:rPr>
                <w:t>io</w:t>
              </w:r>
              <w:r w:rsidRPr="009A36E1">
                <w:rPr>
                  <w:rFonts w:ascii="Monaco" w:hAnsi="Monaco" w:cs="Monaco"/>
                  <w:sz w:val="20"/>
                  <w:szCs w:val="20"/>
                  <w:lang w:val="en-US"/>
                  <w:rPrChange w:id="1893"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894"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895" w:author="Borja Gonzalez" w:date="2017-09-29T16:39:00Z">
                    <w:rPr>
                      <w:rFonts w:ascii="Monaco" w:hAnsi="Monaco" w:cs="Monaco"/>
                      <w:lang w:val="en-US"/>
                    </w:rPr>
                  </w:rPrChange>
                </w:rPr>
                <w:t xml:space="preserve"> </w:t>
              </w:r>
              <w:proofErr w:type="gramStart"/>
              <w:r w:rsidRPr="009A36E1">
                <w:rPr>
                  <w:rFonts w:ascii="Monaco" w:hAnsi="Monaco" w:cs="Monaco"/>
                  <w:color w:val="000000"/>
                  <w:sz w:val="20"/>
                  <w:szCs w:val="20"/>
                  <w:lang w:val="en-US"/>
                  <w:rPrChange w:id="1896" w:author="Borja Gonzalez" w:date="2017-09-29T16:39:00Z">
                    <w:rPr>
                      <w:rFonts w:ascii="Monaco" w:hAnsi="Monaco" w:cs="Monaco"/>
                      <w:color w:val="000000"/>
                      <w:lang w:val="en-US"/>
                    </w:rPr>
                  </w:rPrChange>
                </w:rPr>
                <w:t>io</w:t>
              </w:r>
              <w:r w:rsidRPr="009A36E1">
                <w:rPr>
                  <w:rFonts w:ascii="Monaco" w:hAnsi="Monaco" w:cs="Monaco"/>
                  <w:b/>
                  <w:bCs/>
                  <w:color w:val="000000"/>
                  <w:sz w:val="20"/>
                  <w:szCs w:val="20"/>
                  <w:lang w:val="en-US"/>
                  <w:rPrChange w:id="1897"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898" w:author="Borja Gonzalez" w:date="2017-09-29T16:39:00Z">
                    <w:rPr>
                      <w:rFonts w:ascii="Monaco" w:hAnsi="Monaco" w:cs="Monaco"/>
                      <w:color w:val="000000"/>
                      <w:lang w:val="en-US"/>
                    </w:rPr>
                  </w:rPrChange>
                </w:rPr>
                <w:t>listen</w:t>
              </w:r>
              <w:proofErr w:type="gramEnd"/>
              <w:r w:rsidRPr="009A36E1">
                <w:rPr>
                  <w:rFonts w:ascii="Monaco" w:hAnsi="Monaco" w:cs="Monaco"/>
                  <w:b/>
                  <w:bCs/>
                  <w:color w:val="000000"/>
                  <w:sz w:val="20"/>
                  <w:szCs w:val="20"/>
                  <w:lang w:val="en-US"/>
                  <w:rPrChange w:id="1899"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900" w:author="Borja Gonzalez" w:date="2017-09-29T16:39:00Z">
                    <w:rPr>
                      <w:rFonts w:ascii="Monaco" w:hAnsi="Monaco" w:cs="Monaco"/>
                      <w:color w:val="000000"/>
                      <w:lang w:val="en-US"/>
                    </w:rPr>
                  </w:rPrChange>
                </w:rPr>
                <w:t>server</w:t>
              </w:r>
              <w:r w:rsidRPr="009A36E1">
                <w:rPr>
                  <w:rFonts w:ascii="Monaco" w:hAnsi="Monaco" w:cs="Monaco"/>
                  <w:b/>
                  <w:bCs/>
                  <w:color w:val="000000"/>
                  <w:sz w:val="20"/>
                  <w:szCs w:val="20"/>
                  <w:lang w:val="en-US"/>
                  <w:rPrChange w:id="1901" w:author="Borja Gonzalez" w:date="2017-09-29T16:39:00Z">
                    <w:rPr>
                      <w:rFonts w:ascii="Monaco" w:hAnsi="Monaco" w:cs="Monaco"/>
                      <w:b/>
                      <w:bCs/>
                      <w:color w:val="000000"/>
                      <w:lang w:val="en-US"/>
                    </w:rPr>
                  </w:rPrChange>
                </w:rPr>
                <w:t>);</w:t>
              </w:r>
              <w:r w:rsidRPr="00C639E1">
                <w:rPr>
                  <w:rFonts w:ascii="Monaco" w:hAnsi="Monaco" w:cs="Monaco"/>
                  <w:lang w:val="en-US"/>
                </w:rPr>
                <w:t xml:space="preserve"> </w:t>
              </w:r>
            </w:ins>
          </w:p>
        </w:tc>
      </w:tr>
    </w:tbl>
    <w:p w14:paraId="4A68A0B9" w14:textId="2AEAAEED" w:rsidR="009A36E1" w:rsidRDefault="009A36E1" w:rsidP="00A51E6E"/>
    <w:p w14:paraId="0B0142B4" w14:textId="77777777" w:rsidR="009A36E1" w:rsidRDefault="009A36E1" w:rsidP="00A51E6E">
      <w:pPr>
        <w:rPr>
          <w:ins w:id="1902" w:author="Borja Gonzalez" w:date="2017-09-29T16:39:00Z"/>
        </w:rPr>
      </w:pPr>
    </w:p>
    <w:p w14:paraId="2AE53E43" w14:textId="1A367F7D" w:rsidR="001837C3" w:rsidRDefault="001837C3" w:rsidP="00A51E6E">
      <w:pPr>
        <w:rPr>
          <w:ins w:id="1903" w:author="Borja Gonzalez" w:date="2017-09-29T16:40:00Z"/>
        </w:rPr>
      </w:pPr>
      <w:r>
        <w:t>4.  Asociamos una función callback que se ejecutará cuando el cliente visite la página y establezca un websocket. A partir de aquí el servidor estará escuchando permanentemente a peticiones del cliente y mandará respuestas según lo que se solicite.</w:t>
      </w:r>
    </w:p>
    <w:p w14:paraId="117A41AF" w14:textId="77777777" w:rsidR="00DE2B20" w:rsidRDefault="00DE2B20" w:rsidP="00A51E6E"/>
    <w:tbl>
      <w:tblPr>
        <w:tblStyle w:val="Tablaconcuadrcula"/>
        <w:tblW w:w="0" w:type="auto"/>
        <w:tblLook w:val="04A0" w:firstRow="1" w:lastRow="0" w:firstColumn="1" w:lastColumn="0" w:noHBand="0" w:noVBand="1"/>
      </w:tblPr>
      <w:tblGrid>
        <w:gridCol w:w="8856"/>
      </w:tblGrid>
      <w:tr w:rsidR="00DE2B20" w:rsidRPr="00E04F46" w14:paraId="4F213794" w14:textId="77777777" w:rsidTr="00DE2B20">
        <w:trPr>
          <w:ins w:id="1904" w:author="Borja Gonzalez" w:date="2017-09-29T16:40:00Z"/>
        </w:trPr>
        <w:tc>
          <w:tcPr>
            <w:tcW w:w="8856" w:type="dxa"/>
          </w:tcPr>
          <w:p w14:paraId="242C3606" w14:textId="5D11DDE3" w:rsidR="00DE2B20" w:rsidRPr="00DE2B20" w:rsidRDefault="00DE2B20">
            <w:pPr>
              <w:widowControl w:val="0"/>
              <w:autoSpaceDE w:val="0"/>
              <w:autoSpaceDN w:val="0"/>
              <w:adjustRightInd w:val="0"/>
              <w:rPr>
                <w:ins w:id="1905" w:author="Borja Gonzalez" w:date="2017-09-29T16:40:00Z"/>
                <w:rFonts w:ascii="Monaco" w:hAnsi="Monaco" w:cs="Monaco"/>
                <w:sz w:val="20"/>
                <w:szCs w:val="20"/>
                <w:lang w:val="en-US"/>
                <w:rPrChange w:id="1906" w:author="Borja Gonzalez" w:date="2017-09-29T16:40:00Z">
                  <w:rPr>
                    <w:ins w:id="1907" w:author="Borja Gonzalez" w:date="2017-09-29T16:40:00Z"/>
                  </w:rPr>
                </w:rPrChange>
              </w:rPr>
              <w:pPrChange w:id="1908" w:author="Borja Gonzalez" w:date="2017-09-29T16:40:00Z">
                <w:pPr/>
              </w:pPrChange>
            </w:pPr>
            <w:proofErr w:type="gramStart"/>
            <w:ins w:id="1909" w:author="Borja Gonzalez" w:date="2017-09-29T16:40:00Z">
              <w:r w:rsidRPr="00DE2B20">
                <w:rPr>
                  <w:rFonts w:ascii="Monaco" w:hAnsi="Monaco" w:cs="Monaco"/>
                  <w:color w:val="000000"/>
                  <w:sz w:val="20"/>
                  <w:szCs w:val="20"/>
                  <w:lang w:val="en-US"/>
                  <w:rPrChange w:id="1910" w:author="Borja Gonzalez" w:date="2017-09-29T16:40:00Z">
                    <w:rPr>
                      <w:rFonts w:ascii="Monaco" w:hAnsi="Monaco" w:cs="Monaco"/>
                      <w:color w:val="000000"/>
                      <w:lang w:val="en-US"/>
                    </w:rPr>
                  </w:rPrChange>
                </w:rPr>
                <w:t>io</w:t>
              </w:r>
              <w:r w:rsidRPr="00DE2B20">
                <w:rPr>
                  <w:rFonts w:ascii="Monaco" w:hAnsi="Monaco" w:cs="Monaco"/>
                  <w:b/>
                  <w:bCs/>
                  <w:color w:val="000000"/>
                  <w:sz w:val="20"/>
                  <w:szCs w:val="20"/>
                  <w:lang w:val="en-US"/>
                  <w:rPrChange w:id="1911"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912" w:author="Borja Gonzalez" w:date="2017-09-29T16:40:00Z">
                    <w:rPr>
                      <w:rFonts w:ascii="Monaco" w:hAnsi="Monaco" w:cs="Monaco"/>
                      <w:color w:val="000000"/>
                      <w:lang w:val="en-US"/>
                    </w:rPr>
                  </w:rPrChange>
                </w:rPr>
                <w:t>sockets</w:t>
              </w:r>
              <w:proofErr w:type="gramEnd"/>
              <w:r w:rsidRPr="00DE2B20">
                <w:rPr>
                  <w:rFonts w:ascii="Monaco" w:hAnsi="Monaco" w:cs="Monaco"/>
                  <w:b/>
                  <w:bCs/>
                  <w:color w:val="000000"/>
                  <w:sz w:val="20"/>
                  <w:szCs w:val="20"/>
                  <w:lang w:val="en-US"/>
                  <w:rPrChange w:id="1913"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914" w:author="Borja Gonzalez" w:date="2017-09-29T16:40:00Z">
                    <w:rPr>
                      <w:rFonts w:ascii="Monaco" w:hAnsi="Monaco" w:cs="Monaco"/>
                      <w:color w:val="000000"/>
                      <w:lang w:val="en-US"/>
                    </w:rPr>
                  </w:rPrChange>
                </w:rPr>
                <w:t>on</w:t>
              </w:r>
              <w:r w:rsidRPr="00DE2B20">
                <w:rPr>
                  <w:rFonts w:ascii="Monaco" w:hAnsi="Monaco" w:cs="Monaco"/>
                  <w:b/>
                  <w:bCs/>
                  <w:color w:val="000000"/>
                  <w:sz w:val="20"/>
                  <w:szCs w:val="20"/>
                  <w:lang w:val="en-US"/>
                  <w:rPrChange w:id="1915" w:author="Borja Gonzalez" w:date="2017-09-29T16:40:00Z">
                    <w:rPr>
                      <w:rFonts w:ascii="Monaco" w:hAnsi="Monaco" w:cs="Monaco"/>
                      <w:b/>
                      <w:bCs/>
                      <w:color w:val="000000"/>
                      <w:lang w:val="en-US"/>
                    </w:rPr>
                  </w:rPrChange>
                </w:rPr>
                <w:t>(</w:t>
              </w:r>
              <w:r w:rsidRPr="00DE2B20">
                <w:rPr>
                  <w:rFonts w:ascii="Monaco" w:hAnsi="Monaco" w:cs="Monaco"/>
                  <w:color w:val="4E9A06"/>
                  <w:sz w:val="20"/>
                  <w:szCs w:val="20"/>
                  <w:lang w:val="en-US"/>
                  <w:rPrChange w:id="1916" w:author="Borja Gonzalez" w:date="2017-09-29T16:40:00Z">
                    <w:rPr>
                      <w:rFonts w:ascii="Monaco" w:hAnsi="Monaco" w:cs="Monaco"/>
                      <w:color w:val="4E9A06"/>
                      <w:lang w:val="en-US"/>
                    </w:rPr>
                  </w:rPrChange>
                </w:rPr>
                <w:t>"connection"</w:t>
              </w:r>
              <w:r w:rsidRPr="00DE2B20">
                <w:rPr>
                  <w:rFonts w:ascii="Monaco" w:hAnsi="Monaco" w:cs="Monaco"/>
                  <w:b/>
                  <w:bCs/>
                  <w:color w:val="000000"/>
                  <w:sz w:val="20"/>
                  <w:szCs w:val="20"/>
                  <w:lang w:val="en-US"/>
                  <w:rPrChange w:id="1917" w:author="Borja Gonzalez" w:date="2017-09-29T16:40:00Z">
                    <w:rPr>
                      <w:rFonts w:ascii="Monaco" w:hAnsi="Monaco" w:cs="Monaco"/>
                      <w:b/>
                      <w:bCs/>
                      <w:color w:val="000000"/>
                      <w:lang w:val="en-US"/>
                    </w:rPr>
                  </w:rPrChange>
                </w:rPr>
                <w:t>,</w:t>
              </w:r>
              <w:r w:rsidRPr="00DE2B20">
                <w:rPr>
                  <w:rFonts w:ascii="Monaco" w:hAnsi="Monaco" w:cs="Monaco"/>
                  <w:b/>
                  <w:bCs/>
                  <w:color w:val="204A87"/>
                  <w:sz w:val="20"/>
                  <w:szCs w:val="20"/>
                  <w:lang w:val="en-US"/>
                  <w:rPrChange w:id="1918" w:author="Borja Gonzalez" w:date="2017-09-29T16:40:00Z">
                    <w:rPr>
                      <w:rFonts w:ascii="Monaco" w:hAnsi="Monaco" w:cs="Monaco"/>
                      <w:b/>
                      <w:bCs/>
                      <w:color w:val="204A87"/>
                      <w:lang w:val="en-US"/>
                    </w:rPr>
                  </w:rPrChange>
                </w:rPr>
                <w:t>function</w:t>
              </w:r>
              <w:r w:rsidRPr="00DE2B20">
                <w:rPr>
                  <w:rFonts w:ascii="Monaco" w:hAnsi="Monaco" w:cs="Monaco"/>
                  <w:b/>
                  <w:bCs/>
                  <w:color w:val="000000"/>
                  <w:sz w:val="20"/>
                  <w:szCs w:val="20"/>
                  <w:lang w:val="en-US"/>
                  <w:rPrChange w:id="1919"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920" w:author="Borja Gonzalez" w:date="2017-09-29T16:40:00Z">
                    <w:rPr>
                      <w:rFonts w:ascii="Monaco" w:hAnsi="Monaco" w:cs="Monaco"/>
                      <w:color w:val="000000"/>
                      <w:lang w:val="en-US"/>
                    </w:rPr>
                  </w:rPrChange>
                </w:rPr>
                <w:t>socket</w:t>
              </w:r>
              <w:r w:rsidRPr="00DE2B20">
                <w:rPr>
                  <w:rFonts w:ascii="Monaco" w:hAnsi="Monaco" w:cs="Monaco"/>
                  <w:b/>
                  <w:bCs/>
                  <w:color w:val="000000"/>
                  <w:sz w:val="20"/>
                  <w:szCs w:val="20"/>
                  <w:lang w:val="en-US"/>
                  <w:rPrChange w:id="1921" w:author="Borja Gonzalez" w:date="2017-09-29T16:40:00Z">
                    <w:rPr>
                      <w:rFonts w:ascii="Monaco" w:hAnsi="Monaco" w:cs="Monaco"/>
                      <w:b/>
                      <w:bCs/>
                      <w:color w:val="000000"/>
                      <w:lang w:val="en-US"/>
                    </w:rPr>
                  </w:rPrChange>
                </w:rPr>
                <w:t>){</w:t>
              </w:r>
            </w:ins>
          </w:p>
        </w:tc>
      </w:tr>
    </w:tbl>
    <w:p w14:paraId="2C911B72" w14:textId="7402279C" w:rsidR="001837C3" w:rsidRPr="00752D12" w:rsidDel="00DE2B20" w:rsidRDefault="001837C3" w:rsidP="00A51E6E">
      <w:pPr>
        <w:rPr>
          <w:del w:id="1922" w:author="Borja Gonzalez" w:date="2017-09-29T16:40:00Z"/>
          <w:lang w:val="en-US"/>
          <w:rPrChange w:id="1923" w:author="GONZALEZ DIAZ, BORJA" w:date="2017-09-29T18:15:00Z">
            <w:rPr>
              <w:del w:id="1924" w:author="Borja Gonzalez" w:date="2017-09-29T16:40:00Z"/>
            </w:rPr>
          </w:rPrChange>
        </w:rPr>
      </w:pPr>
    </w:p>
    <w:p w14:paraId="7996D471" w14:textId="53B4C10E" w:rsidR="001837C3" w:rsidRPr="00752D12" w:rsidRDefault="001837C3" w:rsidP="00A51E6E">
      <w:pPr>
        <w:rPr>
          <w:lang w:val="en-US"/>
          <w:rPrChange w:id="1925" w:author="GONZALEZ DIAZ, BORJA" w:date="2017-09-29T18:15:00Z">
            <w:rPr/>
          </w:rPrChange>
        </w:rPr>
      </w:pPr>
      <w:del w:id="1926" w:author="Borja Gonzalez" w:date="2017-09-28T17:25:00Z">
        <w:r w:rsidDel="003E7E71">
          <w:rPr>
            <w:noProof/>
            <w:lang w:eastAsia="es-ES_tradnl"/>
          </w:rPr>
          <w:drawing>
            <wp:inline distT="0" distB="0" distL="0" distR="0" wp14:anchorId="3E8F6341" wp14:editId="585F2368">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del>
    </w:p>
    <w:p w14:paraId="2922FCD4" w14:textId="77777777" w:rsidR="001837C3" w:rsidRPr="00752D12" w:rsidRDefault="001837C3" w:rsidP="00A51E6E">
      <w:pPr>
        <w:rPr>
          <w:lang w:val="en-US"/>
          <w:rPrChange w:id="1927" w:author="GONZALEZ DIAZ, BORJA" w:date="2017-09-29T18:15:00Z">
            <w:rPr/>
          </w:rPrChange>
        </w:rPr>
      </w:pPr>
    </w:p>
    <w:p w14:paraId="3E4A295B" w14:textId="22989C03" w:rsidR="001837C3" w:rsidRDefault="001837C3" w:rsidP="00A51E6E">
      <w:pPr>
        <w:pStyle w:val="Ttulo3"/>
      </w:pPr>
      <w:bookmarkStart w:id="1928" w:name="_Toc494476012"/>
      <w:bookmarkStart w:id="1929" w:name="_Toc494809758"/>
      <w:r>
        <w:t>4.1.2.  Cliente</w:t>
      </w:r>
      <w:bookmarkEnd w:id="1928"/>
      <w:bookmarkEnd w:id="1929"/>
    </w:p>
    <w:p w14:paraId="135B3BA0" w14:textId="77777777" w:rsidR="00A51E6E" w:rsidRDefault="00A51E6E" w:rsidP="00A51E6E"/>
    <w:p w14:paraId="0911C9CB" w14:textId="59CB7FF3" w:rsidR="00A51E6E" w:rsidRDefault="00A51E6E" w:rsidP="00A51E6E">
      <w:pPr>
        <w:rPr>
          <w:ins w:id="1930" w:author="Borja Gonzalez" w:date="2017-09-29T16:41:00Z"/>
        </w:rPr>
      </w:pPr>
      <w:r>
        <w:t>La parte del cliente es muy sencilla ya que solo tiene que inicializar una conexión que activará la función callback del servidor.</w:t>
      </w:r>
    </w:p>
    <w:p w14:paraId="6EF87786" w14:textId="77777777" w:rsidR="003F1E2C" w:rsidRDefault="003F1E2C" w:rsidP="00A51E6E">
      <w:pPr>
        <w:rPr>
          <w:ins w:id="1931" w:author="Borja Gonzalez" w:date="2017-09-29T16:41:00Z"/>
        </w:rPr>
      </w:pPr>
    </w:p>
    <w:p w14:paraId="499C2B76" w14:textId="77777777" w:rsidR="003F1E2C" w:rsidRDefault="003F1E2C" w:rsidP="00A51E6E">
      <w:pPr>
        <w:rPr>
          <w:ins w:id="1932" w:author="Borja Gonzalez" w:date="2017-09-29T16:41:00Z"/>
        </w:rPr>
      </w:pPr>
    </w:p>
    <w:tbl>
      <w:tblPr>
        <w:tblStyle w:val="Tablaconcuadrcula"/>
        <w:tblW w:w="0" w:type="auto"/>
        <w:tblLook w:val="04A0" w:firstRow="1" w:lastRow="0" w:firstColumn="1" w:lastColumn="0" w:noHBand="0" w:noVBand="1"/>
      </w:tblPr>
      <w:tblGrid>
        <w:gridCol w:w="8856"/>
      </w:tblGrid>
      <w:tr w:rsidR="003F1E2C" w:rsidRPr="00E04F46" w14:paraId="21D4B35F" w14:textId="77777777" w:rsidTr="003F1E2C">
        <w:trPr>
          <w:ins w:id="1933" w:author="Borja Gonzalez" w:date="2017-09-29T16:41:00Z"/>
        </w:trPr>
        <w:tc>
          <w:tcPr>
            <w:tcW w:w="8856" w:type="dxa"/>
          </w:tcPr>
          <w:p w14:paraId="2C39007E" w14:textId="1D40442C" w:rsidR="003F1E2C" w:rsidRPr="003F1E2C" w:rsidRDefault="003F1E2C">
            <w:pPr>
              <w:widowControl w:val="0"/>
              <w:autoSpaceDE w:val="0"/>
              <w:autoSpaceDN w:val="0"/>
              <w:adjustRightInd w:val="0"/>
              <w:rPr>
                <w:ins w:id="1934" w:author="Borja Gonzalez" w:date="2017-09-29T16:41:00Z"/>
                <w:rFonts w:ascii="Monaco" w:hAnsi="Monaco" w:cs="Monaco"/>
                <w:sz w:val="20"/>
                <w:szCs w:val="20"/>
                <w:lang w:val="en-US"/>
                <w:rPrChange w:id="1935" w:author="Borja Gonzalez" w:date="2017-09-29T16:41:00Z">
                  <w:rPr>
                    <w:ins w:id="1936" w:author="Borja Gonzalez" w:date="2017-09-29T16:41:00Z"/>
                  </w:rPr>
                </w:rPrChange>
              </w:rPr>
              <w:pPrChange w:id="1937" w:author="Borja Gonzalez" w:date="2017-09-29T16:41:00Z">
                <w:pPr/>
              </w:pPrChange>
            </w:pPr>
            <w:ins w:id="1938" w:author="Borja Gonzalez" w:date="2017-09-29T16:41:00Z">
              <w:r w:rsidRPr="003F1E2C">
                <w:rPr>
                  <w:rFonts w:ascii="Monaco" w:hAnsi="Monaco" w:cs="Monaco"/>
                  <w:b/>
                  <w:bCs/>
                  <w:color w:val="204A87"/>
                  <w:sz w:val="20"/>
                  <w:szCs w:val="20"/>
                  <w:lang w:val="en-US"/>
                  <w:rPrChange w:id="1939" w:author="Borja Gonzalez" w:date="2017-09-29T16:41:00Z">
                    <w:rPr>
                      <w:rFonts w:ascii="Monaco" w:hAnsi="Monaco" w:cs="Monaco"/>
                      <w:b/>
                      <w:bCs/>
                      <w:color w:val="204A87"/>
                      <w:lang w:val="en-US"/>
                    </w:rPr>
                  </w:rPrChange>
                </w:rPr>
                <w:t>var</w:t>
              </w:r>
              <w:r w:rsidRPr="003F1E2C">
                <w:rPr>
                  <w:rFonts w:ascii="Monaco" w:hAnsi="Monaco" w:cs="Monaco"/>
                  <w:sz w:val="20"/>
                  <w:szCs w:val="20"/>
                  <w:lang w:val="en-US"/>
                  <w:rPrChange w:id="1940" w:author="Borja Gonzalez" w:date="2017-09-29T16:41:00Z">
                    <w:rPr>
                      <w:rFonts w:ascii="Monaco" w:hAnsi="Monaco" w:cs="Monaco"/>
                      <w:lang w:val="en-US"/>
                    </w:rPr>
                  </w:rPrChange>
                </w:rPr>
                <w:t xml:space="preserve"> </w:t>
              </w:r>
              <w:r w:rsidRPr="003F1E2C">
                <w:rPr>
                  <w:rFonts w:ascii="Monaco" w:hAnsi="Monaco" w:cs="Monaco"/>
                  <w:color w:val="000000"/>
                  <w:sz w:val="20"/>
                  <w:szCs w:val="20"/>
                  <w:lang w:val="en-US"/>
                  <w:rPrChange w:id="1941" w:author="Borja Gonzalez" w:date="2017-09-29T16:41:00Z">
                    <w:rPr>
                      <w:rFonts w:ascii="Monaco" w:hAnsi="Monaco" w:cs="Monaco"/>
                      <w:color w:val="000000"/>
                      <w:lang w:val="en-US"/>
                    </w:rPr>
                  </w:rPrChange>
                </w:rPr>
                <w:t>socket</w:t>
              </w:r>
              <w:r w:rsidRPr="003F1E2C">
                <w:rPr>
                  <w:rFonts w:ascii="Monaco" w:hAnsi="Monaco" w:cs="Monaco"/>
                  <w:sz w:val="20"/>
                  <w:szCs w:val="20"/>
                  <w:lang w:val="en-US"/>
                  <w:rPrChange w:id="1942" w:author="Borja Gonzalez" w:date="2017-09-29T16:41:00Z">
                    <w:rPr>
                      <w:rFonts w:ascii="Monaco" w:hAnsi="Monaco" w:cs="Monaco"/>
                      <w:lang w:val="en-US"/>
                    </w:rPr>
                  </w:rPrChange>
                </w:rPr>
                <w:t xml:space="preserve"> </w:t>
              </w:r>
              <w:r w:rsidRPr="003F1E2C">
                <w:rPr>
                  <w:rFonts w:ascii="Monaco" w:hAnsi="Monaco" w:cs="Monaco"/>
                  <w:b/>
                  <w:bCs/>
                  <w:color w:val="CE5C00"/>
                  <w:sz w:val="20"/>
                  <w:szCs w:val="20"/>
                  <w:lang w:val="en-US"/>
                  <w:rPrChange w:id="1943" w:author="Borja Gonzalez" w:date="2017-09-29T16:41:00Z">
                    <w:rPr>
                      <w:rFonts w:ascii="Monaco" w:hAnsi="Monaco" w:cs="Monaco"/>
                      <w:b/>
                      <w:bCs/>
                      <w:color w:val="CE5C00"/>
                      <w:lang w:val="en-US"/>
                    </w:rPr>
                  </w:rPrChange>
                </w:rPr>
                <w:t>=</w:t>
              </w:r>
              <w:r w:rsidRPr="003F1E2C">
                <w:rPr>
                  <w:rFonts w:ascii="Monaco" w:hAnsi="Monaco" w:cs="Monaco"/>
                  <w:sz w:val="20"/>
                  <w:szCs w:val="20"/>
                  <w:lang w:val="en-US"/>
                  <w:rPrChange w:id="1944" w:author="Borja Gonzalez" w:date="2017-09-29T16:41:00Z">
                    <w:rPr>
                      <w:rFonts w:ascii="Monaco" w:hAnsi="Monaco" w:cs="Monaco"/>
                      <w:lang w:val="en-US"/>
                    </w:rPr>
                  </w:rPrChange>
                </w:rPr>
                <w:t xml:space="preserve"> </w:t>
              </w:r>
              <w:proofErr w:type="gramStart"/>
              <w:r w:rsidRPr="003F1E2C">
                <w:rPr>
                  <w:rFonts w:ascii="Monaco" w:hAnsi="Monaco" w:cs="Monaco"/>
                  <w:color w:val="000000"/>
                  <w:sz w:val="20"/>
                  <w:szCs w:val="20"/>
                  <w:lang w:val="en-US"/>
                  <w:rPrChange w:id="1945" w:author="Borja Gonzalez" w:date="2017-09-29T16:41:00Z">
                    <w:rPr>
                      <w:rFonts w:ascii="Monaco" w:hAnsi="Monaco" w:cs="Monaco"/>
                      <w:color w:val="000000"/>
                      <w:lang w:val="en-US"/>
                    </w:rPr>
                  </w:rPrChange>
                </w:rPr>
                <w:t>io</w:t>
              </w:r>
              <w:r w:rsidRPr="003F1E2C">
                <w:rPr>
                  <w:rFonts w:ascii="Monaco" w:hAnsi="Monaco" w:cs="Monaco"/>
                  <w:b/>
                  <w:bCs/>
                  <w:color w:val="000000"/>
                  <w:sz w:val="20"/>
                  <w:szCs w:val="20"/>
                  <w:lang w:val="en-US"/>
                  <w:rPrChange w:id="1946" w:author="Borja Gonzalez" w:date="2017-09-29T16:41:00Z">
                    <w:rPr>
                      <w:rFonts w:ascii="Monaco" w:hAnsi="Monaco" w:cs="Monaco"/>
                      <w:b/>
                      <w:bCs/>
                      <w:color w:val="000000"/>
                      <w:lang w:val="en-US"/>
                    </w:rPr>
                  </w:rPrChange>
                </w:rPr>
                <w:t>.</w:t>
              </w:r>
              <w:r w:rsidRPr="003F1E2C">
                <w:rPr>
                  <w:rFonts w:ascii="Monaco" w:hAnsi="Monaco" w:cs="Monaco"/>
                  <w:color w:val="000000"/>
                  <w:sz w:val="20"/>
                  <w:szCs w:val="20"/>
                  <w:lang w:val="en-US"/>
                  <w:rPrChange w:id="1947" w:author="Borja Gonzalez" w:date="2017-09-29T16:41:00Z">
                    <w:rPr>
                      <w:rFonts w:ascii="Monaco" w:hAnsi="Monaco" w:cs="Monaco"/>
                      <w:color w:val="000000"/>
                      <w:lang w:val="en-US"/>
                    </w:rPr>
                  </w:rPrChange>
                </w:rPr>
                <w:t>connect</w:t>
              </w:r>
              <w:proofErr w:type="gramEnd"/>
              <w:r w:rsidRPr="003F1E2C">
                <w:rPr>
                  <w:rFonts w:ascii="Monaco" w:hAnsi="Monaco" w:cs="Monaco"/>
                  <w:b/>
                  <w:bCs/>
                  <w:color w:val="000000"/>
                  <w:sz w:val="20"/>
                  <w:szCs w:val="20"/>
                  <w:lang w:val="en-US"/>
                  <w:rPrChange w:id="1948" w:author="Borja Gonzalez" w:date="2017-09-29T16:41:00Z">
                    <w:rPr>
                      <w:rFonts w:ascii="Monaco" w:hAnsi="Monaco" w:cs="Monaco"/>
                      <w:b/>
                      <w:bCs/>
                      <w:color w:val="000000"/>
                      <w:lang w:val="en-US"/>
                    </w:rPr>
                  </w:rPrChange>
                </w:rPr>
                <w:t>(</w:t>
              </w:r>
              <w:r w:rsidRPr="003F1E2C">
                <w:rPr>
                  <w:rFonts w:ascii="Monaco" w:hAnsi="Monaco" w:cs="Monaco"/>
                  <w:color w:val="4E9A06"/>
                  <w:sz w:val="20"/>
                  <w:szCs w:val="20"/>
                  <w:lang w:val="en-US"/>
                  <w:rPrChange w:id="1949" w:author="Borja Gonzalez" w:date="2017-09-29T16:41:00Z">
                    <w:rPr>
                      <w:rFonts w:ascii="Monaco" w:hAnsi="Monaco" w:cs="Monaco"/>
                      <w:color w:val="4E9A06"/>
                      <w:lang w:val="en-US"/>
                    </w:rPr>
                  </w:rPrChange>
                </w:rPr>
                <w:t>"http://172.20.10.5:8124"</w:t>
              </w:r>
              <w:r w:rsidRPr="003F1E2C">
                <w:rPr>
                  <w:rFonts w:ascii="Monaco" w:hAnsi="Monaco" w:cs="Monaco"/>
                  <w:b/>
                  <w:bCs/>
                  <w:color w:val="000000"/>
                  <w:sz w:val="20"/>
                  <w:szCs w:val="20"/>
                  <w:lang w:val="en-US"/>
                  <w:rPrChange w:id="1950" w:author="Borja Gonzalez" w:date="2017-09-29T16:41:00Z">
                    <w:rPr>
                      <w:rFonts w:ascii="Monaco" w:hAnsi="Monaco" w:cs="Monaco"/>
                      <w:b/>
                      <w:bCs/>
                      <w:color w:val="000000"/>
                      <w:lang w:val="en-US"/>
                    </w:rPr>
                  </w:rPrChange>
                </w:rPr>
                <w:t>);</w:t>
              </w:r>
              <w:r w:rsidRPr="003F1E2C">
                <w:rPr>
                  <w:rFonts w:ascii="Monaco" w:hAnsi="Monaco" w:cs="Monaco"/>
                  <w:sz w:val="20"/>
                  <w:szCs w:val="20"/>
                  <w:lang w:val="en-US"/>
                  <w:rPrChange w:id="1951" w:author="Borja Gonzalez" w:date="2017-09-29T16:41:00Z">
                    <w:rPr>
                      <w:rFonts w:ascii="Monaco" w:hAnsi="Monaco" w:cs="Monaco"/>
                      <w:lang w:val="en-US"/>
                    </w:rPr>
                  </w:rPrChange>
                </w:rPr>
                <w:t xml:space="preserve"> </w:t>
              </w:r>
            </w:ins>
          </w:p>
        </w:tc>
      </w:tr>
    </w:tbl>
    <w:p w14:paraId="4D0E3F3F" w14:textId="369D3F8F" w:rsidR="003F1E2C" w:rsidRPr="00752D12" w:rsidRDefault="003F1E2C" w:rsidP="00A51E6E">
      <w:pPr>
        <w:rPr>
          <w:ins w:id="1952" w:author="Borja Gonzalez" w:date="2017-09-28T17:27:00Z"/>
          <w:lang w:val="en-US"/>
          <w:rPrChange w:id="1953" w:author="GONZALEZ DIAZ, BORJA" w:date="2017-09-29T18:15:00Z">
            <w:rPr>
              <w:ins w:id="1954" w:author="Borja Gonzalez" w:date="2017-09-28T17:27:00Z"/>
            </w:rPr>
          </w:rPrChange>
        </w:rPr>
      </w:pPr>
    </w:p>
    <w:p w14:paraId="4A5CC567" w14:textId="77777777" w:rsidR="003E7E71" w:rsidRPr="00752D12" w:rsidRDefault="003E7E71" w:rsidP="00A51E6E">
      <w:pPr>
        <w:rPr>
          <w:lang w:val="en-US"/>
          <w:rPrChange w:id="1955" w:author="GONZALEZ DIAZ, BORJA" w:date="2017-09-29T18:15:00Z">
            <w:rPr/>
          </w:rPrChange>
        </w:rPr>
      </w:pPr>
    </w:p>
    <w:p w14:paraId="6802DC8C" w14:textId="5A0971B1" w:rsidR="00A51E6E" w:rsidDel="003E7E71" w:rsidRDefault="00A51E6E" w:rsidP="00A51E6E">
      <w:pPr>
        <w:rPr>
          <w:del w:id="1956" w:author="Borja Gonzalez" w:date="2017-09-28T17:27:00Z"/>
        </w:rPr>
      </w:pPr>
    </w:p>
    <w:p w14:paraId="6AD8B38E" w14:textId="70944F00" w:rsidR="00A51E6E" w:rsidDel="003E7E71" w:rsidRDefault="00A51E6E" w:rsidP="00A51E6E">
      <w:pPr>
        <w:rPr>
          <w:del w:id="1957" w:author="Borja Gonzalez" w:date="2017-09-28T17:27:00Z"/>
        </w:rPr>
      </w:pPr>
      <w:del w:id="1958" w:author="Borja Gonzalez" w:date="2017-09-28T17:26:00Z">
        <w:r w:rsidDel="003E7E71">
          <w:rPr>
            <w:noProof/>
            <w:lang w:eastAsia="es-ES_tradnl"/>
          </w:rPr>
          <w:drawing>
            <wp:inline distT="0" distB="0" distL="0" distR="0" wp14:anchorId="05A48910" wp14:editId="04A79FCD">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del>
    </w:p>
    <w:p w14:paraId="27F4C57C" w14:textId="375B7323" w:rsidR="00A51E6E" w:rsidDel="003E7E71" w:rsidRDefault="00A51E6E" w:rsidP="00A51E6E">
      <w:pPr>
        <w:rPr>
          <w:del w:id="1959" w:author="Borja Gonzalez" w:date="2017-09-28T17:27:00Z"/>
        </w:rPr>
      </w:pPr>
    </w:p>
    <w:p w14:paraId="7448DB65" w14:textId="444F2036" w:rsidR="00A51E6E" w:rsidRDefault="00A51E6E" w:rsidP="00A51E6E">
      <w:pPr>
        <w:rPr>
          <w:ins w:id="1960"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1961" w:author="Borja Gonzalez" w:date="2017-09-15T23:51:00Z"/>
        </w:rPr>
      </w:pPr>
    </w:p>
    <w:p w14:paraId="5CC9AB49" w14:textId="78394C1D" w:rsidR="00A51E6E" w:rsidRDefault="00A51E6E" w:rsidP="00DF6FC4">
      <w:pPr>
        <w:pStyle w:val="Ttulo3"/>
      </w:pPr>
      <w:bookmarkStart w:id="1962" w:name="_Toc494476013"/>
      <w:bookmarkStart w:id="1963" w:name="_Toc494809759"/>
      <w:r>
        <w:t>4.1.3</w:t>
      </w:r>
      <w:ins w:id="1964" w:author="GONZALEZ DIAZ, BORJA" w:date="2017-10-03T16:17:00Z">
        <w:r w:rsidR="00A672AA">
          <w:t>.</w:t>
        </w:r>
      </w:ins>
      <w:r>
        <w:t xml:space="preserve">  </w:t>
      </w:r>
      <w:proofErr w:type="gramStart"/>
      <w:r w:rsidR="007D3431">
        <w:t>Despliegue</w:t>
      </w:r>
      <w:proofErr w:type="gramEnd"/>
      <w:r w:rsidR="007D3431">
        <w:t xml:space="preserve"> </w:t>
      </w:r>
      <w:r>
        <w:t>del servidor</w:t>
      </w:r>
      <w:bookmarkEnd w:id="1962"/>
      <w:bookmarkEnd w:id="1963"/>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eastAsia="es-ES_tradnl"/>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Ttulo2"/>
      </w:pPr>
      <w:bookmarkStart w:id="1965" w:name="_Toc494476014"/>
      <w:bookmarkStart w:id="1966" w:name="_Toc494809760"/>
      <w:r>
        <w:t>4.</w:t>
      </w:r>
      <w:r w:rsidR="003100B2">
        <w:t>2</w:t>
      </w:r>
      <w:r>
        <w:t xml:space="preserve">.  </w:t>
      </w:r>
      <w:r w:rsidR="00932FA0">
        <w:t>SQLite</w:t>
      </w:r>
      <w:bookmarkEnd w:id="1965"/>
      <w:bookmarkEnd w:id="1966"/>
    </w:p>
    <w:p w14:paraId="0E2BF142" w14:textId="77777777" w:rsidR="002D59F7" w:rsidRDefault="002D59F7" w:rsidP="00932FA0"/>
    <w:p w14:paraId="46D32C8B" w14:textId="421E8432" w:rsidR="002D59F7" w:rsidRDefault="00BE7488" w:rsidP="00B60C6A">
      <w:pPr>
        <w:pStyle w:val="Ttulo3"/>
      </w:pPr>
      <w:bookmarkStart w:id="1967" w:name="_Toc494476015"/>
      <w:bookmarkStart w:id="1968" w:name="_Toc494809761"/>
      <w:r>
        <w:t>4.</w:t>
      </w:r>
      <w:r w:rsidR="00B77AF4">
        <w:t>2</w:t>
      </w:r>
      <w:r>
        <w:t>.</w:t>
      </w:r>
      <w:r w:rsidR="00F137C1">
        <w:t>1.</w:t>
      </w:r>
      <w:r>
        <w:t xml:space="preserve">  </w:t>
      </w:r>
      <w:r w:rsidR="002D59F7">
        <w:t>Compatibilidad con el Servidor</w:t>
      </w:r>
      <w:bookmarkEnd w:id="1967"/>
      <w:bookmarkEnd w:id="1968"/>
    </w:p>
    <w:p w14:paraId="4A1EEA9E" w14:textId="77777777" w:rsidR="002D59F7" w:rsidRDefault="002D59F7" w:rsidP="00B60C6A"/>
    <w:p w14:paraId="1F1B838C" w14:textId="5B2B61E7" w:rsidR="002D59F7" w:rsidRDefault="002D59F7" w:rsidP="00B60C6A">
      <w:r>
        <w:lastRenderedPageBreak/>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Ttulo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r w:rsidR="00F137C1">
        <w:t xml:space="preserve"> Cada vez que se realiza un cambio en la base de datos (añadir/borrar paciente, añadir/borrar sesión de movimiento) se persistirán los cambios, y no se esperará a que el usuario cierre la sesión, si no que al realizar cualquiera de las operaciones mencionadas se persistirán los cambios.</w:t>
      </w:r>
    </w:p>
    <w:p w14:paraId="0B07BC31" w14:textId="77777777" w:rsidR="00343E12" w:rsidRDefault="00343E12" w:rsidP="00B60C6A"/>
    <w:p w14:paraId="42CB64C4" w14:textId="64241172" w:rsidR="00343E12" w:rsidRDefault="00BE7488" w:rsidP="00B60C6A">
      <w:pPr>
        <w:pStyle w:val="Ttulo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Prrafodelista"/>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eastAsia="es-ES_tradnl"/>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Prrafodelista"/>
        <w:numPr>
          <w:ilvl w:val="0"/>
          <w:numId w:val="28"/>
        </w:numPr>
      </w:pPr>
      <w:r>
        <w:t>Escritura de una base de datos en memoria</w:t>
      </w:r>
      <w:r w:rsidR="00B60C6A">
        <w:t>:</w:t>
      </w:r>
    </w:p>
    <w:p w14:paraId="7308DDCB" w14:textId="77777777" w:rsidR="00343E12" w:rsidRDefault="00343E12" w:rsidP="00B60C6A">
      <w:pPr>
        <w:pStyle w:val="Prrafodelista"/>
      </w:pPr>
    </w:p>
    <w:p w14:paraId="1A08FD5F" w14:textId="2AC71E57" w:rsidR="00343E12" w:rsidRDefault="00B60C6A" w:rsidP="00B60C6A">
      <w:pPr>
        <w:ind w:firstLine="360"/>
      </w:pPr>
      <w:r>
        <w:t xml:space="preserve">Hace falta convertir el resultado de </w:t>
      </w:r>
      <w:proofErr w:type="gramStart"/>
      <w:r>
        <w:t>db.export</w:t>
      </w:r>
      <w:proofErr w:type="gramEnd"/>
      <w:r>
        <w:t xml:space="preserve"> a un buffer</w:t>
      </w:r>
    </w:p>
    <w:p w14:paraId="5C46FF90" w14:textId="77777777" w:rsidR="00B60C6A" w:rsidRDefault="00B60C6A" w:rsidP="00B60C6A"/>
    <w:p w14:paraId="434C9C40" w14:textId="5B3C19B8" w:rsidR="00B60C6A" w:rsidRDefault="00B60C6A" w:rsidP="00B60C6A">
      <w:r>
        <w:rPr>
          <w:noProof/>
          <w:lang w:eastAsia="es-ES_tradnl"/>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Ttulo2"/>
      </w:pPr>
      <w:bookmarkStart w:id="1969" w:name="_Toc494476016"/>
      <w:bookmarkStart w:id="1970" w:name="_Toc494809762"/>
      <w:r>
        <w:lastRenderedPageBreak/>
        <w:t>4.3</w:t>
      </w:r>
      <w:r w:rsidR="00E25939">
        <w:t>.  Funciones</w:t>
      </w:r>
      <w:bookmarkEnd w:id="1969"/>
      <w:bookmarkEnd w:id="1970"/>
    </w:p>
    <w:p w14:paraId="3D3093CA" w14:textId="77777777" w:rsidR="00E25939" w:rsidRPr="00E25939" w:rsidRDefault="00E25939" w:rsidP="004D7DA0"/>
    <w:p w14:paraId="40DCA23B" w14:textId="66C0680B" w:rsidR="00E25939" w:rsidRDefault="00E25939" w:rsidP="004D7DA0">
      <w:r>
        <w:t xml:space="preserve">A </w:t>
      </w:r>
      <w:del w:id="1971" w:author="GONZALEZ DIAZ, BORJA" w:date="2017-10-02T18:07:00Z">
        <w:r w:rsidDel="00120291">
          <w:delText>continuación</w:delText>
        </w:r>
      </w:del>
      <w:ins w:id="1972" w:author="GONZALEZ DIAZ, BORJA" w:date="2017-10-02T18:07:00Z">
        <w:r w:rsidR="00120291">
          <w:t>continuación,</w:t>
        </w:r>
      </w:ins>
      <w:r>
        <w:t xml:space="preserve">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Ttulo3"/>
      </w:pPr>
      <w:bookmarkStart w:id="1973" w:name="_Toc494476017"/>
      <w:bookmarkStart w:id="1974" w:name="_Toc494809763"/>
      <w:r>
        <w:t>4.3</w:t>
      </w:r>
      <w:r w:rsidR="00E25939">
        <w:t xml:space="preserve">.1.  </w:t>
      </w:r>
      <w:r w:rsidR="00477276">
        <w:t>Obtener</w:t>
      </w:r>
      <w:r w:rsidR="00480183">
        <w:t xml:space="preserve"> pacientes</w:t>
      </w:r>
      <w:bookmarkEnd w:id="1973"/>
      <w:bookmarkEnd w:id="1974"/>
    </w:p>
    <w:p w14:paraId="7CEC6233" w14:textId="77777777" w:rsidR="00480183" w:rsidRDefault="00480183" w:rsidP="004D7DA0"/>
    <w:p w14:paraId="4DC79F30" w14:textId="20EBBB19" w:rsidR="00480183" w:rsidRDefault="004D7DA0" w:rsidP="004D7DA0">
      <w:r>
        <w:t xml:space="preserve">Para que el navegador obtenga la lista de pacientes de la base de datos es necesario que se realizar una conexión bidireccional con el servidor y que desde el servidor </w:t>
      </w:r>
      <w:del w:id="1975" w:author="GONZALEZ DIAZ, BORJA" w:date="2017-10-02T18:07:00Z">
        <w:r w:rsidDel="00120291">
          <w:delText>se  haga</w:delText>
        </w:r>
      </w:del>
      <w:ins w:id="1976" w:author="GONZALEZ DIAZ, BORJA" w:date="2017-10-02T18:07:00Z">
        <w:r w:rsidR="00120291">
          <w:t>se haga</w:t>
        </w:r>
      </w:ins>
      <w:r>
        <w:t xml:space="preserve"> una consulta a la base de datos, enviando el resultado de la consulta al navegador mediante el websocket establecido. Todo esto ha sido explicado en los apartados anteriores. En este apartado veremos </w:t>
      </w:r>
      <w:del w:id="1977" w:author="Rodrigo García" w:date="2017-09-29T10:33:00Z">
        <w:r w:rsidDel="00EB2183">
          <w:delText xml:space="preserve">como </w:delText>
        </w:r>
      </w:del>
      <w:ins w:id="1978" w:author="Rodrigo García" w:date="2017-09-29T10:33:00Z">
        <w:r w:rsidR="00EB2183">
          <w:t xml:space="preserve">cómo </w:t>
        </w:r>
      </w:ins>
      <w:r>
        <w:t>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Ttulo4"/>
      </w:pPr>
      <w:r>
        <w:t>4.3.1.1.  Funcionalidad en el lado del cliente</w:t>
      </w:r>
    </w:p>
    <w:p w14:paraId="6902984D" w14:textId="77777777" w:rsidR="00B64D14" w:rsidRDefault="00B64D14" w:rsidP="00B60BF4"/>
    <w:p w14:paraId="51667743" w14:textId="4843BCDA" w:rsidR="00B64D14" w:rsidRDefault="00F93134" w:rsidP="00B60BF4">
      <w:r>
        <w:t>Cuando el usuario entra en la sección de pacientes, se genera una tabla y se llama a una función que devuelve un array de pacientes. Utilizando un bucle for que recorre el array rellenamos la tabla.</w:t>
      </w:r>
    </w:p>
    <w:p w14:paraId="69B0C8A4" w14:textId="2E39B900" w:rsidR="00F93134" w:rsidRDefault="00F93134" w:rsidP="00B60BF4"/>
    <w:tbl>
      <w:tblPr>
        <w:tblStyle w:val="Tablaconcuadrcula"/>
        <w:tblW w:w="0" w:type="auto"/>
        <w:tblLook w:val="04A0" w:firstRow="1" w:lastRow="0" w:firstColumn="1" w:lastColumn="0" w:noHBand="0" w:noVBand="1"/>
      </w:tblPr>
      <w:tblGrid>
        <w:gridCol w:w="8856"/>
      </w:tblGrid>
      <w:tr w:rsidR="0050601B" w14:paraId="4781E518" w14:textId="77777777" w:rsidTr="0050601B">
        <w:trPr>
          <w:ins w:id="1979" w:author="Borja Gonzalez" w:date="2017-09-28T17:51:00Z"/>
        </w:trPr>
        <w:tc>
          <w:tcPr>
            <w:tcW w:w="8856" w:type="dxa"/>
          </w:tcPr>
          <w:p w14:paraId="5D3E95B2" w14:textId="77777777" w:rsidR="0050601B" w:rsidRPr="0079203F" w:rsidRDefault="0050601B">
            <w:pPr>
              <w:rPr>
                <w:ins w:id="1980" w:author="Borja Gonzalez" w:date="2017-09-28T17:51:00Z"/>
                <w:noProof/>
                <w:lang w:val="es-ES"/>
                <w:rPrChange w:id="1981" w:author="Rodrigo García" w:date="2017-09-29T10:04:00Z">
                  <w:rPr>
                    <w:ins w:id="1982" w:author="Borja Gonzalez" w:date="2017-09-28T17:51:00Z"/>
                    <w:rFonts w:ascii="Monaco" w:eastAsiaTheme="majorEastAsia" w:hAnsi="Monaco" w:cs="Monaco"/>
                    <w:noProof/>
                    <w:color w:val="243F60" w:themeColor="accent1" w:themeShade="7F"/>
                    <w:sz w:val="20"/>
                    <w:szCs w:val="20"/>
                    <w:lang w:val="en-US"/>
                  </w:rPr>
                </w:rPrChange>
              </w:rPr>
              <w:pPrChange w:id="1983" w:author="GONZALEZ DIAZ, BORJA" w:date="2017-09-29T19:29:00Z">
                <w:pPr>
                  <w:keepNext/>
                  <w:keepLines/>
                  <w:widowControl w:val="0"/>
                  <w:autoSpaceDE w:val="0"/>
                  <w:autoSpaceDN w:val="0"/>
                  <w:adjustRightInd w:val="0"/>
                  <w:spacing w:before="200"/>
                  <w:outlineLvl w:val="4"/>
                </w:pPr>
              </w:pPrChange>
            </w:pPr>
            <w:ins w:id="1984" w:author="Borja Gonzalez" w:date="2017-09-28T17:51:00Z">
              <w:r w:rsidRPr="0079203F">
                <w:rPr>
                  <w:b/>
                  <w:bCs/>
                  <w:noProof/>
                  <w:color w:val="204A87"/>
                  <w:lang w:val="es-ES"/>
                  <w:rPrChange w:id="1985" w:author="Rodrigo García" w:date="2017-09-29T10:04:00Z">
                    <w:rPr>
                      <w:rFonts w:ascii="Monaco" w:hAnsi="Monaco" w:cs="Monaco"/>
                      <w:b/>
                      <w:bCs/>
                      <w:noProof/>
                      <w:color w:val="204A87"/>
                      <w:sz w:val="20"/>
                      <w:szCs w:val="20"/>
                      <w:lang w:val="en-US"/>
                    </w:rPr>
                  </w:rPrChange>
                </w:rPr>
                <w:t xml:space="preserve">&lt;script </w:t>
              </w:r>
              <w:r w:rsidRPr="0079203F">
                <w:rPr>
                  <w:noProof/>
                  <w:color w:val="C4A000"/>
                  <w:lang w:val="es-ES"/>
                  <w:rPrChange w:id="1986" w:author="Rodrigo García" w:date="2017-09-29T10:04:00Z">
                    <w:rPr>
                      <w:rFonts w:ascii="Monaco" w:hAnsi="Monaco" w:cs="Monaco"/>
                      <w:noProof/>
                      <w:color w:val="C4A000"/>
                      <w:sz w:val="20"/>
                      <w:szCs w:val="20"/>
                      <w:lang w:val="en-US"/>
                    </w:rPr>
                  </w:rPrChange>
                </w:rPr>
                <w:t>type=</w:t>
              </w:r>
              <w:r w:rsidRPr="0079203F">
                <w:rPr>
                  <w:noProof/>
                  <w:lang w:val="es-ES"/>
                  <w:rPrChange w:id="1987" w:author="Rodrigo García" w:date="2017-09-29T10:04:00Z">
                    <w:rPr>
                      <w:rFonts w:ascii="Monaco" w:hAnsi="Monaco" w:cs="Monaco"/>
                      <w:noProof/>
                      <w:color w:val="4E9A06"/>
                      <w:sz w:val="20"/>
                      <w:szCs w:val="20"/>
                      <w:lang w:val="en-US"/>
                    </w:rPr>
                  </w:rPrChange>
                </w:rPr>
                <w:t>"text/javascript"</w:t>
              </w:r>
              <w:r w:rsidRPr="0079203F">
                <w:rPr>
                  <w:b/>
                  <w:bCs/>
                  <w:noProof/>
                  <w:color w:val="204A87"/>
                  <w:lang w:val="es-ES"/>
                  <w:rPrChange w:id="1988" w:author="Rodrigo García" w:date="2017-09-29T10:04:00Z">
                    <w:rPr>
                      <w:rFonts w:ascii="Monaco" w:hAnsi="Monaco" w:cs="Monaco"/>
                      <w:b/>
                      <w:bCs/>
                      <w:noProof/>
                      <w:color w:val="204A87"/>
                      <w:sz w:val="20"/>
                      <w:szCs w:val="20"/>
                      <w:lang w:val="en-US"/>
                    </w:rPr>
                  </w:rPrChange>
                </w:rPr>
                <w:t>&gt;</w:t>
              </w:r>
            </w:ins>
          </w:p>
          <w:p w14:paraId="4501AE8C" w14:textId="77777777" w:rsidR="0050601B" w:rsidRPr="0079203F" w:rsidRDefault="0050601B">
            <w:pPr>
              <w:rPr>
                <w:ins w:id="1989" w:author="Borja Gonzalez" w:date="2017-09-28T17:51:00Z"/>
                <w:noProof/>
                <w:lang w:val="es-ES"/>
                <w:rPrChange w:id="1990" w:author="Rodrigo García" w:date="2017-09-29T10:04:00Z">
                  <w:rPr>
                    <w:ins w:id="1991" w:author="Borja Gonzalez" w:date="2017-09-28T17:51:00Z"/>
                    <w:rFonts w:ascii="Monaco" w:hAnsi="Monaco" w:cs="Monaco"/>
                    <w:noProof/>
                    <w:sz w:val="20"/>
                    <w:szCs w:val="20"/>
                    <w:lang w:val="en-US"/>
                  </w:rPr>
                </w:rPrChange>
              </w:rPr>
              <w:pPrChange w:id="1992" w:author="GONZALEZ DIAZ, BORJA" w:date="2017-09-29T19:29:00Z">
                <w:pPr>
                  <w:widowControl w:val="0"/>
                  <w:autoSpaceDE w:val="0"/>
                  <w:autoSpaceDN w:val="0"/>
                  <w:adjustRightInd w:val="0"/>
                  <w:ind w:firstLine="720"/>
                </w:pPr>
              </w:pPrChange>
            </w:pPr>
            <w:ins w:id="1993" w:author="Borja Gonzalez" w:date="2017-09-28T17:51:00Z">
              <w:r w:rsidRPr="0079203F">
                <w:rPr>
                  <w:b/>
                  <w:bCs/>
                  <w:noProof/>
                  <w:color w:val="204A87"/>
                  <w:lang w:val="es-ES"/>
                  <w:rPrChange w:id="1994" w:author="Rodrigo García" w:date="2017-09-29T10:04:00Z">
                    <w:rPr>
                      <w:rFonts w:ascii="Monaco" w:hAnsi="Monaco" w:cs="Monaco"/>
                      <w:b/>
                      <w:bCs/>
                      <w:noProof/>
                      <w:color w:val="204A87"/>
                      <w:sz w:val="20"/>
                      <w:szCs w:val="20"/>
                      <w:lang w:val="en-US"/>
                    </w:rPr>
                  </w:rPrChange>
                </w:rPr>
                <w:t>var</w:t>
              </w:r>
              <w:r w:rsidRPr="0079203F">
                <w:rPr>
                  <w:noProof/>
                  <w:lang w:val="es-ES"/>
                  <w:rPrChange w:id="1995" w:author="Rodrigo García" w:date="2017-09-29T10:04:00Z">
                    <w:rPr>
                      <w:rFonts w:ascii="Monaco" w:hAnsi="Monaco" w:cs="Monaco"/>
                      <w:noProof/>
                      <w:sz w:val="20"/>
                      <w:szCs w:val="20"/>
                      <w:lang w:val="en-US"/>
                    </w:rPr>
                  </w:rPrChange>
                </w:rPr>
                <w:t xml:space="preserve"> </w:t>
              </w:r>
              <w:r w:rsidRPr="0079203F">
                <w:rPr>
                  <w:noProof/>
                  <w:color w:val="000000"/>
                  <w:lang w:val="es-ES"/>
                  <w:rPrChange w:id="1996" w:author="Rodrigo García" w:date="2017-09-29T10:04:00Z">
                    <w:rPr>
                      <w:rFonts w:ascii="Monaco" w:hAnsi="Monaco" w:cs="Monaco"/>
                      <w:noProof/>
                      <w:color w:val="000000"/>
                      <w:sz w:val="20"/>
                      <w:szCs w:val="20"/>
                      <w:lang w:val="en-US"/>
                    </w:rPr>
                  </w:rPrChange>
                </w:rPr>
                <w:t>tabla</w:t>
              </w:r>
              <w:r w:rsidRPr="0079203F">
                <w:rPr>
                  <w:noProof/>
                  <w:lang w:val="es-ES"/>
                  <w:rPrChange w:id="1997"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998" w:author="Rodrigo García" w:date="2017-09-29T10:04:00Z">
                    <w:rPr>
                      <w:rFonts w:ascii="Monaco" w:hAnsi="Monaco" w:cs="Monaco"/>
                      <w:b/>
                      <w:bCs/>
                      <w:noProof/>
                      <w:color w:val="CE5C00"/>
                      <w:sz w:val="20"/>
                      <w:szCs w:val="20"/>
                      <w:lang w:val="en-US"/>
                    </w:rPr>
                  </w:rPrChange>
                </w:rPr>
                <w:t>=</w:t>
              </w:r>
              <w:r w:rsidRPr="0079203F">
                <w:rPr>
                  <w:noProof/>
                  <w:lang w:val="es-ES"/>
                  <w:rPrChange w:id="1999" w:author="Rodrigo García" w:date="2017-09-29T10:04:00Z">
                    <w:rPr>
                      <w:rFonts w:ascii="Monaco" w:hAnsi="Monaco" w:cs="Monaco"/>
                      <w:noProof/>
                      <w:sz w:val="20"/>
                      <w:szCs w:val="20"/>
                      <w:lang w:val="en-US"/>
                    </w:rPr>
                  </w:rPrChange>
                </w:rPr>
                <w:t xml:space="preserve"> </w:t>
              </w:r>
              <w:r w:rsidRPr="0079203F">
                <w:rPr>
                  <w:noProof/>
                  <w:color w:val="204A87"/>
                  <w:lang w:val="es-ES"/>
                  <w:rPrChange w:id="2000"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2001" w:author="Rodrigo García" w:date="2017-09-29T10:04:00Z">
                    <w:rPr>
                      <w:rFonts w:ascii="Monaco" w:hAnsi="Monaco" w:cs="Monaco"/>
                      <w:b/>
                      <w:bCs/>
                      <w:noProof/>
                      <w:color w:val="000000"/>
                      <w:sz w:val="20"/>
                      <w:szCs w:val="20"/>
                      <w:lang w:val="en-US"/>
                    </w:rPr>
                  </w:rPrChange>
                </w:rPr>
                <w:t>.</w:t>
              </w:r>
              <w:r w:rsidRPr="0079203F">
                <w:rPr>
                  <w:noProof/>
                  <w:color w:val="000000"/>
                  <w:lang w:val="es-ES"/>
                  <w:rPrChange w:id="2002"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2003" w:author="Rodrigo García" w:date="2017-09-29T10:04:00Z">
                    <w:rPr>
                      <w:rFonts w:ascii="Monaco" w:hAnsi="Monaco" w:cs="Monaco"/>
                      <w:b/>
                      <w:bCs/>
                      <w:noProof/>
                      <w:color w:val="000000"/>
                      <w:sz w:val="20"/>
                      <w:szCs w:val="20"/>
                      <w:lang w:val="en-US"/>
                    </w:rPr>
                  </w:rPrChange>
                </w:rPr>
                <w:t>(</w:t>
              </w:r>
              <w:r w:rsidRPr="0079203F">
                <w:rPr>
                  <w:noProof/>
                  <w:lang w:val="es-ES"/>
                  <w:rPrChange w:id="2004"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2005" w:author="Rodrigo García" w:date="2017-09-29T10:04:00Z">
                    <w:rPr>
                      <w:rFonts w:ascii="Monaco" w:hAnsi="Monaco" w:cs="Monaco"/>
                      <w:b/>
                      <w:bCs/>
                      <w:noProof/>
                      <w:color w:val="000000"/>
                      <w:sz w:val="20"/>
                      <w:szCs w:val="20"/>
                      <w:lang w:val="en-US"/>
                    </w:rPr>
                  </w:rPrChange>
                </w:rPr>
                <w:t>);</w:t>
              </w:r>
            </w:ins>
          </w:p>
          <w:p w14:paraId="6C920560" w14:textId="77777777" w:rsidR="0050601B" w:rsidRPr="0079203F" w:rsidRDefault="0050601B">
            <w:pPr>
              <w:rPr>
                <w:ins w:id="2006" w:author="Borja Gonzalez" w:date="2017-09-28T17:51:00Z"/>
                <w:noProof/>
                <w:lang w:val="es-ES"/>
                <w:rPrChange w:id="2007" w:author="Rodrigo García" w:date="2017-09-29T10:04:00Z">
                  <w:rPr>
                    <w:ins w:id="2008" w:author="Borja Gonzalez" w:date="2017-09-28T17:51:00Z"/>
                    <w:rFonts w:ascii="Monaco" w:eastAsiaTheme="majorEastAsia" w:hAnsi="Monaco" w:cs="Monaco"/>
                    <w:noProof/>
                    <w:color w:val="243F60" w:themeColor="accent1" w:themeShade="7F"/>
                    <w:sz w:val="20"/>
                    <w:szCs w:val="20"/>
                    <w:lang w:val="en-US"/>
                  </w:rPr>
                </w:rPrChange>
              </w:rPr>
              <w:pPrChange w:id="2009" w:author="GONZALEZ DIAZ, BORJA" w:date="2017-09-29T19:29:00Z">
                <w:pPr>
                  <w:keepNext/>
                  <w:keepLines/>
                  <w:widowControl w:val="0"/>
                  <w:autoSpaceDE w:val="0"/>
                  <w:autoSpaceDN w:val="0"/>
                  <w:adjustRightInd w:val="0"/>
                  <w:spacing w:before="200"/>
                  <w:ind w:firstLine="720"/>
                  <w:outlineLvl w:val="4"/>
                </w:pPr>
              </w:pPrChange>
            </w:pPr>
            <w:ins w:id="2010" w:author="Borja Gonzalez" w:date="2017-09-28T17:51:00Z">
              <w:r w:rsidRPr="0079203F">
                <w:rPr>
                  <w:noProof/>
                  <w:color w:val="000000"/>
                  <w:lang w:val="es-ES"/>
                  <w:rPrChange w:id="2011" w:author="Rodrigo García" w:date="2017-09-29T10:04:00Z">
                    <w:rPr>
                      <w:rFonts w:ascii="Monaco" w:hAnsi="Monaco" w:cs="Monaco"/>
                      <w:noProof/>
                      <w:color w:val="000000"/>
                      <w:sz w:val="20"/>
                      <w:szCs w:val="20"/>
                      <w:lang w:val="en-US"/>
                    </w:rPr>
                  </w:rPrChange>
                </w:rPr>
                <w:t>get_paciente_node</w:t>
              </w:r>
              <w:r w:rsidRPr="0079203F">
                <w:rPr>
                  <w:b/>
                  <w:bCs/>
                  <w:noProof/>
                  <w:color w:val="000000"/>
                  <w:lang w:val="es-ES"/>
                  <w:rPrChange w:id="2012" w:author="Rodrigo García" w:date="2017-09-29T10:04:00Z">
                    <w:rPr>
                      <w:rFonts w:ascii="Monaco" w:hAnsi="Monaco" w:cs="Monaco"/>
                      <w:b/>
                      <w:bCs/>
                      <w:noProof/>
                      <w:color w:val="000000"/>
                      <w:sz w:val="20"/>
                      <w:szCs w:val="20"/>
                      <w:lang w:val="en-US"/>
                    </w:rPr>
                  </w:rPrChange>
                </w:rPr>
                <w:t>(</w:t>
              </w:r>
              <w:r w:rsidRPr="0079203F">
                <w:rPr>
                  <w:b/>
                  <w:bCs/>
                  <w:noProof/>
                  <w:color w:val="204A87"/>
                  <w:lang w:val="es-ES"/>
                  <w:rPrChange w:id="2013" w:author="Rodrigo García" w:date="2017-09-29T10:04:00Z">
                    <w:rPr>
                      <w:rFonts w:ascii="Monaco" w:hAnsi="Monaco" w:cs="Monaco"/>
                      <w:b/>
                      <w:bCs/>
                      <w:noProof/>
                      <w:color w:val="204A87"/>
                      <w:sz w:val="20"/>
                      <w:szCs w:val="20"/>
                      <w:lang w:val="en-US"/>
                    </w:rPr>
                  </w:rPrChange>
                </w:rPr>
                <w:t>function</w:t>
              </w:r>
              <w:r w:rsidRPr="0079203F">
                <w:rPr>
                  <w:b/>
                  <w:bCs/>
                  <w:noProof/>
                  <w:color w:val="000000"/>
                  <w:lang w:val="es-ES"/>
                  <w:rPrChange w:id="2014" w:author="Rodrigo García" w:date="2017-09-29T10:04:00Z">
                    <w:rPr>
                      <w:rFonts w:ascii="Monaco" w:hAnsi="Monaco" w:cs="Monaco"/>
                      <w:b/>
                      <w:bCs/>
                      <w:noProof/>
                      <w:color w:val="000000"/>
                      <w:sz w:val="20"/>
                      <w:szCs w:val="20"/>
                      <w:lang w:val="en-US"/>
                    </w:rPr>
                  </w:rPrChange>
                </w:rPr>
                <w:t>(</w:t>
              </w:r>
              <w:r w:rsidRPr="0079203F">
                <w:rPr>
                  <w:noProof/>
                  <w:color w:val="000000"/>
                  <w:lang w:val="es-ES"/>
                  <w:rPrChange w:id="2015" w:author="Rodrigo García" w:date="2017-09-29T10:04:00Z">
                    <w:rPr>
                      <w:rFonts w:ascii="Monaco" w:hAnsi="Monaco" w:cs="Monaco"/>
                      <w:noProof/>
                      <w:color w:val="000000"/>
                      <w:sz w:val="20"/>
                      <w:szCs w:val="20"/>
                      <w:lang w:val="en-US"/>
                    </w:rPr>
                  </w:rPrChange>
                </w:rPr>
                <w:t>paciente</w:t>
              </w:r>
              <w:r w:rsidRPr="0079203F">
                <w:rPr>
                  <w:b/>
                  <w:bCs/>
                  <w:noProof/>
                  <w:color w:val="000000"/>
                  <w:lang w:val="es-ES"/>
                  <w:rPrChange w:id="2016" w:author="Rodrigo García" w:date="2017-09-29T10:04:00Z">
                    <w:rPr>
                      <w:rFonts w:ascii="Monaco" w:hAnsi="Monaco" w:cs="Monaco"/>
                      <w:b/>
                      <w:bCs/>
                      <w:noProof/>
                      <w:color w:val="000000"/>
                      <w:sz w:val="20"/>
                      <w:szCs w:val="20"/>
                      <w:lang w:val="en-US"/>
                    </w:rPr>
                  </w:rPrChange>
                </w:rPr>
                <w:t>){</w:t>
              </w:r>
            </w:ins>
          </w:p>
          <w:p w14:paraId="38E52FE2" w14:textId="77777777" w:rsidR="0050601B" w:rsidRPr="0079203F" w:rsidRDefault="0050601B">
            <w:pPr>
              <w:rPr>
                <w:ins w:id="2017" w:author="Borja Gonzalez" w:date="2017-09-28T17:51:00Z"/>
                <w:noProof/>
                <w:lang w:val="es-ES"/>
                <w:rPrChange w:id="2018" w:author="Rodrigo García" w:date="2017-09-29T10:04:00Z">
                  <w:rPr>
                    <w:ins w:id="2019" w:author="Borja Gonzalez" w:date="2017-09-28T17:51:00Z"/>
                    <w:rFonts w:ascii="Monaco" w:eastAsiaTheme="majorEastAsia" w:hAnsi="Monaco" w:cs="Monaco"/>
                    <w:noProof/>
                    <w:color w:val="243F60" w:themeColor="accent1" w:themeShade="7F"/>
                    <w:sz w:val="20"/>
                    <w:szCs w:val="20"/>
                    <w:lang w:val="en-US"/>
                  </w:rPr>
                </w:rPrChange>
              </w:rPr>
              <w:pPrChange w:id="2020" w:author="GONZALEZ DIAZ, BORJA" w:date="2017-09-29T19:29:00Z">
                <w:pPr>
                  <w:keepNext/>
                  <w:keepLines/>
                  <w:widowControl w:val="0"/>
                  <w:autoSpaceDE w:val="0"/>
                  <w:autoSpaceDN w:val="0"/>
                  <w:adjustRightInd w:val="0"/>
                  <w:spacing w:before="200"/>
                  <w:ind w:firstLine="720"/>
                  <w:outlineLvl w:val="4"/>
                </w:pPr>
              </w:pPrChange>
            </w:pPr>
            <w:ins w:id="2021" w:author="Borja Gonzalez" w:date="2017-09-28T17:51:00Z">
              <w:r w:rsidRPr="0079203F">
                <w:rPr>
                  <w:b/>
                  <w:bCs/>
                  <w:noProof/>
                  <w:color w:val="204A87"/>
                  <w:lang w:val="es-ES"/>
                  <w:rPrChange w:id="2022" w:author="Rodrigo García" w:date="2017-09-29T10:04:00Z">
                    <w:rPr>
                      <w:rFonts w:ascii="Monaco" w:hAnsi="Monaco" w:cs="Monaco"/>
                      <w:b/>
                      <w:bCs/>
                      <w:noProof/>
                      <w:color w:val="204A87"/>
                      <w:sz w:val="20"/>
                      <w:szCs w:val="20"/>
                      <w:lang w:val="en-US"/>
                    </w:rPr>
                  </w:rPrChange>
                </w:rPr>
                <w:t>var</w:t>
              </w:r>
              <w:r w:rsidRPr="0079203F">
                <w:rPr>
                  <w:noProof/>
                  <w:lang w:val="es-ES"/>
                  <w:rPrChange w:id="2023" w:author="Rodrigo García" w:date="2017-09-29T10:04:00Z">
                    <w:rPr>
                      <w:rFonts w:ascii="Monaco" w:hAnsi="Monaco" w:cs="Monaco"/>
                      <w:noProof/>
                      <w:sz w:val="20"/>
                      <w:szCs w:val="20"/>
                      <w:lang w:val="en-US"/>
                    </w:rPr>
                  </w:rPrChange>
                </w:rPr>
                <w:t xml:space="preserve"> </w:t>
              </w:r>
              <w:r w:rsidRPr="0079203F">
                <w:rPr>
                  <w:noProof/>
                  <w:color w:val="000000"/>
                  <w:lang w:val="es-ES"/>
                  <w:rPrChange w:id="2024" w:author="Rodrigo García" w:date="2017-09-29T10:04:00Z">
                    <w:rPr>
                      <w:rFonts w:ascii="Monaco" w:hAnsi="Monaco" w:cs="Monaco"/>
                      <w:noProof/>
                      <w:color w:val="000000"/>
                      <w:sz w:val="20"/>
                      <w:szCs w:val="20"/>
                      <w:lang w:val="en-US"/>
                    </w:rPr>
                  </w:rPrChange>
                </w:rPr>
                <w:t>tabla</w:t>
              </w:r>
              <w:r w:rsidRPr="0079203F">
                <w:rPr>
                  <w:noProof/>
                  <w:lang w:val="es-ES"/>
                  <w:rPrChange w:id="2025" w:author="Rodrigo García" w:date="2017-09-29T10:04:00Z">
                    <w:rPr>
                      <w:rFonts w:ascii="Monaco" w:hAnsi="Monaco" w:cs="Monaco"/>
                      <w:noProof/>
                      <w:sz w:val="20"/>
                      <w:szCs w:val="20"/>
                      <w:lang w:val="en-US"/>
                    </w:rPr>
                  </w:rPrChange>
                </w:rPr>
                <w:t xml:space="preserve"> </w:t>
              </w:r>
              <w:r w:rsidRPr="0079203F">
                <w:rPr>
                  <w:b/>
                  <w:bCs/>
                  <w:noProof/>
                  <w:color w:val="CE5C00"/>
                  <w:lang w:val="es-ES"/>
                  <w:rPrChange w:id="2026" w:author="Rodrigo García" w:date="2017-09-29T10:04:00Z">
                    <w:rPr>
                      <w:rFonts w:ascii="Monaco" w:hAnsi="Monaco" w:cs="Monaco"/>
                      <w:b/>
                      <w:bCs/>
                      <w:noProof/>
                      <w:color w:val="CE5C00"/>
                      <w:sz w:val="20"/>
                      <w:szCs w:val="20"/>
                      <w:lang w:val="en-US"/>
                    </w:rPr>
                  </w:rPrChange>
                </w:rPr>
                <w:t>=</w:t>
              </w:r>
              <w:r w:rsidRPr="0079203F">
                <w:rPr>
                  <w:noProof/>
                  <w:lang w:val="es-ES"/>
                  <w:rPrChange w:id="2027" w:author="Rodrigo García" w:date="2017-09-29T10:04:00Z">
                    <w:rPr>
                      <w:rFonts w:ascii="Monaco" w:hAnsi="Monaco" w:cs="Monaco"/>
                      <w:noProof/>
                      <w:sz w:val="20"/>
                      <w:szCs w:val="20"/>
                      <w:lang w:val="en-US"/>
                    </w:rPr>
                  </w:rPrChange>
                </w:rPr>
                <w:t xml:space="preserve"> </w:t>
              </w:r>
              <w:r w:rsidRPr="0079203F">
                <w:rPr>
                  <w:noProof/>
                  <w:color w:val="204A87"/>
                  <w:lang w:val="es-ES"/>
                  <w:rPrChange w:id="2028"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2029" w:author="Rodrigo García" w:date="2017-09-29T10:04:00Z">
                    <w:rPr>
                      <w:rFonts w:ascii="Monaco" w:hAnsi="Monaco" w:cs="Monaco"/>
                      <w:b/>
                      <w:bCs/>
                      <w:noProof/>
                      <w:color w:val="000000"/>
                      <w:sz w:val="20"/>
                      <w:szCs w:val="20"/>
                      <w:lang w:val="en-US"/>
                    </w:rPr>
                  </w:rPrChange>
                </w:rPr>
                <w:t>.</w:t>
              </w:r>
              <w:r w:rsidRPr="0079203F">
                <w:rPr>
                  <w:noProof/>
                  <w:color w:val="000000"/>
                  <w:lang w:val="es-ES"/>
                  <w:rPrChange w:id="2030"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2031" w:author="Rodrigo García" w:date="2017-09-29T10:04:00Z">
                    <w:rPr>
                      <w:rFonts w:ascii="Monaco" w:hAnsi="Monaco" w:cs="Monaco"/>
                      <w:b/>
                      <w:bCs/>
                      <w:noProof/>
                      <w:color w:val="000000"/>
                      <w:sz w:val="20"/>
                      <w:szCs w:val="20"/>
                      <w:lang w:val="en-US"/>
                    </w:rPr>
                  </w:rPrChange>
                </w:rPr>
                <w:t>(</w:t>
              </w:r>
              <w:r w:rsidRPr="0079203F">
                <w:rPr>
                  <w:noProof/>
                  <w:lang w:val="es-ES"/>
                  <w:rPrChange w:id="2032"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2033" w:author="Rodrigo García" w:date="2017-09-29T10:04:00Z">
                    <w:rPr>
                      <w:rFonts w:ascii="Monaco" w:hAnsi="Monaco" w:cs="Monaco"/>
                      <w:b/>
                      <w:bCs/>
                      <w:noProof/>
                      <w:color w:val="000000"/>
                      <w:sz w:val="20"/>
                      <w:szCs w:val="20"/>
                      <w:lang w:val="en-US"/>
                    </w:rPr>
                  </w:rPrChange>
                </w:rPr>
                <w:t>);</w:t>
              </w:r>
            </w:ins>
          </w:p>
          <w:p w14:paraId="4B6ABC41" w14:textId="77777777" w:rsidR="0050601B" w:rsidRPr="00557475" w:rsidRDefault="0050601B">
            <w:pPr>
              <w:rPr>
                <w:ins w:id="2034" w:author="Borja Gonzalez" w:date="2017-09-28T17:51:00Z"/>
                <w:noProof/>
                <w:lang w:val="en-US"/>
              </w:rPr>
              <w:pPrChange w:id="2035" w:author="GONZALEZ DIAZ, BORJA" w:date="2017-09-29T19:29:00Z">
                <w:pPr>
                  <w:widowControl w:val="0"/>
                  <w:autoSpaceDE w:val="0"/>
                  <w:autoSpaceDN w:val="0"/>
                  <w:adjustRightInd w:val="0"/>
                  <w:ind w:firstLine="720"/>
                </w:pPr>
              </w:pPrChange>
            </w:pPr>
            <w:ins w:id="2036" w:author="Borja Gonzalez" w:date="2017-09-28T17:51:00Z">
              <w:r w:rsidRPr="00557475">
                <w:rPr>
                  <w:b/>
                  <w:bCs/>
                  <w:noProof/>
                  <w:color w:val="204A87"/>
                  <w:lang w:val="en-US"/>
                </w:rPr>
                <w:t>for</w:t>
              </w:r>
              <w:r w:rsidRPr="00557475">
                <w:rPr>
                  <w:b/>
                  <w:bCs/>
                  <w:noProof/>
                  <w:color w:val="000000"/>
                  <w:lang w:val="en-US"/>
                </w:rPr>
                <w:t>(</w:t>
              </w:r>
              <w:r w:rsidRPr="00557475">
                <w:rPr>
                  <w:noProof/>
                  <w:color w:val="000000"/>
                  <w:lang w:val="en-US"/>
                </w:rPr>
                <w:t>i</w:t>
              </w:r>
              <w:r w:rsidRPr="00557475">
                <w:rPr>
                  <w:b/>
                  <w:bCs/>
                  <w:noProof/>
                  <w:color w:val="CE5C00"/>
                  <w:lang w:val="en-US"/>
                </w:rPr>
                <w:t>=</w:t>
              </w:r>
              <w:r w:rsidRPr="00557475">
                <w:rPr>
                  <w:b/>
                  <w:bCs/>
                  <w:noProof/>
                  <w:color w:val="0000CF"/>
                  <w:lang w:val="en-US"/>
                </w:rPr>
                <w:t>0</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&lt;</w:t>
              </w:r>
              <w:r w:rsidRPr="00557475">
                <w:rPr>
                  <w:b/>
                  <w:bCs/>
                  <w:noProof/>
                  <w:color w:val="0000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length</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w:t>
              </w:r>
              <w:r w:rsidRPr="00557475">
                <w:rPr>
                  <w:b/>
                  <w:bCs/>
                  <w:noProof/>
                  <w:color w:val="000000"/>
                  <w:lang w:val="en-US"/>
                </w:rPr>
                <w:t>){</w:t>
              </w:r>
            </w:ins>
          </w:p>
          <w:p w14:paraId="58C4EA92" w14:textId="77777777" w:rsidR="0050601B" w:rsidRPr="00557475" w:rsidRDefault="0050601B">
            <w:pPr>
              <w:rPr>
                <w:ins w:id="2037" w:author="Borja Gonzalez" w:date="2017-09-28T17:51:00Z"/>
                <w:noProof/>
                <w:lang w:val="en-US"/>
              </w:rPr>
              <w:pPrChange w:id="2038" w:author="GONZALEZ DIAZ, BORJA" w:date="2017-09-29T19:29:00Z">
                <w:pPr>
                  <w:widowControl w:val="0"/>
                  <w:autoSpaceDE w:val="0"/>
                  <w:autoSpaceDN w:val="0"/>
                  <w:adjustRightInd w:val="0"/>
                  <w:ind w:left="720" w:firstLine="720"/>
                </w:pPr>
              </w:pPrChange>
            </w:pPr>
            <w:ins w:id="2039"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filas</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rows</w:t>
              </w:r>
              <w:r w:rsidRPr="00557475">
                <w:rPr>
                  <w:b/>
                  <w:bCs/>
                  <w:noProof/>
                  <w:color w:val="000000"/>
                  <w:lang w:val="en-US"/>
                </w:rPr>
                <w:t>.</w:t>
              </w:r>
              <w:r w:rsidRPr="00557475">
                <w:rPr>
                  <w:noProof/>
                  <w:color w:val="000000"/>
                  <w:lang w:val="en-US"/>
                </w:rPr>
                <w:t>length</w:t>
              </w:r>
              <w:r w:rsidRPr="00557475">
                <w:rPr>
                  <w:b/>
                  <w:bCs/>
                  <w:noProof/>
                  <w:color w:val="000000"/>
                  <w:lang w:val="en-US"/>
                </w:rPr>
                <w:t>;</w:t>
              </w:r>
            </w:ins>
          </w:p>
          <w:p w14:paraId="1567BE88" w14:textId="77777777" w:rsidR="0050601B" w:rsidRPr="00557475" w:rsidRDefault="0050601B">
            <w:pPr>
              <w:rPr>
                <w:ins w:id="2040" w:author="Borja Gonzalez" w:date="2017-09-28T17:51:00Z"/>
                <w:noProof/>
                <w:lang w:val="en-US"/>
              </w:rPr>
              <w:pPrChange w:id="2041" w:author="GONZALEZ DIAZ, BORJA" w:date="2017-09-29T19:29:00Z">
                <w:pPr>
                  <w:widowControl w:val="0"/>
                  <w:autoSpaceDE w:val="0"/>
                  <w:autoSpaceDN w:val="0"/>
                  <w:adjustRightInd w:val="0"/>
                  <w:ind w:left="720" w:firstLine="720"/>
                </w:pPr>
              </w:pPrChange>
            </w:pPr>
            <w:ins w:id="2042"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insertRow</w:t>
              </w:r>
              <w:r w:rsidRPr="00557475">
                <w:rPr>
                  <w:b/>
                  <w:bCs/>
                  <w:noProof/>
                  <w:color w:val="000000"/>
                  <w:lang w:val="en-US"/>
                </w:rPr>
                <w:t>(</w:t>
              </w:r>
              <w:r w:rsidRPr="00557475">
                <w:rPr>
                  <w:noProof/>
                  <w:color w:val="000000"/>
                  <w:lang w:val="en-US"/>
                </w:rPr>
                <w:t>filas</w:t>
              </w:r>
              <w:r w:rsidRPr="00557475">
                <w:rPr>
                  <w:b/>
                  <w:bCs/>
                  <w:noProof/>
                  <w:color w:val="000000"/>
                  <w:lang w:val="en-US"/>
                </w:rPr>
                <w:t>);</w:t>
              </w:r>
            </w:ins>
          </w:p>
          <w:p w14:paraId="48051291" w14:textId="77777777" w:rsidR="0050601B" w:rsidRPr="00557475" w:rsidRDefault="0050601B">
            <w:pPr>
              <w:rPr>
                <w:ins w:id="2043" w:author="Borja Gonzalez" w:date="2017-09-28T17:51:00Z"/>
                <w:noProof/>
                <w:lang w:val="en-US"/>
              </w:rPr>
              <w:pPrChange w:id="2044" w:author="GONZALEZ DIAZ, BORJA" w:date="2017-09-29T19:29:00Z">
                <w:pPr>
                  <w:widowControl w:val="0"/>
                  <w:autoSpaceDE w:val="0"/>
                  <w:autoSpaceDN w:val="0"/>
                  <w:adjustRightInd w:val="0"/>
                  <w:ind w:left="720" w:firstLine="720"/>
                </w:pPr>
              </w:pPrChange>
            </w:pPr>
            <w:ins w:id="2045"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class="btn_borrar" type="button" onClick="borrar_paciente('</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05A61022" w14:textId="77777777" w:rsidR="0050601B" w:rsidRPr="00557475" w:rsidRDefault="0050601B">
            <w:pPr>
              <w:rPr>
                <w:ins w:id="2046" w:author="Borja Gonzalez" w:date="2017-09-28T17:51:00Z"/>
                <w:noProof/>
                <w:lang w:val="en-US"/>
              </w:rPr>
              <w:pPrChange w:id="2047" w:author="GONZALEZ DIAZ, BORJA" w:date="2017-09-29T19:29:00Z">
                <w:pPr>
                  <w:widowControl w:val="0"/>
                  <w:autoSpaceDE w:val="0"/>
                  <w:autoSpaceDN w:val="0"/>
                  <w:adjustRightInd w:val="0"/>
                  <w:ind w:left="720" w:firstLine="720"/>
                </w:pPr>
              </w:pPrChange>
            </w:pPr>
            <w:ins w:id="2048"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 type="button" onClick="datos('</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3</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4EC59874" w14:textId="77777777" w:rsidR="0050601B" w:rsidRPr="00557475" w:rsidRDefault="0050601B">
            <w:pPr>
              <w:rPr>
                <w:ins w:id="2049" w:author="Borja Gonzalez" w:date="2017-09-28T17:51:00Z"/>
                <w:noProof/>
                <w:lang w:val="en-US"/>
              </w:rPr>
              <w:pPrChange w:id="2050" w:author="GONZALEZ DIAZ, BORJA" w:date="2017-09-29T19:29:00Z">
                <w:pPr>
                  <w:widowControl w:val="0"/>
                  <w:autoSpaceDE w:val="0"/>
                  <w:autoSpaceDN w:val="0"/>
                  <w:adjustRightInd w:val="0"/>
                  <w:ind w:left="720" w:firstLine="720"/>
                </w:pPr>
              </w:pPrChange>
            </w:pPr>
            <w:ins w:id="2051"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ins>
          </w:p>
          <w:p w14:paraId="0D768B83" w14:textId="77777777" w:rsidR="0050601B" w:rsidRPr="00557475" w:rsidRDefault="0050601B">
            <w:pPr>
              <w:rPr>
                <w:ins w:id="2052" w:author="Borja Gonzalez" w:date="2017-09-28T17:51:00Z"/>
                <w:noProof/>
                <w:lang w:val="en-US"/>
              </w:rPr>
              <w:pPrChange w:id="2053" w:author="GONZALEZ DIAZ, BORJA" w:date="2017-09-29T19:29:00Z">
                <w:pPr>
                  <w:widowControl w:val="0"/>
                  <w:autoSpaceDE w:val="0"/>
                  <w:autoSpaceDN w:val="0"/>
                  <w:adjustRightInd w:val="0"/>
                  <w:ind w:left="720" w:firstLine="720"/>
                </w:pPr>
              </w:pPrChange>
            </w:pPr>
            <w:ins w:id="2054"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ins>
          </w:p>
          <w:p w14:paraId="17D2CD40" w14:textId="77777777" w:rsidR="0050601B" w:rsidRPr="00333151" w:rsidRDefault="0050601B">
            <w:pPr>
              <w:rPr>
                <w:ins w:id="2055" w:author="Borja Gonzalez" w:date="2017-09-28T17:51:00Z"/>
                <w:noProof/>
                <w:lang w:val="es-ES"/>
              </w:rPr>
              <w:pPrChange w:id="2056" w:author="GONZALEZ DIAZ, BORJA" w:date="2017-09-29T19:29:00Z">
                <w:pPr>
                  <w:keepNext/>
                  <w:keepLines/>
                  <w:widowControl w:val="0"/>
                  <w:autoSpaceDE w:val="0"/>
                  <w:autoSpaceDN w:val="0"/>
                  <w:adjustRightInd w:val="0"/>
                  <w:spacing w:before="200"/>
                  <w:ind w:firstLine="720"/>
                  <w:outlineLvl w:val="4"/>
                </w:pPr>
              </w:pPrChange>
            </w:pPr>
            <w:ins w:id="2057" w:author="Borja Gonzalez" w:date="2017-09-28T17:51:00Z">
              <w:r w:rsidRPr="00333151">
                <w:rPr>
                  <w:b/>
                  <w:bCs/>
                  <w:noProof/>
                  <w:color w:val="000000"/>
                  <w:lang w:val="es-ES"/>
                </w:rPr>
                <w:t>}</w:t>
              </w:r>
            </w:ins>
          </w:p>
          <w:p w14:paraId="0D18CD9F" w14:textId="77777777" w:rsidR="0050601B" w:rsidRPr="00333151" w:rsidRDefault="0050601B">
            <w:pPr>
              <w:rPr>
                <w:ins w:id="2058" w:author="Borja Gonzalez" w:date="2017-09-28T17:51:00Z"/>
                <w:noProof/>
                <w:lang w:val="es-ES"/>
              </w:rPr>
              <w:pPrChange w:id="2059" w:author="GONZALEZ DIAZ, BORJA" w:date="2017-09-29T19:29:00Z">
                <w:pPr>
                  <w:keepNext/>
                  <w:keepLines/>
                  <w:widowControl w:val="0"/>
                  <w:autoSpaceDE w:val="0"/>
                  <w:autoSpaceDN w:val="0"/>
                  <w:adjustRightInd w:val="0"/>
                  <w:spacing w:before="200"/>
                  <w:ind w:firstLine="720"/>
                  <w:outlineLvl w:val="4"/>
                </w:pPr>
              </w:pPrChange>
            </w:pPr>
            <w:ins w:id="2060" w:author="Borja Gonzalez" w:date="2017-09-28T17:51:00Z">
              <w:r w:rsidRPr="00333151">
                <w:rPr>
                  <w:noProof/>
                  <w:color w:val="000000"/>
                  <w:lang w:val="es-ES"/>
                </w:rPr>
                <w:t>console</w:t>
              </w:r>
              <w:r w:rsidRPr="00333151">
                <w:rPr>
                  <w:b/>
                  <w:bCs/>
                  <w:noProof/>
                  <w:color w:val="000000"/>
                  <w:lang w:val="es-ES"/>
                </w:rPr>
                <w:t>.</w:t>
              </w:r>
              <w:r w:rsidRPr="00333151">
                <w:rPr>
                  <w:noProof/>
                  <w:color w:val="000000"/>
                  <w:lang w:val="es-ES"/>
                </w:rPr>
                <w:t>log</w:t>
              </w:r>
              <w:r w:rsidRPr="00333151">
                <w:rPr>
                  <w:b/>
                  <w:bCs/>
                  <w:noProof/>
                  <w:color w:val="000000"/>
                  <w:lang w:val="es-ES"/>
                </w:rPr>
                <w:t>(</w:t>
              </w:r>
              <w:r w:rsidRPr="00333151">
                <w:rPr>
                  <w:noProof/>
                  <w:lang w:val="es-ES"/>
                </w:rPr>
                <w:t>"Lista de pacientes disponible en el navegador"</w:t>
              </w:r>
              <w:r w:rsidRPr="00333151">
                <w:rPr>
                  <w:b/>
                  <w:bCs/>
                  <w:noProof/>
                  <w:color w:val="000000"/>
                  <w:lang w:val="es-ES"/>
                </w:rPr>
                <w:t>);</w:t>
              </w:r>
            </w:ins>
          </w:p>
          <w:p w14:paraId="0B94F72D" w14:textId="77777777" w:rsidR="0050601B" w:rsidRPr="00557475" w:rsidRDefault="0050601B">
            <w:pPr>
              <w:rPr>
                <w:ins w:id="2061" w:author="Borja Gonzalez" w:date="2017-09-28T17:51:00Z"/>
                <w:noProof/>
                <w:lang w:val="en-US"/>
              </w:rPr>
              <w:pPrChange w:id="2062" w:author="GONZALEZ DIAZ, BORJA" w:date="2017-09-29T19:29:00Z">
                <w:pPr>
                  <w:widowControl w:val="0"/>
                  <w:autoSpaceDE w:val="0"/>
                  <w:autoSpaceDN w:val="0"/>
                  <w:adjustRightInd w:val="0"/>
                  <w:ind w:firstLine="720"/>
                </w:pPr>
              </w:pPrChange>
            </w:pPr>
            <w:ins w:id="2063" w:author="Borja Gonzalez" w:date="2017-09-28T17:51:00Z">
              <w:r w:rsidRPr="00557475">
                <w:rPr>
                  <w:b/>
                  <w:bCs/>
                  <w:noProof/>
                  <w:color w:val="000000"/>
                  <w:lang w:val="en-US"/>
                </w:rPr>
                <w:t>});</w:t>
              </w:r>
            </w:ins>
          </w:p>
          <w:p w14:paraId="6CDB257A" w14:textId="77777777" w:rsidR="0050601B" w:rsidRPr="00557475" w:rsidRDefault="0050601B">
            <w:pPr>
              <w:rPr>
                <w:ins w:id="2064" w:author="Borja Gonzalez" w:date="2017-09-28T17:51:00Z"/>
                <w:noProof/>
                <w:lang w:val="en-US"/>
              </w:rPr>
              <w:pPrChange w:id="2065" w:author="GONZALEZ DIAZ, BORJA" w:date="2017-09-29T19:29:00Z">
                <w:pPr>
                  <w:widowControl w:val="0"/>
                  <w:autoSpaceDE w:val="0"/>
                  <w:autoSpaceDN w:val="0"/>
                  <w:adjustRightInd w:val="0"/>
                </w:pPr>
              </w:pPrChange>
            </w:pPr>
            <w:ins w:id="2066" w:author="Borja Gonzalez" w:date="2017-09-28T17:51:00Z">
              <w:r w:rsidRPr="00557475">
                <w:rPr>
                  <w:b/>
                  <w:bCs/>
                  <w:noProof/>
                  <w:color w:val="204A87"/>
                  <w:lang w:val="en-US"/>
                </w:rPr>
                <w:t>&lt;/script&gt;</w:t>
              </w:r>
            </w:ins>
          </w:p>
          <w:p w14:paraId="1D685B43" w14:textId="77777777" w:rsidR="0050601B" w:rsidRDefault="0050601B" w:rsidP="00B60BF4">
            <w:pPr>
              <w:rPr>
                <w:ins w:id="2067" w:author="Borja Gonzalez" w:date="2017-09-28T17:51:00Z"/>
              </w:rPr>
            </w:pPr>
          </w:p>
        </w:tc>
      </w:tr>
    </w:tbl>
    <w:p w14:paraId="3E0E266D" w14:textId="2F630E37" w:rsidR="00F93134" w:rsidRDefault="00F93134" w:rsidP="00B60BF4"/>
    <w:p w14:paraId="6064CEAE" w14:textId="77777777" w:rsidR="00F93134" w:rsidRDefault="00F93134" w:rsidP="00B60BF4"/>
    <w:p w14:paraId="1659D1D0" w14:textId="71C52AF9" w:rsidR="00F93134" w:rsidDel="00A672AA" w:rsidRDefault="00F93134">
      <w:pPr>
        <w:rPr>
          <w:del w:id="2068" w:author="Borja Gonzalez" w:date="2017-09-29T16:44:00Z"/>
        </w:rPr>
      </w:pPr>
      <w:r>
        <w:lastRenderedPageBreak/>
        <w:t xml:space="preserve">La función </w:t>
      </w:r>
      <w:r w:rsidR="007E5FBE">
        <w:t>“</w:t>
      </w:r>
      <w:r>
        <w:t>get_paciente_</w:t>
      </w:r>
      <w:proofErr w:type="gramStart"/>
      <w:r>
        <w:t>node(</w:t>
      </w:r>
      <w:proofErr w:type="gramEnd"/>
      <w:r>
        <w:t>)</w:t>
      </w:r>
      <w:r w:rsidR="007E5FBE">
        <w:t>”</w:t>
      </w:r>
      <w:r>
        <w:t xml:space="preserve"> es la que se encarga de establecer la conexión con el servidor a través de un websocket.</w:t>
      </w:r>
    </w:p>
    <w:p w14:paraId="4929DE7C" w14:textId="77777777" w:rsidR="00A672AA" w:rsidRDefault="00A672AA" w:rsidP="00F93134">
      <w:pPr>
        <w:rPr>
          <w:ins w:id="2069" w:author="GONZALEZ DIAZ, BORJA" w:date="2017-10-03T16:17:00Z"/>
        </w:rPr>
      </w:pPr>
    </w:p>
    <w:p w14:paraId="25701889" w14:textId="77777777" w:rsidR="00F93134" w:rsidRPr="00333151" w:rsidDel="00333151" w:rsidRDefault="00F93134" w:rsidP="00333151">
      <w:pPr>
        <w:rPr>
          <w:del w:id="2070" w:author="Borja Gonzalez" w:date="2017-09-29T16:44:00Z"/>
        </w:rPr>
      </w:pPr>
    </w:p>
    <w:p w14:paraId="56DBE46C" w14:textId="77777777" w:rsidR="00333151" w:rsidRDefault="00333151"/>
    <w:tbl>
      <w:tblPr>
        <w:tblStyle w:val="Tablaconcuadrcula"/>
        <w:tblW w:w="0" w:type="auto"/>
        <w:tblLook w:val="04A0" w:firstRow="1" w:lastRow="0" w:firstColumn="1" w:lastColumn="0" w:noHBand="0" w:noVBand="1"/>
        <w:tblPrChange w:id="2071" w:author="Borja Gonzalez" w:date="2017-09-29T16:42:00Z">
          <w:tblPr>
            <w:tblStyle w:val="Tablaconcuadrcula"/>
            <w:tblW w:w="0" w:type="auto"/>
            <w:tblLook w:val="04A0" w:firstRow="1" w:lastRow="0" w:firstColumn="1" w:lastColumn="0" w:noHBand="0" w:noVBand="1"/>
          </w:tblPr>
        </w:tblPrChange>
      </w:tblPr>
      <w:tblGrid>
        <w:gridCol w:w="8856"/>
        <w:tblGridChange w:id="2072">
          <w:tblGrid>
            <w:gridCol w:w="8856"/>
          </w:tblGrid>
        </w:tblGridChange>
      </w:tblGrid>
      <w:tr w:rsidR="00AE3604" w14:paraId="2D7701B7" w14:textId="77777777" w:rsidTr="00333151">
        <w:tc>
          <w:tcPr>
            <w:tcW w:w="8856" w:type="dxa"/>
            <w:tcPrChange w:id="2073" w:author="Borja Gonzalez" w:date="2017-09-29T16:42:00Z">
              <w:tcPr>
                <w:tcW w:w="8856" w:type="dxa"/>
              </w:tcPr>
            </w:tcPrChange>
          </w:tcPr>
          <w:p w14:paraId="34BB8645" w14:textId="77777777" w:rsidR="00AE3604" w:rsidRPr="0050601B" w:rsidRDefault="00AE3604">
            <w:pPr>
              <w:rPr>
                <w:noProof/>
                <w:lang w:val="en-US"/>
                <w:rPrChange w:id="2074" w:author="Borja Gonzalez" w:date="2017-09-28T17:52:00Z">
                  <w:rPr>
                    <w:rFonts w:ascii="Monaco" w:eastAsiaTheme="majorEastAsia" w:hAnsi="Monaco" w:cs="Monaco"/>
                    <w:color w:val="243F60" w:themeColor="accent1" w:themeShade="7F"/>
                    <w:sz w:val="32"/>
                    <w:szCs w:val="32"/>
                    <w:lang w:val="en-US"/>
                  </w:rPr>
                </w:rPrChange>
              </w:rPr>
              <w:pPrChange w:id="2075" w:author="GONZALEZ DIAZ, BORJA" w:date="2017-09-29T19:29:00Z">
                <w:pPr>
                  <w:keepNext/>
                  <w:keepLines/>
                  <w:widowControl w:val="0"/>
                  <w:autoSpaceDE w:val="0"/>
                  <w:autoSpaceDN w:val="0"/>
                  <w:adjustRightInd w:val="0"/>
                  <w:spacing w:before="200"/>
                  <w:outlineLvl w:val="4"/>
                </w:pPr>
              </w:pPrChange>
            </w:pPr>
            <w:r w:rsidRPr="0050601B">
              <w:rPr>
                <w:b/>
                <w:bCs/>
                <w:noProof/>
                <w:color w:val="204A87"/>
                <w:lang w:val="en-US"/>
                <w:rPrChange w:id="2076" w:author="Borja Gonzalez" w:date="2017-09-28T17:52:00Z">
                  <w:rPr>
                    <w:rFonts w:ascii="Monaco" w:hAnsi="Monaco" w:cs="Monaco"/>
                    <w:b/>
                    <w:bCs/>
                    <w:color w:val="204A87"/>
                    <w:sz w:val="32"/>
                    <w:szCs w:val="32"/>
                    <w:lang w:val="en-US"/>
                  </w:rPr>
                </w:rPrChange>
              </w:rPr>
              <w:t>function</w:t>
            </w:r>
            <w:r w:rsidRPr="0050601B">
              <w:rPr>
                <w:noProof/>
                <w:lang w:val="en-US"/>
                <w:rPrChange w:id="2077" w:author="Borja Gonzalez" w:date="2017-09-28T17:52:00Z">
                  <w:rPr>
                    <w:rFonts w:ascii="Monaco" w:hAnsi="Monaco" w:cs="Monaco"/>
                    <w:sz w:val="32"/>
                    <w:szCs w:val="32"/>
                    <w:lang w:val="en-US"/>
                  </w:rPr>
                </w:rPrChange>
              </w:rPr>
              <w:t xml:space="preserve"> get_paciente_node</w:t>
            </w:r>
            <w:r w:rsidRPr="0050601B">
              <w:rPr>
                <w:b/>
                <w:bCs/>
                <w:noProof/>
                <w:lang w:val="en-US"/>
                <w:rPrChange w:id="2078" w:author="Borja Gonzalez" w:date="2017-09-28T17:52:00Z">
                  <w:rPr>
                    <w:rFonts w:ascii="Monaco" w:hAnsi="Monaco" w:cs="Monaco"/>
                    <w:b/>
                    <w:bCs/>
                    <w:color w:val="000000"/>
                    <w:sz w:val="32"/>
                    <w:szCs w:val="32"/>
                    <w:lang w:val="en-US"/>
                  </w:rPr>
                </w:rPrChange>
              </w:rPr>
              <w:t>(</w:t>
            </w:r>
            <w:r w:rsidRPr="0050601B">
              <w:rPr>
                <w:noProof/>
                <w:lang w:val="en-US"/>
                <w:rPrChange w:id="2079" w:author="Borja Gonzalez" w:date="2017-09-28T17:52:00Z">
                  <w:rPr>
                    <w:rFonts w:ascii="Monaco" w:hAnsi="Monaco" w:cs="Monaco"/>
                    <w:color w:val="000000"/>
                    <w:sz w:val="32"/>
                    <w:szCs w:val="32"/>
                    <w:lang w:val="en-US"/>
                  </w:rPr>
                </w:rPrChange>
              </w:rPr>
              <w:t>callback</w:t>
            </w:r>
            <w:r w:rsidRPr="0050601B">
              <w:rPr>
                <w:b/>
                <w:bCs/>
                <w:noProof/>
                <w:lang w:val="en-US"/>
                <w:rPrChange w:id="2080" w:author="Borja Gonzalez" w:date="2017-09-28T17:52:00Z">
                  <w:rPr>
                    <w:rFonts w:ascii="Monaco" w:hAnsi="Monaco" w:cs="Monaco"/>
                    <w:b/>
                    <w:bCs/>
                    <w:color w:val="000000"/>
                    <w:sz w:val="32"/>
                    <w:szCs w:val="32"/>
                    <w:lang w:val="en-US"/>
                  </w:rPr>
                </w:rPrChange>
              </w:rPr>
              <w:t>){</w:t>
            </w:r>
          </w:p>
          <w:p w14:paraId="191AD2EB" w14:textId="77777777" w:rsidR="00AE3604" w:rsidRPr="0050601B" w:rsidRDefault="00AE3604">
            <w:pPr>
              <w:rPr>
                <w:noProof/>
                <w:lang w:val="en-US"/>
                <w:rPrChange w:id="2081" w:author="Borja Gonzalez" w:date="2017-09-28T17:52:00Z">
                  <w:rPr>
                    <w:rFonts w:ascii="Monaco" w:hAnsi="Monaco" w:cs="Monaco"/>
                    <w:sz w:val="32"/>
                    <w:szCs w:val="32"/>
                    <w:lang w:val="en-US"/>
                  </w:rPr>
                </w:rPrChange>
              </w:rPr>
              <w:pPrChange w:id="2082" w:author="GONZALEZ DIAZ, BORJA" w:date="2017-09-29T19:29:00Z">
                <w:pPr>
                  <w:widowControl w:val="0"/>
                  <w:autoSpaceDE w:val="0"/>
                  <w:autoSpaceDN w:val="0"/>
                  <w:adjustRightInd w:val="0"/>
                </w:pPr>
              </w:pPrChange>
            </w:pPr>
          </w:p>
          <w:p w14:paraId="351A50A5" w14:textId="77777777" w:rsidR="00AE3604" w:rsidRPr="0050601B" w:rsidRDefault="00AE3604">
            <w:pPr>
              <w:rPr>
                <w:noProof/>
                <w:lang w:val="en-US"/>
                <w:rPrChange w:id="2083" w:author="Borja Gonzalez" w:date="2017-09-28T17:52:00Z">
                  <w:rPr>
                    <w:rFonts w:ascii="Monaco" w:eastAsiaTheme="majorEastAsia" w:hAnsi="Monaco" w:cs="Monaco"/>
                    <w:color w:val="243F60" w:themeColor="accent1" w:themeShade="7F"/>
                    <w:sz w:val="32"/>
                    <w:szCs w:val="32"/>
                    <w:lang w:val="en-US"/>
                  </w:rPr>
                </w:rPrChange>
              </w:rPr>
              <w:pPrChange w:id="2084" w:author="GONZALEZ DIAZ, BORJA" w:date="2017-09-29T19:29:00Z">
                <w:pPr>
                  <w:keepNext/>
                  <w:keepLines/>
                  <w:widowControl w:val="0"/>
                  <w:autoSpaceDE w:val="0"/>
                  <w:autoSpaceDN w:val="0"/>
                  <w:adjustRightInd w:val="0"/>
                  <w:spacing w:before="200"/>
                  <w:outlineLvl w:val="4"/>
                </w:pPr>
              </w:pPrChange>
            </w:pPr>
            <w:r w:rsidRPr="0050601B">
              <w:rPr>
                <w:noProof/>
                <w:lang w:val="en-US"/>
                <w:rPrChange w:id="2085" w:author="Borja Gonzalez" w:date="2017-09-28T17:52:00Z">
                  <w:rPr>
                    <w:rFonts w:ascii="Monaco" w:hAnsi="Monaco" w:cs="Monaco"/>
                    <w:sz w:val="32"/>
                    <w:szCs w:val="32"/>
                    <w:lang w:val="en-US"/>
                  </w:rPr>
                </w:rPrChange>
              </w:rPr>
              <w:t xml:space="preserve">    </w:t>
            </w:r>
            <w:r w:rsidRPr="0050601B">
              <w:rPr>
                <w:b/>
                <w:bCs/>
                <w:noProof/>
                <w:color w:val="204A87"/>
                <w:lang w:val="en-US"/>
                <w:rPrChange w:id="2086" w:author="Borja Gonzalez" w:date="2017-09-28T17:52:00Z">
                  <w:rPr>
                    <w:rFonts w:ascii="Monaco" w:hAnsi="Monaco" w:cs="Monaco"/>
                    <w:b/>
                    <w:bCs/>
                    <w:color w:val="204A87"/>
                    <w:sz w:val="32"/>
                    <w:szCs w:val="32"/>
                    <w:lang w:val="en-US"/>
                  </w:rPr>
                </w:rPrChange>
              </w:rPr>
              <w:t>var</w:t>
            </w:r>
            <w:r w:rsidRPr="0050601B">
              <w:rPr>
                <w:noProof/>
                <w:lang w:val="en-US"/>
                <w:rPrChange w:id="2087" w:author="Borja Gonzalez" w:date="2017-09-28T17:52:00Z">
                  <w:rPr>
                    <w:rFonts w:ascii="Monaco" w:hAnsi="Monaco" w:cs="Monaco"/>
                    <w:sz w:val="32"/>
                    <w:szCs w:val="32"/>
                    <w:lang w:val="en-US"/>
                  </w:rPr>
                </w:rPrChange>
              </w:rPr>
              <w:t xml:space="preserve"> socket </w:t>
            </w:r>
            <w:r w:rsidRPr="0050601B">
              <w:rPr>
                <w:b/>
                <w:bCs/>
                <w:noProof/>
                <w:color w:val="CE5C00"/>
                <w:lang w:val="en-US"/>
                <w:rPrChange w:id="2088" w:author="Borja Gonzalez" w:date="2017-09-28T17:52:00Z">
                  <w:rPr>
                    <w:rFonts w:ascii="Monaco" w:hAnsi="Monaco" w:cs="Monaco"/>
                    <w:b/>
                    <w:bCs/>
                    <w:color w:val="CE5C00"/>
                    <w:sz w:val="32"/>
                    <w:szCs w:val="32"/>
                    <w:lang w:val="en-US"/>
                  </w:rPr>
                </w:rPrChange>
              </w:rPr>
              <w:t>=</w:t>
            </w:r>
            <w:r w:rsidRPr="0050601B">
              <w:rPr>
                <w:noProof/>
                <w:lang w:val="en-US"/>
                <w:rPrChange w:id="2089" w:author="Borja Gonzalez" w:date="2017-09-28T17:52:00Z">
                  <w:rPr>
                    <w:rFonts w:ascii="Monaco" w:hAnsi="Monaco" w:cs="Monaco"/>
                    <w:sz w:val="32"/>
                    <w:szCs w:val="32"/>
                    <w:lang w:val="en-US"/>
                  </w:rPr>
                </w:rPrChange>
              </w:rPr>
              <w:t xml:space="preserve"> io</w:t>
            </w:r>
            <w:r w:rsidRPr="0050601B">
              <w:rPr>
                <w:b/>
                <w:bCs/>
                <w:noProof/>
                <w:lang w:val="en-US"/>
                <w:rPrChange w:id="2090" w:author="Borja Gonzalez" w:date="2017-09-28T17:52:00Z">
                  <w:rPr>
                    <w:rFonts w:ascii="Monaco" w:hAnsi="Monaco" w:cs="Monaco"/>
                    <w:b/>
                    <w:bCs/>
                    <w:color w:val="000000"/>
                    <w:sz w:val="32"/>
                    <w:szCs w:val="32"/>
                    <w:lang w:val="en-US"/>
                  </w:rPr>
                </w:rPrChange>
              </w:rPr>
              <w:t>.</w:t>
            </w:r>
            <w:r w:rsidRPr="0050601B">
              <w:rPr>
                <w:noProof/>
                <w:lang w:val="en-US"/>
                <w:rPrChange w:id="2091" w:author="Borja Gonzalez" w:date="2017-09-28T17:52:00Z">
                  <w:rPr>
                    <w:rFonts w:ascii="Monaco" w:hAnsi="Monaco" w:cs="Monaco"/>
                    <w:color w:val="000000"/>
                    <w:sz w:val="32"/>
                    <w:szCs w:val="32"/>
                    <w:lang w:val="en-US"/>
                  </w:rPr>
                </w:rPrChange>
              </w:rPr>
              <w:t>connect</w:t>
            </w:r>
            <w:r w:rsidRPr="0050601B">
              <w:rPr>
                <w:b/>
                <w:bCs/>
                <w:noProof/>
                <w:lang w:val="en-US"/>
                <w:rPrChange w:id="2092" w:author="Borja Gonzalez" w:date="2017-09-28T17:52:00Z">
                  <w:rPr>
                    <w:rFonts w:ascii="Monaco" w:hAnsi="Monaco" w:cs="Monaco"/>
                    <w:b/>
                    <w:bCs/>
                    <w:color w:val="000000"/>
                    <w:sz w:val="32"/>
                    <w:szCs w:val="32"/>
                    <w:lang w:val="en-US"/>
                  </w:rPr>
                </w:rPrChange>
              </w:rPr>
              <w:t>(</w:t>
            </w:r>
            <w:r w:rsidRPr="0050601B">
              <w:rPr>
                <w:noProof/>
                <w:color w:val="4E9A06"/>
                <w:lang w:val="en-US"/>
                <w:rPrChange w:id="2093" w:author="Borja Gonzalez" w:date="2017-09-28T17:52:00Z">
                  <w:rPr>
                    <w:rFonts w:ascii="Monaco" w:hAnsi="Monaco" w:cs="Monaco"/>
                    <w:color w:val="4E9A06"/>
                    <w:sz w:val="32"/>
                    <w:szCs w:val="32"/>
                    <w:lang w:val="en-US"/>
                  </w:rPr>
                </w:rPrChange>
              </w:rPr>
              <w:t>"http://172.20.10.5:8124"</w:t>
            </w:r>
            <w:r w:rsidRPr="0050601B">
              <w:rPr>
                <w:b/>
                <w:bCs/>
                <w:noProof/>
                <w:lang w:val="en-US"/>
                <w:rPrChange w:id="2094" w:author="Borja Gonzalez" w:date="2017-09-28T17:52:00Z">
                  <w:rPr>
                    <w:rFonts w:ascii="Monaco" w:hAnsi="Monaco" w:cs="Monaco"/>
                    <w:b/>
                    <w:bCs/>
                    <w:color w:val="000000"/>
                    <w:sz w:val="32"/>
                    <w:szCs w:val="32"/>
                    <w:lang w:val="en-US"/>
                  </w:rPr>
                </w:rPrChange>
              </w:rPr>
              <w:t>);</w:t>
            </w:r>
          </w:p>
          <w:p w14:paraId="4D94AA86" w14:textId="77777777" w:rsidR="00AE3604" w:rsidRPr="0079203F" w:rsidRDefault="00AE3604">
            <w:pPr>
              <w:rPr>
                <w:noProof/>
                <w:lang w:val="es-ES"/>
                <w:rPrChange w:id="2095" w:author="Rodrigo García" w:date="2017-09-29T10:04:00Z">
                  <w:rPr>
                    <w:rFonts w:ascii="Monaco" w:eastAsiaTheme="majorEastAsia" w:hAnsi="Monaco" w:cs="Monaco"/>
                    <w:color w:val="243F60" w:themeColor="accent1" w:themeShade="7F"/>
                    <w:sz w:val="32"/>
                    <w:szCs w:val="32"/>
                    <w:lang w:val="en-US"/>
                  </w:rPr>
                </w:rPrChange>
              </w:rPr>
              <w:pPrChange w:id="2096" w:author="GONZALEZ DIAZ, BORJA" w:date="2017-09-29T19:29:00Z">
                <w:pPr>
                  <w:keepNext/>
                  <w:keepLines/>
                  <w:widowControl w:val="0"/>
                  <w:autoSpaceDE w:val="0"/>
                  <w:autoSpaceDN w:val="0"/>
                  <w:adjustRightInd w:val="0"/>
                  <w:spacing w:before="200"/>
                  <w:outlineLvl w:val="4"/>
                </w:pPr>
              </w:pPrChange>
            </w:pPr>
            <w:r w:rsidRPr="0050601B">
              <w:rPr>
                <w:noProof/>
                <w:lang w:val="en-US"/>
                <w:rPrChange w:id="2097" w:author="Borja Gonzalez" w:date="2017-09-28T17:52:00Z">
                  <w:rPr>
                    <w:rFonts w:ascii="Monaco" w:hAnsi="Monaco" w:cs="Monaco"/>
                    <w:sz w:val="32"/>
                    <w:szCs w:val="32"/>
                    <w:lang w:val="en-US"/>
                  </w:rPr>
                </w:rPrChange>
              </w:rPr>
              <w:t xml:space="preserve">    </w:t>
            </w:r>
            <w:r w:rsidRPr="0079203F">
              <w:rPr>
                <w:noProof/>
                <w:lang w:val="es-ES"/>
                <w:rPrChange w:id="2098" w:author="Rodrigo García" w:date="2017-09-29T10:04:00Z">
                  <w:rPr>
                    <w:rFonts w:ascii="Monaco" w:hAnsi="Monaco" w:cs="Monaco"/>
                    <w:color w:val="000000"/>
                    <w:sz w:val="32"/>
                    <w:szCs w:val="32"/>
                    <w:lang w:val="en-US"/>
                  </w:rPr>
                </w:rPrChange>
              </w:rPr>
              <w:t>console</w:t>
            </w:r>
            <w:r w:rsidRPr="0079203F">
              <w:rPr>
                <w:b/>
                <w:bCs/>
                <w:noProof/>
                <w:lang w:val="es-ES"/>
                <w:rPrChange w:id="2099" w:author="Rodrigo García" w:date="2017-09-29T10:04:00Z">
                  <w:rPr>
                    <w:rFonts w:ascii="Monaco" w:hAnsi="Monaco" w:cs="Monaco"/>
                    <w:b/>
                    <w:bCs/>
                    <w:color w:val="000000"/>
                    <w:sz w:val="32"/>
                    <w:szCs w:val="32"/>
                    <w:lang w:val="en-US"/>
                  </w:rPr>
                </w:rPrChange>
              </w:rPr>
              <w:t>.</w:t>
            </w:r>
            <w:r w:rsidRPr="0079203F">
              <w:rPr>
                <w:noProof/>
                <w:lang w:val="es-ES"/>
                <w:rPrChange w:id="2100" w:author="Rodrigo García" w:date="2017-09-29T10:04:00Z">
                  <w:rPr>
                    <w:rFonts w:ascii="Monaco" w:hAnsi="Monaco" w:cs="Monaco"/>
                    <w:color w:val="000000"/>
                    <w:sz w:val="32"/>
                    <w:szCs w:val="32"/>
                    <w:lang w:val="en-US"/>
                  </w:rPr>
                </w:rPrChange>
              </w:rPr>
              <w:t>log</w:t>
            </w:r>
            <w:r w:rsidRPr="0079203F">
              <w:rPr>
                <w:b/>
                <w:bCs/>
                <w:noProof/>
                <w:lang w:val="es-ES"/>
                <w:rPrChange w:id="2101" w:author="Rodrigo García" w:date="2017-09-29T10:04:00Z">
                  <w:rPr>
                    <w:rFonts w:ascii="Monaco" w:hAnsi="Monaco" w:cs="Monaco"/>
                    <w:b/>
                    <w:bCs/>
                    <w:color w:val="000000"/>
                    <w:sz w:val="32"/>
                    <w:szCs w:val="32"/>
                    <w:lang w:val="en-US"/>
                  </w:rPr>
                </w:rPrChange>
              </w:rPr>
              <w:t>(</w:t>
            </w:r>
            <w:r w:rsidRPr="0079203F">
              <w:rPr>
                <w:noProof/>
                <w:color w:val="4E9A06"/>
                <w:lang w:val="es-ES"/>
                <w:rPrChange w:id="2102" w:author="Rodrigo García" w:date="2017-09-29T10:04:00Z">
                  <w:rPr>
                    <w:rFonts w:ascii="Monaco" w:hAnsi="Monaco" w:cs="Monaco"/>
                    <w:color w:val="4E9A06"/>
                    <w:sz w:val="32"/>
                    <w:szCs w:val="32"/>
                    <w:lang w:val="en-US"/>
                  </w:rPr>
                </w:rPrChange>
              </w:rPr>
              <w:t>"Conexíon establecida con el servidor"</w:t>
            </w:r>
            <w:r w:rsidRPr="0079203F">
              <w:rPr>
                <w:b/>
                <w:bCs/>
                <w:noProof/>
                <w:lang w:val="es-ES"/>
                <w:rPrChange w:id="2103" w:author="Rodrigo García" w:date="2017-09-29T10:04:00Z">
                  <w:rPr>
                    <w:rFonts w:ascii="Monaco" w:hAnsi="Monaco" w:cs="Monaco"/>
                    <w:b/>
                    <w:bCs/>
                    <w:color w:val="000000"/>
                    <w:sz w:val="32"/>
                    <w:szCs w:val="32"/>
                    <w:lang w:val="en-US"/>
                  </w:rPr>
                </w:rPrChange>
              </w:rPr>
              <w:t>);</w:t>
            </w:r>
            <w:r w:rsidRPr="0079203F">
              <w:rPr>
                <w:noProof/>
                <w:lang w:val="es-ES"/>
                <w:rPrChange w:id="2104" w:author="Rodrigo García" w:date="2017-09-29T10:04:00Z">
                  <w:rPr>
                    <w:rFonts w:ascii="Monaco" w:hAnsi="Monaco" w:cs="Monaco"/>
                    <w:sz w:val="32"/>
                    <w:szCs w:val="32"/>
                    <w:lang w:val="en-US"/>
                  </w:rPr>
                </w:rPrChange>
              </w:rPr>
              <w:t xml:space="preserve">  </w:t>
            </w:r>
          </w:p>
          <w:p w14:paraId="5B5EB5B0" w14:textId="77777777" w:rsidR="00AE3604" w:rsidRPr="0079203F" w:rsidRDefault="00AE3604">
            <w:pPr>
              <w:rPr>
                <w:noProof/>
                <w:lang w:val="es-ES"/>
                <w:rPrChange w:id="2105" w:author="Rodrigo García" w:date="2017-09-29T10:04:00Z">
                  <w:rPr>
                    <w:rFonts w:ascii="Monaco" w:hAnsi="Monaco" w:cs="Monaco"/>
                    <w:sz w:val="32"/>
                    <w:szCs w:val="32"/>
                    <w:lang w:val="en-US"/>
                  </w:rPr>
                </w:rPrChange>
              </w:rPr>
              <w:pPrChange w:id="2106" w:author="GONZALEZ DIAZ, BORJA" w:date="2017-09-29T19:29:00Z">
                <w:pPr>
                  <w:widowControl w:val="0"/>
                  <w:autoSpaceDE w:val="0"/>
                  <w:autoSpaceDN w:val="0"/>
                  <w:adjustRightInd w:val="0"/>
                </w:pPr>
              </w:pPrChange>
            </w:pPr>
          </w:p>
          <w:p w14:paraId="5B6D0710" w14:textId="77777777" w:rsidR="00AE3604" w:rsidRPr="0050601B" w:rsidRDefault="00AE3604">
            <w:pPr>
              <w:rPr>
                <w:noProof/>
                <w:lang w:val="en-US"/>
                <w:rPrChange w:id="2107" w:author="Borja Gonzalez" w:date="2017-09-28T17:52:00Z">
                  <w:rPr>
                    <w:rFonts w:ascii="Monaco" w:eastAsiaTheme="majorEastAsia" w:hAnsi="Monaco" w:cs="Monaco"/>
                    <w:color w:val="243F60" w:themeColor="accent1" w:themeShade="7F"/>
                    <w:sz w:val="32"/>
                    <w:szCs w:val="32"/>
                    <w:lang w:val="en-US"/>
                  </w:rPr>
                </w:rPrChange>
              </w:rPr>
              <w:pPrChange w:id="2108" w:author="GONZALEZ DIAZ, BORJA" w:date="2017-09-29T19:29:00Z">
                <w:pPr>
                  <w:keepNext/>
                  <w:keepLines/>
                  <w:widowControl w:val="0"/>
                  <w:autoSpaceDE w:val="0"/>
                  <w:autoSpaceDN w:val="0"/>
                  <w:adjustRightInd w:val="0"/>
                  <w:spacing w:before="200"/>
                  <w:outlineLvl w:val="4"/>
                </w:pPr>
              </w:pPrChange>
            </w:pPr>
            <w:r w:rsidRPr="0079203F">
              <w:rPr>
                <w:noProof/>
                <w:lang w:val="es-ES"/>
                <w:rPrChange w:id="2109" w:author="Rodrigo García" w:date="2017-09-29T10:04:00Z">
                  <w:rPr>
                    <w:rFonts w:ascii="Monaco" w:hAnsi="Monaco" w:cs="Monaco"/>
                    <w:sz w:val="32"/>
                    <w:szCs w:val="32"/>
                    <w:lang w:val="en-US"/>
                  </w:rPr>
                </w:rPrChange>
              </w:rPr>
              <w:t xml:space="preserve">    </w:t>
            </w:r>
            <w:r w:rsidRPr="0050601B">
              <w:rPr>
                <w:noProof/>
                <w:lang w:val="en-US"/>
                <w:rPrChange w:id="2110" w:author="Borja Gonzalez" w:date="2017-09-28T17:52:00Z">
                  <w:rPr>
                    <w:rFonts w:ascii="Monaco" w:hAnsi="Monaco" w:cs="Monaco"/>
                    <w:color w:val="000000"/>
                    <w:sz w:val="32"/>
                    <w:szCs w:val="32"/>
                    <w:lang w:val="en-US"/>
                  </w:rPr>
                </w:rPrChange>
              </w:rPr>
              <w:t>socket</w:t>
            </w:r>
            <w:r w:rsidRPr="0050601B">
              <w:rPr>
                <w:b/>
                <w:bCs/>
                <w:noProof/>
                <w:lang w:val="en-US"/>
                <w:rPrChange w:id="2111" w:author="Borja Gonzalez" w:date="2017-09-28T17:52:00Z">
                  <w:rPr>
                    <w:rFonts w:ascii="Monaco" w:hAnsi="Monaco" w:cs="Monaco"/>
                    <w:b/>
                    <w:bCs/>
                    <w:color w:val="000000"/>
                    <w:sz w:val="32"/>
                    <w:szCs w:val="32"/>
                    <w:lang w:val="en-US"/>
                  </w:rPr>
                </w:rPrChange>
              </w:rPr>
              <w:t>.</w:t>
            </w:r>
            <w:r w:rsidRPr="0050601B">
              <w:rPr>
                <w:noProof/>
                <w:lang w:val="en-US"/>
                <w:rPrChange w:id="2112" w:author="Borja Gonzalez" w:date="2017-09-28T17:52:00Z">
                  <w:rPr>
                    <w:rFonts w:ascii="Monaco" w:hAnsi="Monaco" w:cs="Monaco"/>
                    <w:color w:val="000000"/>
                    <w:sz w:val="32"/>
                    <w:szCs w:val="32"/>
                    <w:lang w:val="en-US"/>
                  </w:rPr>
                </w:rPrChange>
              </w:rPr>
              <w:t>on</w:t>
            </w:r>
            <w:r w:rsidRPr="0050601B">
              <w:rPr>
                <w:b/>
                <w:bCs/>
                <w:noProof/>
                <w:lang w:val="en-US"/>
                <w:rPrChange w:id="2113" w:author="Borja Gonzalez" w:date="2017-09-28T17:52:00Z">
                  <w:rPr>
                    <w:rFonts w:ascii="Monaco" w:hAnsi="Monaco" w:cs="Monaco"/>
                    <w:b/>
                    <w:bCs/>
                    <w:color w:val="000000"/>
                    <w:sz w:val="32"/>
                    <w:szCs w:val="32"/>
                    <w:lang w:val="en-US"/>
                  </w:rPr>
                </w:rPrChange>
              </w:rPr>
              <w:t>(</w:t>
            </w:r>
            <w:r w:rsidRPr="0050601B">
              <w:rPr>
                <w:noProof/>
                <w:color w:val="4E9A06"/>
                <w:lang w:val="en-US"/>
                <w:rPrChange w:id="2114" w:author="Borja Gonzalez" w:date="2017-09-28T17:52:00Z">
                  <w:rPr>
                    <w:rFonts w:ascii="Monaco" w:hAnsi="Monaco" w:cs="Monaco"/>
                    <w:color w:val="4E9A06"/>
                    <w:sz w:val="32"/>
                    <w:szCs w:val="32"/>
                    <w:lang w:val="en-US"/>
                  </w:rPr>
                </w:rPrChange>
              </w:rPr>
              <w:t>"message"</w:t>
            </w:r>
            <w:r w:rsidRPr="0050601B">
              <w:rPr>
                <w:b/>
                <w:bCs/>
                <w:noProof/>
                <w:lang w:val="en-US"/>
                <w:rPrChange w:id="2115" w:author="Borja Gonzalez" w:date="2017-09-28T17:52:00Z">
                  <w:rPr>
                    <w:rFonts w:ascii="Monaco" w:hAnsi="Monaco" w:cs="Monaco"/>
                    <w:b/>
                    <w:bCs/>
                    <w:color w:val="000000"/>
                    <w:sz w:val="32"/>
                    <w:szCs w:val="32"/>
                    <w:lang w:val="en-US"/>
                  </w:rPr>
                </w:rPrChange>
              </w:rPr>
              <w:t>,</w:t>
            </w:r>
            <w:r w:rsidRPr="0050601B">
              <w:rPr>
                <w:b/>
                <w:bCs/>
                <w:noProof/>
                <w:color w:val="204A87"/>
                <w:lang w:val="en-US"/>
                <w:rPrChange w:id="2116" w:author="Borja Gonzalez" w:date="2017-09-28T17:52:00Z">
                  <w:rPr>
                    <w:rFonts w:ascii="Monaco" w:hAnsi="Monaco" w:cs="Monaco"/>
                    <w:b/>
                    <w:bCs/>
                    <w:color w:val="204A87"/>
                    <w:sz w:val="32"/>
                    <w:szCs w:val="32"/>
                    <w:lang w:val="en-US"/>
                  </w:rPr>
                </w:rPrChange>
              </w:rPr>
              <w:t>function</w:t>
            </w:r>
            <w:r w:rsidRPr="0050601B">
              <w:rPr>
                <w:b/>
                <w:bCs/>
                <w:noProof/>
                <w:lang w:val="en-US"/>
                <w:rPrChange w:id="2117" w:author="Borja Gonzalez" w:date="2017-09-28T17:52:00Z">
                  <w:rPr>
                    <w:rFonts w:ascii="Monaco" w:hAnsi="Monaco" w:cs="Monaco"/>
                    <w:b/>
                    <w:bCs/>
                    <w:color w:val="000000"/>
                    <w:sz w:val="32"/>
                    <w:szCs w:val="32"/>
                    <w:lang w:val="en-US"/>
                  </w:rPr>
                </w:rPrChange>
              </w:rPr>
              <w:t>(</w:t>
            </w:r>
            <w:r w:rsidRPr="0050601B">
              <w:rPr>
                <w:noProof/>
                <w:lang w:val="en-US"/>
                <w:rPrChange w:id="2118" w:author="Borja Gonzalez" w:date="2017-09-28T17:52:00Z">
                  <w:rPr>
                    <w:rFonts w:ascii="Monaco" w:hAnsi="Monaco" w:cs="Monaco"/>
                    <w:color w:val="000000"/>
                    <w:sz w:val="32"/>
                    <w:szCs w:val="32"/>
                    <w:lang w:val="en-US"/>
                  </w:rPr>
                </w:rPrChange>
              </w:rPr>
              <w:t>message</w:t>
            </w:r>
            <w:r w:rsidRPr="0050601B">
              <w:rPr>
                <w:b/>
                <w:bCs/>
                <w:noProof/>
                <w:lang w:val="en-US"/>
                <w:rPrChange w:id="2119" w:author="Borja Gonzalez" w:date="2017-09-28T17:52:00Z">
                  <w:rPr>
                    <w:rFonts w:ascii="Monaco" w:hAnsi="Monaco" w:cs="Monaco"/>
                    <w:b/>
                    <w:bCs/>
                    <w:color w:val="000000"/>
                    <w:sz w:val="32"/>
                    <w:szCs w:val="32"/>
                    <w:lang w:val="en-US"/>
                  </w:rPr>
                </w:rPrChange>
              </w:rPr>
              <w:t>){</w:t>
            </w:r>
            <w:r w:rsidRPr="0050601B">
              <w:rPr>
                <w:noProof/>
                <w:lang w:val="en-US"/>
                <w:rPrChange w:id="2120" w:author="Borja Gonzalez" w:date="2017-09-28T17:52:00Z">
                  <w:rPr>
                    <w:rFonts w:ascii="Monaco" w:hAnsi="Monaco" w:cs="Monaco"/>
                    <w:sz w:val="32"/>
                    <w:szCs w:val="32"/>
                    <w:lang w:val="en-US"/>
                  </w:rPr>
                </w:rPrChange>
              </w:rPr>
              <w:t xml:space="preserve">  </w:t>
            </w:r>
          </w:p>
          <w:p w14:paraId="00B4E0C2" w14:textId="77777777" w:rsidR="00AE3604" w:rsidRPr="0050601B" w:rsidRDefault="00AE3604">
            <w:pPr>
              <w:rPr>
                <w:noProof/>
                <w:lang w:val="en-US"/>
                <w:rPrChange w:id="2121" w:author="Borja Gonzalez" w:date="2017-09-28T17:52:00Z">
                  <w:rPr>
                    <w:rFonts w:ascii="Monaco" w:eastAsiaTheme="majorEastAsia" w:hAnsi="Monaco" w:cs="Monaco"/>
                    <w:color w:val="243F60" w:themeColor="accent1" w:themeShade="7F"/>
                    <w:sz w:val="32"/>
                    <w:szCs w:val="32"/>
                    <w:lang w:val="en-US"/>
                  </w:rPr>
                </w:rPrChange>
              </w:rPr>
              <w:pPrChange w:id="2122" w:author="GONZALEZ DIAZ, BORJA" w:date="2017-09-29T19:29:00Z">
                <w:pPr>
                  <w:keepNext/>
                  <w:keepLines/>
                  <w:widowControl w:val="0"/>
                  <w:autoSpaceDE w:val="0"/>
                  <w:autoSpaceDN w:val="0"/>
                  <w:adjustRightInd w:val="0"/>
                  <w:spacing w:before="200"/>
                  <w:outlineLvl w:val="4"/>
                </w:pPr>
              </w:pPrChange>
            </w:pPr>
            <w:r w:rsidRPr="0050601B">
              <w:rPr>
                <w:noProof/>
                <w:lang w:val="en-US"/>
                <w:rPrChange w:id="2123" w:author="Borja Gonzalez" w:date="2017-09-28T17:52:00Z">
                  <w:rPr>
                    <w:rFonts w:ascii="Monaco" w:hAnsi="Monaco" w:cs="Monaco"/>
                    <w:sz w:val="32"/>
                    <w:szCs w:val="32"/>
                    <w:lang w:val="en-US"/>
                  </w:rPr>
                </w:rPrChange>
              </w:rPr>
              <w:t xml:space="preserve">        message </w:t>
            </w:r>
            <w:r w:rsidRPr="0050601B">
              <w:rPr>
                <w:b/>
                <w:bCs/>
                <w:noProof/>
                <w:color w:val="CE5C00"/>
                <w:lang w:val="en-US"/>
                <w:rPrChange w:id="2124" w:author="Borja Gonzalez" w:date="2017-09-28T17:52:00Z">
                  <w:rPr>
                    <w:rFonts w:ascii="Monaco" w:hAnsi="Monaco" w:cs="Monaco"/>
                    <w:b/>
                    <w:bCs/>
                    <w:color w:val="CE5C00"/>
                    <w:sz w:val="32"/>
                    <w:szCs w:val="32"/>
                    <w:lang w:val="en-US"/>
                  </w:rPr>
                </w:rPrChange>
              </w:rPr>
              <w:t>=</w:t>
            </w:r>
            <w:r w:rsidRPr="0050601B">
              <w:rPr>
                <w:noProof/>
                <w:lang w:val="en-US"/>
                <w:rPrChange w:id="2125" w:author="Borja Gonzalez" w:date="2017-09-28T17:52:00Z">
                  <w:rPr>
                    <w:rFonts w:ascii="Monaco" w:hAnsi="Monaco" w:cs="Monaco"/>
                    <w:sz w:val="32"/>
                    <w:szCs w:val="32"/>
                    <w:lang w:val="en-US"/>
                  </w:rPr>
                </w:rPrChange>
              </w:rPr>
              <w:t xml:space="preserve"> JSON</w:t>
            </w:r>
            <w:r w:rsidRPr="0050601B">
              <w:rPr>
                <w:b/>
                <w:bCs/>
                <w:noProof/>
                <w:lang w:val="en-US"/>
                <w:rPrChange w:id="2126" w:author="Borja Gonzalez" w:date="2017-09-28T17:52:00Z">
                  <w:rPr>
                    <w:rFonts w:ascii="Monaco" w:hAnsi="Monaco" w:cs="Monaco"/>
                    <w:b/>
                    <w:bCs/>
                    <w:color w:val="000000"/>
                    <w:sz w:val="32"/>
                    <w:szCs w:val="32"/>
                    <w:lang w:val="en-US"/>
                  </w:rPr>
                </w:rPrChange>
              </w:rPr>
              <w:t>.</w:t>
            </w:r>
            <w:r w:rsidRPr="0050601B">
              <w:rPr>
                <w:noProof/>
                <w:lang w:val="en-US"/>
                <w:rPrChange w:id="2127" w:author="Borja Gonzalez" w:date="2017-09-28T17:52:00Z">
                  <w:rPr>
                    <w:rFonts w:ascii="Monaco" w:hAnsi="Monaco" w:cs="Monaco"/>
                    <w:color w:val="000000"/>
                    <w:sz w:val="32"/>
                    <w:szCs w:val="32"/>
                    <w:lang w:val="en-US"/>
                  </w:rPr>
                </w:rPrChange>
              </w:rPr>
              <w:t>parse</w:t>
            </w:r>
            <w:r w:rsidRPr="0050601B">
              <w:rPr>
                <w:b/>
                <w:bCs/>
                <w:noProof/>
                <w:lang w:val="en-US"/>
                <w:rPrChange w:id="2128" w:author="Borja Gonzalez" w:date="2017-09-28T17:52:00Z">
                  <w:rPr>
                    <w:rFonts w:ascii="Monaco" w:hAnsi="Monaco" w:cs="Monaco"/>
                    <w:b/>
                    <w:bCs/>
                    <w:color w:val="000000"/>
                    <w:sz w:val="32"/>
                    <w:szCs w:val="32"/>
                    <w:lang w:val="en-US"/>
                  </w:rPr>
                </w:rPrChange>
              </w:rPr>
              <w:t>(</w:t>
            </w:r>
            <w:r w:rsidRPr="0050601B">
              <w:rPr>
                <w:noProof/>
                <w:lang w:val="en-US"/>
                <w:rPrChange w:id="2129" w:author="Borja Gonzalez" w:date="2017-09-28T17:52:00Z">
                  <w:rPr>
                    <w:rFonts w:ascii="Monaco" w:hAnsi="Monaco" w:cs="Monaco"/>
                    <w:color w:val="000000"/>
                    <w:sz w:val="32"/>
                    <w:szCs w:val="32"/>
                    <w:lang w:val="en-US"/>
                  </w:rPr>
                </w:rPrChange>
              </w:rPr>
              <w:t>message</w:t>
            </w:r>
            <w:r w:rsidRPr="0050601B">
              <w:rPr>
                <w:b/>
                <w:bCs/>
                <w:noProof/>
                <w:lang w:val="en-US"/>
                <w:rPrChange w:id="2130" w:author="Borja Gonzalez" w:date="2017-09-28T17:52:00Z">
                  <w:rPr>
                    <w:rFonts w:ascii="Monaco" w:hAnsi="Monaco" w:cs="Monaco"/>
                    <w:b/>
                    <w:bCs/>
                    <w:color w:val="000000"/>
                    <w:sz w:val="32"/>
                    <w:szCs w:val="32"/>
                    <w:lang w:val="en-US"/>
                  </w:rPr>
                </w:rPrChange>
              </w:rPr>
              <w:t>);</w:t>
            </w:r>
          </w:p>
          <w:p w14:paraId="361F3431" w14:textId="77777777" w:rsidR="00AE3604" w:rsidRPr="0050601B" w:rsidRDefault="00AE3604">
            <w:pPr>
              <w:rPr>
                <w:i/>
                <w:iCs/>
                <w:noProof/>
                <w:color w:val="8F5902"/>
                <w:lang w:val="en-US"/>
                <w:rPrChange w:id="2131" w:author="Borja Gonzalez" w:date="2017-09-28T17:52:00Z">
                  <w:rPr>
                    <w:rFonts w:ascii="Monaco" w:eastAsiaTheme="majorEastAsia" w:hAnsi="Monaco" w:cs="Monaco"/>
                    <w:i/>
                    <w:iCs/>
                    <w:color w:val="8F5902"/>
                    <w:sz w:val="32"/>
                    <w:szCs w:val="32"/>
                    <w:lang w:val="en-US"/>
                  </w:rPr>
                </w:rPrChange>
              </w:rPr>
              <w:pPrChange w:id="2132" w:author="GONZALEZ DIAZ, BORJA" w:date="2017-09-29T19:29:00Z">
                <w:pPr>
                  <w:keepNext/>
                  <w:keepLines/>
                  <w:widowControl w:val="0"/>
                  <w:autoSpaceDE w:val="0"/>
                  <w:autoSpaceDN w:val="0"/>
                  <w:adjustRightInd w:val="0"/>
                  <w:spacing w:before="200"/>
                  <w:outlineLvl w:val="4"/>
                </w:pPr>
              </w:pPrChange>
            </w:pPr>
            <w:r w:rsidRPr="0050601B">
              <w:rPr>
                <w:noProof/>
                <w:lang w:val="en-US"/>
                <w:rPrChange w:id="2133" w:author="Borja Gonzalez" w:date="2017-09-28T17:52:00Z">
                  <w:rPr>
                    <w:rFonts w:ascii="Monaco" w:hAnsi="Monaco" w:cs="Monaco"/>
                    <w:sz w:val="32"/>
                    <w:szCs w:val="32"/>
                    <w:lang w:val="en-US"/>
                  </w:rPr>
                </w:rPrChange>
              </w:rPr>
              <w:t xml:space="preserve">        </w:t>
            </w:r>
            <w:r w:rsidRPr="0050601B">
              <w:rPr>
                <w:i/>
                <w:iCs/>
                <w:noProof/>
                <w:color w:val="8F5902"/>
                <w:lang w:val="en-US"/>
                <w:rPrChange w:id="2134" w:author="Borja Gonzalez" w:date="2017-09-28T17:52:00Z">
                  <w:rPr>
                    <w:rFonts w:ascii="Monaco" w:hAnsi="Monaco" w:cs="Monaco"/>
                    <w:i/>
                    <w:iCs/>
                    <w:color w:val="8F5902"/>
                    <w:sz w:val="32"/>
                    <w:szCs w:val="32"/>
                    <w:lang w:val="en-US"/>
                  </w:rPr>
                </w:rPrChange>
              </w:rPr>
              <w:t xml:space="preserve">//console.log(message.data); </w:t>
            </w:r>
          </w:p>
          <w:p w14:paraId="6621FABD" w14:textId="77777777" w:rsidR="00AE3604" w:rsidRPr="0079203F" w:rsidRDefault="00AE3604">
            <w:pPr>
              <w:rPr>
                <w:noProof/>
                <w:lang w:val="es-ES"/>
                <w:rPrChange w:id="2135" w:author="Rodrigo García" w:date="2017-09-29T10:04:00Z">
                  <w:rPr>
                    <w:rFonts w:ascii="Monaco" w:eastAsiaTheme="majorEastAsia" w:hAnsi="Monaco" w:cs="Monaco"/>
                    <w:color w:val="243F60" w:themeColor="accent1" w:themeShade="7F"/>
                    <w:sz w:val="32"/>
                    <w:szCs w:val="32"/>
                    <w:lang w:val="en-US"/>
                  </w:rPr>
                </w:rPrChange>
              </w:rPr>
              <w:pPrChange w:id="2136" w:author="GONZALEZ DIAZ, BORJA" w:date="2017-09-29T19:29:00Z">
                <w:pPr>
                  <w:keepNext/>
                  <w:keepLines/>
                  <w:widowControl w:val="0"/>
                  <w:autoSpaceDE w:val="0"/>
                  <w:autoSpaceDN w:val="0"/>
                  <w:adjustRightInd w:val="0"/>
                  <w:spacing w:before="200"/>
                  <w:outlineLvl w:val="4"/>
                </w:pPr>
              </w:pPrChange>
            </w:pPr>
            <w:r w:rsidRPr="0050601B">
              <w:rPr>
                <w:noProof/>
                <w:lang w:val="en-US"/>
                <w:rPrChange w:id="2137" w:author="Borja Gonzalez" w:date="2017-09-28T17:52:00Z">
                  <w:rPr>
                    <w:rFonts w:ascii="Monaco" w:hAnsi="Monaco" w:cs="Monaco"/>
                    <w:sz w:val="32"/>
                    <w:szCs w:val="32"/>
                    <w:lang w:val="en-US"/>
                  </w:rPr>
                </w:rPrChange>
              </w:rPr>
              <w:t xml:space="preserve">    </w:t>
            </w:r>
            <w:r w:rsidRPr="0079203F">
              <w:rPr>
                <w:b/>
                <w:bCs/>
                <w:noProof/>
                <w:lang w:val="es-ES"/>
                <w:rPrChange w:id="2138" w:author="Rodrigo García" w:date="2017-09-29T10:04:00Z">
                  <w:rPr>
                    <w:rFonts w:ascii="Monaco" w:hAnsi="Monaco" w:cs="Monaco"/>
                    <w:b/>
                    <w:bCs/>
                    <w:color w:val="000000"/>
                    <w:sz w:val="32"/>
                    <w:szCs w:val="32"/>
                    <w:lang w:val="en-US"/>
                  </w:rPr>
                </w:rPrChange>
              </w:rPr>
              <w:t>});</w:t>
            </w:r>
          </w:p>
          <w:p w14:paraId="409D2024" w14:textId="77777777" w:rsidR="00AE3604" w:rsidRPr="0079203F" w:rsidRDefault="00AE3604">
            <w:pPr>
              <w:rPr>
                <w:noProof/>
                <w:lang w:val="es-ES"/>
                <w:rPrChange w:id="2139" w:author="Rodrigo García" w:date="2017-09-29T10:04:00Z">
                  <w:rPr>
                    <w:rFonts w:ascii="Monaco" w:hAnsi="Monaco" w:cs="Monaco"/>
                    <w:sz w:val="32"/>
                    <w:szCs w:val="32"/>
                    <w:lang w:val="en-US"/>
                  </w:rPr>
                </w:rPrChange>
              </w:rPr>
              <w:pPrChange w:id="2140" w:author="GONZALEZ DIAZ, BORJA" w:date="2017-09-29T19:29:00Z">
                <w:pPr>
                  <w:widowControl w:val="0"/>
                  <w:autoSpaceDE w:val="0"/>
                  <w:autoSpaceDN w:val="0"/>
                  <w:adjustRightInd w:val="0"/>
                </w:pPr>
              </w:pPrChange>
            </w:pPr>
          </w:p>
          <w:p w14:paraId="66E6EC1A" w14:textId="77777777" w:rsidR="00AE3604" w:rsidRPr="0079203F" w:rsidRDefault="00AE3604">
            <w:pPr>
              <w:rPr>
                <w:noProof/>
                <w:lang w:val="es-ES"/>
                <w:rPrChange w:id="2141" w:author="Rodrigo García" w:date="2017-09-29T10:04:00Z">
                  <w:rPr>
                    <w:rFonts w:ascii="Monaco" w:eastAsiaTheme="majorEastAsia" w:hAnsi="Monaco" w:cs="Monaco"/>
                    <w:color w:val="243F60" w:themeColor="accent1" w:themeShade="7F"/>
                    <w:sz w:val="32"/>
                    <w:szCs w:val="32"/>
                    <w:lang w:val="en-US"/>
                  </w:rPr>
                </w:rPrChange>
              </w:rPr>
              <w:pPrChange w:id="2142" w:author="GONZALEZ DIAZ, BORJA" w:date="2017-09-29T19:29:00Z">
                <w:pPr>
                  <w:keepNext/>
                  <w:keepLines/>
                  <w:widowControl w:val="0"/>
                  <w:autoSpaceDE w:val="0"/>
                  <w:autoSpaceDN w:val="0"/>
                  <w:adjustRightInd w:val="0"/>
                  <w:spacing w:before="200"/>
                  <w:outlineLvl w:val="4"/>
                </w:pPr>
              </w:pPrChange>
            </w:pPr>
            <w:r w:rsidRPr="0079203F">
              <w:rPr>
                <w:noProof/>
                <w:lang w:val="es-ES"/>
                <w:rPrChange w:id="2143" w:author="Rodrigo García" w:date="2017-09-29T10:04:00Z">
                  <w:rPr>
                    <w:rFonts w:ascii="Monaco" w:hAnsi="Monaco" w:cs="Monaco"/>
                    <w:sz w:val="32"/>
                    <w:szCs w:val="32"/>
                    <w:lang w:val="en-US"/>
                  </w:rPr>
                </w:rPrChange>
              </w:rPr>
              <w:t xml:space="preserve">     </w:t>
            </w:r>
            <w:r w:rsidRPr="0079203F">
              <w:rPr>
                <w:b/>
                <w:bCs/>
                <w:noProof/>
                <w:color w:val="204A87"/>
                <w:lang w:val="es-ES"/>
                <w:rPrChange w:id="2144" w:author="Rodrigo García" w:date="2017-09-29T10:04:00Z">
                  <w:rPr>
                    <w:rFonts w:ascii="Monaco" w:hAnsi="Monaco" w:cs="Monaco"/>
                    <w:b/>
                    <w:bCs/>
                    <w:color w:val="204A87"/>
                    <w:sz w:val="32"/>
                    <w:szCs w:val="32"/>
                    <w:lang w:val="en-US"/>
                  </w:rPr>
                </w:rPrChange>
              </w:rPr>
              <w:t>var</w:t>
            </w:r>
            <w:r w:rsidRPr="0079203F">
              <w:rPr>
                <w:noProof/>
                <w:lang w:val="es-ES"/>
                <w:rPrChange w:id="2145" w:author="Rodrigo García" w:date="2017-09-29T10:04:00Z">
                  <w:rPr>
                    <w:rFonts w:ascii="Monaco" w:hAnsi="Monaco" w:cs="Monaco"/>
                    <w:sz w:val="32"/>
                    <w:szCs w:val="32"/>
                    <w:lang w:val="en-US"/>
                  </w:rPr>
                </w:rPrChange>
              </w:rPr>
              <w:t xml:space="preserve"> datos5 </w:t>
            </w:r>
            <w:r w:rsidRPr="0079203F">
              <w:rPr>
                <w:b/>
                <w:bCs/>
                <w:noProof/>
                <w:color w:val="CE5C00"/>
                <w:lang w:val="es-ES"/>
                <w:rPrChange w:id="2146" w:author="Rodrigo García" w:date="2017-09-29T10:04:00Z">
                  <w:rPr>
                    <w:rFonts w:ascii="Monaco" w:hAnsi="Monaco" w:cs="Monaco"/>
                    <w:b/>
                    <w:bCs/>
                    <w:color w:val="CE5C00"/>
                    <w:sz w:val="32"/>
                    <w:szCs w:val="32"/>
                    <w:lang w:val="en-US"/>
                  </w:rPr>
                </w:rPrChange>
              </w:rPr>
              <w:t>=</w:t>
            </w:r>
            <w:r w:rsidRPr="0079203F">
              <w:rPr>
                <w:noProof/>
                <w:lang w:val="es-ES"/>
                <w:rPrChange w:id="2147" w:author="Rodrigo García" w:date="2017-09-29T10:04:00Z">
                  <w:rPr>
                    <w:rFonts w:ascii="Monaco" w:hAnsi="Monaco" w:cs="Monaco"/>
                    <w:sz w:val="32"/>
                    <w:szCs w:val="32"/>
                    <w:lang w:val="en-US"/>
                  </w:rPr>
                </w:rPrChange>
              </w:rPr>
              <w:t xml:space="preserve"> </w:t>
            </w:r>
            <w:r w:rsidRPr="0079203F">
              <w:rPr>
                <w:b/>
                <w:bCs/>
                <w:noProof/>
                <w:lang w:val="es-ES"/>
                <w:rPrChange w:id="2148" w:author="Rodrigo García" w:date="2017-09-29T10:04:00Z">
                  <w:rPr>
                    <w:rFonts w:ascii="Monaco" w:hAnsi="Monaco" w:cs="Monaco"/>
                    <w:b/>
                    <w:bCs/>
                    <w:color w:val="000000"/>
                    <w:sz w:val="32"/>
                    <w:szCs w:val="32"/>
                    <w:lang w:val="en-US"/>
                  </w:rPr>
                </w:rPrChange>
              </w:rPr>
              <w:t>{</w:t>
            </w:r>
          </w:p>
          <w:p w14:paraId="43FC9848" w14:textId="77777777" w:rsidR="00AE3604" w:rsidRPr="0079203F" w:rsidRDefault="00AE3604">
            <w:pPr>
              <w:rPr>
                <w:noProof/>
                <w:lang w:val="es-ES"/>
                <w:rPrChange w:id="2149" w:author="Rodrigo García" w:date="2017-09-29T10:04:00Z">
                  <w:rPr>
                    <w:rFonts w:ascii="Monaco" w:eastAsiaTheme="majorEastAsia" w:hAnsi="Monaco" w:cs="Monaco"/>
                    <w:color w:val="243F60" w:themeColor="accent1" w:themeShade="7F"/>
                    <w:sz w:val="32"/>
                    <w:szCs w:val="32"/>
                    <w:lang w:val="en-US"/>
                  </w:rPr>
                </w:rPrChange>
              </w:rPr>
              <w:pPrChange w:id="2150" w:author="GONZALEZ DIAZ, BORJA" w:date="2017-09-29T19:29:00Z">
                <w:pPr>
                  <w:keepNext/>
                  <w:keepLines/>
                  <w:widowControl w:val="0"/>
                  <w:autoSpaceDE w:val="0"/>
                  <w:autoSpaceDN w:val="0"/>
                  <w:adjustRightInd w:val="0"/>
                  <w:spacing w:before="200"/>
                  <w:outlineLvl w:val="4"/>
                </w:pPr>
              </w:pPrChange>
            </w:pPr>
            <w:r w:rsidRPr="0079203F">
              <w:rPr>
                <w:noProof/>
                <w:lang w:val="es-ES"/>
                <w:rPrChange w:id="2151" w:author="Rodrigo García" w:date="2017-09-29T10:04:00Z">
                  <w:rPr>
                    <w:rFonts w:ascii="Monaco" w:hAnsi="Monaco" w:cs="Monaco"/>
                    <w:sz w:val="32"/>
                    <w:szCs w:val="32"/>
                    <w:lang w:val="en-US"/>
                  </w:rPr>
                </w:rPrChange>
              </w:rPr>
              <w:t xml:space="preserve">            operacion</w:t>
            </w:r>
            <w:r w:rsidRPr="0079203F">
              <w:rPr>
                <w:b/>
                <w:bCs/>
                <w:noProof/>
                <w:color w:val="CE5C00"/>
                <w:lang w:val="es-ES"/>
                <w:rPrChange w:id="2152" w:author="Rodrigo García" w:date="2017-09-29T10:04:00Z">
                  <w:rPr>
                    <w:rFonts w:ascii="Monaco" w:hAnsi="Monaco" w:cs="Monaco"/>
                    <w:b/>
                    <w:bCs/>
                    <w:color w:val="CE5C00"/>
                    <w:sz w:val="32"/>
                    <w:szCs w:val="32"/>
                    <w:lang w:val="en-US"/>
                  </w:rPr>
                </w:rPrChange>
              </w:rPr>
              <w:t>:</w:t>
            </w:r>
            <w:r w:rsidRPr="0079203F">
              <w:rPr>
                <w:noProof/>
                <w:lang w:val="es-ES"/>
                <w:rPrChange w:id="2153" w:author="Rodrigo García" w:date="2017-09-29T10:04:00Z">
                  <w:rPr>
                    <w:rFonts w:ascii="Monaco" w:hAnsi="Monaco" w:cs="Monaco"/>
                    <w:sz w:val="32"/>
                    <w:szCs w:val="32"/>
                    <w:lang w:val="en-US"/>
                  </w:rPr>
                </w:rPrChange>
              </w:rPr>
              <w:t xml:space="preserve"> </w:t>
            </w:r>
            <w:r w:rsidRPr="0079203F">
              <w:rPr>
                <w:noProof/>
                <w:color w:val="4E9A06"/>
                <w:lang w:val="es-ES"/>
                <w:rPrChange w:id="2154" w:author="Rodrigo García" w:date="2017-09-29T10:04:00Z">
                  <w:rPr>
                    <w:rFonts w:ascii="Monaco" w:hAnsi="Monaco" w:cs="Monaco"/>
                    <w:color w:val="4E9A06"/>
                    <w:sz w:val="32"/>
                    <w:szCs w:val="32"/>
                    <w:lang w:val="en-US"/>
                  </w:rPr>
                </w:rPrChange>
              </w:rPr>
              <w:t>"Pacientes"</w:t>
            </w:r>
            <w:r w:rsidRPr="0079203F">
              <w:rPr>
                <w:noProof/>
                <w:lang w:val="es-ES"/>
                <w:rPrChange w:id="2155" w:author="Rodrigo García" w:date="2017-09-29T10:04:00Z">
                  <w:rPr>
                    <w:rFonts w:ascii="Monaco" w:hAnsi="Monaco" w:cs="Monaco"/>
                    <w:sz w:val="32"/>
                    <w:szCs w:val="32"/>
                    <w:lang w:val="en-US"/>
                  </w:rPr>
                </w:rPrChange>
              </w:rPr>
              <w:t xml:space="preserve">         </w:t>
            </w:r>
          </w:p>
          <w:p w14:paraId="4C6ADF24" w14:textId="77777777" w:rsidR="00AE3604" w:rsidRPr="0079203F" w:rsidRDefault="00AE3604">
            <w:pPr>
              <w:rPr>
                <w:noProof/>
                <w:lang w:val="es-ES"/>
                <w:rPrChange w:id="2156" w:author="Rodrigo García" w:date="2017-09-29T10:04:00Z">
                  <w:rPr>
                    <w:rFonts w:ascii="Monaco" w:eastAsiaTheme="majorEastAsia" w:hAnsi="Monaco" w:cs="Monaco"/>
                    <w:color w:val="243F60" w:themeColor="accent1" w:themeShade="7F"/>
                    <w:sz w:val="32"/>
                    <w:szCs w:val="32"/>
                    <w:lang w:val="en-US"/>
                  </w:rPr>
                </w:rPrChange>
              </w:rPr>
              <w:pPrChange w:id="2157" w:author="GONZALEZ DIAZ, BORJA" w:date="2017-09-29T19:29:00Z">
                <w:pPr>
                  <w:keepNext/>
                  <w:keepLines/>
                  <w:widowControl w:val="0"/>
                  <w:autoSpaceDE w:val="0"/>
                  <w:autoSpaceDN w:val="0"/>
                  <w:adjustRightInd w:val="0"/>
                  <w:spacing w:before="200"/>
                  <w:outlineLvl w:val="4"/>
                </w:pPr>
              </w:pPrChange>
            </w:pPr>
            <w:r w:rsidRPr="0079203F">
              <w:rPr>
                <w:noProof/>
                <w:lang w:val="es-ES"/>
                <w:rPrChange w:id="2158" w:author="Rodrigo García" w:date="2017-09-29T10:04:00Z">
                  <w:rPr>
                    <w:rFonts w:ascii="Monaco" w:hAnsi="Monaco" w:cs="Monaco"/>
                    <w:sz w:val="32"/>
                    <w:szCs w:val="32"/>
                    <w:lang w:val="en-US"/>
                  </w:rPr>
                </w:rPrChange>
              </w:rPr>
              <w:t xml:space="preserve">    </w:t>
            </w:r>
            <w:r w:rsidRPr="0079203F">
              <w:rPr>
                <w:b/>
                <w:bCs/>
                <w:noProof/>
                <w:lang w:val="es-ES"/>
                <w:rPrChange w:id="2159" w:author="Rodrigo García" w:date="2017-09-29T10:04:00Z">
                  <w:rPr>
                    <w:rFonts w:ascii="Monaco" w:hAnsi="Monaco" w:cs="Monaco"/>
                    <w:b/>
                    <w:bCs/>
                    <w:color w:val="000000"/>
                    <w:sz w:val="32"/>
                    <w:szCs w:val="32"/>
                    <w:lang w:val="en-US"/>
                  </w:rPr>
                </w:rPrChange>
              </w:rPr>
              <w:t>}</w:t>
            </w:r>
          </w:p>
          <w:p w14:paraId="3AFF51E1" w14:textId="77777777" w:rsidR="00AE3604" w:rsidRPr="0079203F" w:rsidRDefault="00AE3604">
            <w:pPr>
              <w:rPr>
                <w:noProof/>
                <w:lang w:val="es-ES"/>
                <w:rPrChange w:id="2160" w:author="Rodrigo García" w:date="2017-09-29T10:04:00Z">
                  <w:rPr>
                    <w:rFonts w:ascii="Monaco" w:eastAsiaTheme="majorEastAsia" w:hAnsi="Monaco" w:cs="Monaco"/>
                    <w:color w:val="243F60" w:themeColor="accent1" w:themeShade="7F"/>
                    <w:sz w:val="32"/>
                    <w:szCs w:val="32"/>
                    <w:lang w:val="en-US"/>
                  </w:rPr>
                </w:rPrChange>
              </w:rPr>
              <w:pPrChange w:id="2161" w:author="GONZALEZ DIAZ, BORJA" w:date="2017-09-29T19:29:00Z">
                <w:pPr>
                  <w:keepNext/>
                  <w:keepLines/>
                  <w:widowControl w:val="0"/>
                  <w:autoSpaceDE w:val="0"/>
                  <w:autoSpaceDN w:val="0"/>
                  <w:adjustRightInd w:val="0"/>
                  <w:spacing w:before="200"/>
                  <w:outlineLvl w:val="4"/>
                </w:pPr>
              </w:pPrChange>
            </w:pPr>
            <w:r w:rsidRPr="0079203F">
              <w:rPr>
                <w:noProof/>
                <w:lang w:val="es-ES"/>
                <w:rPrChange w:id="2162" w:author="Rodrigo García" w:date="2017-09-29T10:04:00Z">
                  <w:rPr>
                    <w:rFonts w:ascii="Monaco" w:hAnsi="Monaco" w:cs="Monaco"/>
                    <w:sz w:val="32"/>
                    <w:szCs w:val="32"/>
                    <w:lang w:val="en-US"/>
                  </w:rPr>
                </w:rPrChange>
              </w:rPr>
              <w:t xml:space="preserve">    socket</w:t>
            </w:r>
            <w:r w:rsidRPr="0079203F">
              <w:rPr>
                <w:b/>
                <w:bCs/>
                <w:noProof/>
                <w:lang w:val="es-ES"/>
                <w:rPrChange w:id="2163" w:author="Rodrigo García" w:date="2017-09-29T10:04:00Z">
                  <w:rPr>
                    <w:rFonts w:ascii="Monaco" w:hAnsi="Monaco" w:cs="Monaco"/>
                    <w:b/>
                    <w:bCs/>
                    <w:color w:val="000000"/>
                    <w:sz w:val="32"/>
                    <w:szCs w:val="32"/>
                    <w:lang w:val="en-US"/>
                  </w:rPr>
                </w:rPrChange>
              </w:rPr>
              <w:t>.</w:t>
            </w:r>
            <w:r w:rsidRPr="0079203F">
              <w:rPr>
                <w:noProof/>
                <w:lang w:val="es-ES"/>
                <w:rPrChange w:id="2164" w:author="Rodrigo García" w:date="2017-09-29T10:04:00Z">
                  <w:rPr>
                    <w:rFonts w:ascii="Monaco" w:hAnsi="Monaco" w:cs="Monaco"/>
                    <w:color w:val="000000"/>
                    <w:sz w:val="32"/>
                    <w:szCs w:val="32"/>
                    <w:lang w:val="en-US"/>
                  </w:rPr>
                </w:rPrChange>
              </w:rPr>
              <w:t>send</w:t>
            </w:r>
            <w:r w:rsidRPr="0079203F">
              <w:rPr>
                <w:b/>
                <w:bCs/>
                <w:noProof/>
                <w:lang w:val="es-ES"/>
                <w:rPrChange w:id="2165" w:author="Rodrigo García" w:date="2017-09-29T10:04:00Z">
                  <w:rPr>
                    <w:rFonts w:ascii="Monaco" w:hAnsi="Monaco" w:cs="Monaco"/>
                    <w:b/>
                    <w:bCs/>
                    <w:color w:val="000000"/>
                    <w:sz w:val="32"/>
                    <w:szCs w:val="32"/>
                    <w:lang w:val="en-US"/>
                  </w:rPr>
                </w:rPrChange>
              </w:rPr>
              <w:t>(</w:t>
            </w:r>
            <w:r w:rsidRPr="0079203F">
              <w:rPr>
                <w:noProof/>
                <w:lang w:val="es-ES"/>
                <w:rPrChange w:id="2166" w:author="Rodrigo García" w:date="2017-09-29T10:04:00Z">
                  <w:rPr>
                    <w:rFonts w:ascii="Monaco" w:hAnsi="Monaco" w:cs="Monaco"/>
                    <w:color w:val="000000"/>
                    <w:sz w:val="32"/>
                    <w:szCs w:val="32"/>
                    <w:lang w:val="en-US"/>
                  </w:rPr>
                </w:rPrChange>
              </w:rPr>
              <w:t>JSON</w:t>
            </w:r>
            <w:r w:rsidRPr="0079203F">
              <w:rPr>
                <w:b/>
                <w:bCs/>
                <w:noProof/>
                <w:lang w:val="es-ES"/>
                <w:rPrChange w:id="2167" w:author="Rodrigo García" w:date="2017-09-29T10:04:00Z">
                  <w:rPr>
                    <w:rFonts w:ascii="Monaco" w:hAnsi="Monaco" w:cs="Monaco"/>
                    <w:b/>
                    <w:bCs/>
                    <w:color w:val="000000"/>
                    <w:sz w:val="32"/>
                    <w:szCs w:val="32"/>
                    <w:lang w:val="en-US"/>
                  </w:rPr>
                </w:rPrChange>
              </w:rPr>
              <w:t>.</w:t>
            </w:r>
            <w:r w:rsidRPr="0079203F">
              <w:rPr>
                <w:noProof/>
                <w:lang w:val="es-ES"/>
                <w:rPrChange w:id="2168" w:author="Rodrigo García" w:date="2017-09-29T10:04:00Z">
                  <w:rPr>
                    <w:rFonts w:ascii="Monaco" w:hAnsi="Monaco" w:cs="Monaco"/>
                    <w:color w:val="000000"/>
                    <w:sz w:val="32"/>
                    <w:szCs w:val="32"/>
                    <w:lang w:val="en-US"/>
                  </w:rPr>
                </w:rPrChange>
              </w:rPr>
              <w:t>stringify</w:t>
            </w:r>
            <w:r w:rsidRPr="0079203F">
              <w:rPr>
                <w:b/>
                <w:bCs/>
                <w:noProof/>
                <w:lang w:val="es-ES"/>
                <w:rPrChange w:id="2169" w:author="Rodrigo García" w:date="2017-09-29T10:04:00Z">
                  <w:rPr>
                    <w:rFonts w:ascii="Monaco" w:hAnsi="Monaco" w:cs="Monaco"/>
                    <w:b/>
                    <w:bCs/>
                    <w:color w:val="000000"/>
                    <w:sz w:val="32"/>
                    <w:szCs w:val="32"/>
                    <w:lang w:val="en-US"/>
                  </w:rPr>
                </w:rPrChange>
              </w:rPr>
              <w:t>(</w:t>
            </w:r>
            <w:r w:rsidRPr="0079203F">
              <w:rPr>
                <w:noProof/>
                <w:lang w:val="es-ES"/>
                <w:rPrChange w:id="2170" w:author="Rodrigo García" w:date="2017-09-29T10:04:00Z">
                  <w:rPr>
                    <w:rFonts w:ascii="Monaco" w:hAnsi="Monaco" w:cs="Monaco"/>
                    <w:color w:val="000000"/>
                    <w:sz w:val="32"/>
                    <w:szCs w:val="32"/>
                    <w:lang w:val="en-US"/>
                  </w:rPr>
                </w:rPrChange>
              </w:rPr>
              <w:t>datos5</w:t>
            </w:r>
            <w:r w:rsidRPr="0079203F">
              <w:rPr>
                <w:b/>
                <w:bCs/>
                <w:noProof/>
                <w:lang w:val="es-ES"/>
                <w:rPrChange w:id="2171" w:author="Rodrigo García" w:date="2017-09-29T10:04:00Z">
                  <w:rPr>
                    <w:rFonts w:ascii="Monaco" w:hAnsi="Monaco" w:cs="Monaco"/>
                    <w:b/>
                    <w:bCs/>
                    <w:color w:val="000000"/>
                    <w:sz w:val="32"/>
                    <w:szCs w:val="32"/>
                    <w:lang w:val="en-US"/>
                  </w:rPr>
                </w:rPrChange>
              </w:rPr>
              <w:t>));</w:t>
            </w:r>
          </w:p>
          <w:p w14:paraId="6FF4EA7E" w14:textId="77777777" w:rsidR="00AE3604" w:rsidRPr="0079203F" w:rsidRDefault="00AE3604">
            <w:pPr>
              <w:rPr>
                <w:noProof/>
                <w:lang w:val="es-ES"/>
                <w:rPrChange w:id="2172" w:author="Rodrigo García" w:date="2017-09-29T10:04:00Z">
                  <w:rPr>
                    <w:rFonts w:ascii="Monaco" w:eastAsiaTheme="majorEastAsia" w:hAnsi="Monaco" w:cs="Monaco"/>
                    <w:color w:val="243F60" w:themeColor="accent1" w:themeShade="7F"/>
                    <w:sz w:val="32"/>
                    <w:szCs w:val="32"/>
                    <w:lang w:val="en-US"/>
                  </w:rPr>
                </w:rPrChange>
              </w:rPr>
              <w:pPrChange w:id="2173" w:author="GONZALEZ DIAZ, BORJA" w:date="2017-09-29T19:29:00Z">
                <w:pPr>
                  <w:keepNext/>
                  <w:keepLines/>
                  <w:widowControl w:val="0"/>
                  <w:autoSpaceDE w:val="0"/>
                  <w:autoSpaceDN w:val="0"/>
                  <w:adjustRightInd w:val="0"/>
                  <w:spacing w:before="200"/>
                  <w:outlineLvl w:val="4"/>
                </w:pPr>
              </w:pPrChange>
            </w:pPr>
            <w:r w:rsidRPr="0079203F">
              <w:rPr>
                <w:noProof/>
                <w:lang w:val="es-ES"/>
                <w:rPrChange w:id="2174" w:author="Rodrigo García" w:date="2017-09-29T10:04:00Z">
                  <w:rPr>
                    <w:rFonts w:ascii="Monaco" w:hAnsi="Monaco" w:cs="Monaco"/>
                    <w:sz w:val="32"/>
                    <w:szCs w:val="32"/>
                    <w:lang w:val="en-US"/>
                  </w:rPr>
                </w:rPrChange>
              </w:rPr>
              <w:t xml:space="preserve">    console</w:t>
            </w:r>
            <w:r w:rsidRPr="0079203F">
              <w:rPr>
                <w:b/>
                <w:bCs/>
                <w:noProof/>
                <w:lang w:val="es-ES"/>
                <w:rPrChange w:id="2175" w:author="Rodrigo García" w:date="2017-09-29T10:04:00Z">
                  <w:rPr>
                    <w:rFonts w:ascii="Monaco" w:hAnsi="Monaco" w:cs="Monaco"/>
                    <w:b/>
                    <w:bCs/>
                    <w:color w:val="000000"/>
                    <w:sz w:val="32"/>
                    <w:szCs w:val="32"/>
                    <w:lang w:val="en-US"/>
                  </w:rPr>
                </w:rPrChange>
              </w:rPr>
              <w:t>.</w:t>
            </w:r>
            <w:r w:rsidRPr="0079203F">
              <w:rPr>
                <w:noProof/>
                <w:lang w:val="es-ES"/>
                <w:rPrChange w:id="2176" w:author="Rodrigo García" w:date="2017-09-29T10:04:00Z">
                  <w:rPr>
                    <w:rFonts w:ascii="Monaco" w:hAnsi="Monaco" w:cs="Monaco"/>
                    <w:color w:val="000000"/>
                    <w:sz w:val="32"/>
                    <w:szCs w:val="32"/>
                    <w:lang w:val="en-US"/>
                  </w:rPr>
                </w:rPrChange>
              </w:rPr>
              <w:t>log</w:t>
            </w:r>
            <w:r w:rsidRPr="0079203F">
              <w:rPr>
                <w:b/>
                <w:bCs/>
                <w:noProof/>
                <w:lang w:val="es-ES"/>
                <w:rPrChange w:id="2177" w:author="Rodrigo García" w:date="2017-09-29T10:04:00Z">
                  <w:rPr>
                    <w:rFonts w:ascii="Monaco" w:hAnsi="Monaco" w:cs="Monaco"/>
                    <w:b/>
                    <w:bCs/>
                    <w:color w:val="000000"/>
                    <w:sz w:val="32"/>
                    <w:szCs w:val="32"/>
                    <w:lang w:val="en-US"/>
                  </w:rPr>
                </w:rPrChange>
              </w:rPr>
              <w:t>(</w:t>
            </w:r>
            <w:r w:rsidRPr="0079203F">
              <w:rPr>
                <w:noProof/>
                <w:color w:val="4E9A06"/>
                <w:lang w:val="es-ES"/>
                <w:rPrChange w:id="2178" w:author="Rodrigo García" w:date="2017-09-29T10:04:00Z">
                  <w:rPr>
                    <w:rFonts w:ascii="Monaco" w:hAnsi="Monaco" w:cs="Monaco"/>
                    <w:color w:val="4E9A06"/>
                    <w:sz w:val="32"/>
                    <w:szCs w:val="32"/>
                    <w:lang w:val="en-US"/>
                  </w:rPr>
                </w:rPrChange>
              </w:rPr>
              <w:t>"Solicitud de listado de pacientes enviada"</w:t>
            </w:r>
            <w:r w:rsidRPr="0079203F">
              <w:rPr>
                <w:b/>
                <w:bCs/>
                <w:noProof/>
                <w:lang w:val="es-ES"/>
                <w:rPrChange w:id="2179" w:author="Rodrigo García" w:date="2017-09-29T10:04:00Z">
                  <w:rPr>
                    <w:rFonts w:ascii="Monaco" w:hAnsi="Monaco" w:cs="Monaco"/>
                    <w:b/>
                    <w:bCs/>
                    <w:color w:val="000000"/>
                    <w:sz w:val="32"/>
                    <w:szCs w:val="32"/>
                    <w:lang w:val="en-US"/>
                  </w:rPr>
                </w:rPrChange>
              </w:rPr>
              <w:t>);</w:t>
            </w:r>
          </w:p>
          <w:p w14:paraId="21D4E819" w14:textId="77777777" w:rsidR="00AE3604" w:rsidRPr="0050601B" w:rsidRDefault="00AE3604">
            <w:pPr>
              <w:rPr>
                <w:noProof/>
                <w:lang w:val="en-US"/>
                <w:rPrChange w:id="2180" w:author="Borja Gonzalez" w:date="2017-09-28T17:52:00Z">
                  <w:rPr>
                    <w:rFonts w:ascii="Monaco" w:eastAsiaTheme="majorEastAsia" w:hAnsi="Monaco" w:cs="Monaco"/>
                    <w:color w:val="243F60" w:themeColor="accent1" w:themeShade="7F"/>
                    <w:sz w:val="32"/>
                    <w:szCs w:val="32"/>
                    <w:lang w:val="en-US"/>
                  </w:rPr>
                </w:rPrChange>
              </w:rPr>
              <w:pPrChange w:id="2181" w:author="GONZALEZ DIAZ, BORJA" w:date="2017-09-29T19:29:00Z">
                <w:pPr>
                  <w:keepNext/>
                  <w:keepLines/>
                  <w:widowControl w:val="0"/>
                  <w:autoSpaceDE w:val="0"/>
                  <w:autoSpaceDN w:val="0"/>
                  <w:adjustRightInd w:val="0"/>
                  <w:spacing w:before="200"/>
                  <w:outlineLvl w:val="4"/>
                </w:pPr>
              </w:pPrChange>
            </w:pPr>
            <w:r w:rsidRPr="0079203F">
              <w:rPr>
                <w:noProof/>
                <w:lang w:val="es-ES"/>
                <w:rPrChange w:id="2182" w:author="Rodrigo García" w:date="2017-09-29T10:04:00Z">
                  <w:rPr>
                    <w:rFonts w:ascii="Monaco" w:hAnsi="Monaco" w:cs="Monaco"/>
                    <w:sz w:val="32"/>
                    <w:szCs w:val="32"/>
                    <w:lang w:val="en-US"/>
                  </w:rPr>
                </w:rPrChange>
              </w:rPr>
              <w:t xml:space="preserve">    </w:t>
            </w:r>
            <w:r w:rsidRPr="0050601B">
              <w:rPr>
                <w:noProof/>
                <w:lang w:val="en-US"/>
                <w:rPrChange w:id="2183" w:author="Borja Gonzalez" w:date="2017-09-28T17:52:00Z">
                  <w:rPr>
                    <w:rFonts w:ascii="Monaco" w:hAnsi="Monaco" w:cs="Monaco"/>
                    <w:color w:val="000000"/>
                    <w:sz w:val="32"/>
                    <w:szCs w:val="32"/>
                    <w:lang w:val="en-US"/>
                  </w:rPr>
                </w:rPrChange>
              </w:rPr>
              <w:t>socket</w:t>
            </w:r>
            <w:r w:rsidRPr="0050601B">
              <w:rPr>
                <w:b/>
                <w:bCs/>
                <w:noProof/>
                <w:lang w:val="en-US"/>
                <w:rPrChange w:id="2184" w:author="Borja Gonzalez" w:date="2017-09-28T17:52:00Z">
                  <w:rPr>
                    <w:rFonts w:ascii="Monaco" w:hAnsi="Monaco" w:cs="Monaco"/>
                    <w:b/>
                    <w:bCs/>
                    <w:color w:val="000000"/>
                    <w:sz w:val="32"/>
                    <w:szCs w:val="32"/>
                    <w:lang w:val="en-US"/>
                  </w:rPr>
                </w:rPrChange>
              </w:rPr>
              <w:t>.</w:t>
            </w:r>
            <w:r w:rsidRPr="0050601B">
              <w:rPr>
                <w:noProof/>
                <w:lang w:val="en-US"/>
                <w:rPrChange w:id="2185" w:author="Borja Gonzalez" w:date="2017-09-28T17:52:00Z">
                  <w:rPr>
                    <w:rFonts w:ascii="Monaco" w:hAnsi="Monaco" w:cs="Monaco"/>
                    <w:color w:val="000000"/>
                    <w:sz w:val="32"/>
                    <w:szCs w:val="32"/>
                    <w:lang w:val="en-US"/>
                  </w:rPr>
                </w:rPrChange>
              </w:rPr>
              <w:t>on</w:t>
            </w:r>
            <w:r w:rsidRPr="0050601B">
              <w:rPr>
                <w:b/>
                <w:bCs/>
                <w:noProof/>
                <w:lang w:val="en-US"/>
                <w:rPrChange w:id="2186" w:author="Borja Gonzalez" w:date="2017-09-28T17:52:00Z">
                  <w:rPr>
                    <w:rFonts w:ascii="Monaco" w:hAnsi="Monaco" w:cs="Monaco"/>
                    <w:b/>
                    <w:bCs/>
                    <w:color w:val="000000"/>
                    <w:sz w:val="32"/>
                    <w:szCs w:val="32"/>
                    <w:lang w:val="en-US"/>
                  </w:rPr>
                </w:rPrChange>
              </w:rPr>
              <w:t>(</w:t>
            </w:r>
            <w:r w:rsidRPr="0050601B">
              <w:rPr>
                <w:noProof/>
                <w:color w:val="4E9A06"/>
                <w:lang w:val="en-US"/>
                <w:rPrChange w:id="2187" w:author="Borja Gonzalez" w:date="2017-09-28T17:52:00Z">
                  <w:rPr>
                    <w:rFonts w:ascii="Monaco" w:hAnsi="Monaco" w:cs="Monaco"/>
                    <w:color w:val="4E9A06"/>
                    <w:sz w:val="32"/>
                    <w:szCs w:val="32"/>
                    <w:lang w:val="en-US"/>
                  </w:rPr>
                </w:rPrChange>
              </w:rPr>
              <w:t>"pacientes"</w:t>
            </w:r>
            <w:r w:rsidRPr="0050601B">
              <w:rPr>
                <w:b/>
                <w:bCs/>
                <w:noProof/>
                <w:lang w:val="en-US"/>
                <w:rPrChange w:id="2188" w:author="Borja Gonzalez" w:date="2017-09-28T17:52:00Z">
                  <w:rPr>
                    <w:rFonts w:ascii="Monaco" w:hAnsi="Monaco" w:cs="Monaco"/>
                    <w:b/>
                    <w:bCs/>
                    <w:color w:val="000000"/>
                    <w:sz w:val="32"/>
                    <w:szCs w:val="32"/>
                    <w:lang w:val="en-US"/>
                  </w:rPr>
                </w:rPrChange>
              </w:rPr>
              <w:t>,</w:t>
            </w:r>
            <w:r w:rsidRPr="0050601B">
              <w:rPr>
                <w:noProof/>
                <w:lang w:val="en-US"/>
                <w:rPrChange w:id="2189" w:author="Borja Gonzalez" w:date="2017-09-28T17:52:00Z">
                  <w:rPr>
                    <w:rFonts w:ascii="Monaco" w:hAnsi="Monaco" w:cs="Monaco"/>
                    <w:sz w:val="32"/>
                    <w:szCs w:val="32"/>
                    <w:lang w:val="en-US"/>
                  </w:rPr>
                </w:rPrChange>
              </w:rPr>
              <w:t xml:space="preserve"> </w:t>
            </w:r>
            <w:r w:rsidRPr="0050601B">
              <w:rPr>
                <w:b/>
                <w:bCs/>
                <w:noProof/>
                <w:color w:val="204A87"/>
                <w:lang w:val="en-US"/>
                <w:rPrChange w:id="2190" w:author="Borja Gonzalez" w:date="2017-09-28T17:52:00Z">
                  <w:rPr>
                    <w:rFonts w:ascii="Monaco" w:hAnsi="Monaco" w:cs="Monaco"/>
                    <w:b/>
                    <w:bCs/>
                    <w:color w:val="204A87"/>
                    <w:sz w:val="32"/>
                    <w:szCs w:val="32"/>
                    <w:lang w:val="en-US"/>
                  </w:rPr>
                </w:rPrChange>
              </w:rPr>
              <w:t>function</w:t>
            </w:r>
            <w:r w:rsidRPr="0050601B">
              <w:rPr>
                <w:noProof/>
                <w:lang w:val="en-US"/>
                <w:rPrChange w:id="2191" w:author="Borja Gonzalez" w:date="2017-09-28T17:52:00Z">
                  <w:rPr>
                    <w:rFonts w:ascii="Monaco" w:hAnsi="Monaco" w:cs="Monaco"/>
                    <w:sz w:val="32"/>
                    <w:szCs w:val="32"/>
                    <w:lang w:val="en-US"/>
                  </w:rPr>
                </w:rPrChange>
              </w:rPr>
              <w:t xml:space="preserve"> </w:t>
            </w:r>
            <w:r w:rsidRPr="0050601B">
              <w:rPr>
                <w:b/>
                <w:bCs/>
                <w:noProof/>
                <w:lang w:val="en-US"/>
                <w:rPrChange w:id="2192" w:author="Borja Gonzalez" w:date="2017-09-28T17:52:00Z">
                  <w:rPr>
                    <w:rFonts w:ascii="Monaco" w:hAnsi="Monaco" w:cs="Monaco"/>
                    <w:b/>
                    <w:bCs/>
                    <w:color w:val="000000"/>
                    <w:sz w:val="32"/>
                    <w:szCs w:val="32"/>
                    <w:lang w:val="en-US"/>
                  </w:rPr>
                </w:rPrChange>
              </w:rPr>
              <w:t>(</w:t>
            </w:r>
            <w:r w:rsidRPr="0050601B">
              <w:rPr>
                <w:noProof/>
                <w:lang w:val="en-US"/>
                <w:rPrChange w:id="2193" w:author="Borja Gonzalez" w:date="2017-09-28T17:52:00Z">
                  <w:rPr>
                    <w:rFonts w:ascii="Monaco" w:hAnsi="Monaco" w:cs="Monaco"/>
                    <w:color w:val="000000"/>
                    <w:sz w:val="32"/>
                    <w:szCs w:val="32"/>
                    <w:lang w:val="en-US"/>
                  </w:rPr>
                </w:rPrChange>
              </w:rPr>
              <w:t>data</w:t>
            </w:r>
            <w:r w:rsidRPr="0050601B">
              <w:rPr>
                <w:b/>
                <w:bCs/>
                <w:noProof/>
                <w:lang w:val="en-US"/>
                <w:rPrChange w:id="2194" w:author="Borja Gonzalez" w:date="2017-09-28T17:52:00Z">
                  <w:rPr>
                    <w:rFonts w:ascii="Monaco" w:hAnsi="Monaco" w:cs="Monaco"/>
                    <w:b/>
                    <w:bCs/>
                    <w:color w:val="000000"/>
                    <w:sz w:val="32"/>
                    <w:szCs w:val="32"/>
                    <w:lang w:val="en-US"/>
                  </w:rPr>
                </w:rPrChange>
              </w:rPr>
              <w:t>)</w:t>
            </w:r>
            <w:r w:rsidRPr="0050601B">
              <w:rPr>
                <w:noProof/>
                <w:lang w:val="en-US"/>
                <w:rPrChange w:id="2195" w:author="Borja Gonzalez" w:date="2017-09-28T17:52:00Z">
                  <w:rPr>
                    <w:rFonts w:ascii="Monaco" w:hAnsi="Monaco" w:cs="Monaco"/>
                    <w:sz w:val="32"/>
                    <w:szCs w:val="32"/>
                    <w:lang w:val="en-US"/>
                  </w:rPr>
                </w:rPrChange>
              </w:rPr>
              <w:t xml:space="preserve"> </w:t>
            </w:r>
            <w:r w:rsidRPr="0050601B">
              <w:rPr>
                <w:b/>
                <w:bCs/>
                <w:noProof/>
                <w:lang w:val="en-US"/>
                <w:rPrChange w:id="2196" w:author="Borja Gonzalez" w:date="2017-09-28T17:52:00Z">
                  <w:rPr>
                    <w:rFonts w:ascii="Monaco" w:hAnsi="Monaco" w:cs="Monaco"/>
                    <w:b/>
                    <w:bCs/>
                    <w:color w:val="000000"/>
                    <w:sz w:val="32"/>
                    <w:szCs w:val="32"/>
                    <w:lang w:val="en-US"/>
                  </w:rPr>
                </w:rPrChange>
              </w:rPr>
              <w:t>{</w:t>
            </w:r>
          </w:p>
          <w:p w14:paraId="7FD8D887" w14:textId="77777777" w:rsidR="00AE3604" w:rsidRPr="0079203F" w:rsidRDefault="00AE3604">
            <w:pPr>
              <w:rPr>
                <w:noProof/>
                <w:lang w:val="es-ES"/>
                <w:rPrChange w:id="2197" w:author="Rodrigo García" w:date="2017-09-29T10:04:00Z">
                  <w:rPr>
                    <w:rFonts w:ascii="Monaco" w:eastAsiaTheme="majorEastAsia" w:hAnsi="Monaco" w:cs="Monaco"/>
                    <w:color w:val="243F60" w:themeColor="accent1" w:themeShade="7F"/>
                    <w:sz w:val="32"/>
                    <w:szCs w:val="32"/>
                    <w:lang w:val="en-US"/>
                  </w:rPr>
                </w:rPrChange>
              </w:rPr>
              <w:pPrChange w:id="2198" w:author="GONZALEZ DIAZ, BORJA" w:date="2017-09-29T19:29:00Z">
                <w:pPr>
                  <w:keepNext/>
                  <w:keepLines/>
                  <w:widowControl w:val="0"/>
                  <w:autoSpaceDE w:val="0"/>
                  <w:autoSpaceDN w:val="0"/>
                  <w:adjustRightInd w:val="0"/>
                  <w:spacing w:before="200"/>
                  <w:outlineLvl w:val="4"/>
                </w:pPr>
              </w:pPrChange>
            </w:pPr>
            <w:r w:rsidRPr="0050601B">
              <w:rPr>
                <w:noProof/>
                <w:lang w:val="en-US"/>
                <w:rPrChange w:id="2199" w:author="Borja Gonzalez" w:date="2017-09-28T17:52:00Z">
                  <w:rPr>
                    <w:rFonts w:ascii="Monaco" w:hAnsi="Monaco" w:cs="Monaco"/>
                    <w:sz w:val="32"/>
                    <w:szCs w:val="32"/>
                    <w:lang w:val="en-US"/>
                  </w:rPr>
                </w:rPrChange>
              </w:rPr>
              <w:t xml:space="preserve">        </w:t>
            </w:r>
            <w:r w:rsidRPr="0079203F">
              <w:rPr>
                <w:noProof/>
                <w:lang w:val="es-ES"/>
                <w:rPrChange w:id="2200" w:author="Rodrigo García" w:date="2017-09-29T10:04:00Z">
                  <w:rPr>
                    <w:rFonts w:ascii="Monaco" w:hAnsi="Monaco" w:cs="Monaco"/>
                    <w:color w:val="000000"/>
                    <w:sz w:val="32"/>
                    <w:szCs w:val="32"/>
                    <w:lang w:val="en-US"/>
                  </w:rPr>
                </w:rPrChange>
              </w:rPr>
              <w:t>console</w:t>
            </w:r>
            <w:r w:rsidRPr="0079203F">
              <w:rPr>
                <w:b/>
                <w:bCs/>
                <w:noProof/>
                <w:lang w:val="es-ES"/>
                <w:rPrChange w:id="2201" w:author="Rodrigo García" w:date="2017-09-29T10:04:00Z">
                  <w:rPr>
                    <w:rFonts w:ascii="Monaco" w:hAnsi="Monaco" w:cs="Monaco"/>
                    <w:b/>
                    <w:bCs/>
                    <w:color w:val="000000"/>
                    <w:sz w:val="32"/>
                    <w:szCs w:val="32"/>
                    <w:lang w:val="en-US"/>
                  </w:rPr>
                </w:rPrChange>
              </w:rPr>
              <w:t>.</w:t>
            </w:r>
            <w:r w:rsidRPr="0079203F">
              <w:rPr>
                <w:noProof/>
                <w:lang w:val="es-ES"/>
                <w:rPrChange w:id="2202" w:author="Rodrigo García" w:date="2017-09-29T10:04:00Z">
                  <w:rPr>
                    <w:rFonts w:ascii="Monaco" w:hAnsi="Monaco" w:cs="Monaco"/>
                    <w:color w:val="000000"/>
                    <w:sz w:val="32"/>
                    <w:szCs w:val="32"/>
                    <w:lang w:val="en-US"/>
                  </w:rPr>
                </w:rPrChange>
              </w:rPr>
              <w:t>log</w:t>
            </w:r>
            <w:r w:rsidRPr="0079203F">
              <w:rPr>
                <w:b/>
                <w:bCs/>
                <w:noProof/>
                <w:lang w:val="es-ES"/>
                <w:rPrChange w:id="2203" w:author="Rodrigo García" w:date="2017-09-29T10:04:00Z">
                  <w:rPr>
                    <w:rFonts w:ascii="Monaco" w:hAnsi="Monaco" w:cs="Monaco"/>
                    <w:b/>
                    <w:bCs/>
                    <w:color w:val="000000"/>
                    <w:sz w:val="32"/>
                    <w:szCs w:val="32"/>
                    <w:lang w:val="en-US"/>
                  </w:rPr>
                </w:rPrChange>
              </w:rPr>
              <w:t>(</w:t>
            </w:r>
            <w:r w:rsidRPr="0079203F">
              <w:rPr>
                <w:noProof/>
                <w:color w:val="4E9A06"/>
                <w:lang w:val="es-ES"/>
                <w:rPrChange w:id="2204" w:author="Rodrigo García" w:date="2017-09-29T10:04:00Z">
                  <w:rPr>
                    <w:rFonts w:ascii="Monaco" w:hAnsi="Monaco" w:cs="Monaco"/>
                    <w:color w:val="4E9A06"/>
                    <w:sz w:val="32"/>
                    <w:szCs w:val="32"/>
                    <w:lang w:val="en-US"/>
                  </w:rPr>
                </w:rPrChange>
              </w:rPr>
              <w:t>"Lista de pacientes recibida"</w:t>
            </w:r>
            <w:r w:rsidRPr="0079203F">
              <w:rPr>
                <w:b/>
                <w:bCs/>
                <w:noProof/>
                <w:lang w:val="es-ES"/>
                <w:rPrChange w:id="2205" w:author="Rodrigo García" w:date="2017-09-29T10:04:00Z">
                  <w:rPr>
                    <w:rFonts w:ascii="Monaco" w:hAnsi="Monaco" w:cs="Monaco"/>
                    <w:b/>
                    <w:bCs/>
                    <w:color w:val="000000"/>
                    <w:sz w:val="32"/>
                    <w:szCs w:val="32"/>
                    <w:lang w:val="en-US"/>
                  </w:rPr>
                </w:rPrChange>
              </w:rPr>
              <w:t>);</w:t>
            </w:r>
          </w:p>
          <w:p w14:paraId="3CF79DE4" w14:textId="77777777" w:rsidR="00AE3604" w:rsidRPr="0050601B" w:rsidRDefault="00AE3604">
            <w:pPr>
              <w:rPr>
                <w:noProof/>
                <w:lang w:val="en-US"/>
                <w:rPrChange w:id="2206" w:author="Borja Gonzalez" w:date="2017-09-28T17:52:00Z">
                  <w:rPr>
                    <w:rFonts w:ascii="Monaco" w:eastAsiaTheme="majorEastAsia" w:hAnsi="Monaco" w:cs="Monaco"/>
                    <w:color w:val="243F60" w:themeColor="accent1" w:themeShade="7F"/>
                    <w:sz w:val="32"/>
                    <w:szCs w:val="32"/>
                    <w:lang w:val="en-US"/>
                  </w:rPr>
                </w:rPrChange>
              </w:rPr>
              <w:pPrChange w:id="2207" w:author="GONZALEZ DIAZ, BORJA" w:date="2017-09-29T19:29:00Z">
                <w:pPr>
                  <w:keepNext/>
                  <w:keepLines/>
                  <w:widowControl w:val="0"/>
                  <w:autoSpaceDE w:val="0"/>
                  <w:autoSpaceDN w:val="0"/>
                  <w:adjustRightInd w:val="0"/>
                  <w:spacing w:before="200"/>
                  <w:outlineLvl w:val="4"/>
                </w:pPr>
              </w:pPrChange>
            </w:pPr>
            <w:r w:rsidRPr="0079203F">
              <w:rPr>
                <w:noProof/>
                <w:lang w:val="es-ES"/>
                <w:rPrChange w:id="2208" w:author="Rodrigo García" w:date="2017-09-29T10:04:00Z">
                  <w:rPr>
                    <w:rFonts w:ascii="Monaco" w:hAnsi="Monaco" w:cs="Monaco"/>
                    <w:sz w:val="32"/>
                    <w:szCs w:val="32"/>
                    <w:lang w:val="en-US"/>
                  </w:rPr>
                </w:rPrChange>
              </w:rPr>
              <w:t xml:space="preserve">        </w:t>
            </w:r>
            <w:r w:rsidRPr="0050601B">
              <w:rPr>
                <w:noProof/>
                <w:lang w:val="en-US"/>
                <w:rPrChange w:id="2209" w:author="Borja Gonzalez" w:date="2017-09-28T17:52:00Z">
                  <w:rPr>
                    <w:rFonts w:ascii="Monaco" w:hAnsi="Monaco" w:cs="Monaco"/>
                    <w:color w:val="000000"/>
                    <w:sz w:val="32"/>
                    <w:szCs w:val="32"/>
                    <w:lang w:val="en-US"/>
                  </w:rPr>
                </w:rPrChange>
              </w:rPr>
              <w:t>callback</w:t>
            </w:r>
            <w:r w:rsidRPr="0050601B">
              <w:rPr>
                <w:b/>
                <w:bCs/>
                <w:noProof/>
                <w:lang w:val="en-US"/>
                <w:rPrChange w:id="2210" w:author="Borja Gonzalez" w:date="2017-09-28T17:52:00Z">
                  <w:rPr>
                    <w:rFonts w:ascii="Monaco" w:hAnsi="Monaco" w:cs="Monaco"/>
                    <w:b/>
                    <w:bCs/>
                    <w:color w:val="000000"/>
                    <w:sz w:val="32"/>
                    <w:szCs w:val="32"/>
                    <w:lang w:val="en-US"/>
                  </w:rPr>
                </w:rPrChange>
              </w:rPr>
              <w:t>(</w:t>
            </w:r>
            <w:r w:rsidRPr="0050601B">
              <w:rPr>
                <w:noProof/>
                <w:lang w:val="en-US"/>
                <w:rPrChange w:id="2211" w:author="Borja Gonzalez" w:date="2017-09-28T17:52:00Z">
                  <w:rPr>
                    <w:rFonts w:ascii="Monaco" w:hAnsi="Monaco" w:cs="Monaco"/>
                    <w:color w:val="000000"/>
                    <w:sz w:val="32"/>
                    <w:szCs w:val="32"/>
                    <w:lang w:val="en-US"/>
                  </w:rPr>
                </w:rPrChange>
              </w:rPr>
              <w:t>data</w:t>
            </w:r>
            <w:r w:rsidRPr="0050601B">
              <w:rPr>
                <w:b/>
                <w:bCs/>
                <w:noProof/>
                <w:lang w:val="en-US"/>
                <w:rPrChange w:id="2212" w:author="Borja Gonzalez" w:date="2017-09-28T17:52:00Z">
                  <w:rPr>
                    <w:rFonts w:ascii="Monaco" w:hAnsi="Monaco" w:cs="Monaco"/>
                    <w:b/>
                    <w:bCs/>
                    <w:color w:val="000000"/>
                    <w:sz w:val="32"/>
                    <w:szCs w:val="32"/>
                    <w:lang w:val="en-US"/>
                  </w:rPr>
                </w:rPrChange>
              </w:rPr>
              <w:t>);</w:t>
            </w:r>
          </w:p>
          <w:p w14:paraId="02710E92" w14:textId="77777777" w:rsidR="00AE3604" w:rsidRPr="0050601B" w:rsidRDefault="00AE3604">
            <w:pPr>
              <w:rPr>
                <w:noProof/>
                <w:lang w:val="en-US"/>
                <w:rPrChange w:id="2213" w:author="Borja Gonzalez" w:date="2017-09-28T17:52:00Z">
                  <w:rPr>
                    <w:rFonts w:ascii="Monaco" w:eastAsiaTheme="majorEastAsia" w:hAnsi="Monaco" w:cs="Monaco"/>
                    <w:color w:val="243F60" w:themeColor="accent1" w:themeShade="7F"/>
                    <w:sz w:val="32"/>
                    <w:szCs w:val="32"/>
                    <w:lang w:val="en-US"/>
                  </w:rPr>
                </w:rPrChange>
              </w:rPr>
              <w:pPrChange w:id="2214" w:author="GONZALEZ DIAZ, BORJA" w:date="2017-09-29T19:29:00Z">
                <w:pPr>
                  <w:keepNext/>
                  <w:keepLines/>
                  <w:widowControl w:val="0"/>
                  <w:autoSpaceDE w:val="0"/>
                  <w:autoSpaceDN w:val="0"/>
                  <w:adjustRightInd w:val="0"/>
                  <w:spacing w:before="200"/>
                  <w:outlineLvl w:val="4"/>
                </w:pPr>
              </w:pPrChange>
            </w:pPr>
            <w:r w:rsidRPr="0050601B">
              <w:rPr>
                <w:noProof/>
                <w:lang w:val="en-US"/>
                <w:rPrChange w:id="2215" w:author="Borja Gonzalez" w:date="2017-09-28T17:52:00Z">
                  <w:rPr>
                    <w:rFonts w:ascii="Monaco" w:hAnsi="Monaco" w:cs="Monaco"/>
                    <w:sz w:val="32"/>
                    <w:szCs w:val="32"/>
                    <w:lang w:val="en-US"/>
                  </w:rPr>
                </w:rPrChange>
              </w:rPr>
              <w:t xml:space="preserve">    </w:t>
            </w:r>
            <w:r w:rsidRPr="0050601B">
              <w:rPr>
                <w:b/>
                <w:bCs/>
                <w:noProof/>
                <w:lang w:val="en-US"/>
                <w:rPrChange w:id="2216" w:author="Borja Gonzalez" w:date="2017-09-28T17:52:00Z">
                  <w:rPr>
                    <w:rFonts w:ascii="Monaco" w:hAnsi="Monaco" w:cs="Monaco"/>
                    <w:b/>
                    <w:bCs/>
                    <w:color w:val="000000"/>
                    <w:sz w:val="32"/>
                    <w:szCs w:val="32"/>
                    <w:lang w:val="en-US"/>
                  </w:rPr>
                </w:rPrChange>
              </w:rPr>
              <w:t>});</w:t>
            </w:r>
          </w:p>
          <w:p w14:paraId="4648A93E" w14:textId="77777777" w:rsidR="00AE3604" w:rsidRPr="0050601B" w:rsidRDefault="00AE3604">
            <w:pPr>
              <w:rPr>
                <w:noProof/>
                <w:lang w:val="en-US"/>
                <w:rPrChange w:id="2217" w:author="Borja Gonzalez" w:date="2017-09-28T17:52:00Z">
                  <w:rPr>
                    <w:rFonts w:ascii="Monaco" w:hAnsi="Monaco" w:cs="Monaco"/>
                    <w:sz w:val="32"/>
                    <w:szCs w:val="32"/>
                    <w:lang w:val="en-US"/>
                  </w:rPr>
                </w:rPrChange>
              </w:rPr>
              <w:pPrChange w:id="2218" w:author="GONZALEZ DIAZ, BORJA" w:date="2017-09-29T19:29:00Z">
                <w:pPr>
                  <w:widowControl w:val="0"/>
                  <w:autoSpaceDE w:val="0"/>
                  <w:autoSpaceDN w:val="0"/>
                  <w:adjustRightInd w:val="0"/>
                </w:pPr>
              </w:pPrChange>
            </w:pPr>
          </w:p>
          <w:p w14:paraId="29A8028F" w14:textId="4CD6EC82" w:rsidR="00AE3604" w:rsidRPr="00180C41" w:rsidRDefault="00AE3604" w:rsidP="00EF3BF3">
            <w:pPr>
              <w:rPr>
                <w:lang w:val="en-US"/>
              </w:rPr>
            </w:pPr>
            <w:r w:rsidRPr="0050601B">
              <w:rPr>
                <w:b/>
                <w:bCs/>
                <w:noProof/>
                <w:lang w:val="en-US"/>
                <w:rPrChange w:id="2219" w:author="Borja Gonzalez" w:date="2017-09-28T17:52:00Z">
                  <w:rPr>
                    <w:rFonts w:ascii="Monaco" w:hAnsi="Monaco" w:cs="Monaco"/>
                    <w:b/>
                    <w:bCs/>
                    <w:color w:val="000000"/>
                    <w:sz w:val="32"/>
                    <w:szCs w:val="32"/>
                    <w:lang w:val="en-US"/>
                  </w:rPr>
                </w:rPrChange>
              </w:rPr>
              <w:t>}</w:t>
            </w:r>
          </w:p>
        </w:tc>
      </w:tr>
    </w:tbl>
    <w:p w14:paraId="470F9993" w14:textId="04E7EA7E" w:rsidR="00F93134" w:rsidRDefault="00F93134" w:rsidP="00F93134"/>
    <w:p w14:paraId="5A62EBFA" w14:textId="77777777" w:rsidR="00F93134" w:rsidRDefault="00F93134" w:rsidP="00F93134"/>
    <w:p w14:paraId="2003B428" w14:textId="7071EBCA" w:rsidR="00F93134" w:rsidRDefault="00F93134" w:rsidP="00F93134">
      <w:r>
        <w:t xml:space="preserve">Como se mencionó en la sección 4.1.2, el cliente utiliza la instancia socket para escuchar al servidor a través de </w:t>
      </w:r>
      <w:proofErr w:type="gramStart"/>
      <w:r>
        <w:t>socket.on</w:t>
      </w:r>
      <w:proofErr w:type="gramEnd"/>
      <w:r>
        <w:t xml:space="preserve"> y para enviar mensajes a través de socket.send</w:t>
      </w:r>
      <w:r w:rsidR="007E5FBE">
        <w:t>()</w:t>
      </w:r>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Ttulo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4992E7F0" w14:textId="501B906E" w:rsidR="00AE3604" w:rsidRDefault="00AE3604" w:rsidP="00CE1853"/>
    <w:tbl>
      <w:tblPr>
        <w:tblStyle w:val="Tablaconcuadrcula"/>
        <w:tblW w:w="0" w:type="auto"/>
        <w:tblLook w:val="04A0" w:firstRow="1" w:lastRow="0" w:firstColumn="1" w:lastColumn="0" w:noHBand="0" w:noVBand="1"/>
      </w:tblPr>
      <w:tblGrid>
        <w:gridCol w:w="8856"/>
      </w:tblGrid>
      <w:tr w:rsidR="00AE3604" w14:paraId="3E40EE41" w14:textId="77777777" w:rsidTr="00AE3604">
        <w:tc>
          <w:tcPr>
            <w:tcW w:w="8856" w:type="dxa"/>
          </w:tcPr>
          <w:p w14:paraId="2AE3E30B" w14:textId="77777777" w:rsidR="00AE3604" w:rsidRPr="0050601B" w:rsidRDefault="00AE3604">
            <w:pPr>
              <w:rPr>
                <w:noProof/>
                <w:lang w:val="en-US"/>
                <w:rPrChange w:id="2220" w:author="Borja Gonzalez" w:date="2017-09-28T17:52:00Z">
                  <w:rPr>
                    <w:rFonts w:ascii="Monaco" w:eastAsiaTheme="majorEastAsia" w:hAnsi="Monaco" w:cs="Monaco"/>
                    <w:color w:val="243F60" w:themeColor="accent1" w:themeShade="7F"/>
                    <w:sz w:val="32"/>
                    <w:szCs w:val="32"/>
                    <w:lang w:val="en-US"/>
                  </w:rPr>
                </w:rPrChange>
              </w:rPr>
              <w:pPrChange w:id="2221" w:author="GONZALEZ DIAZ, BORJA" w:date="2017-09-29T19:28:00Z">
                <w:pPr>
                  <w:keepNext/>
                  <w:keepLines/>
                  <w:widowControl w:val="0"/>
                  <w:autoSpaceDE w:val="0"/>
                  <w:autoSpaceDN w:val="0"/>
                  <w:adjustRightInd w:val="0"/>
                  <w:spacing w:before="200"/>
                  <w:outlineLvl w:val="4"/>
                </w:pPr>
              </w:pPrChange>
            </w:pPr>
            <w:r w:rsidRPr="0050601B">
              <w:rPr>
                <w:noProof/>
                <w:lang w:val="en-US"/>
                <w:rPrChange w:id="2222" w:author="Borja Gonzalez" w:date="2017-09-28T17:52:00Z">
                  <w:rPr>
                    <w:rFonts w:ascii="Monaco" w:hAnsi="Monaco" w:cs="Monaco"/>
                    <w:color w:val="000000"/>
                    <w:sz w:val="32"/>
                    <w:szCs w:val="32"/>
                    <w:lang w:val="en-US"/>
                  </w:rPr>
                </w:rPrChange>
              </w:rPr>
              <w:t>socket</w:t>
            </w:r>
            <w:r w:rsidRPr="0050601B">
              <w:rPr>
                <w:b/>
                <w:bCs/>
                <w:noProof/>
                <w:lang w:val="en-US"/>
                <w:rPrChange w:id="2223" w:author="Borja Gonzalez" w:date="2017-09-28T17:52:00Z">
                  <w:rPr>
                    <w:rFonts w:ascii="Monaco" w:hAnsi="Monaco" w:cs="Monaco"/>
                    <w:b/>
                    <w:bCs/>
                    <w:color w:val="000000"/>
                    <w:sz w:val="32"/>
                    <w:szCs w:val="32"/>
                    <w:lang w:val="en-US"/>
                  </w:rPr>
                </w:rPrChange>
              </w:rPr>
              <w:t>.</w:t>
            </w:r>
            <w:r w:rsidRPr="0050601B">
              <w:rPr>
                <w:noProof/>
                <w:lang w:val="en-US"/>
                <w:rPrChange w:id="2224" w:author="Borja Gonzalez" w:date="2017-09-28T17:52:00Z">
                  <w:rPr>
                    <w:rFonts w:ascii="Monaco" w:hAnsi="Monaco" w:cs="Monaco"/>
                    <w:color w:val="000000"/>
                    <w:sz w:val="32"/>
                    <w:szCs w:val="32"/>
                    <w:lang w:val="en-US"/>
                  </w:rPr>
                </w:rPrChange>
              </w:rPr>
              <w:t>on</w:t>
            </w:r>
            <w:r w:rsidRPr="0050601B">
              <w:rPr>
                <w:b/>
                <w:bCs/>
                <w:noProof/>
                <w:lang w:val="en-US"/>
                <w:rPrChange w:id="2225" w:author="Borja Gonzalez" w:date="2017-09-28T17:52:00Z">
                  <w:rPr>
                    <w:rFonts w:ascii="Monaco" w:hAnsi="Monaco" w:cs="Monaco"/>
                    <w:b/>
                    <w:bCs/>
                    <w:color w:val="000000"/>
                    <w:sz w:val="32"/>
                    <w:szCs w:val="32"/>
                    <w:lang w:val="en-US"/>
                  </w:rPr>
                </w:rPrChange>
              </w:rPr>
              <w:t>(</w:t>
            </w:r>
            <w:r w:rsidRPr="0050601B">
              <w:rPr>
                <w:noProof/>
                <w:color w:val="4E9A06"/>
                <w:lang w:val="en-US"/>
                <w:rPrChange w:id="2226" w:author="Borja Gonzalez" w:date="2017-09-28T17:52:00Z">
                  <w:rPr>
                    <w:rFonts w:ascii="Monaco" w:hAnsi="Monaco" w:cs="Monaco"/>
                    <w:color w:val="4E9A06"/>
                    <w:sz w:val="32"/>
                    <w:szCs w:val="32"/>
                    <w:lang w:val="en-US"/>
                  </w:rPr>
                </w:rPrChange>
              </w:rPr>
              <w:t>"message"</w:t>
            </w:r>
            <w:r w:rsidRPr="0050601B">
              <w:rPr>
                <w:b/>
                <w:bCs/>
                <w:noProof/>
                <w:lang w:val="en-US"/>
                <w:rPrChange w:id="2227" w:author="Borja Gonzalez" w:date="2017-09-28T17:52:00Z">
                  <w:rPr>
                    <w:rFonts w:ascii="Monaco" w:hAnsi="Monaco" w:cs="Monaco"/>
                    <w:b/>
                    <w:bCs/>
                    <w:color w:val="000000"/>
                    <w:sz w:val="32"/>
                    <w:szCs w:val="32"/>
                    <w:lang w:val="en-US"/>
                  </w:rPr>
                </w:rPrChange>
              </w:rPr>
              <w:t>,</w:t>
            </w:r>
            <w:r w:rsidRPr="0050601B">
              <w:rPr>
                <w:b/>
                <w:bCs/>
                <w:noProof/>
                <w:color w:val="204A87"/>
                <w:lang w:val="en-US"/>
                <w:rPrChange w:id="2228" w:author="Borja Gonzalez" w:date="2017-09-28T17:52:00Z">
                  <w:rPr>
                    <w:rFonts w:ascii="Monaco" w:hAnsi="Monaco" w:cs="Monaco"/>
                    <w:b/>
                    <w:bCs/>
                    <w:color w:val="204A87"/>
                    <w:sz w:val="32"/>
                    <w:szCs w:val="32"/>
                    <w:lang w:val="en-US"/>
                  </w:rPr>
                </w:rPrChange>
              </w:rPr>
              <w:t>function</w:t>
            </w:r>
            <w:r w:rsidRPr="0050601B">
              <w:rPr>
                <w:b/>
                <w:bCs/>
                <w:noProof/>
                <w:lang w:val="en-US"/>
                <w:rPrChange w:id="2229" w:author="Borja Gonzalez" w:date="2017-09-28T17:52:00Z">
                  <w:rPr>
                    <w:rFonts w:ascii="Monaco" w:hAnsi="Monaco" w:cs="Monaco"/>
                    <w:b/>
                    <w:bCs/>
                    <w:color w:val="000000"/>
                    <w:sz w:val="32"/>
                    <w:szCs w:val="32"/>
                    <w:lang w:val="en-US"/>
                  </w:rPr>
                </w:rPrChange>
              </w:rPr>
              <w:t>(</w:t>
            </w:r>
            <w:r w:rsidRPr="0050601B">
              <w:rPr>
                <w:noProof/>
                <w:lang w:val="en-US"/>
                <w:rPrChange w:id="2230" w:author="Borja Gonzalez" w:date="2017-09-28T17:52:00Z">
                  <w:rPr>
                    <w:rFonts w:ascii="Monaco" w:hAnsi="Monaco" w:cs="Monaco"/>
                    <w:color w:val="000000"/>
                    <w:sz w:val="32"/>
                    <w:szCs w:val="32"/>
                    <w:lang w:val="en-US"/>
                  </w:rPr>
                </w:rPrChange>
              </w:rPr>
              <w:t>info</w:t>
            </w:r>
            <w:r w:rsidRPr="0050601B">
              <w:rPr>
                <w:b/>
                <w:bCs/>
                <w:noProof/>
                <w:lang w:val="en-US"/>
                <w:rPrChange w:id="2231" w:author="Borja Gonzalez" w:date="2017-09-28T17:52:00Z">
                  <w:rPr>
                    <w:rFonts w:ascii="Monaco" w:hAnsi="Monaco" w:cs="Monaco"/>
                    <w:b/>
                    <w:bCs/>
                    <w:color w:val="000000"/>
                    <w:sz w:val="32"/>
                    <w:szCs w:val="32"/>
                    <w:lang w:val="en-US"/>
                  </w:rPr>
                </w:rPrChange>
              </w:rPr>
              <w:t>){</w:t>
            </w:r>
          </w:p>
          <w:p w14:paraId="0389F3D8" w14:textId="77777777" w:rsidR="00AE3604" w:rsidRPr="0079203F" w:rsidRDefault="00AE3604">
            <w:pPr>
              <w:rPr>
                <w:noProof/>
                <w:lang w:val="es-ES"/>
                <w:rPrChange w:id="2232" w:author="Rodrigo García" w:date="2017-09-29T10:04:00Z">
                  <w:rPr>
                    <w:rFonts w:ascii="Monaco" w:eastAsiaTheme="majorEastAsia" w:hAnsi="Monaco" w:cs="Monaco"/>
                    <w:color w:val="243F60" w:themeColor="accent1" w:themeShade="7F"/>
                    <w:sz w:val="32"/>
                    <w:szCs w:val="32"/>
                    <w:lang w:val="en-US"/>
                  </w:rPr>
                </w:rPrChange>
              </w:rPr>
              <w:pPrChange w:id="2233" w:author="GONZALEZ DIAZ, BORJA" w:date="2017-09-29T19:28:00Z">
                <w:pPr>
                  <w:keepNext/>
                  <w:keepLines/>
                  <w:widowControl w:val="0"/>
                  <w:autoSpaceDE w:val="0"/>
                  <w:autoSpaceDN w:val="0"/>
                  <w:adjustRightInd w:val="0"/>
                  <w:spacing w:before="200"/>
                  <w:outlineLvl w:val="4"/>
                </w:pPr>
              </w:pPrChange>
            </w:pPr>
            <w:r w:rsidRPr="0050601B">
              <w:rPr>
                <w:noProof/>
                <w:lang w:val="en-US"/>
                <w:rPrChange w:id="2234" w:author="Borja Gonzalez" w:date="2017-09-28T17:52:00Z">
                  <w:rPr>
                    <w:rFonts w:ascii="Monaco" w:hAnsi="Monaco" w:cs="Monaco"/>
                    <w:sz w:val="32"/>
                    <w:szCs w:val="32"/>
                    <w:lang w:val="en-US"/>
                  </w:rPr>
                </w:rPrChange>
              </w:rPr>
              <w:t xml:space="preserve">    </w:t>
            </w:r>
            <w:r w:rsidRPr="0079203F">
              <w:rPr>
                <w:noProof/>
                <w:lang w:val="es-ES"/>
                <w:rPrChange w:id="2235" w:author="Rodrigo García" w:date="2017-09-29T10:04:00Z">
                  <w:rPr>
                    <w:rFonts w:ascii="Monaco" w:hAnsi="Monaco" w:cs="Monaco"/>
                    <w:color w:val="000000"/>
                    <w:sz w:val="32"/>
                    <w:szCs w:val="32"/>
                    <w:lang w:val="en-US"/>
                  </w:rPr>
                </w:rPrChange>
              </w:rPr>
              <w:t xml:space="preserve">datos </w:t>
            </w:r>
            <w:r w:rsidRPr="0079203F">
              <w:rPr>
                <w:b/>
                <w:bCs/>
                <w:noProof/>
                <w:color w:val="CE5C00"/>
                <w:lang w:val="es-ES"/>
                <w:rPrChange w:id="2236" w:author="Rodrigo García" w:date="2017-09-29T10:04:00Z">
                  <w:rPr>
                    <w:rFonts w:ascii="Monaco" w:hAnsi="Monaco" w:cs="Monaco"/>
                    <w:b/>
                    <w:bCs/>
                    <w:color w:val="CE5C00"/>
                    <w:sz w:val="32"/>
                    <w:szCs w:val="32"/>
                    <w:lang w:val="en-US"/>
                  </w:rPr>
                </w:rPrChange>
              </w:rPr>
              <w:t>=</w:t>
            </w:r>
            <w:r w:rsidRPr="0079203F">
              <w:rPr>
                <w:noProof/>
                <w:lang w:val="es-ES"/>
                <w:rPrChange w:id="2237" w:author="Rodrigo García" w:date="2017-09-29T10:04:00Z">
                  <w:rPr>
                    <w:rFonts w:ascii="Monaco" w:hAnsi="Monaco" w:cs="Monaco"/>
                    <w:sz w:val="32"/>
                    <w:szCs w:val="32"/>
                    <w:lang w:val="en-US"/>
                  </w:rPr>
                </w:rPrChange>
              </w:rPr>
              <w:t xml:space="preserve"> JSON</w:t>
            </w:r>
            <w:r w:rsidRPr="0079203F">
              <w:rPr>
                <w:b/>
                <w:bCs/>
                <w:noProof/>
                <w:lang w:val="es-ES"/>
                <w:rPrChange w:id="2238" w:author="Rodrigo García" w:date="2017-09-29T10:04:00Z">
                  <w:rPr>
                    <w:rFonts w:ascii="Monaco" w:hAnsi="Monaco" w:cs="Monaco"/>
                    <w:b/>
                    <w:bCs/>
                    <w:color w:val="000000"/>
                    <w:sz w:val="32"/>
                    <w:szCs w:val="32"/>
                    <w:lang w:val="en-US"/>
                  </w:rPr>
                </w:rPrChange>
              </w:rPr>
              <w:t>.</w:t>
            </w:r>
            <w:r w:rsidRPr="0079203F">
              <w:rPr>
                <w:noProof/>
                <w:lang w:val="es-ES"/>
                <w:rPrChange w:id="2239" w:author="Rodrigo García" w:date="2017-09-29T10:04:00Z">
                  <w:rPr>
                    <w:rFonts w:ascii="Monaco" w:hAnsi="Monaco" w:cs="Monaco"/>
                    <w:color w:val="000000"/>
                    <w:sz w:val="32"/>
                    <w:szCs w:val="32"/>
                    <w:lang w:val="en-US"/>
                  </w:rPr>
                </w:rPrChange>
              </w:rPr>
              <w:t>parse</w:t>
            </w:r>
            <w:r w:rsidRPr="0079203F">
              <w:rPr>
                <w:b/>
                <w:bCs/>
                <w:noProof/>
                <w:lang w:val="es-ES"/>
                <w:rPrChange w:id="2240" w:author="Rodrigo García" w:date="2017-09-29T10:04:00Z">
                  <w:rPr>
                    <w:rFonts w:ascii="Monaco" w:hAnsi="Monaco" w:cs="Monaco"/>
                    <w:b/>
                    <w:bCs/>
                    <w:color w:val="000000"/>
                    <w:sz w:val="32"/>
                    <w:szCs w:val="32"/>
                    <w:lang w:val="en-US"/>
                  </w:rPr>
                </w:rPrChange>
              </w:rPr>
              <w:t>(</w:t>
            </w:r>
            <w:r w:rsidRPr="0079203F">
              <w:rPr>
                <w:noProof/>
                <w:lang w:val="es-ES"/>
                <w:rPrChange w:id="2241" w:author="Rodrigo García" w:date="2017-09-29T10:04:00Z">
                  <w:rPr>
                    <w:rFonts w:ascii="Monaco" w:hAnsi="Monaco" w:cs="Monaco"/>
                    <w:color w:val="000000"/>
                    <w:sz w:val="32"/>
                    <w:szCs w:val="32"/>
                    <w:lang w:val="en-US"/>
                  </w:rPr>
                </w:rPrChange>
              </w:rPr>
              <w:t>info</w:t>
            </w:r>
            <w:r w:rsidRPr="0079203F">
              <w:rPr>
                <w:b/>
                <w:bCs/>
                <w:noProof/>
                <w:lang w:val="es-ES"/>
                <w:rPrChange w:id="2242" w:author="Rodrigo García" w:date="2017-09-29T10:04:00Z">
                  <w:rPr>
                    <w:rFonts w:ascii="Monaco" w:hAnsi="Monaco" w:cs="Monaco"/>
                    <w:b/>
                    <w:bCs/>
                    <w:color w:val="000000"/>
                    <w:sz w:val="32"/>
                    <w:szCs w:val="32"/>
                    <w:lang w:val="en-US"/>
                  </w:rPr>
                </w:rPrChange>
              </w:rPr>
              <w:t>);</w:t>
            </w:r>
          </w:p>
          <w:p w14:paraId="5E5C4696" w14:textId="77777777" w:rsidR="00AE3604" w:rsidRPr="0079203F" w:rsidRDefault="00AE3604">
            <w:pPr>
              <w:rPr>
                <w:noProof/>
                <w:lang w:val="es-ES"/>
                <w:rPrChange w:id="2243" w:author="Rodrigo García" w:date="2017-09-29T10:04:00Z">
                  <w:rPr>
                    <w:rFonts w:ascii="Monaco" w:eastAsiaTheme="majorEastAsia" w:hAnsi="Monaco" w:cs="Monaco"/>
                    <w:color w:val="243F60" w:themeColor="accent1" w:themeShade="7F"/>
                    <w:sz w:val="32"/>
                    <w:szCs w:val="32"/>
                    <w:lang w:val="en-US"/>
                  </w:rPr>
                </w:rPrChange>
              </w:rPr>
              <w:pPrChange w:id="2244"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45" w:author="Rodrigo García" w:date="2017-09-29T10:04:00Z">
                  <w:rPr>
                    <w:rFonts w:ascii="Monaco" w:hAnsi="Monaco" w:cs="Monaco"/>
                    <w:sz w:val="32"/>
                    <w:szCs w:val="32"/>
                    <w:lang w:val="en-US"/>
                  </w:rPr>
                </w:rPrChange>
              </w:rPr>
              <w:t xml:space="preserve">    console</w:t>
            </w:r>
            <w:r w:rsidRPr="0079203F">
              <w:rPr>
                <w:b/>
                <w:bCs/>
                <w:noProof/>
                <w:lang w:val="es-ES"/>
                <w:rPrChange w:id="2246" w:author="Rodrigo García" w:date="2017-09-29T10:04:00Z">
                  <w:rPr>
                    <w:rFonts w:ascii="Monaco" w:hAnsi="Monaco" w:cs="Monaco"/>
                    <w:b/>
                    <w:bCs/>
                    <w:color w:val="000000"/>
                    <w:sz w:val="32"/>
                    <w:szCs w:val="32"/>
                    <w:lang w:val="en-US"/>
                  </w:rPr>
                </w:rPrChange>
              </w:rPr>
              <w:t>.</w:t>
            </w:r>
            <w:r w:rsidRPr="0079203F">
              <w:rPr>
                <w:noProof/>
                <w:lang w:val="es-ES"/>
                <w:rPrChange w:id="2247" w:author="Rodrigo García" w:date="2017-09-29T10:04:00Z">
                  <w:rPr>
                    <w:rFonts w:ascii="Monaco" w:hAnsi="Monaco" w:cs="Monaco"/>
                    <w:color w:val="000000"/>
                    <w:sz w:val="32"/>
                    <w:szCs w:val="32"/>
                    <w:lang w:val="en-US"/>
                  </w:rPr>
                </w:rPrChange>
              </w:rPr>
              <w:t>log</w:t>
            </w:r>
            <w:r w:rsidRPr="0079203F">
              <w:rPr>
                <w:b/>
                <w:bCs/>
                <w:noProof/>
                <w:lang w:val="es-ES"/>
                <w:rPrChange w:id="2248" w:author="Rodrigo García" w:date="2017-09-29T10:04:00Z">
                  <w:rPr>
                    <w:rFonts w:ascii="Monaco" w:hAnsi="Monaco" w:cs="Monaco"/>
                    <w:b/>
                    <w:bCs/>
                    <w:color w:val="000000"/>
                    <w:sz w:val="32"/>
                    <w:szCs w:val="32"/>
                    <w:lang w:val="en-US"/>
                  </w:rPr>
                </w:rPrChange>
              </w:rPr>
              <w:t>(</w:t>
            </w:r>
            <w:r w:rsidRPr="0079203F">
              <w:rPr>
                <w:noProof/>
                <w:lang w:val="es-ES"/>
                <w:rPrChange w:id="2249" w:author="Rodrigo García" w:date="2017-09-29T10:04:00Z">
                  <w:rPr>
                    <w:rFonts w:ascii="Monaco" w:hAnsi="Monaco" w:cs="Monaco"/>
                    <w:color w:val="000000"/>
                    <w:sz w:val="32"/>
                    <w:szCs w:val="32"/>
                    <w:lang w:val="en-US"/>
                  </w:rPr>
                </w:rPrChange>
              </w:rPr>
              <w:t>timestamp</w:t>
            </w:r>
            <w:r w:rsidRPr="0079203F">
              <w:rPr>
                <w:b/>
                <w:bCs/>
                <w:noProof/>
                <w:lang w:val="es-ES"/>
                <w:rPrChange w:id="2250" w:author="Rodrigo García" w:date="2017-09-29T10:04:00Z">
                  <w:rPr>
                    <w:rFonts w:ascii="Monaco" w:hAnsi="Monaco" w:cs="Monaco"/>
                    <w:b/>
                    <w:bCs/>
                    <w:color w:val="000000"/>
                    <w:sz w:val="32"/>
                    <w:szCs w:val="32"/>
                    <w:lang w:val="en-US"/>
                  </w:rPr>
                </w:rPrChange>
              </w:rPr>
              <w:t>(</w:t>
            </w:r>
            <w:r w:rsidRPr="0079203F">
              <w:rPr>
                <w:noProof/>
                <w:color w:val="4E9A06"/>
                <w:lang w:val="es-ES"/>
                <w:rPrChange w:id="2251" w:author="Rodrigo García" w:date="2017-09-29T10:04:00Z">
                  <w:rPr>
                    <w:rFonts w:ascii="Monaco" w:hAnsi="Monaco" w:cs="Monaco"/>
                    <w:color w:val="4E9A06"/>
                    <w:sz w:val="32"/>
                    <w:szCs w:val="32"/>
                    <w:lang w:val="en-US"/>
                  </w:rPr>
                </w:rPrChange>
              </w:rPr>
              <w:t>'hh:mm:ss:iii'</w:t>
            </w:r>
            <w:r w:rsidRPr="0079203F">
              <w:rPr>
                <w:b/>
                <w:bCs/>
                <w:noProof/>
                <w:lang w:val="es-ES"/>
                <w:rPrChange w:id="2252" w:author="Rodrigo García" w:date="2017-09-29T10:04:00Z">
                  <w:rPr>
                    <w:rFonts w:ascii="Monaco" w:hAnsi="Monaco" w:cs="Monaco"/>
                    <w:b/>
                    <w:bCs/>
                    <w:color w:val="000000"/>
                    <w:sz w:val="32"/>
                    <w:szCs w:val="32"/>
                    <w:lang w:val="en-US"/>
                  </w:rPr>
                </w:rPrChange>
              </w:rPr>
              <w:t>)</w:t>
            </w:r>
            <w:r w:rsidRPr="0079203F">
              <w:rPr>
                <w:b/>
                <w:bCs/>
                <w:noProof/>
                <w:color w:val="CE5C00"/>
                <w:lang w:val="es-ES"/>
                <w:rPrChange w:id="2253" w:author="Rodrigo García" w:date="2017-09-29T10:04:00Z">
                  <w:rPr>
                    <w:rFonts w:ascii="Monaco" w:hAnsi="Monaco" w:cs="Monaco"/>
                    <w:b/>
                    <w:bCs/>
                    <w:color w:val="CE5C00"/>
                    <w:sz w:val="32"/>
                    <w:szCs w:val="32"/>
                    <w:lang w:val="en-US"/>
                  </w:rPr>
                </w:rPrChange>
              </w:rPr>
              <w:t>+</w:t>
            </w:r>
            <w:r w:rsidRPr="0079203F">
              <w:rPr>
                <w:noProof/>
                <w:color w:val="4E9A06"/>
                <w:lang w:val="es-ES"/>
                <w:rPrChange w:id="2254" w:author="Rodrigo García" w:date="2017-09-29T10:04:00Z">
                  <w:rPr>
                    <w:rFonts w:ascii="Monaco" w:hAnsi="Monaco" w:cs="Monaco"/>
                    <w:color w:val="4E9A06"/>
                    <w:sz w:val="32"/>
                    <w:szCs w:val="32"/>
                    <w:lang w:val="en-US"/>
                  </w:rPr>
                </w:rPrChange>
              </w:rPr>
              <w:t>" Petición del cliente: "</w:t>
            </w:r>
            <w:r w:rsidRPr="0079203F">
              <w:rPr>
                <w:b/>
                <w:bCs/>
                <w:noProof/>
                <w:color w:val="CE5C00"/>
                <w:lang w:val="es-ES"/>
                <w:rPrChange w:id="2255" w:author="Rodrigo García" w:date="2017-09-29T10:04:00Z">
                  <w:rPr>
                    <w:rFonts w:ascii="Monaco" w:hAnsi="Monaco" w:cs="Monaco"/>
                    <w:b/>
                    <w:bCs/>
                    <w:color w:val="CE5C00"/>
                    <w:sz w:val="32"/>
                    <w:szCs w:val="32"/>
                    <w:lang w:val="en-US"/>
                  </w:rPr>
                </w:rPrChange>
              </w:rPr>
              <w:t>+</w:t>
            </w:r>
            <w:r w:rsidRPr="0079203F">
              <w:rPr>
                <w:noProof/>
                <w:lang w:val="es-ES"/>
                <w:rPrChange w:id="2256" w:author="Rodrigo García" w:date="2017-09-29T10:04:00Z">
                  <w:rPr>
                    <w:rFonts w:ascii="Monaco" w:hAnsi="Monaco" w:cs="Monaco"/>
                    <w:color w:val="000000"/>
                    <w:sz w:val="32"/>
                    <w:szCs w:val="32"/>
                    <w:lang w:val="en-US"/>
                  </w:rPr>
                </w:rPrChange>
              </w:rPr>
              <w:t>datos</w:t>
            </w:r>
            <w:r w:rsidRPr="0079203F">
              <w:rPr>
                <w:b/>
                <w:bCs/>
                <w:noProof/>
                <w:lang w:val="es-ES"/>
                <w:rPrChange w:id="2257" w:author="Rodrigo García" w:date="2017-09-29T10:04:00Z">
                  <w:rPr>
                    <w:rFonts w:ascii="Monaco" w:hAnsi="Monaco" w:cs="Monaco"/>
                    <w:b/>
                    <w:bCs/>
                    <w:color w:val="000000"/>
                    <w:sz w:val="32"/>
                    <w:szCs w:val="32"/>
                    <w:lang w:val="en-US"/>
                  </w:rPr>
                </w:rPrChange>
              </w:rPr>
              <w:t>.</w:t>
            </w:r>
            <w:r w:rsidRPr="0079203F">
              <w:rPr>
                <w:noProof/>
                <w:lang w:val="es-ES"/>
                <w:rPrChange w:id="2258" w:author="Rodrigo García" w:date="2017-09-29T10:04:00Z">
                  <w:rPr>
                    <w:rFonts w:ascii="Monaco" w:hAnsi="Monaco" w:cs="Monaco"/>
                    <w:color w:val="000000"/>
                    <w:sz w:val="32"/>
                    <w:szCs w:val="32"/>
                    <w:lang w:val="en-US"/>
                  </w:rPr>
                </w:rPrChange>
              </w:rPr>
              <w:t>operacion</w:t>
            </w:r>
            <w:r w:rsidRPr="0079203F">
              <w:rPr>
                <w:b/>
                <w:bCs/>
                <w:noProof/>
                <w:lang w:val="es-ES"/>
                <w:rPrChange w:id="2259" w:author="Rodrigo García" w:date="2017-09-29T10:04:00Z">
                  <w:rPr>
                    <w:rFonts w:ascii="Monaco" w:hAnsi="Monaco" w:cs="Monaco"/>
                    <w:b/>
                    <w:bCs/>
                    <w:color w:val="000000"/>
                    <w:sz w:val="32"/>
                    <w:szCs w:val="32"/>
                    <w:lang w:val="en-US"/>
                  </w:rPr>
                </w:rPrChange>
              </w:rPr>
              <w:t>);</w:t>
            </w:r>
          </w:p>
          <w:p w14:paraId="150CCD46" w14:textId="77777777" w:rsidR="00AE3604" w:rsidRPr="0079203F" w:rsidRDefault="00AE3604">
            <w:pPr>
              <w:rPr>
                <w:noProof/>
                <w:lang w:val="es-ES"/>
                <w:rPrChange w:id="2260" w:author="Rodrigo García" w:date="2017-09-29T10:04:00Z">
                  <w:rPr>
                    <w:rFonts w:ascii="Monaco" w:hAnsi="Monaco" w:cs="Monaco"/>
                    <w:sz w:val="32"/>
                    <w:szCs w:val="32"/>
                    <w:lang w:val="en-US"/>
                  </w:rPr>
                </w:rPrChange>
              </w:rPr>
              <w:pPrChange w:id="2261" w:author="GONZALEZ DIAZ, BORJA" w:date="2017-09-29T19:28:00Z">
                <w:pPr>
                  <w:widowControl w:val="0"/>
                  <w:autoSpaceDE w:val="0"/>
                  <w:autoSpaceDN w:val="0"/>
                  <w:adjustRightInd w:val="0"/>
                </w:pPr>
              </w:pPrChange>
            </w:pPr>
          </w:p>
          <w:p w14:paraId="272BB5AC" w14:textId="77777777" w:rsidR="00AE3604" w:rsidRPr="0050601B" w:rsidRDefault="00AE3604">
            <w:pPr>
              <w:rPr>
                <w:noProof/>
                <w:lang w:val="en-US"/>
                <w:rPrChange w:id="2262" w:author="Borja Gonzalez" w:date="2017-09-28T17:52:00Z">
                  <w:rPr>
                    <w:rFonts w:ascii="Monaco" w:eastAsiaTheme="majorEastAsia" w:hAnsi="Monaco" w:cs="Monaco"/>
                    <w:color w:val="243F60" w:themeColor="accent1" w:themeShade="7F"/>
                    <w:sz w:val="32"/>
                    <w:szCs w:val="32"/>
                    <w:lang w:val="en-US"/>
                  </w:rPr>
                </w:rPrChange>
              </w:rPr>
              <w:pPrChange w:id="2263"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64" w:author="Rodrigo García" w:date="2017-09-29T10:04:00Z">
                  <w:rPr>
                    <w:rFonts w:ascii="Monaco" w:hAnsi="Monaco" w:cs="Monaco"/>
                    <w:sz w:val="32"/>
                    <w:szCs w:val="32"/>
                    <w:lang w:val="en-US"/>
                  </w:rPr>
                </w:rPrChange>
              </w:rPr>
              <w:t xml:space="preserve">    </w:t>
            </w:r>
            <w:r w:rsidRPr="0050601B">
              <w:rPr>
                <w:b/>
                <w:bCs/>
                <w:noProof/>
                <w:color w:val="204A87"/>
                <w:lang w:val="en-US"/>
                <w:rPrChange w:id="2265" w:author="Borja Gonzalez" w:date="2017-09-28T17:52:00Z">
                  <w:rPr>
                    <w:rFonts w:ascii="Monaco" w:hAnsi="Monaco" w:cs="Monaco"/>
                    <w:b/>
                    <w:bCs/>
                    <w:color w:val="204A87"/>
                    <w:sz w:val="32"/>
                    <w:szCs w:val="32"/>
                    <w:lang w:val="en-US"/>
                  </w:rPr>
                </w:rPrChange>
              </w:rPr>
              <w:t>if</w:t>
            </w:r>
            <w:r w:rsidRPr="0050601B">
              <w:rPr>
                <w:noProof/>
                <w:lang w:val="en-US"/>
                <w:rPrChange w:id="2266" w:author="Borja Gonzalez" w:date="2017-09-28T17:52:00Z">
                  <w:rPr>
                    <w:rFonts w:ascii="Monaco" w:hAnsi="Monaco" w:cs="Monaco"/>
                    <w:sz w:val="32"/>
                    <w:szCs w:val="32"/>
                    <w:lang w:val="en-US"/>
                  </w:rPr>
                </w:rPrChange>
              </w:rPr>
              <w:t xml:space="preserve"> </w:t>
            </w:r>
            <w:r w:rsidRPr="0050601B">
              <w:rPr>
                <w:b/>
                <w:bCs/>
                <w:noProof/>
                <w:lang w:val="en-US"/>
                <w:rPrChange w:id="2267" w:author="Borja Gonzalez" w:date="2017-09-28T17:52:00Z">
                  <w:rPr>
                    <w:rFonts w:ascii="Monaco" w:hAnsi="Monaco" w:cs="Monaco"/>
                    <w:b/>
                    <w:bCs/>
                    <w:color w:val="000000"/>
                    <w:sz w:val="32"/>
                    <w:szCs w:val="32"/>
                    <w:lang w:val="en-US"/>
                  </w:rPr>
                </w:rPrChange>
              </w:rPr>
              <w:t>(</w:t>
            </w:r>
            <w:r w:rsidRPr="0050601B">
              <w:rPr>
                <w:noProof/>
                <w:lang w:val="en-US"/>
                <w:rPrChange w:id="2268" w:author="Borja Gonzalez" w:date="2017-09-28T17:52:00Z">
                  <w:rPr>
                    <w:rFonts w:ascii="Monaco" w:hAnsi="Monaco" w:cs="Monaco"/>
                    <w:color w:val="000000"/>
                    <w:sz w:val="32"/>
                    <w:szCs w:val="32"/>
                    <w:lang w:val="en-US"/>
                  </w:rPr>
                </w:rPrChange>
              </w:rPr>
              <w:t>datos</w:t>
            </w:r>
            <w:r w:rsidRPr="0050601B">
              <w:rPr>
                <w:b/>
                <w:bCs/>
                <w:noProof/>
                <w:lang w:val="en-US"/>
                <w:rPrChange w:id="2269" w:author="Borja Gonzalez" w:date="2017-09-28T17:52:00Z">
                  <w:rPr>
                    <w:rFonts w:ascii="Monaco" w:hAnsi="Monaco" w:cs="Monaco"/>
                    <w:b/>
                    <w:bCs/>
                    <w:color w:val="000000"/>
                    <w:sz w:val="32"/>
                    <w:szCs w:val="32"/>
                    <w:lang w:val="en-US"/>
                  </w:rPr>
                </w:rPrChange>
              </w:rPr>
              <w:t>.</w:t>
            </w:r>
            <w:r w:rsidRPr="0050601B">
              <w:rPr>
                <w:noProof/>
                <w:lang w:val="en-US"/>
                <w:rPrChange w:id="2270" w:author="Borja Gonzalez" w:date="2017-09-28T17:52:00Z">
                  <w:rPr>
                    <w:rFonts w:ascii="Monaco" w:hAnsi="Monaco" w:cs="Monaco"/>
                    <w:color w:val="000000"/>
                    <w:sz w:val="32"/>
                    <w:szCs w:val="32"/>
                    <w:lang w:val="en-US"/>
                  </w:rPr>
                </w:rPrChange>
              </w:rPr>
              <w:t xml:space="preserve">operacion </w:t>
            </w:r>
            <w:r w:rsidRPr="0050601B">
              <w:rPr>
                <w:b/>
                <w:bCs/>
                <w:noProof/>
                <w:color w:val="CE5C00"/>
                <w:lang w:val="en-US"/>
                <w:rPrChange w:id="2271" w:author="Borja Gonzalez" w:date="2017-09-28T17:52:00Z">
                  <w:rPr>
                    <w:rFonts w:ascii="Monaco" w:hAnsi="Monaco" w:cs="Monaco"/>
                    <w:b/>
                    <w:bCs/>
                    <w:color w:val="CE5C00"/>
                    <w:sz w:val="32"/>
                    <w:szCs w:val="32"/>
                    <w:lang w:val="en-US"/>
                  </w:rPr>
                </w:rPrChange>
              </w:rPr>
              <w:t>==</w:t>
            </w:r>
            <w:r w:rsidRPr="0050601B">
              <w:rPr>
                <w:noProof/>
                <w:lang w:val="en-US"/>
                <w:rPrChange w:id="2272" w:author="Borja Gonzalez" w:date="2017-09-28T17:52:00Z">
                  <w:rPr>
                    <w:rFonts w:ascii="Monaco" w:hAnsi="Monaco" w:cs="Monaco"/>
                    <w:sz w:val="32"/>
                    <w:szCs w:val="32"/>
                    <w:lang w:val="en-US"/>
                  </w:rPr>
                </w:rPrChange>
              </w:rPr>
              <w:t xml:space="preserve"> </w:t>
            </w:r>
            <w:r w:rsidRPr="0050601B">
              <w:rPr>
                <w:noProof/>
                <w:color w:val="4E9A06"/>
                <w:lang w:val="en-US"/>
                <w:rPrChange w:id="2273" w:author="Borja Gonzalez" w:date="2017-09-28T17:52:00Z">
                  <w:rPr>
                    <w:rFonts w:ascii="Monaco" w:hAnsi="Monaco" w:cs="Monaco"/>
                    <w:color w:val="4E9A06"/>
                    <w:sz w:val="32"/>
                    <w:szCs w:val="32"/>
                    <w:lang w:val="en-US"/>
                  </w:rPr>
                </w:rPrChange>
              </w:rPr>
              <w:t>"Pacientes"</w:t>
            </w:r>
            <w:r w:rsidRPr="0050601B">
              <w:rPr>
                <w:b/>
                <w:bCs/>
                <w:noProof/>
                <w:lang w:val="en-US"/>
                <w:rPrChange w:id="2274" w:author="Borja Gonzalez" w:date="2017-09-28T17:52:00Z">
                  <w:rPr>
                    <w:rFonts w:ascii="Monaco" w:hAnsi="Monaco" w:cs="Monaco"/>
                    <w:b/>
                    <w:bCs/>
                    <w:color w:val="000000"/>
                    <w:sz w:val="32"/>
                    <w:szCs w:val="32"/>
                    <w:lang w:val="en-US"/>
                  </w:rPr>
                </w:rPrChange>
              </w:rPr>
              <w:t>){</w:t>
            </w:r>
          </w:p>
          <w:p w14:paraId="52E546A6" w14:textId="77777777" w:rsidR="00AE3604" w:rsidRPr="0050601B" w:rsidRDefault="00AE3604">
            <w:pPr>
              <w:rPr>
                <w:noProof/>
                <w:lang w:val="en-US"/>
                <w:rPrChange w:id="2275" w:author="Borja Gonzalez" w:date="2017-09-28T17:52:00Z">
                  <w:rPr>
                    <w:rFonts w:ascii="Monaco" w:eastAsiaTheme="majorEastAsia" w:hAnsi="Monaco" w:cs="Monaco"/>
                    <w:color w:val="243F60" w:themeColor="accent1" w:themeShade="7F"/>
                    <w:sz w:val="32"/>
                    <w:szCs w:val="32"/>
                    <w:lang w:val="en-US"/>
                  </w:rPr>
                </w:rPrChange>
              </w:rPr>
              <w:pPrChange w:id="2276" w:author="GONZALEZ DIAZ, BORJA" w:date="2017-09-29T19:28:00Z">
                <w:pPr>
                  <w:keepNext/>
                  <w:keepLines/>
                  <w:widowControl w:val="0"/>
                  <w:autoSpaceDE w:val="0"/>
                  <w:autoSpaceDN w:val="0"/>
                  <w:adjustRightInd w:val="0"/>
                  <w:spacing w:before="200"/>
                  <w:outlineLvl w:val="4"/>
                </w:pPr>
              </w:pPrChange>
            </w:pPr>
            <w:r w:rsidRPr="0050601B">
              <w:rPr>
                <w:noProof/>
                <w:lang w:val="en-US"/>
                <w:rPrChange w:id="2277" w:author="Borja Gonzalez" w:date="2017-09-28T17:52:00Z">
                  <w:rPr>
                    <w:rFonts w:ascii="Monaco" w:hAnsi="Monaco" w:cs="Monaco"/>
                    <w:sz w:val="32"/>
                    <w:szCs w:val="32"/>
                    <w:lang w:val="en-US"/>
                  </w:rPr>
                </w:rPrChange>
              </w:rPr>
              <w:t xml:space="preserve">        </w:t>
            </w:r>
            <w:r w:rsidRPr="0050601B">
              <w:rPr>
                <w:b/>
                <w:bCs/>
                <w:noProof/>
                <w:color w:val="204A87"/>
                <w:lang w:val="en-US"/>
                <w:rPrChange w:id="2278" w:author="Borja Gonzalez" w:date="2017-09-28T17:52:00Z">
                  <w:rPr>
                    <w:rFonts w:ascii="Monaco" w:hAnsi="Monaco" w:cs="Monaco"/>
                    <w:b/>
                    <w:bCs/>
                    <w:color w:val="204A87"/>
                    <w:sz w:val="32"/>
                    <w:szCs w:val="32"/>
                    <w:lang w:val="en-US"/>
                  </w:rPr>
                </w:rPrChange>
              </w:rPr>
              <w:t>var</w:t>
            </w:r>
            <w:r w:rsidRPr="0050601B">
              <w:rPr>
                <w:noProof/>
                <w:lang w:val="en-US"/>
                <w:rPrChange w:id="2279" w:author="Borja Gonzalez" w:date="2017-09-28T17:52:00Z">
                  <w:rPr>
                    <w:rFonts w:ascii="Monaco" w:hAnsi="Monaco" w:cs="Monaco"/>
                    <w:sz w:val="32"/>
                    <w:szCs w:val="32"/>
                    <w:lang w:val="en-US"/>
                  </w:rPr>
                </w:rPrChange>
              </w:rPr>
              <w:t xml:space="preserve"> filebuffer </w:t>
            </w:r>
            <w:r w:rsidRPr="0050601B">
              <w:rPr>
                <w:b/>
                <w:bCs/>
                <w:noProof/>
                <w:color w:val="CE5C00"/>
                <w:lang w:val="en-US"/>
                <w:rPrChange w:id="2280" w:author="Borja Gonzalez" w:date="2017-09-28T17:52:00Z">
                  <w:rPr>
                    <w:rFonts w:ascii="Monaco" w:hAnsi="Monaco" w:cs="Monaco"/>
                    <w:b/>
                    <w:bCs/>
                    <w:color w:val="CE5C00"/>
                    <w:sz w:val="32"/>
                    <w:szCs w:val="32"/>
                    <w:lang w:val="en-US"/>
                  </w:rPr>
                </w:rPrChange>
              </w:rPr>
              <w:t>=</w:t>
            </w:r>
            <w:r w:rsidRPr="0050601B">
              <w:rPr>
                <w:noProof/>
                <w:lang w:val="en-US"/>
                <w:rPrChange w:id="2281" w:author="Borja Gonzalez" w:date="2017-09-28T17:52:00Z">
                  <w:rPr>
                    <w:rFonts w:ascii="Monaco" w:hAnsi="Monaco" w:cs="Monaco"/>
                    <w:sz w:val="32"/>
                    <w:szCs w:val="32"/>
                    <w:lang w:val="en-US"/>
                  </w:rPr>
                </w:rPrChange>
              </w:rPr>
              <w:t xml:space="preserve"> fs</w:t>
            </w:r>
            <w:r w:rsidRPr="0050601B">
              <w:rPr>
                <w:b/>
                <w:bCs/>
                <w:noProof/>
                <w:lang w:val="en-US"/>
                <w:rPrChange w:id="2282" w:author="Borja Gonzalez" w:date="2017-09-28T17:52:00Z">
                  <w:rPr>
                    <w:rFonts w:ascii="Monaco" w:hAnsi="Monaco" w:cs="Monaco"/>
                    <w:b/>
                    <w:bCs/>
                    <w:color w:val="000000"/>
                    <w:sz w:val="32"/>
                    <w:szCs w:val="32"/>
                    <w:lang w:val="en-US"/>
                  </w:rPr>
                </w:rPrChange>
              </w:rPr>
              <w:t>.</w:t>
            </w:r>
            <w:r w:rsidRPr="0050601B">
              <w:rPr>
                <w:noProof/>
                <w:lang w:val="en-US"/>
                <w:rPrChange w:id="2283" w:author="Borja Gonzalez" w:date="2017-09-28T17:52:00Z">
                  <w:rPr>
                    <w:rFonts w:ascii="Monaco" w:hAnsi="Monaco" w:cs="Monaco"/>
                    <w:color w:val="000000"/>
                    <w:sz w:val="32"/>
                    <w:szCs w:val="32"/>
                    <w:lang w:val="en-US"/>
                  </w:rPr>
                </w:rPrChange>
              </w:rPr>
              <w:t>readFileSync</w:t>
            </w:r>
            <w:r w:rsidRPr="0050601B">
              <w:rPr>
                <w:b/>
                <w:bCs/>
                <w:noProof/>
                <w:lang w:val="en-US"/>
                <w:rPrChange w:id="2284" w:author="Borja Gonzalez" w:date="2017-09-28T17:52:00Z">
                  <w:rPr>
                    <w:rFonts w:ascii="Monaco" w:hAnsi="Monaco" w:cs="Monaco"/>
                    <w:b/>
                    <w:bCs/>
                    <w:color w:val="000000"/>
                    <w:sz w:val="32"/>
                    <w:szCs w:val="32"/>
                    <w:lang w:val="en-US"/>
                  </w:rPr>
                </w:rPrChange>
              </w:rPr>
              <w:t>(</w:t>
            </w:r>
            <w:r w:rsidRPr="0050601B">
              <w:rPr>
                <w:noProof/>
                <w:color w:val="4E9A06"/>
                <w:lang w:val="en-US"/>
                <w:rPrChange w:id="2285" w:author="Borja Gonzalez" w:date="2017-09-28T17:52:00Z">
                  <w:rPr>
                    <w:rFonts w:ascii="Monaco" w:hAnsi="Monaco" w:cs="Monaco"/>
                    <w:color w:val="4E9A06"/>
                    <w:sz w:val="32"/>
                    <w:szCs w:val="32"/>
                    <w:lang w:val="en-US"/>
                  </w:rPr>
                </w:rPrChange>
              </w:rPr>
              <w:t>'./Pacientes_DB.db'</w:t>
            </w:r>
            <w:r w:rsidRPr="0050601B">
              <w:rPr>
                <w:b/>
                <w:bCs/>
                <w:noProof/>
                <w:lang w:val="en-US"/>
                <w:rPrChange w:id="2286" w:author="Borja Gonzalez" w:date="2017-09-28T17:52:00Z">
                  <w:rPr>
                    <w:rFonts w:ascii="Monaco" w:hAnsi="Monaco" w:cs="Monaco"/>
                    <w:b/>
                    <w:bCs/>
                    <w:color w:val="000000"/>
                    <w:sz w:val="32"/>
                    <w:szCs w:val="32"/>
                    <w:lang w:val="en-US"/>
                  </w:rPr>
                </w:rPrChange>
              </w:rPr>
              <w:t>);</w:t>
            </w:r>
          </w:p>
          <w:p w14:paraId="40D42CDD" w14:textId="77777777" w:rsidR="00AE3604" w:rsidRPr="0050601B" w:rsidRDefault="00AE3604">
            <w:pPr>
              <w:rPr>
                <w:noProof/>
                <w:lang w:val="en-US"/>
                <w:rPrChange w:id="2287" w:author="Borja Gonzalez" w:date="2017-09-28T17:52:00Z">
                  <w:rPr>
                    <w:rFonts w:ascii="Monaco" w:eastAsiaTheme="majorEastAsia" w:hAnsi="Monaco" w:cs="Monaco"/>
                    <w:color w:val="243F60" w:themeColor="accent1" w:themeShade="7F"/>
                    <w:sz w:val="32"/>
                    <w:szCs w:val="32"/>
                    <w:lang w:val="en-US"/>
                  </w:rPr>
                </w:rPrChange>
              </w:rPr>
              <w:pPrChange w:id="2288" w:author="GONZALEZ DIAZ, BORJA" w:date="2017-09-29T19:28:00Z">
                <w:pPr>
                  <w:keepNext/>
                  <w:keepLines/>
                  <w:widowControl w:val="0"/>
                  <w:autoSpaceDE w:val="0"/>
                  <w:autoSpaceDN w:val="0"/>
                  <w:adjustRightInd w:val="0"/>
                  <w:spacing w:before="200"/>
                  <w:outlineLvl w:val="4"/>
                </w:pPr>
              </w:pPrChange>
            </w:pPr>
            <w:r w:rsidRPr="0050601B">
              <w:rPr>
                <w:noProof/>
                <w:lang w:val="en-US"/>
                <w:rPrChange w:id="2289" w:author="Borja Gonzalez" w:date="2017-09-28T17:52:00Z">
                  <w:rPr>
                    <w:rFonts w:ascii="Monaco" w:hAnsi="Monaco" w:cs="Monaco"/>
                    <w:sz w:val="32"/>
                    <w:szCs w:val="32"/>
                    <w:lang w:val="en-US"/>
                  </w:rPr>
                </w:rPrChange>
              </w:rPr>
              <w:lastRenderedPageBreak/>
              <w:t xml:space="preserve">        </w:t>
            </w:r>
            <w:r w:rsidRPr="0050601B">
              <w:rPr>
                <w:b/>
                <w:bCs/>
                <w:noProof/>
                <w:color w:val="204A87"/>
                <w:lang w:val="en-US"/>
                <w:rPrChange w:id="2290" w:author="Borja Gonzalez" w:date="2017-09-28T17:52:00Z">
                  <w:rPr>
                    <w:rFonts w:ascii="Monaco" w:hAnsi="Monaco" w:cs="Monaco"/>
                    <w:b/>
                    <w:bCs/>
                    <w:color w:val="204A87"/>
                    <w:sz w:val="32"/>
                    <w:szCs w:val="32"/>
                    <w:lang w:val="en-US"/>
                  </w:rPr>
                </w:rPrChange>
              </w:rPr>
              <w:t>var</w:t>
            </w:r>
            <w:r w:rsidRPr="0050601B">
              <w:rPr>
                <w:noProof/>
                <w:lang w:val="en-US"/>
                <w:rPrChange w:id="2291" w:author="Borja Gonzalez" w:date="2017-09-28T17:52:00Z">
                  <w:rPr>
                    <w:rFonts w:ascii="Monaco" w:hAnsi="Monaco" w:cs="Monaco"/>
                    <w:sz w:val="32"/>
                    <w:szCs w:val="32"/>
                    <w:lang w:val="en-US"/>
                  </w:rPr>
                </w:rPrChange>
              </w:rPr>
              <w:t xml:space="preserve"> db </w:t>
            </w:r>
            <w:r w:rsidRPr="0050601B">
              <w:rPr>
                <w:b/>
                <w:bCs/>
                <w:noProof/>
                <w:color w:val="CE5C00"/>
                <w:lang w:val="en-US"/>
                <w:rPrChange w:id="2292" w:author="Borja Gonzalez" w:date="2017-09-28T17:52:00Z">
                  <w:rPr>
                    <w:rFonts w:ascii="Monaco" w:hAnsi="Monaco" w:cs="Monaco"/>
                    <w:b/>
                    <w:bCs/>
                    <w:color w:val="CE5C00"/>
                    <w:sz w:val="32"/>
                    <w:szCs w:val="32"/>
                    <w:lang w:val="en-US"/>
                  </w:rPr>
                </w:rPrChange>
              </w:rPr>
              <w:t>=</w:t>
            </w:r>
            <w:r w:rsidRPr="0050601B">
              <w:rPr>
                <w:noProof/>
                <w:lang w:val="en-US"/>
                <w:rPrChange w:id="2293" w:author="Borja Gonzalez" w:date="2017-09-28T17:52:00Z">
                  <w:rPr>
                    <w:rFonts w:ascii="Monaco" w:hAnsi="Monaco" w:cs="Monaco"/>
                    <w:sz w:val="32"/>
                    <w:szCs w:val="32"/>
                    <w:lang w:val="en-US"/>
                  </w:rPr>
                </w:rPrChange>
              </w:rPr>
              <w:t xml:space="preserve"> </w:t>
            </w:r>
            <w:r w:rsidRPr="0050601B">
              <w:rPr>
                <w:b/>
                <w:bCs/>
                <w:noProof/>
                <w:color w:val="204A87"/>
                <w:lang w:val="en-US"/>
                <w:rPrChange w:id="2294" w:author="Borja Gonzalez" w:date="2017-09-28T17:52:00Z">
                  <w:rPr>
                    <w:rFonts w:ascii="Monaco" w:hAnsi="Monaco" w:cs="Monaco"/>
                    <w:b/>
                    <w:bCs/>
                    <w:color w:val="204A87"/>
                    <w:sz w:val="32"/>
                    <w:szCs w:val="32"/>
                    <w:lang w:val="en-US"/>
                  </w:rPr>
                </w:rPrChange>
              </w:rPr>
              <w:t>new</w:t>
            </w:r>
            <w:r w:rsidRPr="0050601B">
              <w:rPr>
                <w:noProof/>
                <w:lang w:val="en-US"/>
                <w:rPrChange w:id="2295" w:author="Borja Gonzalez" w:date="2017-09-28T17:52:00Z">
                  <w:rPr>
                    <w:rFonts w:ascii="Monaco" w:hAnsi="Monaco" w:cs="Monaco"/>
                    <w:sz w:val="32"/>
                    <w:szCs w:val="32"/>
                    <w:lang w:val="en-US"/>
                  </w:rPr>
                </w:rPrChange>
              </w:rPr>
              <w:t xml:space="preserve"> SQL</w:t>
            </w:r>
            <w:r w:rsidRPr="0050601B">
              <w:rPr>
                <w:b/>
                <w:bCs/>
                <w:noProof/>
                <w:lang w:val="en-US"/>
                <w:rPrChange w:id="2296" w:author="Borja Gonzalez" w:date="2017-09-28T17:52:00Z">
                  <w:rPr>
                    <w:rFonts w:ascii="Monaco" w:hAnsi="Monaco" w:cs="Monaco"/>
                    <w:b/>
                    <w:bCs/>
                    <w:color w:val="000000"/>
                    <w:sz w:val="32"/>
                    <w:szCs w:val="32"/>
                    <w:lang w:val="en-US"/>
                  </w:rPr>
                </w:rPrChange>
              </w:rPr>
              <w:t>.</w:t>
            </w:r>
            <w:r w:rsidRPr="0050601B">
              <w:rPr>
                <w:noProof/>
                <w:lang w:val="en-US"/>
                <w:rPrChange w:id="2297" w:author="Borja Gonzalez" w:date="2017-09-28T17:52:00Z">
                  <w:rPr>
                    <w:rFonts w:ascii="Monaco" w:hAnsi="Monaco" w:cs="Monaco"/>
                    <w:color w:val="000000"/>
                    <w:sz w:val="32"/>
                    <w:szCs w:val="32"/>
                    <w:lang w:val="en-US"/>
                  </w:rPr>
                </w:rPrChange>
              </w:rPr>
              <w:t>Database</w:t>
            </w:r>
            <w:r w:rsidRPr="0050601B">
              <w:rPr>
                <w:b/>
                <w:bCs/>
                <w:noProof/>
                <w:lang w:val="en-US"/>
                <w:rPrChange w:id="2298" w:author="Borja Gonzalez" w:date="2017-09-28T17:52:00Z">
                  <w:rPr>
                    <w:rFonts w:ascii="Monaco" w:hAnsi="Monaco" w:cs="Monaco"/>
                    <w:b/>
                    <w:bCs/>
                    <w:color w:val="000000"/>
                    <w:sz w:val="32"/>
                    <w:szCs w:val="32"/>
                    <w:lang w:val="en-US"/>
                  </w:rPr>
                </w:rPrChange>
              </w:rPr>
              <w:t>(</w:t>
            </w:r>
            <w:r w:rsidRPr="0050601B">
              <w:rPr>
                <w:noProof/>
                <w:lang w:val="en-US"/>
                <w:rPrChange w:id="2299" w:author="Borja Gonzalez" w:date="2017-09-28T17:52:00Z">
                  <w:rPr>
                    <w:rFonts w:ascii="Monaco" w:hAnsi="Monaco" w:cs="Monaco"/>
                    <w:color w:val="000000"/>
                    <w:sz w:val="32"/>
                    <w:szCs w:val="32"/>
                    <w:lang w:val="en-US"/>
                  </w:rPr>
                </w:rPrChange>
              </w:rPr>
              <w:t>filebuffer</w:t>
            </w:r>
            <w:r w:rsidRPr="0050601B">
              <w:rPr>
                <w:b/>
                <w:bCs/>
                <w:noProof/>
                <w:lang w:val="en-US"/>
                <w:rPrChange w:id="2300" w:author="Borja Gonzalez" w:date="2017-09-28T17:52:00Z">
                  <w:rPr>
                    <w:rFonts w:ascii="Monaco" w:hAnsi="Monaco" w:cs="Monaco"/>
                    <w:b/>
                    <w:bCs/>
                    <w:color w:val="000000"/>
                    <w:sz w:val="32"/>
                    <w:szCs w:val="32"/>
                    <w:lang w:val="en-US"/>
                  </w:rPr>
                </w:rPrChange>
              </w:rPr>
              <w:t>);</w:t>
            </w:r>
          </w:p>
          <w:p w14:paraId="26C9FCF8" w14:textId="77777777" w:rsidR="00AE3604" w:rsidRPr="0079203F" w:rsidRDefault="00AE3604">
            <w:pPr>
              <w:rPr>
                <w:noProof/>
                <w:lang w:val="es-ES"/>
                <w:rPrChange w:id="2301" w:author="Rodrigo García" w:date="2017-09-29T10:04:00Z">
                  <w:rPr>
                    <w:rFonts w:ascii="Monaco" w:eastAsiaTheme="majorEastAsia" w:hAnsi="Monaco" w:cs="Monaco"/>
                    <w:color w:val="243F60" w:themeColor="accent1" w:themeShade="7F"/>
                    <w:sz w:val="32"/>
                    <w:szCs w:val="32"/>
                    <w:lang w:val="en-US"/>
                  </w:rPr>
                </w:rPrChange>
              </w:rPr>
              <w:pPrChange w:id="2302" w:author="GONZALEZ DIAZ, BORJA" w:date="2017-09-29T19:28:00Z">
                <w:pPr>
                  <w:keepNext/>
                  <w:keepLines/>
                  <w:widowControl w:val="0"/>
                  <w:autoSpaceDE w:val="0"/>
                  <w:autoSpaceDN w:val="0"/>
                  <w:adjustRightInd w:val="0"/>
                  <w:spacing w:before="200"/>
                  <w:outlineLvl w:val="4"/>
                </w:pPr>
              </w:pPrChange>
            </w:pPr>
            <w:r w:rsidRPr="0050601B">
              <w:rPr>
                <w:noProof/>
                <w:lang w:val="en-US"/>
                <w:rPrChange w:id="2303" w:author="Borja Gonzalez" w:date="2017-09-28T17:52:00Z">
                  <w:rPr>
                    <w:rFonts w:ascii="Monaco" w:hAnsi="Monaco" w:cs="Monaco"/>
                    <w:sz w:val="32"/>
                    <w:szCs w:val="32"/>
                    <w:lang w:val="en-US"/>
                  </w:rPr>
                </w:rPrChange>
              </w:rPr>
              <w:t xml:space="preserve">        </w:t>
            </w:r>
            <w:r w:rsidRPr="0079203F">
              <w:rPr>
                <w:noProof/>
                <w:lang w:val="es-ES"/>
                <w:rPrChange w:id="2304" w:author="Rodrigo García" w:date="2017-09-29T10:04:00Z">
                  <w:rPr>
                    <w:rFonts w:ascii="Monaco" w:hAnsi="Monaco" w:cs="Monaco"/>
                    <w:color w:val="000000"/>
                    <w:sz w:val="32"/>
                    <w:szCs w:val="32"/>
                    <w:lang w:val="en-US"/>
                  </w:rPr>
                </w:rPrChange>
              </w:rPr>
              <w:t>console</w:t>
            </w:r>
            <w:r w:rsidRPr="0079203F">
              <w:rPr>
                <w:b/>
                <w:bCs/>
                <w:noProof/>
                <w:lang w:val="es-ES"/>
                <w:rPrChange w:id="2305" w:author="Rodrigo García" w:date="2017-09-29T10:04:00Z">
                  <w:rPr>
                    <w:rFonts w:ascii="Monaco" w:hAnsi="Monaco" w:cs="Monaco"/>
                    <w:b/>
                    <w:bCs/>
                    <w:color w:val="000000"/>
                    <w:sz w:val="32"/>
                    <w:szCs w:val="32"/>
                    <w:lang w:val="en-US"/>
                  </w:rPr>
                </w:rPrChange>
              </w:rPr>
              <w:t>.</w:t>
            </w:r>
            <w:r w:rsidRPr="0079203F">
              <w:rPr>
                <w:noProof/>
                <w:lang w:val="es-ES"/>
                <w:rPrChange w:id="2306" w:author="Rodrigo García" w:date="2017-09-29T10:04:00Z">
                  <w:rPr>
                    <w:rFonts w:ascii="Monaco" w:hAnsi="Monaco" w:cs="Monaco"/>
                    <w:color w:val="000000"/>
                    <w:sz w:val="32"/>
                    <w:szCs w:val="32"/>
                    <w:lang w:val="en-US"/>
                  </w:rPr>
                </w:rPrChange>
              </w:rPr>
              <w:t>log</w:t>
            </w:r>
            <w:r w:rsidRPr="0079203F">
              <w:rPr>
                <w:b/>
                <w:bCs/>
                <w:noProof/>
                <w:lang w:val="es-ES"/>
                <w:rPrChange w:id="2307" w:author="Rodrigo García" w:date="2017-09-29T10:04:00Z">
                  <w:rPr>
                    <w:rFonts w:ascii="Monaco" w:hAnsi="Monaco" w:cs="Monaco"/>
                    <w:b/>
                    <w:bCs/>
                    <w:color w:val="000000"/>
                    <w:sz w:val="32"/>
                    <w:szCs w:val="32"/>
                    <w:lang w:val="en-US"/>
                  </w:rPr>
                </w:rPrChange>
              </w:rPr>
              <w:t>(</w:t>
            </w:r>
            <w:r w:rsidRPr="0079203F">
              <w:rPr>
                <w:noProof/>
                <w:lang w:val="es-ES"/>
                <w:rPrChange w:id="2308" w:author="Rodrigo García" w:date="2017-09-29T10:04:00Z">
                  <w:rPr>
                    <w:rFonts w:ascii="Monaco" w:hAnsi="Monaco" w:cs="Monaco"/>
                    <w:color w:val="000000"/>
                    <w:sz w:val="32"/>
                    <w:szCs w:val="32"/>
                    <w:lang w:val="en-US"/>
                  </w:rPr>
                </w:rPrChange>
              </w:rPr>
              <w:t>timestamp</w:t>
            </w:r>
            <w:r w:rsidRPr="0079203F">
              <w:rPr>
                <w:b/>
                <w:bCs/>
                <w:noProof/>
                <w:lang w:val="es-ES"/>
                <w:rPrChange w:id="2309" w:author="Rodrigo García" w:date="2017-09-29T10:04:00Z">
                  <w:rPr>
                    <w:rFonts w:ascii="Monaco" w:hAnsi="Monaco" w:cs="Monaco"/>
                    <w:b/>
                    <w:bCs/>
                    <w:color w:val="000000"/>
                    <w:sz w:val="32"/>
                    <w:szCs w:val="32"/>
                    <w:lang w:val="en-US"/>
                  </w:rPr>
                </w:rPrChange>
              </w:rPr>
              <w:t>(</w:t>
            </w:r>
            <w:r w:rsidRPr="0079203F">
              <w:rPr>
                <w:noProof/>
                <w:color w:val="4E9A06"/>
                <w:lang w:val="es-ES"/>
                <w:rPrChange w:id="2310" w:author="Rodrigo García" w:date="2017-09-29T10:04:00Z">
                  <w:rPr>
                    <w:rFonts w:ascii="Monaco" w:hAnsi="Monaco" w:cs="Monaco"/>
                    <w:color w:val="4E9A06"/>
                    <w:sz w:val="32"/>
                    <w:szCs w:val="32"/>
                    <w:lang w:val="en-US"/>
                  </w:rPr>
                </w:rPrChange>
              </w:rPr>
              <w:t>'hh:mm:ss:iii'</w:t>
            </w:r>
            <w:r w:rsidRPr="0079203F">
              <w:rPr>
                <w:b/>
                <w:bCs/>
                <w:noProof/>
                <w:lang w:val="es-ES"/>
                <w:rPrChange w:id="2311" w:author="Rodrigo García" w:date="2017-09-29T10:04:00Z">
                  <w:rPr>
                    <w:rFonts w:ascii="Monaco" w:hAnsi="Monaco" w:cs="Monaco"/>
                    <w:b/>
                    <w:bCs/>
                    <w:color w:val="000000"/>
                    <w:sz w:val="32"/>
                    <w:szCs w:val="32"/>
                    <w:lang w:val="en-US"/>
                  </w:rPr>
                </w:rPrChange>
              </w:rPr>
              <w:t>)</w:t>
            </w:r>
            <w:r w:rsidRPr="0079203F">
              <w:rPr>
                <w:b/>
                <w:bCs/>
                <w:noProof/>
                <w:color w:val="CE5C00"/>
                <w:lang w:val="es-ES"/>
                <w:rPrChange w:id="2312" w:author="Rodrigo García" w:date="2017-09-29T10:04:00Z">
                  <w:rPr>
                    <w:rFonts w:ascii="Monaco" w:hAnsi="Monaco" w:cs="Monaco"/>
                    <w:b/>
                    <w:bCs/>
                    <w:color w:val="CE5C00"/>
                    <w:sz w:val="32"/>
                    <w:szCs w:val="32"/>
                    <w:lang w:val="en-US"/>
                  </w:rPr>
                </w:rPrChange>
              </w:rPr>
              <w:t>+</w:t>
            </w:r>
            <w:r w:rsidRPr="0079203F">
              <w:rPr>
                <w:noProof/>
                <w:color w:val="4E9A06"/>
                <w:lang w:val="es-ES"/>
                <w:rPrChange w:id="2313" w:author="Rodrigo García" w:date="2017-09-29T10:04:00Z">
                  <w:rPr>
                    <w:rFonts w:ascii="Monaco" w:hAnsi="Monaco" w:cs="Monaco"/>
                    <w:color w:val="4E9A06"/>
                    <w:sz w:val="32"/>
                    <w:szCs w:val="32"/>
                    <w:lang w:val="en-US"/>
                  </w:rPr>
                </w:rPrChange>
              </w:rPr>
              <w:t>" Base de datos abierta"</w:t>
            </w:r>
            <w:r w:rsidRPr="0079203F">
              <w:rPr>
                <w:b/>
                <w:bCs/>
                <w:noProof/>
                <w:lang w:val="es-ES"/>
                <w:rPrChange w:id="2314" w:author="Rodrigo García" w:date="2017-09-29T10:04:00Z">
                  <w:rPr>
                    <w:rFonts w:ascii="Monaco" w:hAnsi="Monaco" w:cs="Monaco"/>
                    <w:b/>
                    <w:bCs/>
                    <w:color w:val="000000"/>
                    <w:sz w:val="32"/>
                    <w:szCs w:val="32"/>
                    <w:lang w:val="en-US"/>
                  </w:rPr>
                </w:rPrChange>
              </w:rPr>
              <w:t>);</w:t>
            </w:r>
          </w:p>
          <w:p w14:paraId="2DFA720A" w14:textId="77777777" w:rsidR="00AE3604" w:rsidRPr="0079203F" w:rsidRDefault="00AE3604">
            <w:pPr>
              <w:rPr>
                <w:noProof/>
                <w:lang w:val="es-ES"/>
                <w:rPrChange w:id="2315" w:author="Rodrigo García" w:date="2017-09-29T10:04:00Z">
                  <w:rPr>
                    <w:rFonts w:ascii="Monaco" w:eastAsiaTheme="majorEastAsia" w:hAnsi="Monaco" w:cs="Monaco"/>
                    <w:color w:val="243F60" w:themeColor="accent1" w:themeShade="7F"/>
                    <w:sz w:val="32"/>
                    <w:szCs w:val="32"/>
                    <w:lang w:val="en-US"/>
                  </w:rPr>
                </w:rPrChange>
              </w:rPr>
              <w:pPrChange w:id="2316"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17" w:author="Rodrigo García" w:date="2017-09-29T10:04:00Z">
                  <w:rPr>
                    <w:rFonts w:ascii="Monaco" w:hAnsi="Monaco" w:cs="Monaco"/>
                    <w:sz w:val="32"/>
                    <w:szCs w:val="32"/>
                    <w:lang w:val="en-US"/>
                  </w:rPr>
                </w:rPrChange>
              </w:rPr>
              <w:t xml:space="preserve">        </w:t>
            </w:r>
            <w:r w:rsidRPr="0079203F">
              <w:rPr>
                <w:b/>
                <w:bCs/>
                <w:noProof/>
                <w:color w:val="204A87"/>
                <w:lang w:val="es-ES"/>
                <w:rPrChange w:id="2318" w:author="Rodrigo García" w:date="2017-09-29T10:04:00Z">
                  <w:rPr>
                    <w:rFonts w:ascii="Monaco" w:hAnsi="Monaco" w:cs="Monaco"/>
                    <w:b/>
                    <w:bCs/>
                    <w:color w:val="204A87"/>
                    <w:sz w:val="32"/>
                    <w:szCs w:val="32"/>
                    <w:lang w:val="en-US"/>
                  </w:rPr>
                </w:rPrChange>
              </w:rPr>
              <w:t>var</w:t>
            </w:r>
            <w:r w:rsidRPr="0079203F">
              <w:rPr>
                <w:noProof/>
                <w:lang w:val="es-ES"/>
                <w:rPrChange w:id="2319" w:author="Rodrigo García" w:date="2017-09-29T10:04:00Z">
                  <w:rPr>
                    <w:rFonts w:ascii="Monaco" w:hAnsi="Monaco" w:cs="Monaco"/>
                    <w:sz w:val="32"/>
                    <w:szCs w:val="32"/>
                    <w:lang w:val="en-US"/>
                  </w:rPr>
                </w:rPrChange>
              </w:rPr>
              <w:t xml:space="preserve"> pacientes </w:t>
            </w:r>
            <w:r w:rsidRPr="0079203F">
              <w:rPr>
                <w:b/>
                <w:bCs/>
                <w:noProof/>
                <w:color w:val="CE5C00"/>
                <w:lang w:val="es-ES"/>
                <w:rPrChange w:id="2320" w:author="Rodrigo García" w:date="2017-09-29T10:04:00Z">
                  <w:rPr>
                    <w:rFonts w:ascii="Monaco" w:hAnsi="Monaco" w:cs="Monaco"/>
                    <w:b/>
                    <w:bCs/>
                    <w:color w:val="CE5C00"/>
                    <w:sz w:val="32"/>
                    <w:szCs w:val="32"/>
                    <w:lang w:val="en-US"/>
                  </w:rPr>
                </w:rPrChange>
              </w:rPr>
              <w:t>=</w:t>
            </w:r>
            <w:r w:rsidRPr="0079203F">
              <w:rPr>
                <w:noProof/>
                <w:lang w:val="es-ES"/>
                <w:rPrChange w:id="2321" w:author="Rodrigo García" w:date="2017-09-29T10:04:00Z">
                  <w:rPr>
                    <w:rFonts w:ascii="Monaco" w:hAnsi="Monaco" w:cs="Monaco"/>
                    <w:sz w:val="32"/>
                    <w:szCs w:val="32"/>
                    <w:lang w:val="en-US"/>
                  </w:rPr>
                </w:rPrChange>
              </w:rPr>
              <w:t xml:space="preserve"> db</w:t>
            </w:r>
            <w:r w:rsidRPr="0079203F">
              <w:rPr>
                <w:b/>
                <w:bCs/>
                <w:noProof/>
                <w:lang w:val="es-ES"/>
                <w:rPrChange w:id="2322" w:author="Rodrigo García" w:date="2017-09-29T10:04:00Z">
                  <w:rPr>
                    <w:rFonts w:ascii="Monaco" w:hAnsi="Monaco" w:cs="Monaco"/>
                    <w:b/>
                    <w:bCs/>
                    <w:color w:val="000000"/>
                    <w:sz w:val="32"/>
                    <w:szCs w:val="32"/>
                    <w:lang w:val="en-US"/>
                  </w:rPr>
                </w:rPrChange>
              </w:rPr>
              <w:t>.</w:t>
            </w:r>
            <w:r w:rsidRPr="0079203F">
              <w:rPr>
                <w:noProof/>
                <w:lang w:val="es-ES"/>
                <w:rPrChange w:id="2323" w:author="Rodrigo García" w:date="2017-09-29T10:04:00Z">
                  <w:rPr>
                    <w:rFonts w:ascii="Monaco" w:hAnsi="Monaco" w:cs="Monaco"/>
                    <w:color w:val="000000"/>
                    <w:sz w:val="32"/>
                    <w:szCs w:val="32"/>
                    <w:lang w:val="en-US"/>
                  </w:rPr>
                </w:rPrChange>
              </w:rPr>
              <w:t>exec</w:t>
            </w:r>
            <w:r w:rsidRPr="0079203F">
              <w:rPr>
                <w:b/>
                <w:bCs/>
                <w:noProof/>
                <w:lang w:val="es-ES"/>
                <w:rPrChange w:id="2324" w:author="Rodrigo García" w:date="2017-09-29T10:04:00Z">
                  <w:rPr>
                    <w:rFonts w:ascii="Monaco" w:hAnsi="Monaco" w:cs="Monaco"/>
                    <w:b/>
                    <w:bCs/>
                    <w:color w:val="000000"/>
                    <w:sz w:val="32"/>
                    <w:szCs w:val="32"/>
                    <w:lang w:val="en-US"/>
                  </w:rPr>
                </w:rPrChange>
              </w:rPr>
              <w:t>(</w:t>
            </w:r>
            <w:r w:rsidRPr="0079203F">
              <w:rPr>
                <w:noProof/>
                <w:color w:val="4E9A06"/>
                <w:lang w:val="es-ES"/>
                <w:rPrChange w:id="2325" w:author="Rodrigo García" w:date="2017-09-29T10:04:00Z">
                  <w:rPr>
                    <w:rFonts w:ascii="Monaco" w:hAnsi="Monaco" w:cs="Monaco"/>
                    <w:color w:val="4E9A06"/>
                    <w:sz w:val="32"/>
                    <w:szCs w:val="32"/>
                    <w:lang w:val="en-US"/>
                  </w:rPr>
                </w:rPrChange>
              </w:rPr>
              <w:t>"SELECT * FROM pacientes"</w:t>
            </w:r>
            <w:r w:rsidRPr="0079203F">
              <w:rPr>
                <w:b/>
                <w:bCs/>
                <w:noProof/>
                <w:lang w:val="es-ES"/>
                <w:rPrChange w:id="2326" w:author="Rodrigo García" w:date="2017-09-29T10:04:00Z">
                  <w:rPr>
                    <w:rFonts w:ascii="Monaco" w:hAnsi="Monaco" w:cs="Monaco"/>
                    <w:b/>
                    <w:bCs/>
                    <w:color w:val="000000"/>
                    <w:sz w:val="32"/>
                    <w:szCs w:val="32"/>
                    <w:lang w:val="en-US"/>
                  </w:rPr>
                </w:rPrChange>
              </w:rPr>
              <w:t>);</w:t>
            </w:r>
          </w:p>
          <w:p w14:paraId="7BF5A918" w14:textId="77777777" w:rsidR="00AE3604" w:rsidRPr="0079203F" w:rsidRDefault="00AE3604">
            <w:pPr>
              <w:rPr>
                <w:noProof/>
                <w:lang w:val="es-ES"/>
                <w:rPrChange w:id="2327" w:author="Rodrigo García" w:date="2017-09-29T10:04:00Z">
                  <w:rPr>
                    <w:rFonts w:ascii="Monaco" w:eastAsiaTheme="majorEastAsia" w:hAnsi="Monaco" w:cs="Monaco"/>
                    <w:color w:val="243F60" w:themeColor="accent1" w:themeShade="7F"/>
                    <w:sz w:val="32"/>
                    <w:szCs w:val="32"/>
                    <w:lang w:val="en-US"/>
                  </w:rPr>
                </w:rPrChange>
              </w:rPr>
              <w:pPrChange w:id="2328"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29" w:author="Rodrigo García" w:date="2017-09-29T10:04:00Z">
                  <w:rPr>
                    <w:rFonts w:ascii="Monaco" w:hAnsi="Monaco" w:cs="Monaco"/>
                    <w:sz w:val="32"/>
                    <w:szCs w:val="32"/>
                    <w:lang w:val="en-US"/>
                  </w:rPr>
                </w:rPrChange>
              </w:rPr>
              <w:t xml:space="preserve">        socket</w:t>
            </w:r>
            <w:r w:rsidRPr="0079203F">
              <w:rPr>
                <w:b/>
                <w:bCs/>
                <w:noProof/>
                <w:lang w:val="es-ES"/>
                <w:rPrChange w:id="2330" w:author="Rodrigo García" w:date="2017-09-29T10:04:00Z">
                  <w:rPr>
                    <w:rFonts w:ascii="Monaco" w:hAnsi="Monaco" w:cs="Monaco"/>
                    <w:b/>
                    <w:bCs/>
                    <w:color w:val="000000"/>
                    <w:sz w:val="32"/>
                    <w:szCs w:val="32"/>
                    <w:lang w:val="en-US"/>
                  </w:rPr>
                </w:rPrChange>
              </w:rPr>
              <w:t>.</w:t>
            </w:r>
            <w:r w:rsidRPr="0079203F">
              <w:rPr>
                <w:noProof/>
                <w:lang w:val="es-ES"/>
                <w:rPrChange w:id="2331" w:author="Rodrigo García" w:date="2017-09-29T10:04:00Z">
                  <w:rPr>
                    <w:rFonts w:ascii="Monaco" w:hAnsi="Monaco" w:cs="Monaco"/>
                    <w:color w:val="000000"/>
                    <w:sz w:val="32"/>
                    <w:szCs w:val="32"/>
                    <w:lang w:val="en-US"/>
                  </w:rPr>
                </w:rPrChange>
              </w:rPr>
              <w:t>emit</w:t>
            </w:r>
            <w:r w:rsidRPr="0079203F">
              <w:rPr>
                <w:b/>
                <w:bCs/>
                <w:noProof/>
                <w:lang w:val="es-ES"/>
                <w:rPrChange w:id="2332" w:author="Rodrigo García" w:date="2017-09-29T10:04:00Z">
                  <w:rPr>
                    <w:rFonts w:ascii="Monaco" w:hAnsi="Monaco" w:cs="Monaco"/>
                    <w:b/>
                    <w:bCs/>
                    <w:color w:val="000000"/>
                    <w:sz w:val="32"/>
                    <w:szCs w:val="32"/>
                    <w:lang w:val="en-US"/>
                  </w:rPr>
                </w:rPrChange>
              </w:rPr>
              <w:t>(</w:t>
            </w:r>
            <w:r w:rsidRPr="0079203F">
              <w:rPr>
                <w:noProof/>
                <w:color w:val="4E9A06"/>
                <w:lang w:val="es-ES"/>
                <w:rPrChange w:id="2333" w:author="Rodrigo García" w:date="2017-09-29T10:04:00Z">
                  <w:rPr>
                    <w:rFonts w:ascii="Monaco" w:hAnsi="Monaco" w:cs="Monaco"/>
                    <w:color w:val="4E9A06"/>
                    <w:sz w:val="32"/>
                    <w:szCs w:val="32"/>
                    <w:lang w:val="en-US"/>
                  </w:rPr>
                </w:rPrChange>
              </w:rPr>
              <w:t>"pacientes"</w:t>
            </w:r>
            <w:r w:rsidRPr="0079203F">
              <w:rPr>
                <w:b/>
                <w:bCs/>
                <w:noProof/>
                <w:lang w:val="es-ES"/>
                <w:rPrChange w:id="2334" w:author="Rodrigo García" w:date="2017-09-29T10:04:00Z">
                  <w:rPr>
                    <w:rFonts w:ascii="Monaco" w:hAnsi="Monaco" w:cs="Monaco"/>
                    <w:b/>
                    <w:bCs/>
                    <w:color w:val="000000"/>
                    <w:sz w:val="32"/>
                    <w:szCs w:val="32"/>
                    <w:lang w:val="en-US"/>
                  </w:rPr>
                </w:rPrChange>
              </w:rPr>
              <w:t>,</w:t>
            </w:r>
            <w:r w:rsidRPr="0079203F">
              <w:rPr>
                <w:noProof/>
                <w:lang w:val="es-ES"/>
                <w:rPrChange w:id="2335" w:author="Rodrigo García" w:date="2017-09-29T10:04:00Z">
                  <w:rPr>
                    <w:rFonts w:ascii="Monaco" w:hAnsi="Monaco" w:cs="Monaco"/>
                    <w:color w:val="000000"/>
                    <w:sz w:val="32"/>
                    <w:szCs w:val="32"/>
                    <w:lang w:val="en-US"/>
                  </w:rPr>
                </w:rPrChange>
              </w:rPr>
              <w:t>pacientes</w:t>
            </w:r>
            <w:r w:rsidRPr="0079203F">
              <w:rPr>
                <w:b/>
                <w:bCs/>
                <w:noProof/>
                <w:lang w:val="es-ES"/>
                <w:rPrChange w:id="2336" w:author="Rodrigo García" w:date="2017-09-29T10:04:00Z">
                  <w:rPr>
                    <w:rFonts w:ascii="Monaco" w:hAnsi="Monaco" w:cs="Monaco"/>
                    <w:b/>
                    <w:bCs/>
                    <w:color w:val="000000"/>
                    <w:sz w:val="32"/>
                    <w:szCs w:val="32"/>
                    <w:lang w:val="en-US"/>
                  </w:rPr>
                </w:rPrChange>
              </w:rPr>
              <w:t>[</w:t>
            </w:r>
            <w:r w:rsidRPr="0079203F">
              <w:rPr>
                <w:b/>
                <w:bCs/>
                <w:noProof/>
                <w:color w:val="0000CF"/>
                <w:lang w:val="es-ES"/>
                <w:rPrChange w:id="2337" w:author="Rodrigo García" w:date="2017-09-29T10:04:00Z">
                  <w:rPr>
                    <w:rFonts w:ascii="Monaco" w:hAnsi="Monaco" w:cs="Monaco"/>
                    <w:b/>
                    <w:bCs/>
                    <w:color w:val="0000CF"/>
                    <w:sz w:val="32"/>
                    <w:szCs w:val="32"/>
                    <w:lang w:val="en-US"/>
                  </w:rPr>
                </w:rPrChange>
              </w:rPr>
              <w:t>0</w:t>
            </w:r>
            <w:r w:rsidRPr="0079203F">
              <w:rPr>
                <w:b/>
                <w:bCs/>
                <w:noProof/>
                <w:lang w:val="es-ES"/>
                <w:rPrChange w:id="2338" w:author="Rodrigo García" w:date="2017-09-29T10:04:00Z">
                  <w:rPr>
                    <w:rFonts w:ascii="Monaco" w:hAnsi="Monaco" w:cs="Monaco"/>
                    <w:b/>
                    <w:bCs/>
                    <w:color w:val="000000"/>
                    <w:sz w:val="32"/>
                    <w:szCs w:val="32"/>
                    <w:lang w:val="en-US"/>
                  </w:rPr>
                </w:rPrChange>
              </w:rPr>
              <w:t>].</w:t>
            </w:r>
            <w:r w:rsidRPr="0079203F">
              <w:rPr>
                <w:noProof/>
                <w:lang w:val="es-ES"/>
                <w:rPrChange w:id="2339" w:author="Rodrigo García" w:date="2017-09-29T10:04:00Z">
                  <w:rPr>
                    <w:rFonts w:ascii="Monaco" w:hAnsi="Monaco" w:cs="Monaco"/>
                    <w:color w:val="000000"/>
                    <w:sz w:val="32"/>
                    <w:szCs w:val="32"/>
                    <w:lang w:val="en-US"/>
                  </w:rPr>
                </w:rPrChange>
              </w:rPr>
              <w:t>values</w:t>
            </w:r>
            <w:r w:rsidRPr="0079203F">
              <w:rPr>
                <w:b/>
                <w:bCs/>
                <w:noProof/>
                <w:lang w:val="es-ES"/>
                <w:rPrChange w:id="2340" w:author="Rodrigo García" w:date="2017-09-29T10:04:00Z">
                  <w:rPr>
                    <w:rFonts w:ascii="Monaco" w:hAnsi="Monaco" w:cs="Monaco"/>
                    <w:b/>
                    <w:bCs/>
                    <w:color w:val="000000"/>
                    <w:sz w:val="32"/>
                    <w:szCs w:val="32"/>
                    <w:lang w:val="en-US"/>
                  </w:rPr>
                </w:rPrChange>
              </w:rPr>
              <w:t>);</w:t>
            </w:r>
          </w:p>
          <w:p w14:paraId="1A64F827" w14:textId="77777777" w:rsidR="00AE3604" w:rsidRPr="0079203F" w:rsidRDefault="00AE3604">
            <w:pPr>
              <w:rPr>
                <w:noProof/>
                <w:lang w:val="es-ES"/>
                <w:rPrChange w:id="2341" w:author="Rodrigo García" w:date="2017-09-29T10:04:00Z">
                  <w:rPr>
                    <w:rFonts w:ascii="Monaco" w:eastAsiaTheme="majorEastAsia" w:hAnsi="Monaco" w:cs="Monaco"/>
                    <w:color w:val="243F60" w:themeColor="accent1" w:themeShade="7F"/>
                    <w:sz w:val="32"/>
                    <w:szCs w:val="32"/>
                    <w:lang w:val="en-US"/>
                  </w:rPr>
                </w:rPrChange>
              </w:rPr>
              <w:pPrChange w:id="2342"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43" w:author="Rodrigo García" w:date="2017-09-29T10:04:00Z">
                  <w:rPr>
                    <w:rFonts w:ascii="Monaco" w:hAnsi="Monaco" w:cs="Monaco"/>
                    <w:sz w:val="32"/>
                    <w:szCs w:val="32"/>
                    <w:lang w:val="en-US"/>
                  </w:rPr>
                </w:rPrChange>
              </w:rPr>
              <w:t xml:space="preserve">        console</w:t>
            </w:r>
            <w:r w:rsidRPr="0079203F">
              <w:rPr>
                <w:b/>
                <w:bCs/>
                <w:noProof/>
                <w:lang w:val="es-ES"/>
                <w:rPrChange w:id="2344" w:author="Rodrigo García" w:date="2017-09-29T10:04:00Z">
                  <w:rPr>
                    <w:rFonts w:ascii="Monaco" w:hAnsi="Monaco" w:cs="Monaco"/>
                    <w:b/>
                    <w:bCs/>
                    <w:color w:val="000000"/>
                    <w:sz w:val="32"/>
                    <w:szCs w:val="32"/>
                    <w:lang w:val="en-US"/>
                  </w:rPr>
                </w:rPrChange>
              </w:rPr>
              <w:t>.</w:t>
            </w:r>
            <w:r w:rsidRPr="0079203F">
              <w:rPr>
                <w:noProof/>
                <w:lang w:val="es-ES"/>
                <w:rPrChange w:id="2345" w:author="Rodrigo García" w:date="2017-09-29T10:04:00Z">
                  <w:rPr>
                    <w:rFonts w:ascii="Monaco" w:hAnsi="Monaco" w:cs="Monaco"/>
                    <w:color w:val="000000"/>
                    <w:sz w:val="32"/>
                    <w:szCs w:val="32"/>
                    <w:lang w:val="en-US"/>
                  </w:rPr>
                </w:rPrChange>
              </w:rPr>
              <w:t>log</w:t>
            </w:r>
            <w:r w:rsidRPr="0079203F">
              <w:rPr>
                <w:b/>
                <w:bCs/>
                <w:noProof/>
                <w:lang w:val="es-ES"/>
                <w:rPrChange w:id="2346" w:author="Rodrigo García" w:date="2017-09-29T10:04:00Z">
                  <w:rPr>
                    <w:rFonts w:ascii="Monaco" w:hAnsi="Monaco" w:cs="Monaco"/>
                    <w:b/>
                    <w:bCs/>
                    <w:color w:val="000000"/>
                    <w:sz w:val="32"/>
                    <w:szCs w:val="32"/>
                    <w:lang w:val="en-US"/>
                  </w:rPr>
                </w:rPrChange>
              </w:rPr>
              <w:t>(</w:t>
            </w:r>
            <w:r w:rsidRPr="0079203F">
              <w:rPr>
                <w:noProof/>
                <w:lang w:val="es-ES"/>
                <w:rPrChange w:id="2347" w:author="Rodrigo García" w:date="2017-09-29T10:04:00Z">
                  <w:rPr>
                    <w:rFonts w:ascii="Monaco" w:hAnsi="Monaco" w:cs="Monaco"/>
                    <w:color w:val="000000"/>
                    <w:sz w:val="32"/>
                    <w:szCs w:val="32"/>
                    <w:lang w:val="en-US"/>
                  </w:rPr>
                </w:rPrChange>
              </w:rPr>
              <w:t>timestamp</w:t>
            </w:r>
            <w:r w:rsidRPr="0079203F">
              <w:rPr>
                <w:b/>
                <w:bCs/>
                <w:noProof/>
                <w:lang w:val="es-ES"/>
                <w:rPrChange w:id="2348" w:author="Rodrigo García" w:date="2017-09-29T10:04:00Z">
                  <w:rPr>
                    <w:rFonts w:ascii="Monaco" w:hAnsi="Monaco" w:cs="Monaco"/>
                    <w:b/>
                    <w:bCs/>
                    <w:color w:val="000000"/>
                    <w:sz w:val="32"/>
                    <w:szCs w:val="32"/>
                    <w:lang w:val="en-US"/>
                  </w:rPr>
                </w:rPrChange>
              </w:rPr>
              <w:t>(</w:t>
            </w:r>
            <w:r w:rsidRPr="0079203F">
              <w:rPr>
                <w:noProof/>
                <w:color w:val="4E9A06"/>
                <w:lang w:val="es-ES"/>
                <w:rPrChange w:id="2349" w:author="Rodrigo García" w:date="2017-09-29T10:04:00Z">
                  <w:rPr>
                    <w:rFonts w:ascii="Monaco" w:hAnsi="Monaco" w:cs="Monaco"/>
                    <w:color w:val="4E9A06"/>
                    <w:sz w:val="32"/>
                    <w:szCs w:val="32"/>
                    <w:lang w:val="en-US"/>
                  </w:rPr>
                </w:rPrChange>
              </w:rPr>
              <w:t>'hh:mm:ss:iii'</w:t>
            </w:r>
            <w:r w:rsidRPr="0079203F">
              <w:rPr>
                <w:b/>
                <w:bCs/>
                <w:noProof/>
                <w:lang w:val="es-ES"/>
                <w:rPrChange w:id="2350" w:author="Rodrigo García" w:date="2017-09-29T10:04:00Z">
                  <w:rPr>
                    <w:rFonts w:ascii="Monaco" w:hAnsi="Monaco" w:cs="Monaco"/>
                    <w:b/>
                    <w:bCs/>
                    <w:color w:val="000000"/>
                    <w:sz w:val="32"/>
                    <w:szCs w:val="32"/>
                    <w:lang w:val="en-US"/>
                  </w:rPr>
                </w:rPrChange>
              </w:rPr>
              <w:t>)</w:t>
            </w:r>
            <w:r w:rsidRPr="0079203F">
              <w:rPr>
                <w:b/>
                <w:bCs/>
                <w:noProof/>
                <w:color w:val="CE5C00"/>
                <w:lang w:val="es-ES"/>
                <w:rPrChange w:id="2351" w:author="Rodrigo García" w:date="2017-09-29T10:04:00Z">
                  <w:rPr>
                    <w:rFonts w:ascii="Monaco" w:hAnsi="Monaco" w:cs="Monaco"/>
                    <w:b/>
                    <w:bCs/>
                    <w:color w:val="CE5C00"/>
                    <w:sz w:val="32"/>
                    <w:szCs w:val="32"/>
                    <w:lang w:val="en-US"/>
                  </w:rPr>
                </w:rPrChange>
              </w:rPr>
              <w:t>+</w:t>
            </w:r>
            <w:r w:rsidRPr="0079203F">
              <w:rPr>
                <w:noProof/>
                <w:color w:val="4E9A06"/>
                <w:lang w:val="es-ES"/>
                <w:rPrChange w:id="2352" w:author="Rodrigo García" w:date="2017-09-29T10:04:00Z">
                  <w:rPr>
                    <w:rFonts w:ascii="Monaco" w:hAnsi="Monaco" w:cs="Monaco"/>
                    <w:color w:val="4E9A06"/>
                    <w:sz w:val="32"/>
                    <w:szCs w:val="32"/>
                    <w:lang w:val="en-US"/>
                  </w:rPr>
                </w:rPrChange>
              </w:rPr>
              <w:t>" Listado de pacientes enviado al cliente"</w:t>
            </w:r>
            <w:r w:rsidRPr="0079203F">
              <w:rPr>
                <w:b/>
                <w:bCs/>
                <w:noProof/>
                <w:lang w:val="es-ES"/>
                <w:rPrChange w:id="2353" w:author="Rodrigo García" w:date="2017-09-29T10:04:00Z">
                  <w:rPr>
                    <w:rFonts w:ascii="Monaco" w:hAnsi="Monaco" w:cs="Monaco"/>
                    <w:b/>
                    <w:bCs/>
                    <w:color w:val="000000"/>
                    <w:sz w:val="32"/>
                    <w:szCs w:val="32"/>
                    <w:lang w:val="en-US"/>
                  </w:rPr>
                </w:rPrChange>
              </w:rPr>
              <w:t>);</w:t>
            </w:r>
          </w:p>
          <w:p w14:paraId="2E90C284" w14:textId="77777777" w:rsidR="00AE3604" w:rsidRPr="0079203F" w:rsidRDefault="00AE3604">
            <w:pPr>
              <w:rPr>
                <w:noProof/>
                <w:lang w:val="es-ES"/>
                <w:rPrChange w:id="2354" w:author="Rodrigo García" w:date="2017-09-29T10:04:00Z">
                  <w:rPr>
                    <w:rFonts w:ascii="Monaco" w:eastAsiaTheme="majorEastAsia" w:hAnsi="Monaco" w:cs="Monaco"/>
                    <w:color w:val="243F60" w:themeColor="accent1" w:themeShade="7F"/>
                    <w:sz w:val="32"/>
                    <w:szCs w:val="32"/>
                    <w:lang w:val="en-US"/>
                  </w:rPr>
                </w:rPrChange>
              </w:rPr>
              <w:pPrChange w:id="2355"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56" w:author="Rodrigo García" w:date="2017-09-29T10:04:00Z">
                  <w:rPr>
                    <w:rFonts w:ascii="Monaco" w:hAnsi="Monaco" w:cs="Monaco"/>
                    <w:sz w:val="32"/>
                    <w:szCs w:val="32"/>
                    <w:lang w:val="en-US"/>
                  </w:rPr>
                </w:rPrChange>
              </w:rPr>
              <w:t xml:space="preserve">        db</w:t>
            </w:r>
            <w:r w:rsidRPr="0079203F">
              <w:rPr>
                <w:b/>
                <w:bCs/>
                <w:noProof/>
                <w:lang w:val="es-ES"/>
                <w:rPrChange w:id="2357" w:author="Rodrigo García" w:date="2017-09-29T10:04:00Z">
                  <w:rPr>
                    <w:rFonts w:ascii="Monaco" w:hAnsi="Monaco" w:cs="Monaco"/>
                    <w:b/>
                    <w:bCs/>
                    <w:color w:val="000000"/>
                    <w:sz w:val="32"/>
                    <w:szCs w:val="32"/>
                    <w:lang w:val="en-US"/>
                  </w:rPr>
                </w:rPrChange>
              </w:rPr>
              <w:t>.</w:t>
            </w:r>
            <w:r w:rsidRPr="0079203F">
              <w:rPr>
                <w:noProof/>
                <w:lang w:val="es-ES"/>
                <w:rPrChange w:id="2358" w:author="Rodrigo García" w:date="2017-09-29T10:04:00Z">
                  <w:rPr>
                    <w:rFonts w:ascii="Monaco" w:hAnsi="Monaco" w:cs="Monaco"/>
                    <w:color w:val="000000"/>
                    <w:sz w:val="32"/>
                    <w:szCs w:val="32"/>
                    <w:lang w:val="en-US"/>
                  </w:rPr>
                </w:rPrChange>
              </w:rPr>
              <w:t>close</w:t>
            </w:r>
            <w:r w:rsidRPr="0079203F">
              <w:rPr>
                <w:b/>
                <w:bCs/>
                <w:noProof/>
                <w:lang w:val="es-ES"/>
                <w:rPrChange w:id="2359" w:author="Rodrigo García" w:date="2017-09-29T10:04:00Z">
                  <w:rPr>
                    <w:rFonts w:ascii="Monaco" w:hAnsi="Monaco" w:cs="Monaco"/>
                    <w:b/>
                    <w:bCs/>
                    <w:color w:val="000000"/>
                    <w:sz w:val="32"/>
                    <w:szCs w:val="32"/>
                    <w:lang w:val="en-US"/>
                  </w:rPr>
                </w:rPrChange>
              </w:rPr>
              <w:t>();</w:t>
            </w:r>
          </w:p>
          <w:p w14:paraId="02830D56" w14:textId="77777777" w:rsidR="00AE3604" w:rsidRPr="0079203F" w:rsidRDefault="00AE3604">
            <w:pPr>
              <w:rPr>
                <w:noProof/>
                <w:lang w:val="es-ES"/>
                <w:rPrChange w:id="2360" w:author="Rodrigo García" w:date="2017-09-29T10:04:00Z">
                  <w:rPr>
                    <w:rFonts w:ascii="Monaco" w:eastAsiaTheme="majorEastAsia" w:hAnsi="Monaco" w:cs="Monaco"/>
                    <w:color w:val="243F60" w:themeColor="accent1" w:themeShade="7F"/>
                    <w:sz w:val="32"/>
                    <w:szCs w:val="32"/>
                    <w:lang w:val="en-US"/>
                  </w:rPr>
                </w:rPrChange>
              </w:rPr>
              <w:pPrChange w:id="2361"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62" w:author="Rodrigo García" w:date="2017-09-29T10:04:00Z">
                  <w:rPr>
                    <w:rFonts w:ascii="Monaco" w:hAnsi="Monaco" w:cs="Monaco"/>
                    <w:sz w:val="32"/>
                    <w:szCs w:val="32"/>
                    <w:lang w:val="en-US"/>
                  </w:rPr>
                </w:rPrChange>
              </w:rPr>
              <w:t xml:space="preserve">        console</w:t>
            </w:r>
            <w:r w:rsidRPr="0079203F">
              <w:rPr>
                <w:b/>
                <w:bCs/>
                <w:noProof/>
                <w:lang w:val="es-ES"/>
                <w:rPrChange w:id="2363" w:author="Rodrigo García" w:date="2017-09-29T10:04:00Z">
                  <w:rPr>
                    <w:rFonts w:ascii="Monaco" w:hAnsi="Monaco" w:cs="Monaco"/>
                    <w:b/>
                    <w:bCs/>
                    <w:color w:val="000000"/>
                    <w:sz w:val="32"/>
                    <w:szCs w:val="32"/>
                    <w:lang w:val="en-US"/>
                  </w:rPr>
                </w:rPrChange>
              </w:rPr>
              <w:t>.</w:t>
            </w:r>
            <w:r w:rsidRPr="0079203F">
              <w:rPr>
                <w:noProof/>
                <w:lang w:val="es-ES"/>
                <w:rPrChange w:id="2364" w:author="Rodrigo García" w:date="2017-09-29T10:04:00Z">
                  <w:rPr>
                    <w:rFonts w:ascii="Monaco" w:hAnsi="Monaco" w:cs="Monaco"/>
                    <w:color w:val="000000"/>
                    <w:sz w:val="32"/>
                    <w:szCs w:val="32"/>
                    <w:lang w:val="en-US"/>
                  </w:rPr>
                </w:rPrChange>
              </w:rPr>
              <w:t>log</w:t>
            </w:r>
            <w:r w:rsidRPr="0079203F">
              <w:rPr>
                <w:b/>
                <w:bCs/>
                <w:noProof/>
                <w:lang w:val="es-ES"/>
                <w:rPrChange w:id="2365" w:author="Rodrigo García" w:date="2017-09-29T10:04:00Z">
                  <w:rPr>
                    <w:rFonts w:ascii="Monaco" w:hAnsi="Monaco" w:cs="Monaco"/>
                    <w:b/>
                    <w:bCs/>
                    <w:color w:val="000000"/>
                    <w:sz w:val="32"/>
                    <w:szCs w:val="32"/>
                    <w:lang w:val="en-US"/>
                  </w:rPr>
                </w:rPrChange>
              </w:rPr>
              <w:t>(</w:t>
            </w:r>
            <w:r w:rsidRPr="0079203F">
              <w:rPr>
                <w:noProof/>
                <w:lang w:val="es-ES"/>
                <w:rPrChange w:id="2366" w:author="Rodrigo García" w:date="2017-09-29T10:04:00Z">
                  <w:rPr>
                    <w:rFonts w:ascii="Monaco" w:hAnsi="Monaco" w:cs="Monaco"/>
                    <w:color w:val="000000"/>
                    <w:sz w:val="32"/>
                    <w:szCs w:val="32"/>
                    <w:lang w:val="en-US"/>
                  </w:rPr>
                </w:rPrChange>
              </w:rPr>
              <w:t>timestamp</w:t>
            </w:r>
            <w:r w:rsidRPr="0079203F">
              <w:rPr>
                <w:b/>
                <w:bCs/>
                <w:noProof/>
                <w:lang w:val="es-ES"/>
                <w:rPrChange w:id="2367" w:author="Rodrigo García" w:date="2017-09-29T10:04:00Z">
                  <w:rPr>
                    <w:rFonts w:ascii="Monaco" w:hAnsi="Monaco" w:cs="Monaco"/>
                    <w:b/>
                    <w:bCs/>
                    <w:color w:val="000000"/>
                    <w:sz w:val="32"/>
                    <w:szCs w:val="32"/>
                    <w:lang w:val="en-US"/>
                  </w:rPr>
                </w:rPrChange>
              </w:rPr>
              <w:t>(</w:t>
            </w:r>
            <w:r w:rsidRPr="0079203F">
              <w:rPr>
                <w:noProof/>
                <w:color w:val="4E9A06"/>
                <w:lang w:val="es-ES"/>
                <w:rPrChange w:id="2368" w:author="Rodrigo García" w:date="2017-09-29T10:04:00Z">
                  <w:rPr>
                    <w:rFonts w:ascii="Monaco" w:hAnsi="Monaco" w:cs="Monaco"/>
                    <w:color w:val="4E9A06"/>
                    <w:sz w:val="32"/>
                    <w:szCs w:val="32"/>
                    <w:lang w:val="en-US"/>
                  </w:rPr>
                </w:rPrChange>
              </w:rPr>
              <w:t>'hh:mm:ss:iii'</w:t>
            </w:r>
            <w:r w:rsidRPr="0079203F">
              <w:rPr>
                <w:b/>
                <w:bCs/>
                <w:noProof/>
                <w:lang w:val="es-ES"/>
                <w:rPrChange w:id="2369" w:author="Rodrigo García" w:date="2017-09-29T10:04:00Z">
                  <w:rPr>
                    <w:rFonts w:ascii="Monaco" w:hAnsi="Monaco" w:cs="Monaco"/>
                    <w:b/>
                    <w:bCs/>
                    <w:color w:val="000000"/>
                    <w:sz w:val="32"/>
                    <w:szCs w:val="32"/>
                    <w:lang w:val="en-US"/>
                  </w:rPr>
                </w:rPrChange>
              </w:rPr>
              <w:t>)</w:t>
            </w:r>
            <w:r w:rsidRPr="0079203F">
              <w:rPr>
                <w:b/>
                <w:bCs/>
                <w:noProof/>
                <w:color w:val="CE5C00"/>
                <w:lang w:val="es-ES"/>
                <w:rPrChange w:id="2370" w:author="Rodrigo García" w:date="2017-09-29T10:04:00Z">
                  <w:rPr>
                    <w:rFonts w:ascii="Monaco" w:hAnsi="Monaco" w:cs="Monaco"/>
                    <w:b/>
                    <w:bCs/>
                    <w:color w:val="CE5C00"/>
                    <w:sz w:val="32"/>
                    <w:szCs w:val="32"/>
                    <w:lang w:val="en-US"/>
                  </w:rPr>
                </w:rPrChange>
              </w:rPr>
              <w:t>+</w:t>
            </w:r>
            <w:r w:rsidRPr="0079203F">
              <w:rPr>
                <w:noProof/>
                <w:color w:val="4E9A06"/>
                <w:lang w:val="es-ES"/>
                <w:rPrChange w:id="2371" w:author="Rodrigo García" w:date="2017-09-29T10:04:00Z">
                  <w:rPr>
                    <w:rFonts w:ascii="Monaco" w:hAnsi="Monaco" w:cs="Monaco"/>
                    <w:color w:val="4E9A06"/>
                    <w:sz w:val="32"/>
                    <w:szCs w:val="32"/>
                    <w:lang w:val="en-US"/>
                  </w:rPr>
                </w:rPrChange>
              </w:rPr>
              <w:t>" Base de datos cerrada"</w:t>
            </w:r>
            <w:r w:rsidRPr="0079203F">
              <w:rPr>
                <w:b/>
                <w:bCs/>
                <w:noProof/>
                <w:lang w:val="es-ES"/>
                <w:rPrChange w:id="2372" w:author="Rodrigo García" w:date="2017-09-29T10:04:00Z">
                  <w:rPr>
                    <w:rFonts w:ascii="Monaco" w:hAnsi="Monaco" w:cs="Monaco"/>
                    <w:b/>
                    <w:bCs/>
                    <w:color w:val="000000"/>
                    <w:sz w:val="32"/>
                    <w:szCs w:val="32"/>
                    <w:lang w:val="en-US"/>
                  </w:rPr>
                </w:rPrChange>
              </w:rPr>
              <w:t>);</w:t>
            </w:r>
          </w:p>
          <w:p w14:paraId="78A34560" w14:textId="77777777" w:rsidR="00AE3604" w:rsidRPr="0050601B" w:rsidRDefault="00AE3604">
            <w:pPr>
              <w:rPr>
                <w:lang w:val="en-US"/>
                <w:rPrChange w:id="2373" w:author="Borja Gonzalez" w:date="2017-09-28T17:52:00Z">
                  <w:rPr>
                    <w:rFonts w:ascii="Monaco" w:eastAsiaTheme="majorEastAsia" w:hAnsi="Monaco" w:cs="Monaco"/>
                    <w:color w:val="243F60" w:themeColor="accent1" w:themeShade="7F"/>
                    <w:sz w:val="32"/>
                    <w:szCs w:val="32"/>
                    <w:lang w:val="en-US"/>
                  </w:rPr>
                </w:rPrChange>
              </w:rPr>
              <w:pPrChange w:id="2374"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75" w:author="Rodrigo García" w:date="2017-09-29T10:04:00Z">
                  <w:rPr>
                    <w:rFonts w:ascii="Monaco" w:hAnsi="Monaco" w:cs="Monaco"/>
                    <w:sz w:val="32"/>
                    <w:szCs w:val="32"/>
                    <w:lang w:val="en-US"/>
                  </w:rPr>
                </w:rPrChange>
              </w:rPr>
              <w:t xml:space="preserve">    </w:t>
            </w:r>
            <w:r w:rsidRPr="0050601B">
              <w:rPr>
                <w:b/>
                <w:bCs/>
                <w:noProof/>
                <w:lang w:val="en-US"/>
                <w:rPrChange w:id="2376" w:author="Borja Gonzalez" w:date="2017-09-28T17:52:00Z">
                  <w:rPr>
                    <w:rFonts w:ascii="Monaco" w:hAnsi="Monaco" w:cs="Monaco"/>
                    <w:b/>
                    <w:bCs/>
                    <w:color w:val="000000"/>
                    <w:sz w:val="32"/>
                    <w:szCs w:val="32"/>
                    <w:lang w:val="en-US"/>
                  </w:rPr>
                </w:rPrChange>
              </w:rPr>
              <w:t>}</w:t>
            </w:r>
          </w:p>
          <w:p w14:paraId="4F7B0A24" w14:textId="77777777" w:rsidR="00AE3604" w:rsidRDefault="00AE3604" w:rsidP="00CE1853"/>
        </w:tc>
      </w:tr>
    </w:tbl>
    <w:p w14:paraId="259BD724" w14:textId="7E882F7E" w:rsidR="00D25341" w:rsidRDefault="00D25341" w:rsidP="00CE1853"/>
    <w:p w14:paraId="3A1CE8D6" w14:textId="77777777" w:rsidR="00D25341" w:rsidRDefault="00D25341" w:rsidP="00CE1853"/>
    <w:p w14:paraId="63B362EC" w14:textId="505D89A2"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w:t>
      </w:r>
      <w:del w:id="2377" w:author="GONZALEZ DIAZ, BORJA" w:date="2017-10-02T18:07:00Z">
        <w:r w:rsidDel="00120291">
          <w:delText>mediantes</w:delText>
        </w:r>
      </w:del>
      <w:ins w:id="2378" w:author="GONZALEZ DIAZ, BORJA" w:date="2017-10-02T18:07:00Z">
        <w:r w:rsidR="00120291">
          <w:t>mediante</w:t>
        </w:r>
      </w:ins>
      <w:r>
        <w:t xml:space="preserve"> </w:t>
      </w:r>
      <w:proofErr w:type="gramStart"/>
      <w:r>
        <w:t>db.exec</w:t>
      </w:r>
      <w:proofErr w:type="gramEnd"/>
      <w:r>
        <w:t xml:space="preserve">(). El resultado de esta consulta </w:t>
      </w:r>
      <w:r w:rsidR="00B60BF4">
        <w:t xml:space="preserve">(array de pacientes) </w:t>
      </w:r>
      <w:r>
        <w:t xml:space="preserve">se envía al cliente mediante el websocket con la operación </w:t>
      </w:r>
      <w:proofErr w:type="gramStart"/>
      <w:r>
        <w:t>socket.emit</w:t>
      </w:r>
      <w:proofErr w:type="gramEnd"/>
      <w:r>
        <w:t>()</w:t>
      </w:r>
      <w:r w:rsidR="00B60BF4">
        <w:t xml:space="preserve"> y el cliente muestra los pacientes en la tabla. </w:t>
      </w:r>
    </w:p>
    <w:p w14:paraId="73E6DE62" w14:textId="77777777" w:rsidR="003066E2" w:rsidRDefault="003066E2" w:rsidP="00CE1853"/>
    <w:p w14:paraId="7AEE4FF5" w14:textId="249E6306" w:rsidR="003066E2" w:rsidRPr="00D25341" w:rsidDel="00EB2183" w:rsidRDefault="003066E2" w:rsidP="00CE1853">
      <w:pPr>
        <w:rPr>
          <w:del w:id="2379" w:author="Rodrigo García" w:date="2017-09-29T10:33:00Z"/>
        </w:rPr>
      </w:pPr>
    </w:p>
    <w:p w14:paraId="1BA4603D" w14:textId="0622C1DA" w:rsidR="003066E2" w:rsidRDefault="003066E2" w:rsidP="003066E2">
      <w:pPr>
        <w:pStyle w:val="Ttulo3"/>
      </w:pPr>
      <w:bookmarkStart w:id="2380" w:name="_Toc494476018"/>
      <w:bookmarkStart w:id="2381" w:name="_Toc494809764"/>
      <w:r>
        <w:t>4.3.2.  Borrar Paciente</w:t>
      </w:r>
      <w:bookmarkEnd w:id="2380"/>
      <w:bookmarkEnd w:id="2381"/>
    </w:p>
    <w:p w14:paraId="3DB0B292" w14:textId="77777777" w:rsidR="003066E2" w:rsidRDefault="003066E2" w:rsidP="003066E2"/>
    <w:p w14:paraId="0FB11996" w14:textId="4D2A5BA5" w:rsidR="003066E2" w:rsidRDefault="003066E2" w:rsidP="003066E2">
      <w:r>
        <w:t xml:space="preserve">Para borrar un paciente seguiremos una dinámica similar a la de añadir un paciente. Cambiará </w:t>
      </w:r>
      <w:r w:rsidR="00DC2D8F">
        <w:t xml:space="preserve">la cabecera de la operación y </w:t>
      </w:r>
      <w:r>
        <w:t xml:space="preserve">el comando SQL que en vez de extraer datos de la base de datos borrará datos de la tabla de pacientes y de la tabla de datos de paciente, </w:t>
      </w:r>
      <w:ins w:id="2382" w:author="GONZALEZ DIAZ, BORJA" w:date="2017-09-29T18:27:00Z">
        <w:r w:rsidR="00180C41">
          <w:t>ya que,</w:t>
        </w:r>
      </w:ins>
      <w:r>
        <w:t xml:space="preserve"> si un paciente tiene datos de movimientos y lo borramos, todos sus datos de movimientos asociados serán eliminados.</w:t>
      </w:r>
    </w:p>
    <w:p w14:paraId="1C519609" w14:textId="665738E0" w:rsidR="003066E2" w:rsidRDefault="003066E2" w:rsidP="003066E2">
      <w:pPr>
        <w:pStyle w:val="Ttulo4"/>
      </w:pPr>
      <w:r>
        <w:t>4.3.2.1.  Funcionalidad en el lado del cliente</w:t>
      </w:r>
    </w:p>
    <w:p w14:paraId="3B2DE2C3" w14:textId="77777777" w:rsidR="003066E2" w:rsidRDefault="003066E2" w:rsidP="003066E2"/>
    <w:p w14:paraId="357C2526" w14:textId="4398AA51" w:rsidR="003066E2" w:rsidRDefault="003066E2" w:rsidP="003066E2">
      <w:r w:rsidRPr="003066E2">
        <w:t>Cuando el usuario entra en la sección de pacientes, se genera una tabla y se llama a una función que devuelve un array de pacientes. Utilizando un bucle for que recorre el array rellenamos la tabla.</w:t>
      </w:r>
      <w:r>
        <w:t xml:space="preserve"> Dentro de cada fila se rellenan </w:t>
      </w:r>
      <w:del w:id="2383" w:author="GONZALEZ DIAZ, BORJA" w:date="2017-10-02T18:07:00Z">
        <w:r w:rsidDel="00120291">
          <w:delText>varias elementos</w:delText>
        </w:r>
      </w:del>
      <w:ins w:id="2384" w:author="GONZALEZ DIAZ, BORJA" w:date="2017-10-02T18:07:00Z">
        <w:r w:rsidR="00120291">
          <w:t>varios elementos</w:t>
        </w:r>
      </w:ins>
      <w:r>
        <w:t>, incluyendo nombre, apellidos, botón de acceso a los datos y botón de borrado. El usuario presionara el botón de borrado del paciente que quiera borrar.</w:t>
      </w:r>
    </w:p>
    <w:p w14:paraId="7F5407E9" w14:textId="77777777" w:rsidR="003066E2" w:rsidRDefault="003066E2" w:rsidP="003066E2"/>
    <w:p w14:paraId="09DE769E" w14:textId="77777777" w:rsidR="00AE3604" w:rsidRPr="003066E2" w:rsidRDefault="003066E2" w:rsidP="003066E2">
      <w:del w:id="2385" w:author="Borja Gonzalez" w:date="2017-09-28T17:48:00Z">
        <w:r w:rsidDel="00AE3604">
          <w:rPr>
            <w:noProof/>
            <w:lang w:eastAsia="es-ES_tradnl"/>
          </w:rPr>
          <w:drawing>
            <wp:inline distT="0" distB="0" distL="0" distR="0" wp14:anchorId="5C6FE1F1" wp14:editId="403BFE82">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rsidRPr="00E04F46" w14:paraId="2BF62D97" w14:textId="77777777" w:rsidTr="00AE3604">
        <w:tc>
          <w:tcPr>
            <w:tcW w:w="8856" w:type="dxa"/>
          </w:tcPr>
          <w:p w14:paraId="313A1824" w14:textId="77777777" w:rsidR="00AE3604" w:rsidRPr="0050601B" w:rsidRDefault="00AE3604">
            <w:pPr>
              <w:rPr>
                <w:noProof/>
                <w:lang w:val="en-US"/>
                <w:rPrChange w:id="2386" w:author="Borja Gonzalez" w:date="2017-09-28T17:53:00Z">
                  <w:rPr>
                    <w:rFonts w:ascii="Monaco" w:eastAsiaTheme="majorEastAsia" w:hAnsi="Monaco" w:cs="Monaco"/>
                    <w:color w:val="243F60" w:themeColor="accent1" w:themeShade="7F"/>
                    <w:sz w:val="32"/>
                    <w:szCs w:val="32"/>
                    <w:lang w:val="en-US"/>
                  </w:rPr>
                </w:rPrChange>
              </w:rPr>
              <w:pPrChange w:id="2387" w:author="GONZALEZ DIAZ, BORJA" w:date="2017-09-29T19:28:00Z">
                <w:pPr>
                  <w:keepNext/>
                  <w:keepLines/>
                  <w:widowControl w:val="0"/>
                  <w:autoSpaceDE w:val="0"/>
                  <w:autoSpaceDN w:val="0"/>
                  <w:adjustRightInd w:val="0"/>
                  <w:spacing w:before="200"/>
                  <w:outlineLvl w:val="4"/>
                </w:pPr>
              </w:pPrChange>
            </w:pPr>
            <w:r w:rsidRPr="0050601B">
              <w:rPr>
                <w:noProof/>
                <w:lang w:val="en-US"/>
                <w:rPrChange w:id="2388" w:author="Borja Gonzalez" w:date="2017-09-28T17:53:00Z">
                  <w:rPr>
                    <w:rFonts w:ascii="Monaco" w:hAnsi="Monaco" w:cs="Monaco"/>
                    <w:sz w:val="32"/>
                    <w:szCs w:val="32"/>
                    <w:lang w:val="en-US"/>
                  </w:rPr>
                </w:rPrChange>
              </w:rPr>
              <w:t>var filas = tabla.rows.length;</w:t>
            </w:r>
          </w:p>
          <w:p w14:paraId="1CBCF8DE" w14:textId="77777777" w:rsidR="00AE3604" w:rsidRPr="0050601B" w:rsidRDefault="00AE3604">
            <w:pPr>
              <w:rPr>
                <w:noProof/>
                <w:lang w:val="en-US"/>
                <w:rPrChange w:id="2389" w:author="Borja Gonzalez" w:date="2017-09-28T17:53:00Z">
                  <w:rPr>
                    <w:rFonts w:ascii="Monaco" w:eastAsiaTheme="majorEastAsia" w:hAnsi="Monaco" w:cs="Monaco"/>
                    <w:color w:val="243F60" w:themeColor="accent1" w:themeShade="7F"/>
                    <w:sz w:val="32"/>
                    <w:szCs w:val="32"/>
                    <w:lang w:val="en-US"/>
                  </w:rPr>
                </w:rPrChange>
              </w:rPr>
              <w:pPrChange w:id="2390" w:author="GONZALEZ DIAZ, BORJA" w:date="2017-09-29T19:28:00Z">
                <w:pPr>
                  <w:keepNext/>
                  <w:keepLines/>
                  <w:widowControl w:val="0"/>
                  <w:autoSpaceDE w:val="0"/>
                  <w:autoSpaceDN w:val="0"/>
                  <w:adjustRightInd w:val="0"/>
                  <w:spacing w:before="200"/>
                  <w:outlineLvl w:val="4"/>
                </w:pPr>
              </w:pPrChange>
            </w:pPr>
            <w:r w:rsidRPr="0050601B">
              <w:rPr>
                <w:noProof/>
                <w:lang w:val="en-US"/>
                <w:rPrChange w:id="2391" w:author="Borja Gonzalez" w:date="2017-09-28T17:53:00Z">
                  <w:rPr>
                    <w:rFonts w:ascii="Monaco" w:hAnsi="Monaco" w:cs="Monaco"/>
                    <w:sz w:val="32"/>
                    <w:szCs w:val="32"/>
                    <w:lang w:val="en-US"/>
                  </w:rPr>
                </w:rPrChange>
              </w:rPr>
              <w:t>var fila = tabla.insertRow(filas);</w:t>
            </w:r>
          </w:p>
          <w:p w14:paraId="18A423AF" w14:textId="77777777" w:rsidR="00AE3604" w:rsidRPr="0050601B" w:rsidRDefault="00AE3604">
            <w:pPr>
              <w:rPr>
                <w:noProof/>
                <w:lang w:val="en-US"/>
                <w:rPrChange w:id="2392" w:author="Borja Gonzalez" w:date="2017-09-28T17:53:00Z">
                  <w:rPr>
                    <w:rFonts w:ascii="Monaco" w:eastAsiaTheme="majorEastAsia" w:hAnsi="Monaco" w:cs="Monaco"/>
                    <w:color w:val="243F60" w:themeColor="accent1" w:themeShade="7F"/>
                    <w:sz w:val="32"/>
                    <w:szCs w:val="32"/>
                    <w:lang w:val="en-US"/>
                  </w:rPr>
                </w:rPrChange>
              </w:rPr>
              <w:pPrChange w:id="2393" w:author="GONZALEZ DIAZ, BORJA" w:date="2017-09-29T19:28:00Z">
                <w:pPr>
                  <w:keepNext/>
                  <w:keepLines/>
                  <w:widowControl w:val="0"/>
                  <w:autoSpaceDE w:val="0"/>
                  <w:autoSpaceDN w:val="0"/>
                  <w:adjustRightInd w:val="0"/>
                  <w:spacing w:before="200"/>
                  <w:outlineLvl w:val="4"/>
                </w:pPr>
              </w:pPrChange>
            </w:pPr>
            <w:r w:rsidRPr="0050601B">
              <w:rPr>
                <w:noProof/>
                <w:lang w:val="en-US"/>
                <w:rPrChange w:id="2394" w:author="Borja Gonzalez" w:date="2017-09-28T17:53:00Z">
                  <w:rPr>
                    <w:rFonts w:ascii="Monaco" w:hAnsi="Monaco" w:cs="Monaco"/>
                    <w:sz w:val="32"/>
                    <w:szCs w:val="32"/>
                    <w:lang w:val="en-US"/>
                  </w:rPr>
                </w:rPrChange>
              </w:rPr>
              <w:t>fila.insertCell(0).innerHTML = '</w:t>
            </w:r>
            <w:r w:rsidRPr="0050601B">
              <w:rPr>
                <w:b/>
                <w:bCs/>
                <w:noProof/>
                <w:color w:val="204A87"/>
                <w:lang w:val="en-US"/>
                <w:rPrChange w:id="2395" w:author="Borja Gonzalez" w:date="2017-09-28T17:53:00Z">
                  <w:rPr>
                    <w:rFonts w:ascii="Monaco" w:hAnsi="Monaco" w:cs="Monaco"/>
                    <w:b/>
                    <w:bCs/>
                    <w:color w:val="204A87"/>
                    <w:sz w:val="32"/>
                    <w:szCs w:val="32"/>
                    <w:lang w:val="en-US"/>
                  </w:rPr>
                </w:rPrChange>
              </w:rPr>
              <w:t>&lt;button</w:t>
            </w:r>
            <w:r w:rsidRPr="0050601B">
              <w:rPr>
                <w:noProof/>
                <w:lang w:val="en-US"/>
                <w:rPrChange w:id="2396" w:author="Borja Gonzalez" w:date="2017-09-28T17:53:00Z">
                  <w:rPr>
                    <w:rFonts w:ascii="Monaco" w:hAnsi="Monaco" w:cs="Monaco"/>
                    <w:sz w:val="32"/>
                    <w:szCs w:val="32"/>
                    <w:lang w:val="en-US"/>
                  </w:rPr>
                </w:rPrChange>
              </w:rPr>
              <w:t xml:space="preserve"> </w:t>
            </w:r>
            <w:r w:rsidRPr="0050601B">
              <w:rPr>
                <w:noProof/>
                <w:color w:val="C4A000"/>
                <w:lang w:val="en-US"/>
                <w:rPrChange w:id="2397" w:author="Borja Gonzalez" w:date="2017-09-28T17:53:00Z">
                  <w:rPr>
                    <w:rFonts w:ascii="Monaco" w:hAnsi="Monaco" w:cs="Monaco"/>
                    <w:color w:val="C4A000"/>
                    <w:sz w:val="32"/>
                    <w:szCs w:val="32"/>
                    <w:lang w:val="en-US"/>
                  </w:rPr>
                </w:rPrChange>
              </w:rPr>
              <w:t>class=</w:t>
            </w:r>
            <w:r w:rsidRPr="0050601B">
              <w:rPr>
                <w:noProof/>
                <w:color w:val="4E9A06"/>
                <w:lang w:val="en-US"/>
                <w:rPrChange w:id="2398" w:author="Borja Gonzalez" w:date="2017-09-28T17:53:00Z">
                  <w:rPr>
                    <w:rFonts w:ascii="Monaco" w:hAnsi="Monaco" w:cs="Monaco"/>
                    <w:color w:val="4E9A06"/>
                    <w:sz w:val="32"/>
                    <w:szCs w:val="32"/>
                    <w:lang w:val="en-US"/>
                  </w:rPr>
                </w:rPrChange>
              </w:rPr>
              <w:t>"btn_borrar"</w:t>
            </w:r>
            <w:r w:rsidRPr="0050601B">
              <w:rPr>
                <w:noProof/>
                <w:lang w:val="en-US"/>
                <w:rPrChange w:id="2399" w:author="Borja Gonzalez" w:date="2017-09-28T17:53:00Z">
                  <w:rPr>
                    <w:rFonts w:ascii="Monaco" w:hAnsi="Monaco" w:cs="Monaco"/>
                    <w:sz w:val="32"/>
                    <w:szCs w:val="32"/>
                    <w:lang w:val="en-US"/>
                  </w:rPr>
                </w:rPrChange>
              </w:rPr>
              <w:t xml:space="preserve"> </w:t>
            </w:r>
            <w:r w:rsidRPr="0050601B">
              <w:rPr>
                <w:noProof/>
                <w:color w:val="C4A000"/>
                <w:lang w:val="en-US"/>
                <w:rPrChange w:id="2400" w:author="Borja Gonzalez" w:date="2017-09-28T17:53:00Z">
                  <w:rPr>
                    <w:rFonts w:ascii="Monaco" w:hAnsi="Monaco" w:cs="Monaco"/>
                    <w:color w:val="C4A000"/>
                    <w:sz w:val="32"/>
                    <w:szCs w:val="32"/>
                    <w:lang w:val="en-US"/>
                  </w:rPr>
                </w:rPrChange>
              </w:rPr>
              <w:t>type=</w:t>
            </w:r>
            <w:r w:rsidRPr="0050601B">
              <w:rPr>
                <w:noProof/>
                <w:color w:val="4E9A06"/>
                <w:lang w:val="en-US"/>
                <w:rPrChange w:id="2401" w:author="Borja Gonzalez" w:date="2017-09-28T17:53:00Z">
                  <w:rPr>
                    <w:rFonts w:ascii="Monaco" w:hAnsi="Monaco" w:cs="Monaco"/>
                    <w:color w:val="4E9A06"/>
                    <w:sz w:val="32"/>
                    <w:szCs w:val="32"/>
                    <w:lang w:val="en-US"/>
                  </w:rPr>
                </w:rPrChange>
              </w:rPr>
              <w:t>"button"</w:t>
            </w:r>
            <w:r w:rsidRPr="0050601B">
              <w:rPr>
                <w:noProof/>
                <w:lang w:val="en-US"/>
                <w:rPrChange w:id="2402" w:author="Borja Gonzalez" w:date="2017-09-28T17:53:00Z">
                  <w:rPr>
                    <w:rFonts w:ascii="Monaco" w:hAnsi="Monaco" w:cs="Monaco"/>
                    <w:sz w:val="32"/>
                    <w:szCs w:val="32"/>
                    <w:lang w:val="en-US"/>
                  </w:rPr>
                </w:rPrChange>
              </w:rPr>
              <w:t xml:space="preserve"> </w:t>
            </w:r>
            <w:r w:rsidRPr="0050601B">
              <w:rPr>
                <w:noProof/>
                <w:color w:val="C4A000"/>
                <w:lang w:val="en-US"/>
                <w:rPrChange w:id="2403" w:author="Borja Gonzalez" w:date="2017-09-28T17:53:00Z">
                  <w:rPr>
                    <w:rFonts w:ascii="Monaco" w:hAnsi="Monaco" w:cs="Monaco"/>
                    <w:color w:val="C4A000"/>
                    <w:sz w:val="32"/>
                    <w:szCs w:val="32"/>
                    <w:lang w:val="en-US"/>
                  </w:rPr>
                </w:rPrChange>
              </w:rPr>
              <w:t>onClick=</w:t>
            </w:r>
            <w:r w:rsidRPr="0050601B">
              <w:rPr>
                <w:noProof/>
                <w:color w:val="4E9A06"/>
                <w:lang w:val="en-US"/>
                <w:rPrChange w:id="2404" w:author="Borja Gonzalez" w:date="2017-09-28T17:53:00Z">
                  <w:rPr>
                    <w:rFonts w:ascii="Monaco" w:hAnsi="Monaco" w:cs="Monaco"/>
                    <w:color w:val="4E9A06"/>
                    <w:sz w:val="32"/>
                    <w:szCs w:val="32"/>
                    <w:lang w:val="en-US"/>
                  </w:rPr>
                </w:rPrChange>
              </w:rPr>
              <w:t>"borrar_paciente('+paciente[i][0]+',\'' + paciente[i][1] + '\')"</w:t>
            </w:r>
            <w:r w:rsidRPr="0050601B">
              <w:rPr>
                <w:b/>
                <w:bCs/>
                <w:noProof/>
                <w:color w:val="204A87"/>
                <w:lang w:val="en-US"/>
                <w:rPrChange w:id="2405" w:author="Borja Gonzalez" w:date="2017-09-28T17:53:00Z">
                  <w:rPr>
                    <w:rFonts w:ascii="Monaco" w:hAnsi="Monaco" w:cs="Monaco"/>
                    <w:b/>
                    <w:bCs/>
                    <w:color w:val="204A87"/>
                    <w:sz w:val="32"/>
                    <w:szCs w:val="32"/>
                    <w:lang w:val="en-US"/>
                  </w:rPr>
                </w:rPrChange>
              </w:rPr>
              <w:t>&gt;&lt;/button&gt;</w:t>
            </w:r>
            <w:r w:rsidRPr="0050601B">
              <w:rPr>
                <w:noProof/>
                <w:lang w:val="en-US"/>
                <w:rPrChange w:id="2406" w:author="Borja Gonzalez" w:date="2017-09-28T17:53:00Z">
                  <w:rPr>
                    <w:rFonts w:ascii="Monaco" w:hAnsi="Monaco" w:cs="Monaco"/>
                    <w:sz w:val="32"/>
                    <w:szCs w:val="32"/>
                    <w:lang w:val="en-US"/>
                  </w:rPr>
                </w:rPrChange>
              </w:rPr>
              <w:t>';</w:t>
            </w:r>
          </w:p>
          <w:p w14:paraId="67A12430" w14:textId="77777777" w:rsidR="00AE3604" w:rsidRPr="0079203F" w:rsidRDefault="00AE3604" w:rsidP="003066E2">
            <w:pPr>
              <w:rPr>
                <w:lang w:val="en-US"/>
                <w:rPrChange w:id="2407" w:author="Rodrigo García" w:date="2017-09-29T10:04:00Z">
                  <w:rPr/>
                </w:rPrChange>
              </w:rPr>
            </w:pPr>
          </w:p>
        </w:tc>
      </w:tr>
    </w:tbl>
    <w:p w14:paraId="535BF8D1" w14:textId="1D84C74C" w:rsidR="003066E2" w:rsidRPr="0079203F" w:rsidRDefault="003066E2" w:rsidP="003066E2">
      <w:pPr>
        <w:rPr>
          <w:lang w:val="en-US"/>
          <w:rPrChange w:id="2408" w:author="Rodrigo García" w:date="2017-09-29T10:04:00Z">
            <w:rPr/>
          </w:rPrChange>
        </w:rPr>
      </w:pPr>
    </w:p>
    <w:p w14:paraId="1E9C0C01" w14:textId="77777777" w:rsidR="003066E2" w:rsidRPr="0079203F" w:rsidRDefault="003066E2" w:rsidP="003066E2">
      <w:pPr>
        <w:rPr>
          <w:lang w:val="en-US"/>
          <w:rPrChange w:id="2409" w:author="Rodrigo García" w:date="2017-09-29T10:04:00Z">
            <w:rPr/>
          </w:rPrChange>
        </w:rPr>
      </w:pPr>
    </w:p>
    <w:p w14:paraId="0E144822" w14:textId="17EFE5AE" w:rsidR="003066E2" w:rsidRDefault="003066E2" w:rsidP="003066E2">
      <w:r>
        <w:lastRenderedPageBreak/>
        <w:t xml:space="preserve">En este trozo de código vemos que una de las filas insertadas es un botón </w:t>
      </w:r>
      <w:r w:rsidR="00DC2D8F">
        <w:t>y cuando se presiona sobre este botón se llama a una función llamada borrar_</w:t>
      </w:r>
      <w:proofErr w:type="gramStart"/>
      <w:r w:rsidR="00DC2D8F">
        <w:t>paciente(</w:t>
      </w:r>
      <w:proofErr w:type="gramEnd"/>
      <w:r w:rsidR="00DC2D8F">
        <w:t>) a la que le pasamos el id del paciente y el nombre.</w:t>
      </w:r>
    </w:p>
    <w:p w14:paraId="1B0418AB" w14:textId="77777777" w:rsidR="00DC2D8F" w:rsidRDefault="00DC2D8F" w:rsidP="003066E2"/>
    <w:p w14:paraId="16C3ABE0" w14:textId="77777777" w:rsidR="00AE3604" w:rsidRDefault="00042B13" w:rsidP="003066E2">
      <w:del w:id="2410" w:author="Borja Gonzalez" w:date="2017-09-28T17:49:00Z">
        <w:r w:rsidDel="00AE3604">
          <w:rPr>
            <w:noProof/>
            <w:lang w:eastAsia="es-ES_tradnl"/>
          </w:rPr>
          <w:drawing>
            <wp:inline distT="0" distB="0" distL="0" distR="0" wp14:anchorId="791E4331" wp14:editId="6436CB76">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14:paraId="449C5BB3" w14:textId="77777777" w:rsidTr="00AE3604">
        <w:tc>
          <w:tcPr>
            <w:tcW w:w="8856" w:type="dxa"/>
          </w:tcPr>
          <w:p w14:paraId="70633F18" w14:textId="77777777" w:rsidR="00AE3604" w:rsidRPr="0079203F" w:rsidRDefault="00AE3604">
            <w:pPr>
              <w:rPr>
                <w:noProof/>
                <w:lang w:val="es-ES"/>
                <w:rPrChange w:id="2411" w:author="Rodrigo García" w:date="2017-09-29T10:05:00Z">
                  <w:rPr>
                    <w:rFonts w:ascii="Monaco" w:eastAsiaTheme="majorEastAsia" w:hAnsi="Monaco" w:cs="Monaco"/>
                    <w:color w:val="243F60" w:themeColor="accent1" w:themeShade="7F"/>
                    <w:sz w:val="32"/>
                    <w:szCs w:val="32"/>
                    <w:lang w:val="en-US"/>
                  </w:rPr>
                </w:rPrChange>
              </w:rPr>
              <w:pPrChange w:id="2412" w:author="GONZALEZ DIAZ, BORJA" w:date="2017-09-29T19:28:00Z">
                <w:pPr>
                  <w:keepNext/>
                  <w:keepLines/>
                  <w:widowControl w:val="0"/>
                  <w:autoSpaceDE w:val="0"/>
                  <w:autoSpaceDN w:val="0"/>
                  <w:adjustRightInd w:val="0"/>
                  <w:spacing w:before="200"/>
                  <w:outlineLvl w:val="4"/>
                </w:pPr>
              </w:pPrChange>
            </w:pPr>
            <w:r w:rsidRPr="0079203F">
              <w:rPr>
                <w:b/>
                <w:bCs/>
                <w:noProof/>
                <w:color w:val="204A87"/>
                <w:lang w:val="es-ES"/>
                <w:rPrChange w:id="2413" w:author="Rodrigo García" w:date="2017-09-29T10:05:00Z">
                  <w:rPr>
                    <w:rFonts w:ascii="Monaco" w:hAnsi="Monaco" w:cs="Monaco"/>
                    <w:b/>
                    <w:bCs/>
                    <w:color w:val="204A87"/>
                    <w:sz w:val="32"/>
                    <w:szCs w:val="32"/>
                    <w:lang w:val="en-US"/>
                  </w:rPr>
                </w:rPrChange>
              </w:rPr>
              <w:t>function</w:t>
            </w:r>
            <w:r w:rsidRPr="0079203F">
              <w:rPr>
                <w:noProof/>
                <w:lang w:val="es-ES"/>
                <w:rPrChange w:id="2414" w:author="Rodrigo García" w:date="2017-09-29T10:05:00Z">
                  <w:rPr>
                    <w:rFonts w:ascii="Monaco" w:hAnsi="Monaco" w:cs="Monaco"/>
                    <w:sz w:val="32"/>
                    <w:szCs w:val="32"/>
                    <w:lang w:val="en-US"/>
                  </w:rPr>
                </w:rPrChange>
              </w:rPr>
              <w:t xml:space="preserve"> borrar_paciente</w:t>
            </w:r>
            <w:r w:rsidRPr="0079203F">
              <w:rPr>
                <w:b/>
                <w:bCs/>
                <w:noProof/>
                <w:lang w:val="es-ES"/>
                <w:rPrChange w:id="2415" w:author="Rodrigo García" w:date="2017-09-29T10:05:00Z">
                  <w:rPr>
                    <w:rFonts w:ascii="Monaco" w:hAnsi="Monaco" w:cs="Monaco"/>
                    <w:b/>
                    <w:bCs/>
                    <w:color w:val="000000"/>
                    <w:sz w:val="32"/>
                    <w:szCs w:val="32"/>
                    <w:lang w:val="en-US"/>
                  </w:rPr>
                </w:rPrChange>
              </w:rPr>
              <w:t>(</w:t>
            </w:r>
            <w:r w:rsidRPr="0079203F">
              <w:rPr>
                <w:noProof/>
                <w:lang w:val="es-ES"/>
                <w:rPrChange w:id="2416" w:author="Rodrigo García" w:date="2017-09-29T10:05:00Z">
                  <w:rPr>
                    <w:rFonts w:ascii="Monaco" w:hAnsi="Monaco" w:cs="Monaco"/>
                    <w:color w:val="000000"/>
                    <w:sz w:val="32"/>
                    <w:szCs w:val="32"/>
                    <w:lang w:val="en-US"/>
                  </w:rPr>
                </w:rPrChange>
              </w:rPr>
              <w:t>N_p</w:t>
            </w:r>
            <w:r w:rsidRPr="0079203F">
              <w:rPr>
                <w:b/>
                <w:bCs/>
                <w:noProof/>
                <w:lang w:val="es-ES"/>
                <w:rPrChange w:id="2417" w:author="Rodrigo García" w:date="2017-09-29T10:05:00Z">
                  <w:rPr>
                    <w:rFonts w:ascii="Monaco" w:hAnsi="Monaco" w:cs="Monaco"/>
                    <w:b/>
                    <w:bCs/>
                    <w:color w:val="000000"/>
                    <w:sz w:val="32"/>
                    <w:szCs w:val="32"/>
                    <w:lang w:val="en-US"/>
                  </w:rPr>
                </w:rPrChange>
              </w:rPr>
              <w:t>,</w:t>
            </w:r>
            <w:r w:rsidRPr="0079203F">
              <w:rPr>
                <w:noProof/>
                <w:lang w:val="es-ES"/>
                <w:rPrChange w:id="2418" w:author="Rodrigo García" w:date="2017-09-29T10:05:00Z">
                  <w:rPr>
                    <w:rFonts w:ascii="Monaco" w:hAnsi="Monaco" w:cs="Monaco"/>
                    <w:color w:val="000000"/>
                    <w:sz w:val="32"/>
                    <w:szCs w:val="32"/>
                    <w:lang w:val="en-US"/>
                  </w:rPr>
                </w:rPrChange>
              </w:rPr>
              <w:t>nombre</w:t>
            </w:r>
            <w:r w:rsidRPr="0079203F">
              <w:rPr>
                <w:b/>
                <w:bCs/>
                <w:noProof/>
                <w:lang w:val="es-ES"/>
                <w:rPrChange w:id="2419" w:author="Rodrigo García" w:date="2017-09-29T10:05:00Z">
                  <w:rPr>
                    <w:rFonts w:ascii="Monaco" w:hAnsi="Monaco" w:cs="Monaco"/>
                    <w:b/>
                    <w:bCs/>
                    <w:color w:val="000000"/>
                    <w:sz w:val="32"/>
                    <w:szCs w:val="32"/>
                    <w:lang w:val="en-US"/>
                  </w:rPr>
                </w:rPrChange>
              </w:rPr>
              <w:t>){</w:t>
            </w:r>
          </w:p>
          <w:p w14:paraId="2A786A8A" w14:textId="77777777" w:rsidR="00AE3604" w:rsidRPr="0079203F" w:rsidRDefault="00AE3604">
            <w:pPr>
              <w:rPr>
                <w:noProof/>
                <w:lang w:val="es-ES"/>
                <w:rPrChange w:id="2420" w:author="Rodrigo García" w:date="2017-09-29T10:05:00Z">
                  <w:rPr>
                    <w:rFonts w:ascii="Monaco" w:eastAsiaTheme="majorEastAsia" w:hAnsi="Monaco" w:cs="Monaco"/>
                    <w:color w:val="243F60" w:themeColor="accent1" w:themeShade="7F"/>
                    <w:sz w:val="32"/>
                    <w:szCs w:val="32"/>
                    <w:lang w:val="en-US"/>
                  </w:rPr>
                </w:rPrChange>
              </w:rPr>
              <w:pPrChange w:id="2421" w:author="GONZALEZ DIAZ, BORJA" w:date="2017-09-29T19:28:00Z">
                <w:pPr>
                  <w:keepNext/>
                  <w:keepLines/>
                  <w:widowControl w:val="0"/>
                  <w:autoSpaceDE w:val="0"/>
                  <w:autoSpaceDN w:val="0"/>
                  <w:adjustRightInd w:val="0"/>
                  <w:spacing w:before="200"/>
                  <w:outlineLvl w:val="4"/>
                </w:pPr>
              </w:pPrChange>
            </w:pPr>
            <w:r w:rsidRPr="0079203F">
              <w:rPr>
                <w:noProof/>
                <w:lang w:val="es-ES"/>
                <w:rPrChange w:id="2422" w:author="Rodrigo García" w:date="2017-09-29T10:05:00Z">
                  <w:rPr>
                    <w:rFonts w:ascii="Monaco" w:hAnsi="Monaco" w:cs="Monaco"/>
                    <w:sz w:val="32"/>
                    <w:szCs w:val="32"/>
                    <w:lang w:val="en-US"/>
                  </w:rPr>
                </w:rPrChange>
              </w:rPr>
              <w:tab/>
            </w:r>
            <w:r w:rsidRPr="0079203F">
              <w:rPr>
                <w:b/>
                <w:bCs/>
                <w:noProof/>
                <w:color w:val="204A87"/>
                <w:lang w:val="es-ES"/>
                <w:rPrChange w:id="2423" w:author="Rodrigo García" w:date="2017-09-29T10:05:00Z">
                  <w:rPr>
                    <w:rFonts w:ascii="Monaco" w:hAnsi="Monaco" w:cs="Monaco"/>
                    <w:b/>
                    <w:bCs/>
                    <w:color w:val="204A87"/>
                    <w:sz w:val="32"/>
                    <w:szCs w:val="32"/>
                    <w:lang w:val="en-US"/>
                  </w:rPr>
                </w:rPrChange>
              </w:rPr>
              <w:t>var</w:t>
            </w:r>
            <w:r w:rsidRPr="0079203F">
              <w:rPr>
                <w:noProof/>
                <w:lang w:val="es-ES"/>
                <w:rPrChange w:id="2424" w:author="Rodrigo García" w:date="2017-09-29T10:05:00Z">
                  <w:rPr>
                    <w:rFonts w:ascii="Monaco" w:hAnsi="Monaco" w:cs="Monaco"/>
                    <w:sz w:val="32"/>
                    <w:szCs w:val="32"/>
                    <w:lang w:val="en-US"/>
                  </w:rPr>
                </w:rPrChange>
              </w:rPr>
              <w:t xml:space="preserve"> y </w:t>
            </w:r>
            <w:r w:rsidRPr="0079203F">
              <w:rPr>
                <w:b/>
                <w:bCs/>
                <w:noProof/>
                <w:color w:val="CE5C00"/>
                <w:lang w:val="es-ES"/>
                <w:rPrChange w:id="2425" w:author="Rodrigo García" w:date="2017-09-29T10:05:00Z">
                  <w:rPr>
                    <w:rFonts w:ascii="Monaco" w:hAnsi="Monaco" w:cs="Monaco"/>
                    <w:b/>
                    <w:bCs/>
                    <w:color w:val="CE5C00"/>
                    <w:sz w:val="32"/>
                    <w:szCs w:val="32"/>
                    <w:lang w:val="en-US"/>
                  </w:rPr>
                </w:rPrChange>
              </w:rPr>
              <w:t>=</w:t>
            </w:r>
            <w:r w:rsidRPr="0079203F">
              <w:rPr>
                <w:noProof/>
                <w:lang w:val="es-ES"/>
                <w:rPrChange w:id="2426" w:author="Rodrigo García" w:date="2017-09-29T10:05:00Z">
                  <w:rPr>
                    <w:rFonts w:ascii="Monaco" w:hAnsi="Monaco" w:cs="Monaco"/>
                    <w:sz w:val="32"/>
                    <w:szCs w:val="32"/>
                    <w:lang w:val="en-US"/>
                  </w:rPr>
                </w:rPrChange>
              </w:rPr>
              <w:t xml:space="preserve"> confirm</w:t>
            </w:r>
            <w:r w:rsidRPr="0079203F">
              <w:rPr>
                <w:b/>
                <w:bCs/>
                <w:noProof/>
                <w:lang w:val="es-ES"/>
                <w:rPrChange w:id="2427" w:author="Rodrigo García" w:date="2017-09-29T10:05:00Z">
                  <w:rPr>
                    <w:rFonts w:ascii="Monaco" w:hAnsi="Monaco" w:cs="Monaco"/>
                    <w:b/>
                    <w:bCs/>
                    <w:color w:val="000000"/>
                    <w:sz w:val="32"/>
                    <w:szCs w:val="32"/>
                    <w:lang w:val="en-US"/>
                  </w:rPr>
                </w:rPrChange>
              </w:rPr>
              <w:t>(</w:t>
            </w:r>
            <w:r w:rsidRPr="0079203F">
              <w:rPr>
                <w:noProof/>
                <w:color w:val="4E9A06"/>
                <w:lang w:val="es-ES"/>
                <w:rPrChange w:id="2428"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2429" w:author="Rodrigo García" w:date="2017-09-29T10:05:00Z">
                  <w:rPr>
                    <w:rFonts w:ascii="Monaco" w:hAnsi="Monaco" w:cs="Monaco"/>
                    <w:b/>
                    <w:bCs/>
                    <w:color w:val="000000"/>
                    <w:sz w:val="32"/>
                    <w:szCs w:val="32"/>
                    <w:lang w:val="en-US"/>
                  </w:rPr>
                </w:rPrChange>
              </w:rPr>
              <w:t>);</w:t>
            </w:r>
          </w:p>
          <w:p w14:paraId="689BFC7C" w14:textId="77777777" w:rsidR="00AE3604" w:rsidRPr="0079203F" w:rsidRDefault="00AE3604">
            <w:pPr>
              <w:rPr>
                <w:noProof/>
                <w:lang w:val="es-ES"/>
                <w:rPrChange w:id="2430" w:author="Rodrigo García" w:date="2017-09-29T10:05:00Z">
                  <w:rPr>
                    <w:rFonts w:ascii="Monaco" w:eastAsiaTheme="majorEastAsia" w:hAnsi="Monaco" w:cs="Monaco"/>
                    <w:color w:val="243F60" w:themeColor="accent1" w:themeShade="7F"/>
                    <w:sz w:val="32"/>
                    <w:szCs w:val="32"/>
                    <w:lang w:val="en-US"/>
                  </w:rPr>
                </w:rPrChange>
              </w:rPr>
              <w:pPrChange w:id="2431" w:author="GONZALEZ DIAZ, BORJA" w:date="2017-09-29T19:28:00Z">
                <w:pPr>
                  <w:keepNext/>
                  <w:keepLines/>
                  <w:widowControl w:val="0"/>
                  <w:autoSpaceDE w:val="0"/>
                  <w:autoSpaceDN w:val="0"/>
                  <w:adjustRightInd w:val="0"/>
                  <w:spacing w:before="200"/>
                  <w:outlineLvl w:val="4"/>
                </w:pPr>
              </w:pPrChange>
            </w:pPr>
            <w:r w:rsidRPr="0079203F">
              <w:rPr>
                <w:noProof/>
                <w:lang w:val="es-ES"/>
                <w:rPrChange w:id="2432" w:author="Rodrigo García" w:date="2017-09-29T10:05:00Z">
                  <w:rPr>
                    <w:rFonts w:ascii="Monaco" w:hAnsi="Monaco" w:cs="Monaco"/>
                    <w:sz w:val="32"/>
                    <w:szCs w:val="32"/>
                    <w:lang w:val="en-US"/>
                  </w:rPr>
                </w:rPrChange>
              </w:rPr>
              <w:t xml:space="preserve">    </w:t>
            </w:r>
            <w:r w:rsidRPr="0079203F">
              <w:rPr>
                <w:b/>
                <w:bCs/>
                <w:noProof/>
                <w:color w:val="204A87"/>
                <w:lang w:val="es-ES"/>
                <w:rPrChange w:id="2433" w:author="Rodrigo García" w:date="2017-09-29T10:05:00Z">
                  <w:rPr>
                    <w:rFonts w:ascii="Monaco" w:hAnsi="Monaco" w:cs="Monaco"/>
                    <w:b/>
                    <w:bCs/>
                    <w:color w:val="204A87"/>
                    <w:sz w:val="32"/>
                    <w:szCs w:val="32"/>
                    <w:lang w:val="en-US"/>
                  </w:rPr>
                </w:rPrChange>
              </w:rPr>
              <w:t>if</w:t>
            </w:r>
            <w:r w:rsidRPr="0079203F">
              <w:rPr>
                <w:noProof/>
                <w:lang w:val="es-ES"/>
                <w:rPrChange w:id="2434" w:author="Rodrigo García" w:date="2017-09-29T10:05:00Z">
                  <w:rPr>
                    <w:rFonts w:ascii="Monaco" w:hAnsi="Monaco" w:cs="Monaco"/>
                    <w:sz w:val="32"/>
                    <w:szCs w:val="32"/>
                    <w:lang w:val="en-US"/>
                  </w:rPr>
                </w:rPrChange>
              </w:rPr>
              <w:t xml:space="preserve"> </w:t>
            </w:r>
            <w:r w:rsidRPr="0079203F">
              <w:rPr>
                <w:b/>
                <w:bCs/>
                <w:noProof/>
                <w:lang w:val="es-ES"/>
                <w:rPrChange w:id="2435" w:author="Rodrigo García" w:date="2017-09-29T10:05:00Z">
                  <w:rPr>
                    <w:rFonts w:ascii="Monaco" w:hAnsi="Monaco" w:cs="Monaco"/>
                    <w:b/>
                    <w:bCs/>
                    <w:color w:val="000000"/>
                    <w:sz w:val="32"/>
                    <w:szCs w:val="32"/>
                    <w:lang w:val="en-US"/>
                  </w:rPr>
                </w:rPrChange>
              </w:rPr>
              <w:t>(</w:t>
            </w:r>
            <w:r w:rsidRPr="0079203F">
              <w:rPr>
                <w:noProof/>
                <w:lang w:val="es-ES"/>
                <w:rPrChange w:id="2436"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2437" w:author="Rodrigo García" w:date="2017-09-29T10:05:00Z">
                  <w:rPr>
                    <w:rFonts w:ascii="Monaco" w:hAnsi="Monaco" w:cs="Monaco"/>
                    <w:b/>
                    <w:bCs/>
                    <w:color w:val="CE5C00"/>
                    <w:sz w:val="32"/>
                    <w:szCs w:val="32"/>
                    <w:lang w:val="en-US"/>
                  </w:rPr>
                </w:rPrChange>
              </w:rPr>
              <w:t>==</w:t>
            </w:r>
            <w:r w:rsidRPr="0079203F">
              <w:rPr>
                <w:noProof/>
                <w:lang w:val="es-ES"/>
                <w:rPrChange w:id="2438" w:author="Rodrigo García" w:date="2017-09-29T10:05:00Z">
                  <w:rPr>
                    <w:rFonts w:ascii="Monaco" w:hAnsi="Monaco" w:cs="Monaco"/>
                    <w:sz w:val="32"/>
                    <w:szCs w:val="32"/>
                    <w:lang w:val="en-US"/>
                  </w:rPr>
                </w:rPrChange>
              </w:rPr>
              <w:t xml:space="preserve"> </w:t>
            </w:r>
            <w:r w:rsidRPr="0079203F">
              <w:rPr>
                <w:b/>
                <w:bCs/>
                <w:noProof/>
                <w:color w:val="204A87"/>
                <w:lang w:val="es-ES"/>
                <w:rPrChange w:id="2439" w:author="Rodrigo García" w:date="2017-09-29T10:05:00Z">
                  <w:rPr>
                    <w:rFonts w:ascii="Monaco" w:hAnsi="Monaco" w:cs="Monaco"/>
                    <w:b/>
                    <w:bCs/>
                    <w:color w:val="204A87"/>
                    <w:sz w:val="32"/>
                    <w:szCs w:val="32"/>
                    <w:lang w:val="en-US"/>
                  </w:rPr>
                </w:rPrChange>
              </w:rPr>
              <w:t>true</w:t>
            </w:r>
            <w:r w:rsidRPr="0079203F">
              <w:rPr>
                <w:b/>
                <w:bCs/>
                <w:noProof/>
                <w:lang w:val="es-ES"/>
                <w:rPrChange w:id="2440" w:author="Rodrigo García" w:date="2017-09-29T10:05:00Z">
                  <w:rPr>
                    <w:rFonts w:ascii="Monaco" w:hAnsi="Monaco" w:cs="Monaco"/>
                    <w:b/>
                    <w:bCs/>
                    <w:color w:val="000000"/>
                    <w:sz w:val="32"/>
                    <w:szCs w:val="32"/>
                    <w:lang w:val="en-US"/>
                  </w:rPr>
                </w:rPrChange>
              </w:rPr>
              <w:t>){</w:t>
            </w:r>
          </w:p>
          <w:p w14:paraId="4331FE68" w14:textId="77777777" w:rsidR="00AE3604" w:rsidRPr="0079203F" w:rsidRDefault="00AE3604">
            <w:pPr>
              <w:rPr>
                <w:noProof/>
                <w:lang w:val="es-ES"/>
                <w:rPrChange w:id="2441" w:author="Rodrigo García" w:date="2017-09-29T10:05:00Z">
                  <w:rPr>
                    <w:rFonts w:ascii="Monaco" w:hAnsi="Monaco" w:cs="Monaco"/>
                    <w:sz w:val="32"/>
                    <w:szCs w:val="32"/>
                    <w:lang w:val="en-US"/>
                  </w:rPr>
                </w:rPrChange>
              </w:rPr>
              <w:pPrChange w:id="2442" w:author="GONZALEZ DIAZ, BORJA" w:date="2017-09-29T19:28:00Z">
                <w:pPr>
                  <w:widowControl w:val="0"/>
                  <w:autoSpaceDE w:val="0"/>
                  <w:autoSpaceDN w:val="0"/>
                  <w:adjustRightInd w:val="0"/>
                </w:pPr>
              </w:pPrChange>
            </w:pPr>
          </w:p>
          <w:p w14:paraId="6FF9C20E" w14:textId="77777777" w:rsidR="00AE3604" w:rsidRPr="0050601B" w:rsidRDefault="00AE3604">
            <w:pPr>
              <w:rPr>
                <w:noProof/>
                <w:lang w:val="en-US"/>
                <w:rPrChange w:id="2443" w:author="Borja Gonzalez" w:date="2017-09-28T17:53:00Z">
                  <w:rPr>
                    <w:rFonts w:ascii="Monaco" w:eastAsiaTheme="majorEastAsia" w:hAnsi="Monaco" w:cs="Monaco"/>
                    <w:color w:val="243F60" w:themeColor="accent1" w:themeShade="7F"/>
                    <w:sz w:val="32"/>
                    <w:szCs w:val="32"/>
                    <w:lang w:val="en-US"/>
                  </w:rPr>
                </w:rPrChange>
              </w:rPr>
              <w:pPrChange w:id="2444" w:author="GONZALEZ DIAZ, BORJA" w:date="2017-09-29T19:28:00Z">
                <w:pPr>
                  <w:keepNext/>
                  <w:keepLines/>
                  <w:widowControl w:val="0"/>
                  <w:autoSpaceDE w:val="0"/>
                  <w:autoSpaceDN w:val="0"/>
                  <w:adjustRightInd w:val="0"/>
                  <w:spacing w:before="200"/>
                  <w:outlineLvl w:val="4"/>
                </w:pPr>
              </w:pPrChange>
            </w:pPr>
            <w:r w:rsidRPr="0079203F">
              <w:rPr>
                <w:noProof/>
                <w:lang w:val="es-ES"/>
                <w:rPrChange w:id="2445" w:author="Rodrigo García" w:date="2017-09-29T10:05:00Z">
                  <w:rPr>
                    <w:rFonts w:ascii="Monaco" w:hAnsi="Monaco" w:cs="Monaco"/>
                    <w:sz w:val="32"/>
                    <w:szCs w:val="32"/>
                    <w:lang w:val="en-US"/>
                  </w:rPr>
                </w:rPrChange>
              </w:rPr>
              <w:t xml:space="preserve">    </w:t>
            </w:r>
            <w:r w:rsidRPr="0079203F">
              <w:rPr>
                <w:noProof/>
                <w:lang w:val="es-ES"/>
                <w:rPrChange w:id="2446" w:author="Rodrigo García" w:date="2017-09-29T10:05:00Z">
                  <w:rPr>
                    <w:rFonts w:ascii="Monaco" w:hAnsi="Monaco" w:cs="Monaco"/>
                    <w:sz w:val="32"/>
                    <w:szCs w:val="32"/>
                    <w:lang w:val="en-US"/>
                  </w:rPr>
                </w:rPrChange>
              </w:rPr>
              <w:tab/>
            </w:r>
            <w:r w:rsidRPr="0050601B">
              <w:rPr>
                <w:b/>
                <w:bCs/>
                <w:noProof/>
                <w:color w:val="204A87"/>
                <w:lang w:val="en-US"/>
                <w:rPrChange w:id="2447" w:author="Borja Gonzalez" w:date="2017-09-28T17:53:00Z">
                  <w:rPr>
                    <w:rFonts w:ascii="Monaco" w:hAnsi="Monaco" w:cs="Monaco"/>
                    <w:b/>
                    <w:bCs/>
                    <w:color w:val="204A87"/>
                    <w:sz w:val="32"/>
                    <w:szCs w:val="32"/>
                    <w:lang w:val="en-US"/>
                  </w:rPr>
                </w:rPrChange>
              </w:rPr>
              <w:t>var</w:t>
            </w:r>
            <w:r w:rsidRPr="0050601B">
              <w:rPr>
                <w:noProof/>
                <w:lang w:val="en-US"/>
                <w:rPrChange w:id="2448" w:author="Borja Gonzalez" w:date="2017-09-28T17:53:00Z">
                  <w:rPr>
                    <w:rFonts w:ascii="Monaco" w:hAnsi="Monaco" w:cs="Monaco"/>
                    <w:sz w:val="32"/>
                    <w:szCs w:val="32"/>
                    <w:lang w:val="en-US"/>
                  </w:rPr>
                </w:rPrChange>
              </w:rPr>
              <w:t xml:space="preserve"> socket </w:t>
            </w:r>
            <w:r w:rsidRPr="0050601B">
              <w:rPr>
                <w:b/>
                <w:bCs/>
                <w:noProof/>
                <w:color w:val="CE5C00"/>
                <w:lang w:val="en-US"/>
                <w:rPrChange w:id="2449" w:author="Borja Gonzalez" w:date="2017-09-28T17:53:00Z">
                  <w:rPr>
                    <w:rFonts w:ascii="Monaco" w:hAnsi="Monaco" w:cs="Monaco"/>
                    <w:b/>
                    <w:bCs/>
                    <w:color w:val="CE5C00"/>
                    <w:sz w:val="32"/>
                    <w:szCs w:val="32"/>
                    <w:lang w:val="en-US"/>
                  </w:rPr>
                </w:rPrChange>
              </w:rPr>
              <w:t>=</w:t>
            </w:r>
            <w:r w:rsidRPr="0050601B">
              <w:rPr>
                <w:noProof/>
                <w:lang w:val="en-US"/>
                <w:rPrChange w:id="2450" w:author="Borja Gonzalez" w:date="2017-09-28T17:53:00Z">
                  <w:rPr>
                    <w:rFonts w:ascii="Monaco" w:hAnsi="Monaco" w:cs="Monaco"/>
                    <w:sz w:val="32"/>
                    <w:szCs w:val="32"/>
                    <w:lang w:val="en-US"/>
                  </w:rPr>
                </w:rPrChange>
              </w:rPr>
              <w:t xml:space="preserve"> io</w:t>
            </w:r>
            <w:r w:rsidRPr="0050601B">
              <w:rPr>
                <w:b/>
                <w:bCs/>
                <w:noProof/>
                <w:lang w:val="en-US"/>
                <w:rPrChange w:id="2451" w:author="Borja Gonzalez" w:date="2017-09-28T17:53:00Z">
                  <w:rPr>
                    <w:rFonts w:ascii="Monaco" w:hAnsi="Monaco" w:cs="Monaco"/>
                    <w:b/>
                    <w:bCs/>
                    <w:color w:val="000000"/>
                    <w:sz w:val="32"/>
                    <w:szCs w:val="32"/>
                    <w:lang w:val="en-US"/>
                  </w:rPr>
                </w:rPrChange>
              </w:rPr>
              <w:t>.</w:t>
            </w:r>
            <w:r w:rsidRPr="0050601B">
              <w:rPr>
                <w:noProof/>
                <w:lang w:val="en-US"/>
                <w:rPrChange w:id="2452" w:author="Borja Gonzalez" w:date="2017-09-28T17:53:00Z">
                  <w:rPr>
                    <w:rFonts w:ascii="Monaco" w:hAnsi="Monaco" w:cs="Monaco"/>
                    <w:color w:val="000000"/>
                    <w:sz w:val="32"/>
                    <w:szCs w:val="32"/>
                    <w:lang w:val="en-US"/>
                  </w:rPr>
                </w:rPrChange>
              </w:rPr>
              <w:t>connect</w:t>
            </w:r>
            <w:r w:rsidRPr="0050601B">
              <w:rPr>
                <w:b/>
                <w:bCs/>
                <w:noProof/>
                <w:lang w:val="en-US"/>
                <w:rPrChange w:id="2453" w:author="Borja Gonzalez" w:date="2017-09-28T17:53:00Z">
                  <w:rPr>
                    <w:rFonts w:ascii="Monaco" w:hAnsi="Monaco" w:cs="Monaco"/>
                    <w:b/>
                    <w:bCs/>
                    <w:color w:val="000000"/>
                    <w:sz w:val="32"/>
                    <w:szCs w:val="32"/>
                    <w:lang w:val="en-US"/>
                  </w:rPr>
                </w:rPrChange>
              </w:rPr>
              <w:t>(</w:t>
            </w:r>
            <w:r w:rsidRPr="0050601B">
              <w:rPr>
                <w:noProof/>
                <w:color w:val="4E9A06"/>
                <w:lang w:val="en-US"/>
                <w:rPrChange w:id="2454" w:author="Borja Gonzalez" w:date="2017-09-28T17:53:00Z">
                  <w:rPr>
                    <w:rFonts w:ascii="Monaco" w:hAnsi="Monaco" w:cs="Monaco"/>
                    <w:color w:val="4E9A06"/>
                    <w:sz w:val="32"/>
                    <w:szCs w:val="32"/>
                    <w:lang w:val="en-US"/>
                  </w:rPr>
                </w:rPrChange>
              </w:rPr>
              <w:t>"http://172.20.10.5:8124"</w:t>
            </w:r>
            <w:r w:rsidRPr="0050601B">
              <w:rPr>
                <w:b/>
                <w:bCs/>
                <w:noProof/>
                <w:lang w:val="en-US"/>
                <w:rPrChange w:id="2455" w:author="Borja Gonzalez" w:date="2017-09-28T17:53:00Z">
                  <w:rPr>
                    <w:rFonts w:ascii="Monaco" w:hAnsi="Monaco" w:cs="Monaco"/>
                    <w:b/>
                    <w:bCs/>
                    <w:color w:val="000000"/>
                    <w:sz w:val="32"/>
                    <w:szCs w:val="32"/>
                    <w:lang w:val="en-US"/>
                  </w:rPr>
                </w:rPrChange>
              </w:rPr>
              <w:t>);</w:t>
            </w:r>
            <w:r w:rsidRPr="0050601B">
              <w:rPr>
                <w:noProof/>
                <w:lang w:val="en-US"/>
                <w:rPrChange w:id="2456" w:author="Borja Gonzalez" w:date="2017-09-28T17:53:00Z">
                  <w:rPr>
                    <w:rFonts w:ascii="Monaco" w:hAnsi="Monaco" w:cs="Monaco"/>
                    <w:sz w:val="32"/>
                    <w:szCs w:val="32"/>
                    <w:lang w:val="en-US"/>
                  </w:rPr>
                </w:rPrChange>
              </w:rPr>
              <w:t xml:space="preserve">  </w:t>
            </w:r>
          </w:p>
          <w:p w14:paraId="5B9690F7" w14:textId="77777777" w:rsidR="00AE3604" w:rsidRPr="0079203F" w:rsidRDefault="00AE3604">
            <w:pPr>
              <w:rPr>
                <w:noProof/>
                <w:lang w:val="es-ES"/>
                <w:rPrChange w:id="2457" w:author="Rodrigo García" w:date="2017-09-29T10:05:00Z">
                  <w:rPr>
                    <w:rFonts w:ascii="Monaco" w:eastAsiaTheme="majorEastAsia" w:hAnsi="Monaco" w:cs="Monaco"/>
                    <w:color w:val="243F60" w:themeColor="accent1" w:themeShade="7F"/>
                    <w:sz w:val="32"/>
                    <w:szCs w:val="32"/>
                    <w:lang w:val="en-US"/>
                  </w:rPr>
                </w:rPrChange>
              </w:rPr>
              <w:pPrChange w:id="2458" w:author="GONZALEZ DIAZ, BORJA" w:date="2017-09-29T19:28:00Z">
                <w:pPr>
                  <w:keepNext/>
                  <w:keepLines/>
                  <w:widowControl w:val="0"/>
                  <w:autoSpaceDE w:val="0"/>
                  <w:autoSpaceDN w:val="0"/>
                  <w:adjustRightInd w:val="0"/>
                  <w:spacing w:before="200"/>
                  <w:outlineLvl w:val="4"/>
                </w:pPr>
              </w:pPrChange>
            </w:pPr>
            <w:r w:rsidRPr="0050601B">
              <w:rPr>
                <w:noProof/>
                <w:lang w:val="en-US"/>
                <w:rPrChange w:id="2459" w:author="Borja Gonzalez" w:date="2017-09-28T17:53:00Z">
                  <w:rPr>
                    <w:rFonts w:ascii="Monaco" w:hAnsi="Monaco" w:cs="Monaco"/>
                    <w:sz w:val="32"/>
                    <w:szCs w:val="32"/>
                    <w:lang w:val="en-US"/>
                  </w:rPr>
                </w:rPrChange>
              </w:rPr>
              <w:t xml:space="preserve">        </w:t>
            </w:r>
            <w:r w:rsidRPr="0079203F">
              <w:rPr>
                <w:noProof/>
                <w:lang w:val="es-ES"/>
                <w:rPrChange w:id="2460" w:author="Rodrigo García" w:date="2017-09-29T10:05:00Z">
                  <w:rPr>
                    <w:rFonts w:ascii="Monaco" w:hAnsi="Monaco" w:cs="Monaco"/>
                    <w:color w:val="000000"/>
                    <w:sz w:val="32"/>
                    <w:szCs w:val="32"/>
                    <w:lang w:val="en-US"/>
                  </w:rPr>
                </w:rPrChange>
              </w:rPr>
              <w:t>console</w:t>
            </w:r>
            <w:r w:rsidRPr="0079203F">
              <w:rPr>
                <w:b/>
                <w:bCs/>
                <w:noProof/>
                <w:lang w:val="es-ES"/>
                <w:rPrChange w:id="2461" w:author="Rodrigo García" w:date="2017-09-29T10:05:00Z">
                  <w:rPr>
                    <w:rFonts w:ascii="Monaco" w:hAnsi="Monaco" w:cs="Monaco"/>
                    <w:b/>
                    <w:bCs/>
                    <w:color w:val="000000"/>
                    <w:sz w:val="32"/>
                    <w:szCs w:val="32"/>
                    <w:lang w:val="en-US"/>
                  </w:rPr>
                </w:rPrChange>
              </w:rPr>
              <w:t>.</w:t>
            </w:r>
            <w:r w:rsidRPr="0079203F">
              <w:rPr>
                <w:noProof/>
                <w:lang w:val="es-ES"/>
                <w:rPrChange w:id="2462" w:author="Rodrigo García" w:date="2017-09-29T10:05:00Z">
                  <w:rPr>
                    <w:rFonts w:ascii="Monaco" w:hAnsi="Monaco" w:cs="Monaco"/>
                    <w:color w:val="000000"/>
                    <w:sz w:val="32"/>
                    <w:szCs w:val="32"/>
                    <w:lang w:val="en-US"/>
                  </w:rPr>
                </w:rPrChange>
              </w:rPr>
              <w:t>log</w:t>
            </w:r>
            <w:r w:rsidRPr="0079203F">
              <w:rPr>
                <w:b/>
                <w:bCs/>
                <w:noProof/>
                <w:lang w:val="es-ES"/>
                <w:rPrChange w:id="2463" w:author="Rodrigo García" w:date="2017-09-29T10:05:00Z">
                  <w:rPr>
                    <w:rFonts w:ascii="Monaco" w:hAnsi="Monaco" w:cs="Monaco"/>
                    <w:b/>
                    <w:bCs/>
                    <w:color w:val="000000"/>
                    <w:sz w:val="32"/>
                    <w:szCs w:val="32"/>
                    <w:lang w:val="en-US"/>
                  </w:rPr>
                </w:rPrChange>
              </w:rPr>
              <w:t>(</w:t>
            </w:r>
            <w:r w:rsidRPr="0079203F">
              <w:rPr>
                <w:noProof/>
                <w:color w:val="4E9A06"/>
                <w:lang w:val="es-ES"/>
                <w:rPrChange w:id="2464"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2465" w:author="Rodrigo García" w:date="2017-09-29T10:05:00Z">
                  <w:rPr>
                    <w:rFonts w:ascii="Monaco" w:hAnsi="Monaco" w:cs="Monaco"/>
                    <w:b/>
                    <w:bCs/>
                    <w:color w:val="000000"/>
                    <w:sz w:val="32"/>
                    <w:szCs w:val="32"/>
                    <w:lang w:val="en-US"/>
                  </w:rPr>
                </w:rPrChange>
              </w:rPr>
              <w:t>);</w:t>
            </w:r>
            <w:r w:rsidRPr="0079203F">
              <w:rPr>
                <w:noProof/>
                <w:lang w:val="es-ES"/>
                <w:rPrChange w:id="2466" w:author="Rodrigo García" w:date="2017-09-29T10:05:00Z">
                  <w:rPr>
                    <w:rFonts w:ascii="Monaco" w:hAnsi="Monaco" w:cs="Monaco"/>
                    <w:sz w:val="32"/>
                    <w:szCs w:val="32"/>
                    <w:lang w:val="en-US"/>
                  </w:rPr>
                </w:rPrChange>
              </w:rPr>
              <w:t xml:space="preserve">  </w:t>
            </w:r>
          </w:p>
          <w:p w14:paraId="3A443390" w14:textId="77777777" w:rsidR="00AE3604" w:rsidRPr="0050601B" w:rsidRDefault="00AE3604">
            <w:pPr>
              <w:rPr>
                <w:noProof/>
                <w:lang w:val="en-US"/>
                <w:rPrChange w:id="2467" w:author="Borja Gonzalez" w:date="2017-09-28T17:53:00Z">
                  <w:rPr>
                    <w:rFonts w:ascii="Monaco" w:eastAsiaTheme="majorEastAsia" w:hAnsi="Monaco" w:cs="Monaco"/>
                    <w:color w:val="243F60" w:themeColor="accent1" w:themeShade="7F"/>
                    <w:sz w:val="32"/>
                    <w:szCs w:val="32"/>
                    <w:lang w:val="en-US"/>
                  </w:rPr>
                </w:rPrChange>
              </w:rPr>
              <w:pPrChange w:id="2468" w:author="GONZALEZ DIAZ, BORJA" w:date="2017-09-29T19:28:00Z">
                <w:pPr>
                  <w:keepNext/>
                  <w:keepLines/>
                  <w:widowControl w:val="0"/>
                  <w:autoSpaceDE w:val="0"/>
                  <w:autoSpaceDN w:val="0"/>
                  <w:adjustRightInd w:val="0"/>
                  <w:spacing w:before="200"/>
                  <w:outlineLvl w:val="4"/>
                </w:pPr>
              </w:pPrChange>
            </w:pPr>
            <w:r w:rsidRPr="0079203F">
              <w:rPr>
                <w:noProof/>
                <w:lang w:val="es-ES"/>
                <w:rPrChange w:id="2469" w:author="Rodrigo García" w:date="2017-09-29T10:05:00Z">
                  <w:rPr>
                    <w:rFonts w:ascii="Monaco" w:hAnsi="Monaco" w:cs="Monaco"/>
                    <w:sz w:val="32"/>
                    <w:szCs w:val="32"/>
                    <w:lang w:val="en-US"/>
                  </w:rPr>
                </w:rPrChange>
              </w:rPr>
              <w:t xml:space="preserve">            </w:t>
            </w:r>
            <w:r w:rsidRPr="0050601B">
              <w:rPr>
                <w:noProof/>
                <w:lang w:val="en-US"/>
                <w:rPrChange w:id="2470" w:author="Borja Gonzalez" w:date="2017-09-28T17:53:00Z">
                  <w:rPr>
                    <w:rFonts w:ascii="Monaco" w:hAnsi="Monaco" w:cs="Monaco"/>
                    <w:color w:val="000000"/>
                    <w:sz w:val="32"/>
                    <w:szCs w:val="32"/>
                    <w:lang w:val="en-US"/>
                  </w:rPr>
                </w:rPrChange>
              </w:rPr>
              <w:t>socket</w:t>
            </w:r>
            <w:r w:rsidRPr="0050601B">
              <w:rPr>
                <w:b/>
                <w:bCs/>
                <w:noProof/>
                <w:lang w:val="en-US"/>
                <w:rPrChange w:id="2471" w:author="Borja Gonzalez" w:date="2017-09-28T17:53:00Z">
                  <w:rPr>
                    <w:rFonts w:ascii="Monaco" w:hAnsi="Monaco" w:cs="Monaco"/>
                    <w:b/>
                    <w:bCs/>
                    <w:color w:val="000000"/>
                    <w:sz w:val="32"/>
                    <w:szCs w:val="32"/>
                    <w:lang w:val="en-US"/>
                  </w:rPr>
                </w:rPrChange>
              </w:rPr>
              <w:t>.</w:t>
            </w:r>
            <w:r w:rsidRPr="0050601B">
              <w:rPr>
                <w:noProof/>
                <w:lang w:val="en-US"/>
                <w:rPrChange w:id="2472" w:author="Borja Gonzalez" w:date="2017-09-28T17:53:00Z">
                  <w:rPr>
                    <w:rFonts w:ascii="Monaco" w:hAnsi="Monaco" w:cs="Monaco"/>
                    <w:color w:val="000000"/>
                    <w:sz w:val="32"/>
                    <w:szCs w:val="32"/>
                    <w:lang w:val="en-US"/>
                  </w:rPr>
                </w:rPrChange>
              </w:rPr>
              <w:t>on</w:t>
            </w:r>
            <w:r w:rsidRPr="0050601B">
              <w:rPr>
                <w:b/>
                <w:bCs/>
                <w:noProof/>
                <w:lang w:val="en-US"/>
                <w:rPrChange w:id="2473" w:author="Borja Gonzalez" w:date="2017-09-28T17:53:00Z">
                  <w:rPr>
                    <w:rFonts w:ascii="Monaco" w:hAnsi="Monaco" w:cs="Monaco"/>
                    <w:b/>
                    <w:bCs/>
                    <w:color w:val="000000"/>
                    <w:sz w:val="32"/>
                    <w:szCs w:val="32"/>
                    <w:lang w:val="en-US"/>
                  </w:rPr>
                </w:rPrChange>
              </w:rPr>
              <w:t>(</w:t>
            </w:r>
            <w:r w:rsidRPr="0050601B">
              <w:rPr>
                <w:noProof/>
                <w:color w:val="4E9A06"/>
                <w:lang w:val="en-US"/>
                <w:rPrChange w:id="2474" w:author="Borja Gonzalez" w:date="2017-09-28T17:53:00Z">
                  <w:rPr>
                    <w:rFonts w:ascii="Monaco" w:hAnsi="Monaco" w:cs="Monaco"/>
                    <w:color w:val="4E9A06"/>
                    <w:sz w:val="32"/>
                    <w:szCs w:val="32"/>
                    <w:lang w:val="en-US"/>
                  </w:rPr>
                </w:rPrChange>
              </w:rPr>
              <w:t>"message"</w:t>
            </w:r>
            <w:r w:rsidRPr="0050601B">
              <w:rPr>
                <w:b/>
                <w:bCs/>
                <w:noProof/>
                <w:lang w:val="en-US"/>
                <w:rPrChange w:id="2475" w:author="Borja Gonzalez" w:date="2017-09-28T17:53:00Z">
                  <w:rPr>
                    <w:rFonts w:ascii="Monaco" w:hAnsi="Monaco" w:cs="Monaco"/>
                    <w:b/>
                    <w:bCs/>
                    <w:color w:val="000000"/>
                    <w:sz w:val="32"/>
                    <w:szCs w:val="32"/>
                    <w:lang w:val="en-US"/>
                  </w:rPr>
                </w:rPrChange>
              </w:rPr>
              <w:t>,</w:t>
            </w:r>
            <w:r w:rsidRPr="0050601B">
              <w:rPr>
                <w:b/>
                <w:bCs/>
                <w:noProof/>
                <w:color w:val="204A87"/>
                <w:lang w:val="en-US"/>
                <w:rPrChange w:id="2476" w:author="Borja Gonzalez" w:date="2017-09-28T17:53:00Z">
                  <w:rPr>
                    <w:rFonts w:ascii="Monaco" w:hAnsi="Monaco" w:cs="Monaco"/>
                    <w:b/>
                    <w:bCs/>
                    <w:color w:val="204A87"/>
                    <w:sz w:val="32"/>
                    <w:szCs w:val="32"/>
                    <w:lang w:val="en-US"/>
                  </w:rPr>
                </w:rPrChange>
              </w:rPr>
              <w:t>function</w:t>
            </w:r>
            <w:r w:rsidRPr="0050601B">
              <w:rPr>
                <w:b/>
                <w:bCs/>
                <w:noProof/>
                <w:lang w:val="en-US"/>
                <w:rPrChange w:id="2477" w:author="Borja Gonzalez" w:date="2017-09-28T17:53:00Z">
                  <w:rPr>
                    <w:rFonts w:ascii="Monaco" w:hAnsi="Monaco" w:cs="Monaco"/>
                    <w:b/>
                    <w:bCs/>
                    <w:color w:val="000000"/>
                    <w:sz w:val="32"/>
                    <w:szCs w:val="32"/>
                    <w:lang w:val="en-US"/>
                  </w:rPr>
                </w:rPrChange>
              </w:rPr>
              <w:t>(</w:t>
            </w:r>
            <w:r w:rsidRPr="0050601B">
              <w:rPr>
                <w:noProof/>
                <w:lang w:val="en-US"/>
                <w:rPrChange w:id="2478" w:author="Borja Gonzalez" w:date="2017-09-28T17:53:00Z">
                  <w:rPr>
                    <w:rFonts w:ascii="Monaco" w:hAnsi="Monaco" w:cs="Monaco"/>
                    <w:color w:val="000000"/>
                    <w:sz w:val="32"/>
                    <w:szCs w:val="32"/>
                    <w:lang w:val="en-US"/>
                  </w:rPr>
                </w:rPrChange>
              </w:rPr>
              <w:t>message</w:t>
            </w:r>
            <w:r w:rsidRPr="0050601B">
              <w:rPr>
                <w:b/>
                <w:bCs/>
                <w:noProof/>
                <w:lang w:val="en-US"/>
                <w:rPrChange w:id="2479" w:author="Borja Gonzalez" w:date="2017-09-28T17:53:00Z">
                  <w:rPr>
                    <w:rFonts w:ascii="Monaco" w:hAnsi="Monaco" w:cs="Monaco"/>
                    <w:b/>
                    <w:bCs/>
                    <w:color w:val="000000"/>
                    <w:sz w:val="32"/>
                    <w:szCs w:val="32"/>
                    <w:lang w:val="en-US"/>
                  </w:rPr>
                </w:rPrChange>
              </w:rPr>
              <w:t>){</w:t>
            </w:r>
            <w:r w:rsidRPr="0050601B">
              <w:rPr>
                <w:noProof/>
                <w:lang w:val="en-US"/>
                <w:rPrChange w:id="2480" w:author="Borja Gonzalez" w:date="2017-09-28T17:53:00Z">
                  <w:rPr>
                    <w:rFonts w:ascii="Monaco" w:hAnsi="Monaco" w:cs="Monaco"/>
                    <w:sz w:val="32"/>
                    <w:szCs w:val="32"/>
                    <w:lang w:val="en-US"/>
                  </w:rPr>
                </w:rPrChange>
              </w:rPr>
              <w:t xml:space="preserve">  </w:t>
            </w:r>
          </w:p>
          <w:p w14:paraId="657B015D" w14:textId="77777777" w:rsidR="00AE3604" w:rsidRPr="0079203F" w:rsidRDefault="00AE3604">
            <w:pPr>
              <w:rPr>
                <w:noProof/>
                <w:lang w:val="es-ES"/>
                <w:rPrChange w:id="2481" w:author="Rodrigo García" w:date="2017-09-29T10:05:00Z">
                  <w:rPr>
                    <w:rFonts w:ascii="Monaco" w:eastAsiaTheme="majorEastAsia" w:hAnsi="Monaco" w:cs="Monaco"/>
                    <w:color w:val="243F60" w:themeColor="accent1" w:themeShade="7F"/>
                    <w:sz w:val="32"/>
                    <w:szCs w:val="32"/>
                    <w:lang w:val="en-US"/>
                  </w:rPr>
                </w:rPrChange>
              </w:rPr>
              <w:pPrChange w:id="2482" w:author="GONZALEZ DIAZ, BORJA" w:date="2017-09-29T19:28:00Z">
                <w:pPr>
                  <w:keepNext/>
                  <w:keepLines/>
                  <w:widowControl w:val="0"/>
                  <w:autoSpaceDE w:val="0"/>
                  <w:autoSpaceDN w:val="0"/>
                  <w:adjustRightInd w:val="0"/>
                  <w:spacing w:before="200"/>
                  <w:outlineLvl w:val="4"/>
                </w:pPr>
              </w:pPrChange>
            </w:pPr>
            <w:r w:rsidRPr="0050601B">
              <w:rPr>
                <w:noProof/>
                <w:lang w:val="en-US"/>
                <w:rPrChange w:id="2483" w:author="Borja Gonzalez" w:date="2017-09-28T17:53:00Z">
                  <w:rPr>
                    <w:rFonts w:ascii="Monaco" w:hAnsi="Monaco" w:cs="Monaco"/>
                    <w:sz w:val="32"/>
                    <w:szCs w:val="32"/>
                    <w:lang w:val="en-US"/>
                  </w:rPr>
                </w:rPrChange>
              </w:rPr>
              <w:t xml:space="preserve">                </w:t>
            </w:r>
            <w:r w:rsidRPr="0079203F">
              <w:rPr>
                <w:noProof/>
                <w:lang w:val="es-ES"/>
                <w:rPrChange w:id="2484" w:author="Rodrigo García" w:date="2017-09-29T10:05:00Z">
                  <w:rPr>
                    <w:rFonts w:ascii="Monaco" w:hAnsi="Monaco" w:cs="Monaco"/>
                    <w:color w:val="000000"/>
                    <w:sz w:val="32"/>
                    <w:szCs w:val="32"/>
                    <w:lang w:val="en-US"/>
                  </w:rPr>
                </w:rPrChange>
              </w:rPr>
              <w:t>console</w:t>
            </w:r>
            <w:r w:rsidRPr="0079203F">
              <w:rPr>
                <w:b/>
                <w:bCs/>
                <w:noProof/>
                <w:lang w:val="es-ES"/>
                <w:rPrChange w:id="2485" w:author="Rodrigo García" w:date="2017-09-29T10:05:00Z">
                  <w:rPr>
                    <w:rFonts w:ascii="Monaco" w:hAnsi="Monaco" w:cs="Monaco"/>
                    <w:b/>
                    <w:bCs/>
                    <w:color w:val="000000"/>
                    <w:sz w:val="32"/>
                    <w:szCs w:val="32"/>
                    <w:lang w:val="en-US"/>
                  </w:rPr>
                </w:rPrChange>
              </w:rPr>
              <w:t>.</w:t>
            </w:r>
            <w:r w:rsidRPr="0079203F">
              <w:rPr>
                <w:noProof/>
                <w:lang w:val="es-ES"/>
                <w:rPrChange w:id="2486" w:author="Rodrigo García" w:date="2017-09-29T10:05:00Z">
                  <w:rPr>
                    <w:rFonts w:ascii="Monaco" w:hAnsi="Monaco" w:cs="Monaco"/>
                    <w:color w:val="000000"/>
                    <w:sz w:val="32"/>
                    <w:szCs w:val="32"/>
                    <w:lang w:val="en-US"/>
                  </w:rPr>
                </w:rPrChange>
              </w:rPr>
              <w:t>log</w:t>
            </w:r>
            <w:r w:rsidRPr="0079203F">
              <w:rPr>
                <w:b/>
                <w:bCs/>
                <w:noProof/>
                <w:lang w:val="es-ES"/>
                <w:rPrChange w:id="2487" w:author="Rodrigo García" w:date="2017-09-29T10:05:00Z">
                  <w:rPr>
                    <w:rFonts w:ascii="Monaco" w:hAnsi="Monaco" w:cs="Monaco"/>
                    <w:b/>
                    <w:bCs/>
                    <w:color w:val="000000"/>
                    <w:sz w:val="32"/>
                    <w:szCs w:val="32"/>
                    <w:lang w:val="en-US"/>
                  </w:rPr>
                </w:rPrChange>
              </w:rPr>
              <w:t>(</w:t>
            </w:r>
            <w:r w:rsidRPr="0079203F">
              <w:rPr>
                <w:noProof/>
                <w:color w:val="4E9A06"/>
                <w:lang w:val="es-ES"/>
                <w:rPrChange w:id="2488"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2489" w:author="Rodrigo García" w:date="2017-09-29T10:05:00Z">
                  <w:rPr>
                    <w:rFonts w:ascii="Monaco" w:hAnsi="Monaco" w:cs="Monaco"/>
                    <w:b/>
                    <w:bCs/>
                    <w:color w:val="000000"/>
                    <w:sz w:val="32"/>
                    <w:szCs w:val="32"/>
                    <w:lang w:val="en-US"/>
                  </w:rPr>
                </w:rPrChange>
              </w:rPr>
              <w:t>);</w:t>
            </w:r>
          </w:p>
          <w:p w14:paraId="3AF035C3" w14:textId="77777777" w:rsidR="00AE3604" w:rsidRPr="0050601B" w:rsidRDefault="00AE3604">
            <w:pPr>
              <w:rPr>
                <w:noProof/>
                <w:lang w:val="en-US"/>
                <w:rPrChange w:id="2490" w:author="Borja Gonzalez" w:date="2017-09-28T17:53:00Z">
                  <w:rPr>
                    <w:rFonts w:ascii="Monaco" w:eastAsiaTheme="majorEastAsia" w:hAnsi="Monaco" w:cs="Monaco"/>
                    <w:color w:val="243F60" w:themeColor="accent1" w:themeShade="7F"/>
                    <w:sz w:val="32"/>
                    <w:szCs w:val="32"/>
                    <w:lang w:val="en-US"/>
                  </w:rPr>
                </w:rPrChange>
              </w:rPr>
              <w:pPrChange w:id="2491" w:author="GONZALEZ DIAZ, BORJA" w:date="2017-09-29T19:28:00Z">
                <w:pPr>
                  <w:keepNext/>
                  <w:keepLines/>
                  <w:widowControl w:val="0"/>
                  <w:autoSpaceDE w:val="0"/>
                  <w:autoSpaceDN w:val="0"/>
                  <w:adjustRightInd w:val="0"/>
                  <w:spacing w:before="200"/>
                  <w:outlineLvl w:val="4"/>
                </w:pPr>
              </w:pPrChange>
            </w:pPr>
            <w:r w:rsidRPr="0079203F">
              <w:rPr>
                <w:noProof/>
                <w:lang w:val="es-ES"/>
                <w:rPrChange w:id="2492" w:author="Rodrigo García" w:date="2017-09-29T10:05:00Z">
                  <w:rPr>
                    <w:rFonts w:ascii="Monaco" w:hAnsi="Monaco" w:cs="Monaco"/>
                    <w:sz w:val="32"/>
                    <w:szCs w:val="32"/>
                    <w:lang w:val="en-US"/>
                  </w:rPr>
                </w:rPrChange>
              </w:rPr>
              <w:t xml:space="preserve">                </w:t>
            </w:r>
            <w:r w:rsidRPr="0050601B">
              <w:rPr>
                <w:noProof/>
                <w:lang w:val="en-US"/>
                <w:rPrChange w:id="2493" w:author="Borja Gonzalez" w:date="2017-09-28T17:53:00Z">
                  <w:rPr>
                    <w:rFonts w:ascii="Monaco" w:hAnsi="Monaco" w:cs="Monaco"/>
                    <w:color w:val="000000"/>
                    <w:sz w:val="32"/>
                    <w:szCs w:val="32"/>
                    <w:lang w:val="en-US"/>
                  </w:rPr>
                </w:rPrChange>
              </w:rPr>
              <w:t xml:space="preserve">message </w:t>
            </w:r>
            <w:r w:rsidRPr="0050601B">
              <w:rPr>
                <w:b/>
                <w:bCs/>
                <w:noProof/>
                <w:color w:val="CE5C00"/>
                <w:lang w:val="en-US"/>
                <w:rPrChange w:id="2494" w:author="Borja Gonzalez" w:date="2017-09-28T17:53:00Z">
                  <w:rPr>
                    <w:rFonts w:ascii="Monaco" w:hAnsi="Monaco" w:cs="Monaco"/>
                    <w:b/>
                    <w:bCs/>
                    <w:color w:val="CE5C00"/>
                    <w:sz w:val="32"/>
                    <w:szCs w:val="32"/>
                    <w:lang w:val="en-US"/>
                  </w:rPr>
                </w:rPrChange>
              </w:rPr>
              <w:t>=</w:t>
            </w:r>
            <w:r w:rsidRPr="0050601B">
              <w:rPr>
                <w:noProof/>
                <w:lang w:val="en-US"/>
                <w:rPrChange w:id="2495" w:author="Borja Gonzalez" w:date="2017-09-28T17:53:00Z">
                  <w:rPr>
                    <w:rFonts w:ascii="Monaco" w:hAnsi="Monaco" w:cs="Monaco"/>
                    <w:sz w:val="32"/>
                    <w:szCs w:val="32"/>
                    <w:lang w:val="en-US"/>
                  </w:rPr>
                </w:rPrChange>
              </w:rPr>
              <w:t xml:space="preserve"> JSON</w:t>
            </w:r>
            <w:r w:rsidRPr="0050601B">
              <w:rPr>
                <w:b/>
                <w:bCs/>
                <w:noProof/>
                <w:lang w:val="en-US"/>
                <w:rPrChange w:id="2496" w:author="Borja Gonzalez" w:date="2017-09-28T17:53:00Z">
                  <w:rPr>
                    <w:rFonts w:ascii="Monaco" w:hAnsi="Monaco" w:cs="Monaco"/>
                    <w:b/>
                    <w:bCs/>
                    <w:color w:val="000000"/>
                    <w:sz w:val="32"/>
                    <w:szCs w:val="32"/>
                    <w:lang w:val="en-US"/>
                  </w:rPr>
                </w:rPrChange>
              </w:rPr>
              <w:t>.</w:t>
            </w:r>
            <w:r w:rsidRPr="0050601B">
              <w:rPr>
                <w:noProof/>
                <w:lang w:val="en-US"/>
                <w:rPrChange w:id="2497" w:author="Borja Gonzalez" w:date="2017-09-28T17:53:00Z">
                  <w:rPr>
                    <w:rFonts w:ascii="Monaco" w:hAnsi="Monaco" w:cs="Monaco"/>
                    <w:color w:val="000000"/>
                    <w:sz w:val="32"/>
                    <w:szCs w:val="32"/>
                    <w:lang w:val="en-US"/>
                  </w:rPr>
                </w:rPrChange>
              </w:rPr>
              <w:t>parse</w:t>
            </w:r>
            <w:r w:rsidRPr="0050601B">
              <w:rPr>
                <w:b/>
                <w:bCs/>
                <w:noProof/>
                <w:lang w:val="en-US"/>
                <w:rPrChange w:id="2498" w:author="Borja Gonzalez" w:date="2017-09-28T17:53:00Z">
                  <w:rPr>
                    <w:rFonts w:ascii="Monaco" w:hAnsi="Monaco" w:cs="Monaco"/>
                    <w:b/>
                    <w:bCs/>
                    <w:color w:val="000000"/>
                    <w:sz w:val="32"/>
                    <w:szCs w:val="32"/>
                    <w:lang w:val="en-US"/>
                  </w:rPr>
                </w:rPrChange>
              </w:rPr>
              <w:t>(</w:t>
            </w:r>
            <w:r w:rsidRPr="0050601B">
              <w:rPr>
                <w:noProof/>
                <w:lang w:val="en-US"/>
                <w:rPrChange w:id="2499" w:author="Borja Gonzalez" w:date="2017-09-28T17:53:00Z">
                  <w:rPr>
                    <w:rFonts w:ascii="Monaco" w:hAnsi="Monaco" w:cs="Monaco"/>
                    <w:color w:val="000000"/>
                    <w:sz w:val="32"/>
                    <w:szCs w:val="32"/>
                    <w:lang w:val="en-US"/>
                  </w:rPr>
                </w:rPrChange>
              </w:rPr>
              <w:t>message</w:t>
            </w:r>
            <w:r w:rsidRPr="0050601B">
              <w:rPr>
                <w:b/>
                <w:bCs/>
                <w:noProof/>
                <w:lang w:val="en-US"/>
                <w:rPrChange w:id="2500" w:author="Borja Gonzalez" w:date="2017-09-28T17:53:00Z">
                  <w:rPr>
                    <w:rFonts w:ascii="Monaco" w:hAnsi="Monaco" w:cs="Monaco"/>
                    <w:b/>
                    <w:bCs/>
                    <w:color w:val="000000"/>
                    <w:sz w:val="32"/>
                    <w:szCs w:val="32"/>
                    <w:lang w:val="en-US"/>
                  </w:rPr>
                </w:rPrChange>
              </w:rPr>
              <w:t>);</w:t>
            </w:r>
          </w:p>
          <w:p w14:paraId="2C4B3FAD" w14:textId="77777777" w:rsidR="00AE3604" w:rsidRPr="0050601B" w:rsidRDefault="00AE3604">
            <w:pPr>
              <w:rPr>
                <w:i/>
                <w:iCs/>
                <w:noProof/>
                <w:color w:val="8F5902"/>
                <w:lang w:val="en-US"/>
                <w:rPrChange w:id="2501" w:author="Borja Gonzalez" w:date="2017-09-28T17:53:00Z">
                  <w:rPr>
                    <w:rFonts w:ascii="Monaco" w:eastAsiaTheme="majorEastAsia" w:hAnsi="Monaco" w:cs="Monaco"/>
                    <w:i/>
                    <w:iCs/>
                    <w:color w:val="8F5902"/>
                    <w:sz w:val="32"/>
                    <w:szCs w:val="32"/>
                    <w:lang w:val="en-US"/>
                  </w:rPr>
                </w:rPrChange>
              </w:rPr>
              <w:pPrChange w:id="2502" w:author="GONZALEZ DIAZ, BORJA" w:date="2017-09-29T19:28:00Z">
                <w:pPr>
                  <w:keepNext/>
                  <w:keepLines/>
                  <w:widowControl w:val="0"/>
                  <w:autoSpaceDE w:val="0"/>
                  <w:autoSpaceDN w:val="0"/>
                  <w:adjustRightInd w:val="0"/>
                  <w:spacing w:before="200"/>
                  <w:outlineLvl w:val="4"/>
                </w:pPr>
              </w:pPrChange>
            </w:pPr>
            <w:r w:rsidRPr="0050601B">
              <w:rPr>
                <w:noProof/>
                <w:lang w:val="en-US"/>
                <w:rPrChange w:id="2503" w:author="Borja Gonzalez" w:date="2017-09-28T17:53:00Z">
                  <w:rPr>
                    <w:rFonts w:ascii="Monaco" w:hAnsi="Monaco" w:cs="Monaco"/>
                    <w:sz w:val="32"/>
                    <w:szCs w:val="32"/>
                    <w:lang w:val="en-US"/>
                  </w:rPr>
                </w:rPrChange>
              </w:rPr>
              <w:t xml:space="preserve">                </w:t>
            </w:r>
            <w:r w:rsidRPr="0050601B">
              <w:rPr>
                <w:i/>
                <w:iCs/>
                <w:noProof/>
                <w:color w:val="8F5902"/>
                <w:lang w:val="en-US"/>
                <w:rPrChange w:id="2504" w:author="Borja Gonzalez" w:date="2017-09-28T17:53:00Z">
                  <w:rPr>
                    <w:rFonts w:ascii="Monaco" w:hAnsi="Monaco" w:cs="Monaco"/>
                    <w:i/>
                    <w:iCs/>
                    <w:color w:val="8F5902"/>
                    <w:sz w:val="32"/>
                    <w:szCs w:val="32"/>
                    <w:lang w:val="en-US"/>
                  </w:rPr>
                </w:rPrChange>
              </w:rPr>
              <w:t xml:space="preserve">//console.log(message.data); </w:t>
            </w:r>
          </w:p>
          <w:p w14:paraId="5DD68E69" w14:textId="77777777" w:rsidR="00AE3604" w:rsidRPr="0079203F" w:rsidRDefault="00AE3604">
            <w:pPr>
              <w:rPr>
                <w:noProof/>
                <w:lang w:val="es-ES"/>
                <w:rPrChange w:id="2505" w:author="Rodrigo García" w:date="2017-09-29T10:05:00Z">
                  <w:rPr>
                    <w:rFonts w:ascii="Monaco" w:eastAsiaTheme="majorEastAsia" w:hAnsi="Monaco" w:cs="Monaco"/>
                    <w:color w:val="243F60" w:themeColor="accent1" w:themeShade="7F"/>
                    <w:sz w:val="32"/>
                    <w:szCs w:val="32"/>
                    <w:lang w:val="en-US"/>
                  </w:rPr>
                </w:rPrChange>
              </w:rPr>
              <w:pPrChange w:id="2506" w:author="GONZALEZ DIAZ, BORJA" w:date="2017-09-29T19:28:00Z">
                <w:pPr>
                  <w:keepNext/>
                  <w:keepLines/>
                  <w:widowControl w:val="0"/>
                  <w:autoSpaceDE w:val="0"/>
                  <w:autoSpaceDN w:val="0"/>
                  <w:adjustRightInd w:val="0"/>
                  <w:spacing w:before="200"/>
                  <w:outlineLvl w:val="4"/>
                </w:pPr>
              </w:pPrChange>
            </w:pPr>
            <w:r w:rsidRPr="0050601B">
              <w:rPr>
                <w:noProof/>
                <w:lang w:val="en-US"/>
                <w:rPrChange w:id="2507" w:author="Borja Gonzalez" w:date="2017-09-28T17:53:00Z">
                  <w:rPr>
                    <w:rFonts w:ascii="Monaco" w:hAnsi="Monaco" w:cs="Monaco"/>
                    <w:sz w:val="32"/>
                    <w:szCs w:val="32"/>
                    <w:lang w:val="en-US"/>
                  </w:rPr>
                </w:rPrChange>
              </w:rPr>
              <w:t xml:space="preserve">            </w:t>
            </w:r>
            <w:r w:rsidRPr="0079203F">
              <w:rPr>
                <w:b/>
                <w:bCs/>
                <w:noProof/>
                <w:lang w:val="es-ES"/>
                <w:rPrChange w:id="2508" w:author="Rodrigo García" w:date="2017-09-29T10:05:00Z">
                  <w:rPr>
                    <w:rFonts w:ascii="Monaco" w:hAnsi="Monaco" w:cs="Monaco"/>
                    <w:b/>
                    <w:bCs/>
                    <w:color w:val="000000"/>
                    <w:sz w:val="32"/>
                    <w:szCs w:val="32"/>
                    <w:lang w:val="en-US"/>
                  </w:rPr>
                </w:rPrChange>
              </w:rPr>
              <w:t>});</w:t>
            </w:r>
          </w:p>
          <w:p w14:paraId="0B2245B0" w14:textId="77777777" w:rsidR="00AE3604" w:rsidRPr="0079203F" w:rsidRDefault="00AE3604">
            <w:pPr>
              <w:rPr>
                <w:noProof/>
                <w:lang w:val="es-ES"/>
                <w:rPrChange w:id="2509" w:author="Rodrigo García" w:date="2017-09-29T10:05:00Z">
                  <w:rPr>
                    <w:rFonts w:ascii="Monaco" w:hAnsi="Monaco" w:cs="Monaco"/>
                    <w:sz w:val="32"/>
                    <w:szCs w:val="32"/>
                    <w:lang w:val="en-US"/>
                  </w:rPr>
                </w:rPrChange>
              </w:rPr>
              <w:pPrChange w:id="2510" w:author="GONZALEZ DIAZ, BORJA" w:date="2017-09-29T19:28:00Z">
                <w:pPr>
                  <w:widowControl w:val="0"/>
                  <w:autoSpaceDE w:val="0"/>
                  <w:autoSpaceDN w:val="0"/>
                  <w:adjustRightInd w:val="0"/>
                </w:pPr>
              </w:pPrChange>
            </w:pPr>
          </w:p>
          <w:p w14:paraId="3CD827DC" w14:textId="77777777" w:rsidR="00AE3604" w:rsidRPr="0079203F" w:rsidRDefault="00AE3604">
            <w:pPr>
              <w:rPr>
                <w:noProof/>
                <w:lang w:val="es-ES"/>
                <w:rPrChange w:id="2511" w:author="Rodrigo García" w:date="2017-09-29T10:05:00Z">
                  <w:rPr>
                    <w:rFonts w:ascii="Monaco" w:eastAsiaTheme="majorEastAsia" w:hAnsi="Monaco" w:cs="Monaco"/>
                    <w:color w:val="243F60" w:themeColor="accent1" w:themeShade="7F"/>
                    <w:sz w:val="32"/>
                    <w:szCs w:val="32"/>
                    <w:lang w:val="en-US"/>
                  </w:rPr>
                </w:rPrChange>
              </w:rPr>
              <w:pPrChange w:id="2512" w:author="GONZALEZ DIAZ, BORJA" w:date="2017-09-29T19:28:00Z">
                <w:pPr>
                  <w:keepNext/>
                  <w:keepLines/>
                  <w:widowControl w:val="0"/>
                  <w:autoSpaceDE w:val="0"/>
                  <w:autoSpaceDN w:val="0"/>
                  <w:adjustRightInd w:val="0"/>
                  <w:spacing w:before="200"/>
                  <w:outlineLvl w:val="4"/>
                </w:pPr>
              </w:pPrChange>
            </w:pPr>
            <w:r w:rsidRPr="0079203F">
              <w:rPr>
                <w:noProof/>
                <w:lang w:val="es-ES"/>
                <w:rPrChange w:id="2513" w:author="Rodrigo García" w:date="2017-09-29T10:05:00Z">
                  <w:rPr>
                    <w:rFonts w:ascii="Monaco" w:hAnsi="Monaco" w:cs="Monaco"/>
                    <w:sz w:val="32"/>
                    <w:szCs w:val="32"/>
                    <w:lang w:val="en-US"/>
                  </w:rPr>
                </w:rPrChange>
              </w:rPr>
              <w:t xml:space="preserve">            </w:t>
            </w:r>
            <w:r w:rsidRPr="0079203F">
              <w:rPr>
                <w:b/>
                <w:bCs/>
                <w:noProof/>
                <w:color w:val="204A87"/>
                <w:lang w:val="es-ES"/>
                <w:rPrChange w:id="2514" w:author="Rodrigo García" w:date="2017-09-29T10:05:00Z">
                  <w:rPr>
                    <w:rFonts w:ascii="Monaco" w:hAnsi="Monaco" w:cs="Monaco"/>
                    <w:b/>
                    <w:bCs/>
                    <w:color w:val="204A87"/>
                    <w:sz w:val="32"/>
                    <w:szCs w:val="32"/>
                    <w:lang w:val="en-US"/>
                  </w:rPr>
                </w:rPrChange>
              </w:rPr>
              <w:t>var</w:t>
            </w:r>
            <w:r w:rsidRPr="0079203F">
              <w:rPr>
                <w:noProof/>
                <w:lang w:val="es-ES"/>
                <w:rPrChange w:id="2515" w:author="Rodrigo García" w:date="2017-09-29T10:05:00Z">
                  <w:rPr>
                    <w:rFonts w:ascii="Monaco" w:hAnsi="Monaco" w:cs="Monaco"/>
                    <w:sz w:val="32"/>
                    <w:szCs w:val="32"/>
                    <w:lang w:val="en-US"/>
                  </w:rPr>
                </w:rPrChange>
              </w:rPr>
              <w:t xml:space="preserve"> data </w:t>
            </w:r>
            <w:r w:rsidRPr="0079203F">
              <w:rPr>
                <w:b/>
                <w:bCs/>
                <w:noProof/>
                <w:color w:val="CE5C00"/>
                <w:lang w:val="es-ES"/>
                <w:rPrChange w:id="2516" w:author="Rodrigo García" w:date="2017-09-29T10:05:00Z">
                  <w:rPr>
                    <w:rFonts w:ascii="Monaco" w:hAnsi="Monaco" w:cs="Monaco"/>
                    <w:b/>
                    <w:bCs/>
                    <w:color w:val="CE5C00"/>
                    <w:sz w:val="32"/>
                    <w:szCs w:val="32"/>
                    <w:lang w:val="en-US"/>
                  </w:rPr>
                </w:rPrChange>
              </w:rPr>
              <w:t>=</w:t>
            </w:r>
            <w:r w:rsidRPr="0079203F">
              <w:rPr>
                <w:noProof/>
                <w:lang w:val="es-ES"/>
                <w:rPrChange w:id="2517" w:author="Rodrigo García" w:date="2017-09-29T10:05:00Z">
                  <w:rPr>
                    <w:rFonts w:ascii="Monaco" w:hAnsi="Monaco" w:cs="Monaco"/>
                    <w:sz w:val="32"/>
                    <w:szCs w:val="32"/>
                    <w:lang w:val="en-US"/>
                  </w:rPr>
                </w:rPrChange>
              </w:rPr>
              <w:t xml:space="preserve"> </w:t>
            </w:r>
            <w:r w:rsidRPr="0079203F">
              <w:rPr>
                <w:b/>
                <w:bCs/>
                <w:noProof/>
                <w:lang w:val="es-ES"/>
                <w:rPrChange w:id="2518" w:author="Rodrigo García" w:date="2017-09-29T10:05:00Z">
                  <w:rPr>
                    <w:rFonts w:ascii="Monaco" w:hAnsi="Monaco" w:cs="Monaco"/>
                    <w:b/>
                    <w:bCs/>
                    <w:color w:val="000000"/>
                    <w:sz w:val="32"/>
                    <w:szCs w:val="32"/>
                    <w:lang w:val="en-US"/>
                  </w:rPr>
                </w:rPrChange>
              </w:rPr>
              <w:t>{</w:t>
            </w:r>
            <w:r w:rsidRPr="0079203F">
              <w:rPr>
                <w:noProof/>
                <w:lang w:val="es-ES"/>
                <w:rPrChange w:id="2519" w:author="Rodrigo García" w:date="2017-09-29T10:05:00Z">
                  <w:rPr>
                    <w:rFonts w:ascii="Monaco" w:hAnsi="Monaco" w:cs="Monaco"/>
                    <w:sz w:val="32"/>
                    <w:szCs w:val="32"/>
                    <w:lang w:val="en-US"/>
                  </w:rPr>
                </w:rPrChange>
              </w:rPr>
              <w:t xml:space="preserve"> </w:t>
            </w:r>
          </w:p>
          <w:p w14:paraId="4B7E023B" w14:textId="77777777" w:rsidR="00AE3604" w:rsidRPr="0079203F" w:rsidRDefault="00AE3604">
            <w:pPr>
              <w:rPr>
                <w:noProof/>
                <w:lang w:val="es-ES"/>
                <w:rPrChange w:id="2520" w:author="Rodrigo García" w:date="2017-09-29T10:05:00Z">
                  <w:rPr>
                    <w:rFonts w:ascii="Monaco" w:eastAsiaTheme="majorEastAsia" w:hAnsi="Monaco" w:cs="Monaco"/>
                    <w:color w:val="243F60" w:themeColor="accent1" w:themeShade="7F"/>
                    <w:sz w:val="32"/>
                    <w:szCs w:val="32"/>
                    <w:lang w:val="en-US"/>
                  </w:rPr>
                </w:rPrChange>
              </w:rPr>
              <w:pPrChange w:id="2521" w:author="GONZALEZ DIAZ, BORJA" w:date="2017-09-29T19:28:00Z">
                <w:pPr>
                  <w:keepNext/>
                  <w:keepLines/>
                  <w:widowControl w:val="0"/>
                  <w:autoSpaceDE w:val="0"/>
                  <w:autoSpaceDN w:val="0"/>
                  <w:adjustRightInd w:val="0"/>
                  <w:spacing w:before="200"/>
                  <w:outlineLvl w:val="4"/>
                </w:pPr>
              </w:pPrChange>
            </w:pPr>
            <w:r w:rsidRPr="0079203F">
              <w:rPr>
                <w:noProof/>
                <w:lang w:val="es-ES"/>
                <w:rPrChange w:id="2522" w:author="Rodrigo García" w:date="2017-09-29T10:05:00Z">
                  <w:rPr>
                    <w:rFonts w:ascii="Monaco" w:hAnsi="Monaco" w:cs="Monaco"/>
                    <w:sz w:val="32"/>
                    <w:szCs w:val="32"/>
                    <w:lang w:val="en-US"/>
                  </w:rPr>
                </w:rPrChange>
              </w:rPr>
              <w:t xml:space="preserve">            </w:t>
            </w:r>
            <w:r w:rsidRPr="0079203F">
              <w:rPr>
                <w:noProof/>
                <w:lang w:val="es-ES"/>
                <w:rPrChange w:id="2523" w:author="Rodrigo García" w:date="2017-09-29T10:05:00Z">
                  <w:rPr>
                    <w:rFonts w:ascii="Monaco" w:hAnsi="Monaco" w:cs="Monaco"/>
                    <w:sz w:val="32"/>
                    <w:szCs w:val="32"/>
                    <w:lang w:val="en-US"/>
                  </w:rPr>
                </w:rPrChange>
              </w:rPr>
              <w:tab/>
              <w:t>operacion</w:t>
            </w:r>
            <w:r w:rsidRPr="0079203F">
              <w:rPr>
                <w:b/>
                <w:bCs/>
                <w:noProof/>
                <w:color w:val="CE5C00"/>
                <w:lang w:val="es-ES"/>
                <w:rPrChange w:id="2524" w:author="Rodrigo García" w:date="2017-09-29T10:05:00Z">
                  <w:rPr>
                    <w:rFonts w:ascii="Monaco" w:hAnsi="Monaco" w:cs="Monaco"/>
                    <w:b/>
                    <w:bCs/>
                    <w:color w:val="CE5C00"/>
                    <w:sz w:val="32"/>
                    <w:szCs w:val="32"/>
                    <w:lang w:val="en-US"/>
                  </w:rPr>
                </w:rPrChange>
              </w:rPr>
              <w:t>:</w:t>
            </w:r>
            <w:r w:rsidRPr="0079203F">
              <w:rPr>
                <w:noProof/>
                <w:lang w:val="es-ES"/>
                <w:rPrChange w:id="2525" w:author="Rodrigo García" w:date="2017-09-29T10:05:00Z">
                  <w:rPr>
                    <w:rFonts w:ascii="Monaco" w:hAnsi="Monaco" w:cs="Monaco"/>
                    <w:sz w:val="32"/>
                    <w:szCs w:val="32"/>
                    <w:lang w:val="en-US"/>
                  </w:rPr>
                </w:rPrChange>
              </w:rPr>
              <w:t xml:space="preserve"> </w:t>
            </w:r>
            <w:r w:rsidRPr="0079203F">
              <w:rPr>
                <w:noProof/>
                <w:color w:val="4E9A06"/>
                <w:lang w:val="es-ES"/>
                <w:rPrChange w:id="2526" w:author="Rodrigo García" w:date="2017-09-29T10:05:00Z">
                  <w:rPr>
                    <w:rFonts w:ascii="Monaco" w:hAnsi="Monaco" w:cs="Monaco"/>
                    <w:color w:val="4E9A06"/>
                    <w:sz w:val="32"/>
                    <w:szCs w:val="32"/>
                    <w:lang w:val="en-US"/>
                  </w:rPr>
                </w:rPrChange>
              </w:rPr>
              <w:t>"Borrar paciente"</w:t>
            </w:r>
            <w:r w:rsidRPr="0079203F">
              <w:rPr>
                <w:b/>
                <w:bCs/>
                <w:noProof/>
                <w:lang w:val="es-ES"/>
                <w:rPrChange w:id="2527" w:author="Rodrigo García" w:date="2017-09-29T10:05:00Z">
                  <w:rPr>
                    <w:rFonts w:ascii="Monaco" w:hAnsi="Monaco" w:cs="Monaco"/>
                    <w:b/>
                    <w:bCs/>
                    <w:color w:val="000000"/>
                    <w:sz w:val="32"/>
                    <w:szCs w:val="32"/>
                    <w:lang w:val="en-US"/>
                  </w:rPr>
                </w:rPrChange>
              </w:rPr>
              <w:t>,</w:t>
            </w:r>
            <w:r w:rsidRPr="0079203F">
              <w:rPr>
                <w:noProof/>
                <w:lang w:val="es-ES"/>
                <w:rPrChange w:id="2528" w:author="Rodrigo García" w:date="2017-09-29T10:05:00Z">
                  <w:rPr>
                    <w:rFonts w:ascii="Monaco" w:hAnsi="Monaco" w:cs="Monaco"/>
                    <w:sz w:val="32"/>
                    <w:szCs w:val="32"/>
                    <w:lang w:val="en-US"/>
                  </w:rPr>
                </w:rPrChange>
              </w:rPr>
              <w:t xml:space="preserve"> </w:t>
            </w:r>
          </w:p>
          <w:p w14:paraId="3C286D12" w14:textId="77777777" w:rsidR="00AE3604" w:rsidRPr="0079203F" w:rsidRDefault="00AE3604">
            <w:pPr>
              <w:rPr>
                <w:noProof/>
                <w:lang w:val="es-ES"/>
                <w:rPrChange w:id="2529" w:author="Rodrigo García" w:date="2017-09-29T10:05:00Z">
                  <w:rPr>
                    <w:rFonts w:ascii="Monaco" w:eastAsiaTheme="majorEastAsia" w:hAnsi="Monaco" w:cs="Monaco"/>
                    <w:color w:val="243F60" w:themeColor="accent1" w:themeShade="7F"/>
                    <w:sz w:val="32"/>
                    <w:szCs w:val="32"/>
                    <w:lang w:val="en-US"/>
                  </w:rPr>
                </w:rPrChange>
              </w:rPr>
              <w:pPrChange w:id="2530" w:author="GONZALEZ DIAZ, BORJA" w:date="2017-09-29T19:28:00Z">
                <w:pPr>
                  <w:keepNext/>
                  <w:keepLines/>
                  <w:widowControl w:val="0"/>
                  <w:autoSpaceDE w:val="0"/>
                  <w:autoSpaceDN w:val="0"/>
                  <w:adjustRightInd w:val="0"/>
                  <w:spacing w:before="200"/>
                  <w:outlineLvl w:val="4"/>
                </w:pPr>
              </w:pPrChange>
            </w:pPr>
            <w:r w:rsidRPr="0079203F">
              <w:rPr>
                <w:noProof/>
                <w:lang w:val="es-ES"/>
                <w:rPrChange w:id="2531" w:author="Rodrigo García" w:date="2017-09-29T10:05:00Z">
                  <w:rPr>
                    <w:rFonts w:ascii="Monaco" w:hAnsi="Monaco" w:cs="Monaco"/>
                    <w:sz w:val="32"/>
                    <w:szCs w:val="32"/>
                    <w:lang w:val="en-US"/>
                  </w:rPr>
                </w:rPrChange>
              </w:rPr>
              <w:t xml:space="preserve">                id</w:t>
            </w:r>
            <w:r w:rsidRPr="0079203F">
              <w:rPr>
                <w:b/>
                <w:bCs/>
                <w:noProof/>
                <w:color w:val="CE5C00"/>
                <w:lang w:val="es-ES"/>
                <w:rPrChange w:id="2532" w:author="Rodrigo García" w:date="2017-09-29T10:05:00Z">
                  <w:rPr>
                    <w:rFonts w:ascii="Monaco" w:hAnsi="Monaco" w:cs="Monaco"/>
                    <w:b/>
                    <w:bCs/>
                    <w:color w:val="CE5C00"/>
                    <w:sz w:val="32"/>
                    <w:szCs w:val="32"/>
                    <w:lang w:val="en-US"/>
                  </w:rPr>
                </w:rPrChange>
              </w:rPr>
              <w:t>:</w:t>
            </w:r>
            <w:r w:rsidRPr="0079203F">
              <w:rPr>
                <w:noProof/>
                <w:lang w:val="es-ES"/>
                <w:rPrChange w:id="2533" w:author="Rodrigo García" w:date="2017-09-29T10:05:00Z">
                  <w:rPr>
                    <w:rFonts w:ascii="Monaco" w:hAnsi="Monaco" w:cs="Monaco"/>
                    <w:sz w:val="32"/>
                    <w:szCs w:val="32"/>
                    <w:lang w:val="en-US"/>
                  </w:rPr>
                </w:rPrChange>
              </w:rPr>
              <w:t xml:space="preserve"> N_p</w:t>
            </w:r>
            <w:r w:rsidRPr="0079203F">
              <w:rPr>
                <w:b/>
                <w:bCs/>
                <w:noProof/>
                <w:lang w:val="es-ES"/>
                <w:rPrChange w:id="2534" w:author="Rodrigo García" w:date="2017-09-29T10:05:00Z">
                  <w:rPr>
                    <w:rFonts w:ascii="Monaco" w:hAnsi="Monaco" w:cs="Monaco"/>
                    <w:b/>
                    <w:bCs/>
                    <w:color w:val="000000"/>
                    <w:sz w:val="32"/>
                    <w:szCs w:val="32"/>
                    <w:lang w:val="en-US"/>
                  </w:rPr>
                </w:rPrChange>
              </w:rPr>
              <w:t>,</w:t>
            </w:r>
            <w:r w:rsidRPr="0079203F">
              <w:rPr>
                <w:noProof/>
                <w:lang w:val="es-ES"/>
                <w:rPrChange w:id="2535" w:author="Rodrigo García" w:date="2017-09-29T10:05:00Z">
                  <w:rPr>
                    <w:rFonts w:ascii="Monaco" w:hAnsi="Monaco" w:cs="Monaco"/>
                    <w:sz w:val="32"/>
                    <w:szCs w:val="32"/>
                    <w:lang w:val="en-US"/>
                  </w:rPr>
                </w:rPrChange>
              </w:rPr>
              <w:t xml:space="preserve">   </w:t>
            </w:r>
          </w:p>
          <w:p w14:paraId="75ED2AFF" w14:textId="77777777" w:rsidR="00AE3604" w:rsidRPr="0079203F" w:rsidRDefault="00AE3604">
            <w:pPr>
              <w:rPr>
                <w:noProof/>
                <w:lang w:val="es-ES"/>
                <w:rPrChange w:id="2536" w:author="Rodrigo García" w:date="2017-09-29T10:05:00Z">
                  <w:rPr>
                    <w:rFonts w:ascii="Monaco" w:eastAsiaTheme="majorEastAsia" w:hAnsi="Monaco" w:cs="Monaco"/>
                    <w:color w:val="243F60" w:themeColor="accent1" w:themeShade="7F"/>
                    <w:sz w:val="32"/>
                    <w:szCs w:val="32"/>
                    <w:lang w:val="en-US"/>
                  </w:rPr>
                </w:rPrChange>
              </w:rPr>
              <w:pPrChange w:id="2537" w:author="GONZALEZ DIAZ, BORJA" w:date="2017-09-29T19:28:00Z">
                <w:pPr>
                  <w:keepNext/>
                  <w:keepLines/>
                  <w:widowControl w:val="0"/>
                  <w:autoSpaceDE w:val="0"/>
                  <w:autoSpaceDN w:val="0"/>
                  <w:adjustRightInd w:val="0"/>
                  <w:spacing w:before="200"/>
                  <w:outlineLvl w:val="4"/>
                </w:pPr>
              </w:pPrChange>
            </w:pPr>
            <w:r w:rsidRPr="0079203F">
              <w:rPr>
                <w:noProof/>
                <w:lang w:val="es-ES"/>
                <w:rPrChange w:id="2538" w:author="Rodrigo García" w:date="2017-09-29T10:05:00Z">
                  <w:rPr>
                    <w:rFonts w:ascii="Monaco" w:hAnsi="Monaco" w:cs="Monaco"/>
                    <w:sz w:val="32"/>
                    <w:szCs w:val="32"/>
                    <w:lang w:val="en-US"/>
                  </w:rPr>
                </w:rPrChange>
              </w:rPr>
              <w:t xml:space="preserve">                n</w:t>
            </w:r>
            <w:r w:rsidRPr="0079203F">
              <w:rPr>
                <w:b/>
                <w:bCs/>
                <w:noProof/>
                <w:color w:val="CE5C00"/>
                <w:lang w:val="es-ES"/>
                <w:rPrChange w:id="2539" w:author="Rodrigo García" w:date="2017-09-29T10:05:00Z">
                  <w:rPr>
                    <w:rFonts w:ascii="Monaco" w:hAnsi="Monaco" w:cs="Monaco"/>
                    <w:b/>
                    <w:bCs/>
                    <w:color w:val="CE5C00"/>
                    <w:sz w:val="32"/>
                    <w:szCs w:val="32"/>
                    <w:lang w:val="en-US"/>
                  </w:rPr>
                </w:rPrChange>
              </w:rPr>
              <w:t>:</w:t>
            </w:r>
            <w:r w:rsidRPr="0079203F">
              <w:rPr>
                <w:noProof/>
                <w:lang w:val="es-ES"/>
                <w:rPrChange w:id="2540" w:author="Rodrigo García" w:date="2017-09-29T10:05:00Z">
                  <w:rPr>
                    <w:rFonts w:ascii="Monaco" w:hAnsi="Monaco" w:cs="Monaco"/>
                    <w:sz w:val="32"/>
                    <w:szCs w:val="32"/>
                    <w:lang w:val="en-US"/>
                  </w:rPr>
                </w:rPrChange>
              </w:rPr>
              <w:t xml:space="preserve"> nombre         </w:t>
            </w:r>
          </w:p>
          <w:p w14:paraId="26976236" w14:textId="77777777" w:rsidR="00AE3604" w:rsidRPr="0079203F" w:rsidRDefault="00AE3604">
            <w:pPr>
              <w:rPr>
                <w:noProof/>
                <w:lang w:val="es-ES"/>
                <w:rPrChange w:id="2541" w:author="Rodrigo García" w:date="2017-09-29T10:05:00Z">
                  <w:rPr>
                    <w:rFonts w:ascii="Monaco" w:eastAsiaTheme="majorEastAsia" w:hAnsi="Monaco" w:cs="Monaco"/>
                    <w:color w:val="243F60" w:themeColor="accent1" w:themeShade="7F"/>
                    <w:sz w:val="32"/>
                    <w:szCs w:val="32"/>
                    <w:lang w:val="en-US"/>
                  </w:rPr>
                </w:rPrChange>
              </w:rPr>
              <w:pPrChange w:id="2542" w:author="GONZALEZ DIAZ, BORJA" w:date="2017-09-29T19:28:00Z">
                <w:pPr>
                  <w:keepNext/>
                  <w:keepLines/>
                  <w:widowControl w:val="0"/>
                  <w:autoSpaceDE w:val="0"/>
                  <w:autoSpaceDN w:val="0"/>
                  <w:adjustRightInd w:val="0"/>
                  <w:spacing w:before="200"/>
                  <w:outlineLvl w:val="4"/>
                </w:pPr>
              </w:pPrChange>
            </w:pPr>
            <w:r w:rsidRPr="0079203F">
              <w:rPr>
                <w:noProof/>
                <w:lang w:val="es-ES"/>
                <w:rPrChange w:id="2543" w:author="Rodrigo García" w:date="2017-09-29T10:05:00Z">
                  <w:rPr>
                    <w:rFonts w:ascii="Monaco" w:hAnsi="Monaco" w:cs="Monaco"/>
                    <w:sz w:val="32"/>
                    <w:szCs w:val="32"/>
                    <w:lang w:val="en-US"/>
                  </w:rPr>
                </w:rPrChange>
              </w:rPr>
              <w:t xml:space="preserve">            </w:t>
            </w:r>
            <w:r w:rsidRPr="0079203F">
              <w:rPr>
                <w:b/>
                <w:bCs/>
                <w:noProof/>
                <w:lang w:val="es-ES"/>
                <w:rPrChange w:id="2544" w:author="Rodrigo García" w:date="2017-09-29T10:05:00Z">
                  <w:rPr>
                    <w:rFonts w:ascii="Monaco" w:hAnsi="Monaco" w:cs="Monaco"/>
                    <w:b/>
                    <w:bCs/>
                    <w:color w:val="000000"/>
                    <w:sz w:val="32"/>
                    <w:szCs w:val="32"/>
                    <w:lang w:val="en-US"/>
                  </w:rPr>
                </w:rPrChange>
              </w:rPr>
              <w:t>}</w:t>
            </w:r>
          </w:p>
          <w:p w14:paraId="189F88E9" w14:textId="77777777" w:rsidR="00AE3604" w:rsidRPr="0050601B" w:rsidRDefault="00AE3604">
            <w:pPr>
              <w:rPr>
                <w:noProof/>
                <w:lang w:val="en-US"/>
                <w:rPrChange w:id="2545" w:author="Borja Gonzalez" w:date="2017-09-28T17:53:00Z">
                  <w:rPr>
                    <w:rFonts w:ascii="Monaco" w:eastAsiaTheme="majorEastAsia" w:hAnsi="Monaco" w:cs="Monaco"/>
                    <w:color w:val="243F60" w:themeColor="accent1" w:themeShade="7F"/>
                    <w:sz w:val="32"/>
                    <w:szCs w:val="32"/>
                    <w:lang w:val="en-US"/>
                  </w:rPr>
                </w:rPrChange>
              </w:rPr>
              <w:pPrChange w:id="2546" w:author="GONZALEZ DIAZ, BORJA" w:date="2017-09-29T19:28:00Z">
                <w:pPr>
                  <w:keepNext/>
                  <w:keepLines/>
                  <w:widowControl w:val="0"/>
                  <w:autoSpaceDE w:val="0"/>
                  <w:autoSpaceDN w:val="0"/>
                  <w:adjustRightInd w:val="0"/>
                  <w:spacing w:before="200"/>
                  <w:outlineLvl w:val="4"/>
                </w:pPr>
              </w:pPrChange>
            </w:pPr>
            <w:r w:rsidRPr="0079203F">
              <w:rPr>
                <w:noProof/>
                <w:lang w:val="es-ES"/>
                <w:rPrChange w:id="2547" w:author="Rodrigo García" w:date="2017-09-29T10:05:00Z">
                  <w:rPr>
                    <w:rFonts w:ascii="Monaco" w:hAnsi="Monaco" w:cs="Monaco"/>
                    <w:sz w:val="32"/>
                    <w:szCs w:val="32"/>
                    <w:lang w:val="en-US"/>
                  </w:rPr>
                </w:rPrChange>
              </w:rPr>
              <w:t xml:space="preserve">            </w:t>
            </w:r>
            <w:r w:rsidRPr="0050601B">
              <w:rPr>
                <w:noProof/>
                <w:lang w:val="en-US"/>
                <w:rPrChange w:id="2548" w:author="Borja Gonzalez" w:date="2017-09-28T17:53:00Z">
                  <w:rPr>
                    <w:rFonts w:ascii="Monaco" w:hAnsi="Monaco" w:cs="Monaco"/>
                    <w:color w:val="000000"/>
                    <w:sz w:val="32"/>
                    <w:szCs w:val="32"/>
                    <w:lang w:val="en-US"/>
                  </w:rPr>
                </w:rPrChange>
              </w:rPr>
              <w:t>socket</w:t>
            </w:r>
            <w:r w:rsidRPr="0050601B">
              <w:rPr>
                <w:b/>
                <w:bCs/>
                <w:noProof/>
                <w:lang w:val="en-US"/>
                <w:rPrChange w:id="2549" w:author="Borja Gonzalez" w:date="2017-09-28T17:53:00Z">
                  <w:rPr>
                    <w:rFonts w:ascii="Monaco" w:hAnsi="Monaco" w:cs="Monaco"/>
                    <w:b/>
                    <w:bCs/>
                    <w:color w:val="000000"/>
                    <w:sz w:val="32"/>
                    <w:szCs w:val="32"/>
                    <w:lang w:val="en-US"/>
                  </w:rPr>
                </w:rPrChange>
              </w:rPr>
              <w:t>.</w:t>
            </w:r>
            <w:r w:rsidRPr="0050601B">
              <w:rPr>
                <w:noProof/>
                <w:lang w:val="en-US"/>
                <w:rPrChange w:id="2550" w:author="Borja Gonzalez" w:date="2017-09-28T17:53:00Z">
                  <w:rPr>
                    <w:rFonts w:ascii="Monaco" w:hAnsi="Monaco" w:cs="Monaco"/>
                    <w:color w:val="000000"/>
                    <w:sz w:val="32"/>
                    <w:szCs w:val="32"/>
                    <w:lang w:val="en-US"/>
                  </w:rPr>
                </w:rPrChange>
              </w:rPr>
              <w:t>send</w:t>
            </w:r>
            <w:r w:rsidRPr="0050601B">
              <w:rPr>
                <w:b/>
                <w:bCs/>
                <w:noProof/>
                <w:lang w:val="en-US"/>
                <w:rPrChange w:id="2551" w:author="Borja Gonzalez" w:date="2017-09-28T17:53:00Z">
                  <w:rPr>
                    <w:rFonts w:ascii="Monaco" w:hAnsi="Monaco" w:cs="Monaco"/>
                    <w:b/>
                    <w:bCs/>
                    <w:color w:val="000000"/>
                    <w:sz w:val="32"/>
                    <w:szCs w:val="32"/>
                    <w:lang w:val="en-US"/>
                  </w:rPr>
                </w:rPrChange>
              </w:rPr>
              <w:t>(</w:t>
            </w:r>
            <w:r w:rsidRPr="0050601B">
              <w:rPr>
                <w:noProof/>
                <w:lang w:val="en-US"/>
                <w:rPrChange w:id="2552" w:author="Borja Gonzalez" w:date="2017-09-28T17:53:00Z">
                  <w:rPr>
                    <w:rFonts w:ascii="Monaco" w:hAnsi="Monaco" w:cs="Monaco"/>
                    <w:color w:val="000000"/>
                    <w:sz w:val="32"/>
                    <w:szCs w:val="32"/>
                    <w:lang w:val="en-US"/>
                  </w:rPr>
                </w:rPrChange>
              </w:rPr>
              <w:t>JSON</w:t>
            </w:r>
            <w:r w:rsidRPr="0050601B">
              <w:rPr>
                <w:b/>
                <w:bCs/>
                <w:noProof/>
                <w:lang w:val="en-US"/>
                <w:rPrChange w:id="2553" w:author="Borja Gonzalez" w:date="2017-09-28T17:53:00Z">
                  <w:rPr>
                    <w:rFonts w:ascii="Monaco" w:hAnsi="Monaco" w:cs="Monaco"/>
                    <w:b/>
                    <w:bCs/>
                    <w:color w:val="000000"/>
                    <w:sz w:val="32"/>
                    <w:szCs w:val="32"/>
                    <w:lang w:val="en-US"/>
                  </w:rPr>
                </w:rPrChange>
              </w:rPr>
              <w:t>.</w:t>
            </w:r>
            <w:r w:rsidRPr="0050601B">
              <w:rPr>
                <w:noProof/>
                <w:lang w:val="en-US"/>
                <w:rPrChange w:id="2554" w:author="Borja Gonzalez" w:date="2017-09-28T17:53:00Z">
                  <w:rPr>
                    <w:rFonts w:ascii="Monaco" w:hAnsi="Monaco" w:cs="Monaco"/>
                    <w:color w:val="000000"/>
                    <w:sz w:val="32"/>
                    <w:szCs w:val="32"/>
                    <w:lang w:val="en-US"/>
                  </w:rPr>
                </w:rPrChange>
              </w:rPr>
              <w:t>stringify</w:t>
            </w:r>
            <w:r w:rsidRPr="0050601B">
              <w:rPr>
                <w:b/>
                <w:bCs/>
                <w:noProof/>
                <w:lang w:val="en-US"/>
                <w:rPrChange w:id="2555" w:author="Borja Gonzalez" w:date="2017-09-28T17:53:00Z">
                  <w:rPr>
                    <w:rFonts w:ascii="Monaco" w:hAnsi="Monaco" w:cs="Monaco"/>
                    <w:b/>
                    <w:bCs/>
                    <w:color w:val="000000"/>
                    <w:sz w:val="32"/>
                    <w:szCs w:val="32"/>
                    <w:lang w:val="en-US"/>
                  </w:rPr>
                </w:rPrChange>
              </w:rPr>
              <w:t>(</w:t>
            </w:r>
            <w:r w:rsidRPr="0050601B">
              <w:rPr>
                <w:noProof/>
                <w:lang w:val="en-US"/>
                <w:rPrChange w:id="2556" w:author="Borja Gonzalez" w:date="2017-09-28T17:53:00Z">
                  <w:rPr>
                    <w:rFonts w:ascii="Monaco" w:hAnsi="Monaco" w:cs="Monaco"/>
                    <w:color w:val="000000"/>
                    <w:sz w:val="32"/>
                    <w:szCs w:val="32"/>
                    <w:lang w:val="en-US"/>
                  </w:rPr>
                </w:rPrChange>
              </w:rPr>
              <w:t>data</w:t>
            </w:r>
            <w:r w:rsidRPr="0050601B">
              <w:rPr>
                <w:b/>
                <w:bCs/>
                <w:noProof/>
                <w:lang w:val="en-US"/>
                <w:rPrChange w:id="2557" w:author="Borja Gonzalez" w:date="2017-09-28T17:53:00Z">
                  <w:rPr>
                    <w:rFonts w:ascii="Monaco" w:hAnsi="Monaco" w:cs="Monaco"/>
                    <w:b/>
                    <w:bCs/>
                    <w:color w:val="000000"/>
                    <w:sz w:val="32"/>
                    <w:szCs w:val="32"/>
                    <w:lang w:val="en-US"/>
                  </w:rPr>
                </w:rPrChange>
              </w:rPr>
              <w:t>));</w:t>
            </w:r>
          </w:p>
          <w:p w14:paraId="3B541D93" w14:textId="77777777" w:rsidR="00AE3604" w:rsidRPr="0079203F" w:rsidRDefault="00AE3604">
            <w:pPr>
              <w:rPr>
                <w:noProof/>
                <w:lang w:val="es-ES"/>
                <w:rPrChange w:id="2558" w:author="Rodrigo García" w:date="2017-09-29T10:05:00Z">
                  <w:rPr>
                    <w:rFonts w:ascii="Monaco" w:eastAsiaTheme="majorEastAsia" w:hAnsi="Monaco" w:cs="Monaco"/>
                    <w:color w:val="243F60" w:themeColor="accent1" w:themeShade="7F"/>
                    <w:sz w:val="32"/>
                    <w:szCs w:val="32"/>
                    <w:lang w:val="en-US"/>
                  </w:rPr>
                </w:rPrChange>
              </w:rPr>
              <w:pPrChange w:id="2559" w:author="GONZALEZ DIAZ, BORJA" w:date="2017-09-29T19:28:00Z">
                <w:pPr>
                  <w:keepNext/>
                  <w:keepLines/>
                  <w:widowControl w:val="0"/>
                  <w:autoSpaceDE w:val="0"/>
                  <w:autoSpaceDN w:val="0"/>
                  <w:adjustRightInd w:val="0"/>
                  <w:spacing w:before="200"/>
                  <w:outlineLvl w:val="4"/>
                </w:pPr>
              </w:pPrChange>
            </w:pPr>
            <w:r w:rsidRPr="0050601B">
              <w:rPr>
                <w:noProof/>
                <w:lang w:val="en-US"/>
                <w:rPrChange w:id="2560" w:author="Borja Gonzalez" w:date="2017-09-28T17:53:00Z">
                  <w:rPr>
                    <w:rFonts w:ascii="Monaco" w:hAnsi="Monaco" w:cs="Monaco"/>
                    <w:sz w:val="32"/>
                    <w:szCs w:val="32"/>
                    <w:lang w:val="en-US"/>
                  </w:rPr>
                </w:rPrChange>
              </w:rPr>
              <w:t xml:space="preserve">            </w:t>
            </w:r>
            <w:r w:rsidRPr="0079203F">
              <w:rPr>
                <w:noProof/>
                <w:lang w:val="es-ES"/>
                <w:rPrChange w:id="2561" w:author="Rodrigo García" w:date="2017-09-29T10:05:00Z">
                  <w:rPr>
                    <w:rFonts w:ascii="Monaco" w:hAnsi="Monaco" w:cs="Monaco"/>
                    <w:color w:val="000000"/>
                    <w:sz w:val="32"/>
                    <w:szCs w:val="32"/>
                    <w:lang w:val="en-US"/>
                  </w:rPr>
                </w:rPrChange>
              </w:rPr>
              <w:t>console</w:t>
            </w:r>
            <w:r w:rsidRPr="0079203F">
              <w:rPr>
                <w:b/>
                <w:bCs/>
                <w:noProof/>
                <w:lang w:val="es-ES"/>
                <w:rPrChange w:id="2562" w:author="Rodrigo García" w:date="2017-09-29T10:05:00Z">
                  <w:rPr>
                    <w:rFonts w:ascii="Monaco" w:hAnsi="Monaco" w:cs="Monaco"/>
                    <w:b/>
                    <w:bCs/>
                    <w:color w:val="000000"/>
                    <w:sz w:val="32"/>
                    <w:szCs w:val="32"/>
                    <w:lang w:val="en-US"/>
                  </w:rPr>
                </w:rPrChange>
              </w:rPr>
              <w:t>.</w:t>
            </w:r>
            <w:r w:rsidRPr="0079203F">
              <w:rPr>
                <w:noProof/>
                <w:lang w:val="es-ES"/>
                <w:rPrChange w:id="2563" w:author="Rodrigo García" w:date="2017-09-29T10:05:00Z">
                  <w:rPr>
                    <w:rFonts w:ascii="Monaco" w:hAnsi="Monaco" w:cs="Monaco"/>
                    <w:color w:val="000000"/>
                    <w:sz w:val="32"/>
                    <w:szCs w:val="32"/>
                    <w:lang w:val="en-US"/>
                  </w:rPr>
                </w:rPrChange>
              </w:rPr>
              <w:t>log</w:t>
            </w:r>
            <w:r w:rsidRPr="0079203F">
              <w:rPr>
                <w:b/>
                <w:bCs/>
                <w:noProof/>
                <w:lang w:val="es-ES"/>
                <w:rPrChange w:id="2564" w:author="Rodrigo García" w:date="2017-09-29T10:05:00Z">
                  <w:rPr>
                    <w:rFonts w:ascii="Monaco" w:hAnsi="Monaco" w:cs="Monaco"/>
                    <w:b/>
                    <w:bCs/>
                    <w:color w:val="000000"/>
                    <w:sz w:val="32"/>
                    <w:szCs w:val="32"/>
                    <w:lang w:val="en-US"/>
                  </w:rPr>
                </w:rPrChange>
              </w:rPr>
              <w:t>(</w:t>
            </w:r>
            <w:r w:rsidRPr="0079203F">
              <w:rPr>
                <w:noProof/>
                <w:color w:val="4E9A06"/>
                <w:lang w:val="es-ES"/>
                <w:rPrChange w:id="2565"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2566" w:author="Rodrigo García" w:date="2017-09-29T10:05:00Z">
                  <w:rPr>
                    <w:rFonts w:ascii="Monaco" w:hAnsi="Monaco" w:cs="Monaco"/>
                    <w:b/>
                    <w:bCs/>
                    <w:color w:val="CE5C00"/>
                    <w:sz w:val="32"/>
                    <w:szCs w:val="32"/>
                    <w:lang w:val="en-US"/>
                  </w:rPr>
                </w:rPrChange>
              </w:rPr>
              <w:t>+</w:t>
            </w:r>
            <w:r w:rsidRPr="0079203F">
              <w:rPr>
                <w:noProof/>
                <w:lang w:val="es-ES"/>
                <w:rPrChange w:id="2567" w:author="Rodrigo García" w:date="2017-09-29T10:05:00Z">
                  <w:rPr>
                    <w:rFonts w:ascii="Monaco" w:hAnsi="Monaco" w:cs="Monaco"/>
                    <w:color w:val="000000"/>
                    <w:sz w:val="32"/>
                    <w:szCs w:val="32"/>
                    <w:lang w:val="en-US"/>
                  </w:rPr>
                </w:rPrChange>
              </w:rPr>
              <w:t>data</w:t>
            </w:r>
            <w:r w:rsidRPr="0079203F">
              <w:rPr>
                <w:b/>
                <w:bCs/>
                <w:noProof/>
                <w:lang w:val="es-ES"/>
                <w:rPrChange w:id="2568" w:author="Rodrigo García" w:date="2017-09-29T10:05:00Z">
                  <w:rPr>
                    <w:rFonts w:ascii="Monaco" w:hAnsi="Monaco" w:cs="Monaco"/>
                    <w:b/>
                    <w:bCs/>
                    <w:color w:val="000000"/>
                    <w:sz w:val="32"/>
                    <w:szCs w:val="32"/>
                    <w:lang w:val="en-US"/>
                  </w:rPr>
                </w:rPrChange>
              </w:rPr>
              <w:t>.</w:t>
            </w:r>
            <w:r w:rsidRPr="0079203F">
              <w:rPr>
                <w:noProof/>
                <w:lang w:val="es-ES"/>
                <w:rPrChange w:id="2569" w:author="Rodrigo García" w:date="2017-09-29T10:05:00Z">
                  <w:rPr>
                    <w:rFonts w:ascii="Monaco" w:hAnsi="Monaco" w:cs="Monaco"/>
                    <w:color w:val="000000"/>
                    <w:sz w:val="32"/>
                    <w:szCs w:val="32"/>
                    <w:lang w:val="en-US"/>
                  </w:rPr>
                </w:rPrChange>
              </w:rPr>
              <w:t>n</w:t>
            </w:r>
            <w:r w:rsidRPr="0079203F">
              <w:rPr>
                <w:b/>
                <w:bCs/>
                <w:noProof/>
                <w:color w:val="CE5C00"/>
                <w:lang w:val="es-ES"/>
                <w:rPrChange w:id="2570" w:author="Rodrigo García" w:date="2017-09-29T10:05:00Z">
                  <w:rPr>
                    <w:rFonts w:ascii="Monaco" w:hAnsi="Monaco" w:cs="Monaco"/>
                    <w:b/>
                    <w:bCs/>
                    <w:color w:val="CE5C00"/>
                    <w:sz w:val="32"/>
                    <w:szCs w:val="32"/>
                    <w:lang w:val="en-US"/>
                  </w:rPr>
                </w:rPrChange>
              </w:rPr>
              <w:t>+</w:t>
            </w:r>
            <w:r w:rsidRPr="0079203F">
              <w:rPr>
                <w:noProof/>
                <w:color w:val="4E9A06"/>
                <w:lang w:val="es-ES"/>
                <w:rPrChange w:id="2571" w:author="Rodrigo García" w:date="2017-09-29T10:05:00Z">
                  <w:rPr>
                    <w:rFonts w:ascii="Monaco" w:hAnsi="Monaco" w:cs="Monaco"/>
                    <w:color w:val="4E9A06"/>
                    <w:sz w:val="32"/>
                    <w:szCs w:val="32"/>
                    <w:lang w:val="en-US"/>
                  </w:rPr>
                </w:rPrChange>
              </w:rPr>
              <w:t>") enviada"</w:t>
            </w:r>
            <w:r w:rsidRPr="0079203F">
              <w:rPr>
                <w:b/>
                <w:bCs/>
                <w:noProof/>
                <w:lang w:val="es-ES"/>
                <w:rPrChange w:id="2572" w:author="Rodrigo García" w:date="2017-09-29T10:05:00Z">
                  <w:rPr>
                    <w:rFonts w:ascii="Monaco" w:hAnsi="Monaco" w:cs="Monaco"/>
                    <w:b/>
                    <w:bCs/>
                    <w:color w:val="000000"/>
                    <w:sz w:val="32"/>
                    <w:szCs w:val="32"/>
                    <w:lang w:val="en-US"/>
                  </w:rPr>
                </w:rPrChange>
              </w:rPr>
              <w:t>);</w:t>
            </w:r>
          </w:p>
          <w:p w14:paraId="24FF5C75" w14:textId="77777777" w:rsidR="00AE3604" w:rsidRPr="0079203F" w:rsidRDefault="00AE3604">
            <w:pPr>
              <w:rPr>
                <w:noProof/>
                <w:lang w:val="es-ES"/>
                <w:rPrChange w:id="2573" w:author="Rodrigo García" w:date="2017-09-29T10:05:00Z">
                  <w:rPr>
                    <w:rFonts w:ascii="Monaco" w:eastAsiaTheme="majorEastAsia" w:hAnsi="Monaco" w:cs="Monaco"/>
                    <w:color w:val="243F60" w:themeColor="accent1" w:themeShade="7F"/>
                    <w:sz w:val="32"/>
                    <w:szCs w:val="32"/>
                    <w:lang w:val="en-US"/>
                  </w:rPr>
                </w:rPrChange>
              </w:rPr>
              <w:pPrChange w:id="2574" w:author="GONZALEZ DIAZ, BORJA" w:date="2017-09-29T19:28:00Z">
                <w:pPr>
                  <w:keepNext/>
                  <w:keepLines/>
                  <w:widowControl w:val="0"/>
                  <w:autoSpaceDE w:val="0"/>
                  <w:autoSpaceDN w:val="0"/>
                  <w:adjustRightInd w:val="0"/>
                  <w:spacing w:before="200"/>
                  <w:outlineLvl w:val="4"/>
                </w:pPr>
              </w:pPrChange>
            </w:pPr>
            <w:r w:rsidRPr="0079203F">
              <w:rPr>
                <w:noProof/>
                <w:lang w:val="es-ES"/>
                <w:rPrChange w:id="2575" w:author="Rodrigo García" w:date="2017-09-29T10:05:00Z">
                  <w:rPr>
                    <w:rFonts w:ascii="Monaco" w:hAnsi="Monaco" w:cs="Monaco"/>
                    <w:sz w:val="32"/>
                    <w:szCs w:val="32"/>
                    <w:lang w:val="en-US"/>
                  </w:rPr>
                </w:rPrChange>
              </w:rPr>
              <w:t xml:space="preserve">        </w:t>
            </w:r>
            <w:r w:rsidRPr="0079203F">
              <w:rPr>
                <w:b/>
                <w:bCs/>
                <w:noProof/>
                <w:lang w:val="es-ES"/>
                <w:rPrChange w:id="2576" w:author="Rodrigo García" w:date="2017-09-29T10:05:00Z">
                  <w:rPr>
                    <w:rFonts w:ascii="Monaco" w:hAnsi="Monaco" w:cs="Monaco"/>
                    <w:b/>
                    <w:bCs/>
                    <w:color w:val="000000"/>
                    <w:sz w:val="32"/>
                    <w:szCs w:val="32"/>
                    <w:lang w:val="en-US"/>
                  </w:rPr>
                </w:rPrChange>
              </w:rPr>
              <w:t>}</w:t>
            </w:r>
          </w:p>
          <w:p w14:paraId="738AB5FD" w14:textId="77777777" w:rsidR="00AE3604" w:rsidRPr="0079203F" w:rsidRDefault="00AE3604">
            <w:pPr>
              <w:rPr>
                <w:noProof/>
                <w:lang w:val="es-ES"/>
                <w:rPrChange w:id="2577" w:author="Rodrigo García" w:date="2017-09-29T10:05:00Z">
                  <w:rPr>
                    <w:rFonts w:ascii="Monaco" w:eastAsiaTheme="majorEastAsia" w:hAnsi="Monaco" w:cs="Monaco"/>
                    <w:color w:val="243F60" w:themeColor="accent1" w:themeShade="7F"/>
                    <w:sz w:val="32"/>
                    <w:szCs w:val="32"/>
                    <w:lang w:val="en-US"/>
                  </w:rPr>
                </w:rPrChange>
              </w:rPr>
              <w:pPrChange w:id="2578" w:author="GONZALEZ DIAZ, BORJA" w:date="2017-09-29T19:28:00Z">
                <w:pPr>
                  <w:keepNext/>
                  <w:keepLines/>
                  <w:widowControl w:val="0"/>
                  <w:autoSpaceDE w:val="0"/>
                  <w:autoSpaceDN w:val="0"/>
                  <w:adjustRightInd w:val="0"/>
                  <w:spacing w:before="200"/>
                  <w:outlineLvl w:val="4"/>
                </w:pPr>
              </w:pPrChange>
            </w:pPr>
            <w:r w:rsidRPr="0079203F">
              <w:rPr>
                <w:noProof/>
                <w:lang w:val="es-ES"/>
                <w:rPrChange w:id="2579" w:author="Rodrigo García" w:date="2017-09-29T10:05:00Z">
                  <w:rPr>
                    <w:rFonts w:ascii="Monaco" w:hAnsi="Monaco" w:cs="Monaco"/>
                    <w:sz w:val="32"/>
                    <w:szCs w:val="32"/>
                    <w:lang w:val="en-US"/>
                  </w:rPr>
                </w:rPrChange>
              </w:rPr>
              <w:t xml:space="preserve">        </w:t>
            </w:r>
            <w:r w:rsidRPr="0079203F">
              <w:rPr>
                <w:b/>
                <w:bCs/>
                <w:noProof/>
                <w:color w:val="204A87"/>
                <w:lang w:val="es-ES"/>
                <w:rPrChange w:id="2580" w:author="Rodrigo García" w:date="2017-09-29T10:05:00Z">
                  <w:rPr>
                    <w:rFonts w:ascii="Monaco" w:hAnsi="Monaco" w:cs="Monaco"/>
                    <w:b/>
                    <w:bCs/>
                    <w:color w:val="204A87"/>
                    <w:sz w:val="32"/>
                    <w:szCs w:val="32"/>
                    <w:lang w:val="en-US"/>
                  </w:rPr>
                </w:rPrChange>
              </w:rPr>
              <w:t>else</w:t>
            </w:r>
            <w:r w:rsidRPr="0079203F">
              <w:rPr>
                <w:b/>
                <w:bCs/>
                <w:noProof/>
                <w:lang w:val="es-ES"/>
                <w:rPrChange w:id="2581" w:author="Rodrigo García" w:date="2017-09-29T10:05:00Z">
                  <w:rPr>
                    <w:rFonts w:ascii="Monaco" w:hAnsi="Monaco" w:cs="Monaco"/>
                    <w:b/>
                    <w:bCs/>
                    <w:color w:val="000000"/>
                    <w:sz w:val="32"/>
                    <w:szCs w:val="32"/>
                    <w:lang w:val="en-US"/>
                  </w:rPr>
                </w:rPrChange>
              </w:rPr>
              <w:t>{</w:t>
            </w:r>
          </w:p>
          <w:p w14:paraId="2B74A1AC" w14:textId="77777777" w:rsidR="00AE3604" w:rsidRPr="0079203F" w:rsidRDefault="00AE3604">
            <w:pPr>
              <w:rPr>
                <w:noProof/>
                <w:lang w:val="es-ES"/>
                <w:rPrChange w:id="2582" w:author="Rodrigo García" w:date="2017-09-29T10:05:00Z">
                  <w:rPr>
                    <w:rFonts w:ascii="Monaco" w:eastAsiaTheme="majorEastAsia" w:hAnsi="Monaco" w:cs="Monaco"/>
                    <w:color w:val="243F60" w:themeColor="accent1" w:themeShade="7F"/>
                    <w:sz w:val="32"/>
                    <w:szCs w:val="32"/>
                    <w:lang w:val="en-US"/>
                  </w:rPr>
                </w:rPrChange>
              </w:rPr>
              <w:pPrChange w:id="2583" w:author="GONZALEZ DIAZ, BORJA" w:date="2017-09-29T19:28:00Z">
                <w:pPr>
                  <w:keepNext/>
                  <w:keepLines/>
                  <w:widowControl w:val="0"/>
                  <w:autoSpaceDE w:val="0"/>
                  <w:autoSpaceDN w:val="0"/>
                  <w:adjustRightInd w:val="0"/>
                  <w:spacing w:before="200"/>
                  <w:outlineLvl w:val="4"/>
                </w:pPr>
              </w:pPrChange>
            </w:pPr>
            <w:r w:rsidRPr="0079203F">
              <w:rPr>
                <w:noProof/>
                <w:lang w:val="es-ES"/>
                <w:rPrChange w:id="2584" w:author="Rodrigo García" w:date="2017-09-29T10:05:00Z">
                  <w:rPr>
                    <w:rFonts w:ascii="Monaco" w:hAnsi="Monaco" w:cs="Monaco"/>
                    <w:sz w:val="32"/>
                    <w:szCs w:val="32"/>
                    <w:lang w:val="en-US"/>
                  </w:rPr>
                </w:rPrChange>
              </w:rPr>
              <w:t xml:space="preserve">        console</w:t>
            </w:r>
            <w:r w:rsidRPr="0079203F">
              <w:rPr>
                <w:b/>
                <w:bCs/>
                <w:noProof/>
                <w:lang w:val="es-ES"/>
                <w:rPrChange w:id="2585" w:author="Rodrigo García" w:date="2017-09-29T10:05:00Z">
                  <w:rPr>
                    <w:rFonts w:ascii="Monaco" w:hAnsi="Monaco" w:cs="Monaco"/>
                    <w:b/>
                    <w:bCs/>
                    <w:color w:val="000000"/>
                    <w:sz w:val="32"/>
                    <w:szCs w:val="32"/>
                    <w:lang w:val="en-US"/>
                  </w:rPr>
                </w:rPrChange>
              </w:rPr>
              <w:t>.</w:t>
            </w:r>
            <w:r w:rsidRPr="0079203F">
              <w:rPr>
                <w:noProof/>
                <w:lang w:val="es-ES"/>
                <w:rPrChange w:id="2586" w:author="Rodrigo García" w:date="2017-09-29T10:05:00Z">
                  <w:rPr>
                    <w:rFonts w:ascii="Monaco" w:hAnsi="Monaco" w:cs="Monaco"/>
                    <w:color w:val="000000"/>
                    <w:sz w:val="32"/>
                    <w:szCs w:val="32"/>
                    <w:lang w:val="en-US"/>
                  </w:rPr>
                </w:rPrChange>
              </w:rPr>
              <w:t>log</w:t>
            </w:r>
            <w:r w:rsidRPr="0079203F">
              <w:rPr>
                <w:b/>
                <w:bCs/>
                <w:noProof/>
                <w:lang w:val="es-ES"/>
                <w:rPrChange w:id="2587" w:author="Rodrigo García" w:date="2017-09-29T10:05:00Z">
                  <w:rPr>
                    <w:rFonts w:ascii="Monaco" w:hAnsi="Monaco" w:cs="Monaco"/>
                    <w:b/>
                    <w:bCs/>
                    <w:color w:val="000000"/>
                    <w:sz w:val="32"/>
                    <w:szCs w:val="32"/>
                    <w:lang w:val="en-US"/>
                  </w:rPr>
                </w:rPrChange>
              </w:rPr>
              <w:t>(</w:t>
            </w:r>
            <w:r w:rsidRPr="0079203F">
              <w:rPr>
                <w:noProof/>
                <w:color w:val="4E9A06"/>
                <w:lang w:val="es-ES"/>
                <w:rPrChange w:id="2588" w:author="Rodrigo García" w:date="2017-09-29T10:05:00Z">
                  <w:rPr>
                    <w:rFonts w:ascii="Monaco" w:hAnsi="Monaco" w:cs="Monaco"/>
                    <w:color w:val="4E9A06"/>
                    <w:sz w:val="32"/>
                    <w:szCs w:val="32"/>
                    <w:lang w:val="en-US"/>
                  </w:rPr>
                </w:rPrChange>
              </w:rPr>
              <w:t>"Datos no borrados"</w:t>
            </w:r>
            <w:r w:rsidRPr="0079203F">
              <w:rPr>
                <w:b/>
                <w:bCs/>
                <w:noProof/>
                <w:lang w:val="es-ES"/>
                <w:rPrChange w:id="2589" w:author="Rodrigo García" w:date="2017-09-29T10:05:00Z">
                  <w:rPr>
                    <w:rFonts w:ascii="Monaco" w:hAnsi="Monaco" w:cs="Monaco"/>
                    <w:b/>
                    <w:bCs/>
                    <w:color w:val="000000"/>
                    <w:sz w:val="32"/>
                    <w:szCs w:val="32"/>
                    <w:lang w:val="en-US"/>
                  </w:rPr>
                </w:rPrChange>
              </w:rPr>
              <w:t>);</w:t>
            </w:r>
          </w:p>
          <w:p w14:paraId="346B1994" w14:textId="77777777" w:rsidR="00AE3604" w:rsidRPr="0050601B" w:rsidRDefault="00AE3604">
            <w:pPr>
              <w:rPr>
                <w:noProof/>
                <w:lang w:val="en-US"/>
                <w:rPrChange w:id="2590" w:author="Borja Gonzalez" w:date="2017-09-28T17:53:00Z">
                  <w:rPr>
                    <w:rFonts w:ascii="Monaco" w:eastAsiaTheme="majorEastAsia" w:hAnsi="Monaco" w:cs="Monaco"/>
                    <w:color w:val="243F60" w:themeColor="accent1" w:themeShade="7F"/>
                    <w:sz w:val="32"/>
                    <w:szCs w:val="32"/>
                    <w:lang w:val="en-US"/>
                  </w:rPr>
                </w:rPrChange>
              </w:rPr>
              <w:pPrChange w:id="2591" w:author="GONZALEZ DIAZ, BORJA" w:date="2017-09-29T19:28:00Z">
                <w:pPr>
                  <w:keepNext/>
                  <w:keepLines/>
                  <w:widowControl w:val="0"/>
                  <w:autoSpaceDE w:val="0"/>
                  <w:autoSpaceDN w:val="0"/>
                  <w:adjustRightInd w:val="0"/>
                  <w:spacing w:before="200"/>
                  <w:outlineLvl w:val="4"/>
                </w:pPr>
              </w:pPrChange>
            </w:pPr>
            <w:r w:rsidRPr="0079203F">
              <w:rPr>
                <w:noProof/>
                <w:lang w:val="es-ES"/>
                <w:rPrChange w:id="2592" w:author="Rodrigo García" w:date="2017-09-29T10:05:00Z">
                  <w:rPr>
                    <w:rFonts w:ascii="Monaco" w:hAnsi="Monaco" w:cs="Monaco"/>
                    <w:sz w:val="32"/>
                    <w:szCs w:val="32"/>
                    <w:lang w:val="en-US"/>
                  </w:rPr>
                </w:rPrChange>
              </w:rPr>
              <w:t xml:space="preserve">    </w:t>
            </w:r>
            <w:r w:rsidRPr="0050601B">
              <w:rPr>
                <w:b/>
                <w:bCs/>
                <w:noProof/>
                <w:lang w:val="en-US"/>
                <w:rPrChange w:id="2593" w:author="Borja Gonzalez" w:date="2017-09-28T17:53:00Z">
                  <w:rPr>
                    <w:rFonts w:ascii="Monaco" w:hAnsi="Monaco" w:cs="Monaco"/>
                    <w:b/>
                    <w:bCs/>
                    <w:color w:val="000000"/>
                    <w:sz w:val="32"/>
                    <w:szCs w:val="32"/>
                    <w:lang w:val="en-US"/>
                  </w:rPr>
                </w:rPrChange>
              </w:rPr>
              <w:t>}</w:t>
            </w:r>
          </w:p>
          <w:p w14:paraId="0BC1114B" w14:textId="77777777" w:rsidR="00AE3604" w:rsidRPr="0050601B" w:rsidRDefault="00AE3604">
            <w:pPr>
              <w:rPr>
                <w:noProof/>
                <w:lang w:val="en-US"/>
                <w:rPrChange w:id="2594" w:author="Borja Gonzalez" w:date="2017-09-28T17:53:00Z">
                  <w:rPr>
                    <w:rFonts w:ascii="Monaco" w:eastAsiaTheme="majorEastAsia" w:hAnsi="Monaco" w:cs="Monaco"/>
                    <w:color w:val="243F60" w:themeColor="accent1" w:themeShade="7F"/>
                    <w:sz w:val="32"/>
                    <w:szCs w:val="32"/>
                    <w:lang w:val="en-US"/>
                  </w:rPr>
                </w:rPrChange>
              </w:rPr>
              <w:pPrChange w:id="2595" w:author="GONZALEZ DIAZ, BORJA" w:date="2017-09-29T19:28:00Z">
                <w:pPr>
                  <w:keepNext/>
                  <w:keepLines/>
                  <w:widowControl w:val="0"/>
                  <w:autoSpaceDE w:val="0"/>
                  <w:autoSpaceDN w:val="0"/>
                  <w:adjustRightInd w:val="0"/>
                  <w:spacing w:before="200"/>
                  <w:outlineLvl w:val="4"/>
                </w:pPr>
              </w:pPrChange>
            </w:pPr>
            <w:r w:rsidRPr="0050601B">
              <w:rPr>
                <w:b/>
                <w:bCs/>
                <w:noProof/>
                <w:lang w:val="en-US"/>
                <w:rPrChange w:id="2596" w:author="Borja Gonzalez" w:date="2017-09-28T17:53:00Z">
                  <w:rPr>
                    <w:rFonts w:ascii="Monaco" w:hAnsi="Monaco" w:cs="Monaco"/>
                    <w:b/>
                    <w:bCs/>
                    <w:color w:val="000000"/>
                    <w:sz w:val="32"/>
                    <w:szCs w:val="32"/>
                    <w:lang w:val="en-US"/>
                  </w:rPr>
                </w:rPrChange>
              </w:rPr>
              <w:t>}</w:t>
            </w:r>
          </w:p>
          <w:p w14:paraId="44532417" w14:textId="77777777" w:rsidR="00AE3604" w:rsidRDefault="00AE3604" w:rsidP="003066E2"/>
        </w:tc>
      </w:tr>
    </w:tbl>
    <w:p w14:paraId="073329F2" w14:textId="2528514D" w:rsidR="00DC2D8F" w:rsidRDefault="00DC2D8F" w:rsidP="003066E2"/>
    <w:p w14:paraId="376CAA06" w14:textId="77777777" w:rsidR="00D93C51" w:rsidRDefault="00D93C51" w:rsidP="003066E2"/>
    <w:p w14:paraId="39144469" w14:textId="599138AD" w:rsidR="00DF2E7D" w:rsidRDefault="00D93C51" w:rsidP="00DF2E7D">
      <w:r>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377F9CC4"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 xml:space="preserve">el servidor manda un mensaje que el cliente recibe y le sirve para saber </w:t>
      </w:r>
      <w:del w:id="2597" w:author="GONZALEZ DIAZ, BORJA" w:date="2017-10-02T18:07:00Z">
        <w:r w:rsidR="009C33EB" w:rsidDel="00120291">
          <w:delText>cuando</w:delText>
        </w:r>
      </w:del>
      <w:ins w:id="2598" w:author="GONZALEZ DIAZ, BORJA" w:date="2017-10-02T18:07:00Z">
        <w:r w:rsidR="00120291">
          <w:t>cuándo</w:t>
        </w:r>
      </w:ins>
      <w:r w:rsidR="009C33EB">
        <w:t xml:space="preserve"> tiene que actualizar el contenido de la tabla.</w:t>
      </w:r>
    </w:p>
    <w:p w14:paraId="09970ED2" w14:textId="77777777" w:rsidR="009C33EB" w:rsidRDefault="009C33EB" w:rsidP="00DF2E7D"/>
    <w:p w14:paraId="6C798B41" w14:textId="77777777" w:rsidR="0050601B" w:rsidRDefault="009C33EB" w:rsidP="00DF2E7D">
      <w:pPr>
        <w:rPr>
          <w:ins w:id="2599" w:author="Borja Gonzalez" w:date="2017-09-28T17:54:00Z"/>
        </w:rPr>
      </w:pPr>
      <w:del w:id="2600" w:author="Borja Gonzalez" w:date="2017-09-28T17:54:00Z">
        <w:r w:rsidDel="0050601B">
          <w:rPr>
            <w:noProof/>
            <w:lang w:eastAsia="es-ES_tradnl"/>
          </w:rPr>
          <w:lastRenderedPageBreak/>
          <w:drawing>
            <wp:inline distT="0" distB="0" distL="0" distR="0" wp14:anchorId="5BFA49C1" wp14:editId="442C3FDA">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0601B" w14:paraId="0A506754" w14:textId="77777777" w:rsidTr="0050601B">
        <w:trPr>
          <w:ins w:id="2601" w:author="Borja Gonzalez" w:date="2017-09-28T17:54:00Z"/>
        </w:trPr>
        <w:tc>
          <w:tcPr>
            <w:tcW w:w="8856" w:type="dxa"/>
          </w:tcPr>
          <w:p w14:paraId="133569B2" w14:textId="77777777" w:rsidR="0050601B" w:rsidRPr="0050601B" w:rsidRDefault="0050601B">
            <w:pPr>
              <w:rPr>
                <w:ins w:id="2602" w:author="Borja Gonzalez" w:date="2017-09-28T17:54:00Z"/>
                <w:noProof/>
                <w:lang w:val="en-US"/>
                <w:rPrChange w:id="2603" w:author="Borja Gonzalez" w:date="2017-09-28T17:54:00Z">
                  <w:rPr>
                    <w:ins w:id="2604" w:author="Borja Gonzalez" w:date="2017-09-28T17:54:00Z"/>
                    <w:rFonts w:ascii="Monaco" w:eastAsiaTheme="majorEastAsia" w:hAnsi="Monaco" w:cs="Monaco"/>
                    <w:color w:val="243F60" w:themeColor="accent1" w:themeShade="7F"/>
                    <w:sz w:val="32"/>
                    <w:szCs w:val="32"/>
                    <w:lang w:val="en-US"/>
                  </w:rPr>
                </w:rPrChange>
              </w:rPr>
              <w:pPrChange w:id="2605" w:author="GONZALEZ DIAZ, BORJA" w:date="2017-09-29T19:28:00Z">
                <w:pPr>
                  <w:keepNext/>
                  <w:keepLines/>
                  <w:widowControl w:val="0"/>
                  <w:autoSpaceDE w:val="0"/>
                  <w:autoSpaceDN w:val="0"/>
                  <w:adjustRightInd w:val="0"/>
                  <w:spacing w:before="200"/>
                  <w:outlineLvl w:val="4"/>
                </w:pPr>
              </w:pPrChange>
            </w:pPr>
            <w:ins w:id="2606" w:author="Borja Gonzalez" w:date="2017-09-28T17:54:00Z">
              <w:r w:rsidRPr="0050601B">
                <w:rPr>
                  <w:b/>
                  <w:bCs/>
                  <w:noProof/>
                  <w:color w:val="204A87"/>
                  <w:lang w:val="en-US"/>
                  <w:rPrChange w:id="2607" w:author="Borja Gonzalez" w:date="2017-09-28T17:54:00Z">
                    <w:rPr>
                      <w:rFonts w:ascii="Monaco" w:hAnsi="Monaco" w:cs="Monaco"/>
                      <w:b/>
                      <w:bCs/>
                      <w:color w:val="204A87"/>
                      <w:sz w:val="32"/>
                      <w:szCs w:val="32"/>
                      <w:lang w:val="en-US"/>
                    </w:rPr>
                  </w:rPrChange>
                </w:rPr>
                <w:t>var</w:t>
              </w:r>
              <w:r w:rsidRPr="0050601B">
                <w:rPr>
                  <w:noProof/>
                  <w:lang w:val="en-US"/>
                  <w:rPrChange w:id="2608" w:author="Borja Gonzalez" w:date="2017-09-28T17:54:00Z">
                    <w:rPr>
                      <w:rFonts w:ascii="Monaco" w:hAnsi="Monaco" w:cs="Monaco"/>
                      <w:sz w:val="32"/>
                      <w:szCs w:val="32"/>
                      <w:lang w:val="en-US"/>
                    </w:rPr>
                  </w:rPrChange>
                </w:rPr>
                <w:t xml:space="preserve"> </w:t>
              </w:r>
              <w:r w:rsidRPr="0050601B">
                <w:rPr>
                  <w:noProof/>
                  <w:color w:val="000000"/>
                  <w:lang w:val="en-US"/>
                  <w:rPrChange w:id="2609" w:author="Borja Gonzalez" w:date="2017-09-28T17:54:00Z">
                    <w:rPr>
                      <w:rFonts w:ascii="Monaco" w:hAnsi="Monaco" w:cs="Monaco"/>
                      <w:color w:val="000000"/>
                      <w:sz w:val="32"/>
                      <w:szCs w:val="32"/>
                      <w:lang w:val="en-US"/>
                    </w:rPr>
                  </w:rPrChange>
                </w:rPr>
                <w:t>socket</w:t>
              </w:r>
              <w:r w:rsidRPr="0050601B">
                <w:rPr>
                  <w:noProof/>
                  <w:lang w:val="en-US"/>
                  <w:rPrChange w:id="2610" w:author="Borja Gonzalez" w:date="2017-09-28T17:54:00Z">
                    <w:rPr>
                      <w:rFonts w:ascii="Monaco" w:hAnsi="Monaco" w:cs="Monaco"/>
                      <w:sz w:val="32"/>
                      <w:szCs w:val="32"/>
                      <w:lang w:val="en-US"/>
                    </w:rPr>
                  </w:rPrChange>
                </w:rPr>
                <w:t xml:space="preserve"> </w:t>
              </w:r>
              <w:r w:rsidRPr="0050601B">
                <w:rPr>
                  <w:b/>
                  <w:bCs/>
                  <w:noProof/>
                  <w:color w:val="CE5C00"/>
                  <w:lang w:val="en-US"/>
                  <w:rPrChange w:id="2611" w:author="Borja Gonzalez" w:date="2017-09-28T17:54:00Z">
                    <w:rPr>
                      <w:rFonts w:ascii="Monaco" w:hAnsi="Monaco" w:cs="Monaco"/>
                      <w:b/>
                      <w:bCs/>
                      <w:color w:val="CE5C00"/>
                      <w:sz w:val="32"/>
                      <w:szCs w:val="32"/>
                      <w:lang w:val="en-US"/>
                    </w:rPr>
                  </w:rPrChange>
                </w:rPr>
                <w:t>=</w:t>
              </w:r>
              <w:r w:rsidRPr="0050601B">
                <w:rPr>
                  <w:noProof/>
                  <w:lang w:val="en-US"/>
                  <w:rPrChange w:id="2612" w:author="Borja Gonzalez" w:date="2017-09-28T17:54:00Z">
                    <w:rPr>
                      <w:rFonts w:ascii="Monaco" w:hAnsi="Monaco" w:cs="Monaco"/>
                      <w:sz w:val="32"/>
                      <w:szCs w:val="32"/>
                      <w:lang w:val="en-US"/>
                    </w:rPr>
                  </w:rPrChange>
                </w:rPr>
                <w:t xml:space="preserve"> </w:t>
              </w:r>
              <w:r w:rsidRPr="0050601B">
                <w:rPr>
                  <w:noProof/>
                  <w:color w:val="000000"/>
                  <w:lang w:val="en-US"/>
                  <w:rPrChange w:id="2613" w:author="Borja Gonzalez" w:date="2017-09-28T17:54:00Z">
                    <w:rPr>
                      <w:rFonts w:ascii="Monaco" w:hAnsi="Monaco" w:cs="Monaco"/>
                      <w:color w:val="000000"/>
                      <w:sz w:val="32"/>
                      <w:szCs w:val="32"/>
                      <w:lang w:val="en-US"/>
                    </w:rPr>
                  </w:rPrChange>
                </w:rPr>
                <w:t>io</w:t>
              </w:r>
              <w:r w:rsidRPr="0050601B">
                <w:rPr>
                  <w:b/>
                  <w:bCs/>
                  <w:noProof/>
                  <w:color w:val="000000"/>
                  <w:lang w:val="en-US"/>
                  <w:rPrChange w:id="2614" w:author="Borja Gonzalez" w:date="2017-09-28T17:54:00Z">
                    <w:rPr>
                      <w:rFonts w:ascii="Monaco" w:hAnsi="Monaco" w:cs="Monaco"/>
                      <w:b/>
                      <w:bCs/>
                      <w:color w:val="000000"/>
                      <w:sz w:val="32"/>
                      <w:szCs w:val="32"/>
                      <w:lang w:val="en-US"/>
                    </w:rPr>
                  </w:rPrChange>
                </w:rPr>
                <w:t>.</w:t>
              </w:r>
              <w:r w:rsidRPr="0050601B">
                <w:rPr>
                  <w:noProof/>
                  <w:color w:val="000000"/>
                  <w:lang w:val="en-US"/>
                  <w:rPrChange w:id="2615" w:author="Borja Gonzalez" w:date="2017-09-28T17:54:00Z">
                    <w:rPr>
                      <w:rFonts w:ascii="Monaco" w:hAnsi="Monaco" w:cs="Monaco"/>
                      <w:color w:val="000000"/>
                      <w:sz w:val="32"/>
                      <w:szCs w:val="32"/>
                      <w:lang w:val="en-US"/>
                    </w:rPr>
                  </w:rPrChange>
                </w:rPr>
                <w:t>connect</w:t>
              </w:r>
              <w:r w:rsidRPr="0050601B">
                <w:rPr>
                  <w:b/>
                  <w:bCs/>
                  <w:noProof/>
                  <w:color w:val="000000"/>
                  <w:lang w:val="en-US"/>
                  <w:rPrChange w:id="2616" w:author="Borja Gonzalez" w:date="2017-09-28T17:54:00Z">
                    <w:rPr>
                      <w:rFonts w:ascii="Monaco" w:hAnsi="Monaco" w:cs="Monaco"/>
                      <w:b/>
                      <w:bCs/>
                      <w:color w:val="000000"/>
                      <w:sz w:val="32"/>
                      <w:szCs w:val="32"/>
                      <w:lang w:val="en-US"/>
                    </w:rPr>
                  </w:rPrChange>
                </w:rPr>
                <w:t>(</w:t>
              </w:r>
              <w:r w:rsidRPr="0050601B">
                <w:rPr>
                  <w:noProof/>
                  <w:lang w:val="en-US"/>
                  <w:rPrChange w:id="2617" w:author="Borja Gonzalez" w:date="2017-09-28T17:54:00Z">
                    <w:rPr>
                      <w:rFonts w:ascii="Monaco" w:hAnsi="Monaco" w:cs="Monaco"/>
                      <w:color w:val="4E9A06"/>
                      <w:sz w:val="32"/>
                      <w:szCs w:val="32"/>
                      <w:lang w:val="en-US"/>
                    </w:rPr>
                  </w:rPrChange>
                </w:rPr>
                <w:t>"http://172.20.10.5:8124"</w:t>
              </w:r>
              <w:r w:rsidRPr="0050601B">
                <w:rPr>
                  <w:b/>
                  <w:bCs/>
                  <w:noProof/>
                  <w:color w:val="000000"/>
                  <w:lang w:val="en-US"/>
                  <w:rPrChange w:id="2618" w:author="Borja Gonzalez" w:date="2017-09-28T17:54:00Z">
                    <w:rPr>
                      <w:rFonts w:ascii="Monaco" w:hAnsi="Monaco" w:cs="Monaco"/>
                      <w:b/>
                      <w:bCs/>
                      <w:color w:val="000000"/>
                      <w:sz w:val="32"/>
                      <w:szCs w:val="32"/>
                      <w:lang w:val="en-US"/>
                    </w:rPr>
                  </w:rPrChange>
                </w:rPr>
                <w:t>);</w:t>
              </w:r>
              <w:r w:rsidRPr="0050601B">
                <w:rPr>
                  <w:noProof/>
                  <w:lang w:val="en-US"/>
                  <w:rPrChange w:id="2619" w:author="Borja Gonzalez" w:date="2017-09-28T17:54:00Z">
                    <w:rPr>
                      <w:rFonts w:ascii="Monaco" w:hAnsi="Monaco" w:cs="Monaco"/>
                      <w:sz w:val="32"/>
                      <w:szCs w:val="32"/>
                      <w:lang w:val="en-US"/>
                    </w:rPr>
                  </w:rPrChange>
                </w:rPr>
                <w:t xml:space="preserve"> </w:t>
              </w:r>
            </w:ins>
          </w:p>
          <w:p w14:paraId="03249CE5" w14:textId="77777777" w:rsidR="0050601B" w:rsidRPr="0050601B" w:rsidRDefault="0050601B">
            <w:pPr>
              <w:rPr>
                <w:ins w:id="2620" w:author="Borja Gonzalez" w:date="2017-09-28T17:54:00Z"/>
                <w:noProof/>
                <w:lang w:val="en-US"/>
                <w:rPrChange w:id="2621" w:author="Borja Gonzalez" w:date="2017-09-28T17:54:00Z">
                  <w:rPr>
                    <w:ins w:id="2622" w:author="Borja Gonzalez" w:date="2017-09-28T17:54:00Z"/>
                    <w:rFonts w:ascii="Monaco" w:eastAsiaTheme="majorEastAsia" w:hAnsi="Monaco" w:cs="Monaco"/>
                    <w:color w:val="243F60" w:themeColor="accent1" w:themeShade="7F"/>
                    <w:sz w:val="32"/>
                    <w:szCs w:val="32"/>
                    <w:lang w:val="en-US"/>
                  </w:rPr>
                </w:rPrChange>
              </w:rPr>
              <w:pPrChange w:id="2623" w:author="GONZALEZ DIAZ, BORJA" w:date="2017-09-29T19:28:00Z">
                <w:pPr>
                  <w:keepNext/>
                  <w:keepLines/>
                  <w:widowControl w:val="0"/>
                  <w:autoSpaceDE w:val="0"/>
                  <w:autoSpaceDN w:val="0"/>
                  <w:adjustRightInd w:val="0"/>
                  <w:spacing w:before="200"/>
                  <w:outlineLvl w:val="4"/>
                </w:pPr>
              </w:pPrChange>
            </w:pPr>
            <w:ins w:id="2624" w:author="Borja Gonzalez" w:date="2017-09-28T17:54:00Z">
              <w:r w:rsidRPr="0050601B">
                <w:rPr>
                  <w:noProof/>
                  <w:color w:val="000000"/>
                  <w:lang w:val="en-US"/>
                  <w:rPrChange w:id="2625" w:author="Borja Gonzalez" w:date="2017-09-28T17:54:00Z">
                    <w:rPr>
                      <w:rFonts w:ascii="Monaco" w:hAnsi="Monaco" w:cs="Monaco"/>
                      <w:color w:val="000000"/>
                      <w:sz w:val="32"/>
                      <w:szCs w:val="32"/>
                      <w:lang w:val="en-US"/>
                    </w:rPr>
                  </w:rPrChange>
                </w:rPr>
                <w:t>socket</w:t>
              </w:r>
              <w:r w:rsidRPr="0050601B">
                <w:rPr>
                  <w:b/>
                  <w:bCs/>
                  <w:noProof/>
                  <w:color w:val="000000"/>
                  <w:lang w:val="en-US"/>
                  <w:rPrChange w:id="2626" w:author="Borja Gonzalez" w:date="2017-09-28T17:54:00Z">
                    <w:rPr>
                      <w:rFonts w:ascii="Monaco" w:hAnsi="Monaco" w:cs="Monaco"/>
                      <w:b/>
                      <w:bCs/>
                      <w:color w:val="000000"/>
                      <w:sz w:val="32"/>
                      <w:szCs w:val="32"/>
                      <w:lang w:val="en-US"/>
                    </w:rPr>
                  </w:rPrChange>
                </w:rPr>
                <w:t>.</w:t>
              </w:r>
              <w:r w:rsidRPr="0050601B">
                <w:rPr>
                  <w:noProof/>
                  <w:color w:val="000000"/>
                  <w:lang w:val="en-US"/>
                  <w:rPrChange w:id="2627" w:author="Borja Gonzalez" w:date="2017-09-28T17:54:00Z">
                    <w:rPr>
                      <w:rFonts w:ascii="Monaco" w:hAnsi="Monaco" w:cs="Monaco"/>
                      <w:color w:val="000000"/>
                      <w:sz w:val="32"/>
                      <w:szCs w:val="32"/>
                      <w:lang w:val="en-US"/>
                    </w:rPr>
                  </w:rPrChange>
                </w:rPr>
                <w:t>on</w:t>
              </w:r>
              <w:r w:rsidRPr="0050601B">
                <w:rPr>
                  <w:b/>
                  <w:bCs/>
                  <w:noProof/>
                  <w:color w:val="000000"/>
                  <w:lang w:val="en-US"/>
                  <w:rPrChange w:id="2628" w:author="Borja Gonzalez" w:date="2017-09-28T17:54:00Z">
                    <w:rPr>
                      <w:rFonts w:ascii="Monaco" w:hAnsi="Monaco" w:cs="Monaco"/>
                      <w:b/>
                      <w:bCs/>
                      <w:color w:val="000000"/>
                      <w:sz w:val="32"/>
                      <w:szCs w:val="32"/>
                      <w:lang w:val="en-US"/>
                    </w:rPr>
                  </w:rPrChange>
                </w:rPr>
                <w:t>(</w:t>
              </w:r>
              <w:r w:rsidRPr="0050601B">
                <w:rPr>
                  <w:noProof/>
                  <w:lang w:val="en-US"/>
                  <w:rPrChange w:id="2629" w:author="Borja Gonzalez" w:date="2017-09-28T17:54:00Z">
                    <w:rPr>
                      <w:rFonts w:ascii="Monaco" w:hAnsi="Monaco" w:cs="Monaco"/>
                      <w:color w:val="4E9A06"/>
                      <w:sz w:val="32"/>
                      <w:szCs w:val="32"/>
                      <w:lang w:val="en-US"/>
                    </w:rPr>
                  </w:rPrChange>
                </w:rPr>
                <w:t>"reload"</w:t>
              </w:r>
              <w:r w:rsidRPr="0050601B">
                <w:rPr>
                  <w:b/>
                  <w:bCs/>
                  <w:noProof/>
                  <w:color w:val="000000"/>
                  <w:lang w:val="en-US"/>
                  <w:rPrChange w:id="2630" w:author="Borja Gonzalez" w:date="2017-09-28T17:54:00Z">
                    <w:rPr>
                      <w:rFonts w:ascii="Monaco" w:hAnsi="Monaco" w:cs="Monaco"/>
                      <w:b/>
                      <w:bCs/>
                      <w:color w:val="000000"/>
                      <w:sz w:val="32"/>
                      <w:szCs w:val="32"/>
                      <w:lang w:val="en-US"/>
                    </w:rPr>
                  </w:rPrChange>
                </w:rPr>
                <w:t>,</w:t>
              </w:r>
              <w:r w:rsidRPr="0050601B">
                <w:rPr>
                  <w:noProof/>
                  <w:lang w:val="en-US"/>
                  <w:rPrChange w:id="2631" w:author="Borja Gonzalez" w:date="2017-09-28T17:54:00Z">
                    <w:rPr>
                      <w:rFonts w:ascii="Monaco" w:hAnsi="Monaco" w:cs="Monaco"/>
                      <w:sz w:val="32"/>
                      <w:szCs w:val="32"/>
                      <w:lang w:val="en-US"/>
                    </w:rPr>
                  </w:rPrChange>
                </w:rPr>
                <w:t xml:space="preserve"> </w:t>
              </w:r>
              <w:r w:rsidRPr="0050601B">
                <w:rPr>
                  <w:b/>
                  <w:bCs/>
                  <w:noProof/>
                  <w:color w:val="204A87"/>
                  <w:lang w:val="en-US"/>
                  <w:rPrChange w:id="2632" w:author="Borja Gonzalez" w:date="2017-09-28T17:54:00Z">
                    <w:rPr>
                      <w:rFonts w:ascii="Monaco" w:hAnsi="Monaco" w:cs="Monaco"/>
                      <w:b/>
                      <w:bCs/>
                      <w:color w:val="204A87"/>
                      <w:sz w:val="32"/>
                      <w:szCs w:val="32"/>
                      <w:lang w:val="en-US"/>
                    </w:rPr>
                  </w:rPrChange>
                </w:rPr>
                <w:t>function</w:t>
              </w:r>
              <w:r w:rsidRPr="0050601B">
                <w:rPr>
                  <w:noProof/>
                  <w:lang w:val="en-US"/>
                  <w:rPrChange w:id="2633" w:author="Borja Gonzalez" w:date="2017-09-28T17:54:00Z">
                    <w:rPr>
                      <w:rFonts w:ascii="Monaco" w:hAnsi="Monaco" w:cs="Monaco"/>
                      <w:sz w:val="32"/>
                      <w:szCs w:val="32"/>
                      <w:lang w:val="en-US"/>
                    </w:rPr>
                  </w:rPrChange>
                </w:rPr>
                <w:t xml:space="preserve"> </w:t>
              </w:r>
              <w:r w:rsidRPr="0050601B">
                <w:rPr>
                  <w:b/>
                  <w:bCs/>
                  <w:noProof/>
                  <w:color w:val="000000"/>
                  <w:lang w:val="en-US"/>
                  <w:rPrChange w:id="2634" w:author="Borja Gonzalez" w:date="2017-09-28T17:54:00Z">
                    <w:rPr>
                      <w:rFonts w:ascii="Monaco" w:hAnsi="Monaco" w:cs="Monaco"/>
                      <w:b/>
                      <w:bCs/>
                      <w:color w:val="000000"/>
                      <w:sz w:val="32"/>
                      <w:szCs w:val="32"/>
                      <w:lang w:val="en-US"/>
                    </w:rPr>
                  </w:rPrChange>
                </w:rPr>
                <w:t>(</w:t>
              </w:r>
              <w:r w:rsidRPr="0050601B">
                <w:rPr>
                  <w:noProof/>
                  <w:color w:val="000000"/>
                  <w:lang w:val="en-US"/>
                  <w:rPrChange w:id="2635" w:author="Borja Gonzalez" w:date="2017-09-28T17:54:00Z">
                    <w:rPr>
                      <w:rFonts w:ascii="Monaco" w:hAnsi="Monaco" w:cs="Monaco"/>
                      <w:color w:val="000000"/>
                      <w:sz w:val="32"/>
                      <w:szCs w:val="32"/>
                      <w:lang w:val="en-US"/>
                    </w:rPr>
                  </w:rPrChange>
                </w:rPr>
                <w:t>data</w:t>
              </w:r>
              <w:r w:rsidRPr="0050601B">
                <w:rPr>
                  <w:b/>
                  <w:bCs/>
                  <w:noProof/>
                  <w:color w:val="000000"/>
                  <w:lang w:val="en-US"/>
                  <w:rPrChange w:id="2636" w:author="Borja Gonzalez" w:date="2017-09-28T17:54:00Z">
                    <w:rPr>
                      <w:rFonts w:ascii="Monaco" w:hAnsi="Monaco" w:cs="Monaco"/>
                      <w:b/>
                      <w:bCs/>
                      <w:color w:val="000000"/>
                      <w:sz w:val="32"/>
                      <w:szCs w:val="32"/>
                      <w:lang w:val="en-US"/>
                    </w:rPr>
                  </w:rPrChange>
                </w:rPr>
                <w:t>)</w:t>
              </w:r>
              <w:r w:rsidRPr="0050601B">
                <w:rPr>
                  <w:noProof/>
                  <w:lang w:val="en-US"/>
                  <w:rPrChange w:id="2637" w:author="Borja Gonzalez" w:date="2017-09-28T17:54:00Z">
                    <w:rPr>
                      <w:rFonts w:ascii="Monaco" w:hAnsi="Monaco" w:cs="Monaco"/>
                      <w:sz w:val="32"/>
                      <w:szCs w:val="32"/>
                      <w:lang w:val="en-US"/>
                    </w:rPr>
                  </w:rPrChange>
                </w:rPr>
                <w:t xml:space="preserve"> </w:t>
              </w:r>
              <w:r w:rsidRPr="0050601B">
                <w:rPr>
                  <w:b/>
                  <w:bCs/>
                  <w:noProof/>
                  <w:color w:val="000000"/>
                  <w:lang w:val="en-US"/>
                  <w:rPrChange w:id="2638" w:author="Borja Gonzalez" w:date="2017-09-28T17:54:00Z">
                    <w:rPr>
                      <w:rFonts w:ascii="Monaco" w:hAnsi="Monaco" w:cs="Monaco"/>
                      <w:b/>
                      <w:bCs/>
                      <w:color w:val="000000"/>
                      <w:sz w:val="32"/>
                      <w:szCs w:val="32"/>
                      <w:lang w:val="en-US"/>
                    </w:rPr>
                  </w:rPrChange>
                </w:rPr>
                <w:t>{</w:t>
              </w:r>
            </w:ins>
          </w:p>
          <w:p w14:paraId="2EA3BEC1" w14:textId="77777777" w:rsidR="0050601B" w:rsidRPr="0050601B" w:rsidRDefault="0050601B">
            <w:pPr>
              <w:rPr>
                <w:ins w:id="2639" w:author="Borja Gonzalez" w:date="2017-09-28T17:54:00Z"/>
                <w:noProof/>
                <w:lang w:val="en-US"/>
                <w:rPrChange w:id="2640" w:author="Borja Gonzalez" w:date="2017-09-28T17:54:00Z">
                  <w:rPr>
                    <w:ins w:id="2641" w:author="Borja Gonzalez" w:date="2017-09-28T17:54:00Z"/>
                    <w:rFonts w:ascii="Monaco" w:eastAsiaTheme="majorEastAsia" w:hAnsi="Monaco" w:cs="Monaco"/>
                    <w:color w:val="243F60" w:themeColor="accent1" w:themeShade="7F"/>
                    <w:sz w:val="32"/>
                    <w:szCs w:val="32"/>
                    <w:lang w:val="en-US"/>
                  </w:rPr>
                </w:rPrChange>
              </w:rPr>
              <w:pPrChange w:id="2642" w:author="GONZALEZ DIAZ, BORJA" w:date="2017-09-29T19:28:00Z">
                <w:pPr>
                  <w:keepNext/>
                  <w:keepLines/>
                  <w:widowControl w:val="0"/>
                  <w:autoSpaceDE w:val="0"/>
                  <w:autoSpaceDN w:val="0"/>
                  <w:adjustRightInd w:val="0"/>
                  <w:spacing w:before="200"/>
                  <w:outlineLvl w:val="4"/>
                </w:pPr>
              </w:pPrChange>
            </w:pPr>
            <w:ins w:id="2643" w:author="Borja Gonzalez" w:date="2017-09-28T17:54:00Z">
              <w:r w:rsidRPr="0050601B">
                <w:rPr>
                  <w:noProof/>
                  <w:lang w:val="en-US"/>
                  <w:rPrChange w:id="2644" w:author="Borja Gonzalez" w:date="2017-09-28T17:54:00Z">
                    <w:rPr>
                      <w:rFonts w:ascii="Monaco" w:hAnsi="Monaco" w:cs="Monaco"/>
                      <w:sz w:val="32"/>
                      <w:szCs w:val="32"/>
                      <w:lang w:val="en-US"/>
                    </w:rPr>
                  </w:rPrChange>
                </w:rPr>
                <w:t xml:space="preserve">    </w:t>
              </w:r>
              <w:r w:rsidRPr="0050601B">
                <w:rPr>
                  <w:noProof/>
                  <w:lang w:val="en-US"/>
                  <w:rPrChange w:id="2645" w:author="Borja Gonzalez" w:date="2017-09-28T17:54:00Z">
                    <w:rPr>
                      <w:rFonts w:ascii="Monaco" w:hAnsi="Monaco" w:cs="Monaco"/>
                      <w:sz w:val="32"/>
                      <w:szCs w:val="32"/>
                      <w:lang w:val="en-US"/>
                    </w:rPr>
                  </w:rPrChange>
                </w:rPr>
                <w:tab/>
              </w:r>
              <w:r w:rsidRPr="0050601B">
                <w:rPr>
                  <w:noProof/>
                  <w:color w:val="000000"/>
                  <w:lang w:val="en-US"/>
                  <w:rPrChange w:id="2646" w:author="Borja Gonzalez" w:date="2017-09-28T17:54:00Z">
                    <w:rPr>
                      <w:rFonts w:ascii="Monaco" w:hAnsi="Monaco" w:cs="Monaco"/>
                      <w:color w:val="000000"/>
                      <w:sz w:val="32"/>
                      <w:szCs w:val="32"/>
                      <w:lang w:val="en-US"/>
                    </w:rPr>
                  </w:rPrChange>
                </w:rPr>
                <w:t>location</w:t>
              </w:r>
              <w:r w:rsidRPr="0050601B">
                <w:rPr>
                  <w:b/>
                  <w:bCs/>
                  <w:noProof/>
                  <w:color w:val="000000"/>
                  <w:lang w:val="en-US"/>
                  <w:rPrChange w:id="2647" w:author="Borja Gonzalez" w:date="2017-09-28T17:54:00Z">
                    <w:rPr>
                      <w:rFonts w:ascii="Monaco" w:hAnsi="Monaco" w:cs="Monaco"/>
                      <w:b/>
                      <w:bCs/>
                      <w:color w:val="000000"/>
                      <w:sz w:val="32"/>
                      <w:szCs w:val="32"/>
                      <w:lang w:val="en-US"/>
                    </w:rPr>
                  </w:rPrChange>
                </w:rPr>
                <w:t>.</w:t>
              </w:r>
              <w:r w:rsidRPr="0050601B">
                <w:rPr>
                  <w:noProof/>
                  <w:color w:val="000000"/>
                  <w:lang w:val="en-US"/>
                  <w:rPrChange w:id="2648" w:author="Borja Gonzalez" w:date="2017-09-28T17:54:00Z">
                    <w:rPr>
                      <w:rFonts w:ascii="Monaco" w:hAnsi="Monaco" w:cs="Monaco"/>
                      <w:color w:val="000000"/>
                      <w:sz w:val="32"/>
                      <w:szCs w:val="32"/>
                      <w:lang w:val="en-US"/>
                    </w:rPr>
                  </w:rPrChange>
                </w:rPr>
                <w:t>reload</w:t>
              </w:r>
              <w:r w:rsidRPr="0050601B">
                <w:rPr>
                  <w:b/>
                  <w:bCs/>
                  <w:noProof/>
                  <w:color w:val="000000"/>
                  <w:lang w:val="en-US"/>
                  <w:rPrChange w:id="2649" w:author="Borja Gonzalez" w:date="2017-09-28T17:54:00Z">
                    <w:rPr>
                      <w:rFonts w:ascii="Monaco" w:hAnsi="Monaco" w:cs="Monaco"/>
                      <w:b/>
                      <w:bCs/>
                      <w:color w:val="000000"/>
                      <w:sz w:val="32"/>
                      <w:szCs w:val="32"/>
                      <w:lang w:val="en-US"/>
                    </w:rPr>
                  </w:rPrChange>
                </w:rPr>
                <w:t>();</w:t>
              </w:r>
            </w:ins>
          </w:p>
          <w:p w14:paraId="5AD9C97B" w14:textId="77777777" w:rsidR="0050601B" w:rsidRPr="0050601B" w:rsidRDefault="0050601B">
            <w:pPr>
              <w:rPr>
                <w:ins w:id="2650" w:author="Borja Gonzalez" w:date="2017-09-28T17:54:00Z"/>
                <w:noProof/>
                <w:lang w:val="en-US"/>
                <w:rPrChange w:id="2651" w:author="Borja Gonzalez" w:date="2017-09-28T17:54:00Z">
                  <w:rPr>
                    <w:ins w:id="2652" w:author="Borja Gonzalez" w:date="2017-09-28T17:54:00Z"/>
                    <w:rFonts w:ascii="Monaco" w:eastAsiaTheme="majorEastAsia" w:hAnsi="Monaco" w:cs="Monaco"/>
                    <w:color w:val="243F60" w:themeColor="accent1" w:themeShade="7F"/>
                    <w:sz w:val="32"/>
                    <w:szCs w:val="32"/>
                    <w:lang w:val="en-US"/>
                  </w:rPr>
                </w:rPrChange>
              </w:rPr>
              <w:pPrChange w:id="2653" w:author="GONZALEZ DIAZ, BORJA" w:date="2017-09-29T19:28:00Z">
                <w:pPr>
                  <w:keepNext/>
                  <w:keepLines/>
                  <w:widowControl w:val="0"/>
                  <w:autoSpaceDE w:val="0"/>
                  <w:autoSpaceDN w:val="0"/>
                  <w:adjustRightInd w:val="0"/>
                  <w:spacing w:before="200"/>
                  <w:outlineLvl w:val="4"/>
                </w:pPr>
              </w:pPrChange>
            </w:pPr>
            <w:ins w:id="2654" w:author="Borja Gonzalez" w:date="2017-09-28T17:54:00Z">
              <w:r w:rsidRPr="0050601B">
                <w:rPr>
                  <w:noProof/>
                  <w:lang w:val="en-US"/>
                  <w:rPrChange w:id="2655" w:author="Borja Gonzalez" w:date="2017-09-28T17:54:00Z">
                    <w:rPr>
                      <w:rFonts w:ascii="Monaco" w:hAnsi="Monaco" w:cs="Monaco"/>
                      <w:sz w:val="32"/>
                      <w:szCs w:val="32"/>
                      <w:lang w:val="en-US"/>
                    </w:rPr>
                  </w:rPrChange>
                </w:rPr>
                <w:tab/>
              </w:r>
              <w:r w:rsidRPr="0050601B">
                <w:rPr>
                  <w:b/>
                  <w:bCs/>
                  <w:noProof/>
                  <w:color w:val="000000"/>
                  <w:lang w:val="en-US"/>
                  <w:rPrChange w:id="2656" w:author="Borja Gonzalez" w:date="2017-09-28T17:54:00Z">
                    <w:rPr>
                      <w:rFonts w:ascii="Monaco" w:hAnsi="Monaco" w:cs="Monaco"/>
                      <w:b/>
                      <w:bCs/>
                      <w:color w:val="000000"/>
                      <w:sz w:val="32"/>
                      <w:szCs w:val="32"/>
                      <w:lang w:val="en-US"/>
                    </w:rPr>
                  </w:rPrChange>
                </w:rPr>
                <w:t>});</w:t>
              </w:r>
            </w:ins>
          </w:p>
          <w:p w14:paraId="69DE2578" w14:textId="77777777" w:rsidR="0050601B" w:rsidRDefault="0050601B" w:rsidP="00DF2E7D">
            <w:pPr>
              <w:rPr>
                <w:ins w:id="2657" w:author="Borja Gonzalez" w:date="2017-09-28T17:54:00Z"/>
              </w:rPr>
            </w:pPr>
          </w:p>
        </w:tc>
      </w:tr>
    </w:tbl>
    <w:p w14:paraId="08EC3DD8" w14:textId="709A59F2" w:rsidR="009C33EB" w:rsidRDefault="009C33EB" w:rsidP="00DF2E7D"/>
    <w:p w14:paraId="3AB7C9B1" w14:textId="77777777" w:rsidR="00DF2E7D" w:rsidRDefault="00DF2E7D" w:rsidP="00DF2E7D"/>
    <w:p w14:paraId="66FA56ED" w14:textId="002FD0DF" w:rsidR="009C33EB" w:rsidRDefault="001D2097" w:rsidP="00DF2E7D">
      <w:ins w:id="2658" w:author="Borja Gonzalez" w:date="2017-09-29T12:48:00Z">
        <w:r>
          <w:t>E</w:t>
        </w:r>
      </w:ins>
      <w:r w:rsidR="009C33EB">
        <w:t>st</w:t>
      </w:r>
      <w:r w:rsidR="00BC4CE1">
        <w:t>e</w:t>
      </w:r>
      <w:r w:rsidR="009C33EB">
        <w:t xml:space="preserve"> código se encuentra en el navegador y espera a que el servidor confirme </w:t>
      </w:r>
      <w:r w:rsidR="009C33EB">
        <w:tab/>
        <w:t xml:space="preserve">que se han borrado los datos. Una vez recibida la confirmación, el navegador realiza un </w:t>
      </w:r>
      <w:proofErr w:type="gramStart"/>
      <w:r w:rsidR="009C33EB">
        <w:t>location.reload</w:t>
      </w:r>
      <w:proofErr w:type="gramEnd"/>
      <w:r w:rsidR="009C33EB">
        <w:t>()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Ttulo4"/>
      </w:pPr>
      <w:r>
        <w:t>4.3.2.2.  Funcionalidad en el lado del servidor</w:t>
      </w:r>
    </w:p>
    <w:p w14:paraId="731215B8" w14:textId="77777777" w:rsidR="00DF2E7D" w:rsidRPr="00DF2E7D" w:rsidRDefault="00DF2E7D" w:rsidP="00441A84"/>
    <w:p w14:paraId="33381818" w14:textId="73333BE8" w:rsidR="00DF2E7D" w:rsidDel="00AD3CBB" w:rsidRDefault="00DF2E7D" w:rsidP="00441A84">
      <w:pPr>
        <w:rPr>
          <w:del w:id="2659" w:author="Borja Gonzalez" w:date="2017-09-28T18:55:00Z"/>
        </w:rPr>
      </w:pPr>
    </w:p>
    <w:p w14:paraId="37C16D15" w14:textId="0F8E1F5E" w:rsidR="00DF2E7D" w:rsidDel="00AD3CBB" w:rsidRDefault="00520C5F" w:rsidP="00441A84">
      <w:pPr>
        <w:rPr>
          <w:del w:id="2660" w:author="Borja Gonzalez" w:date="2017-09-28T18:55:00Z"/>
        </w:rPr>
      </w:pPr>
      <w:del w:id="2661" w:author="Borja Gonzalez" w:date="2017-09-28T18:55:00Z">
        <w:r w:rsidRPr="00F137C1" w:rsidDel="00AD3CBB">
          <w:rPr>
            <w:noProof/>
            <w:lang w:eastAsia="es-ES_tradnl"/>
          </w:rPr>
          <w:drawing>
            <wp:inline distT="0" distB="0" distL="0" distR="0" wp14:anchorId="7DCCBB2F" wp14:editId="08EFD10B">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del>
    </w:p>
    <w:p w14:paraId="14DA34A6" w14:textId="77777777" w:rsidR="00AD3CBB" w:rsidRDefault="00DF2E7D" w:rsidP="00441A84">
      <w:pPr>
        <w:rPr>
          <w:ins w:id="2662" w:author="Borja Gonzalez" w:date="2017-09-28T18:53:00Z"/>
        </w:rPr>
      </w:pPr>
      <w:del w:id="2663" w:author="Borja Gonzalez" w:date="2017-09-28T18:53:00Z">
        <w:r w:rsidDel="00AD3CBB">
          <w:rPr>
            <w:noProof/>
            <w:lang w:eastAsia="es-ES_tradnl"/>
          </w:rPr>
          <w:drawing>
            <wp:inline distT="0" distB="0" distL="0" distR="0" wp14:anchorId="2A25F472" wp14:editId="312BCE31">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D3CBB" w14:paraId="15C2ED0C" w14:textId="77777777" w:rsidTr="00AD3CBB">
        <w:trPr>
          <w:ins w:id="2664" w:author="Borja Gonzalez" w:date="2017-09-28T18:53:00Z"/>
        </w:trPr>
        <w:tc>
          <w:tcPr>
            <w:tcW w:w="8856" w:type="dxa"/>
          </w:tcPr>
          <w:p w14:paraId="3F9C5954" w14:textId="77777777" w:rsidR="00AD3CBB" w:rsidRPr="00AD3CBB" w:rsidRDefault="00AD3CBB">
            <w:pPr>
              <w:rPr>
                <w:ins w:id="2665" w:author="Borja Gonzalez" w:date="2017-09-28T18:54:00Z"/>
                <w:noProof/>
                <w:lang w:val="en-US"/>
                <w:rPrChange w:id="2666" w:author="Borja Gonzalez" w:date="2017-09-28T18:55:00Z">
                  <w:rPr>
                    <w:ins w:id="2667" w:author="Borja Gonzalez" w:date="2017-09-28T18:54:00Z"/>
                    <w:rFonts w:ascii="Monaco" w:eastAsiaTheme="majorEastAsia" w:hAnsi="Monaco" w:cs="Monaco"/>
                    <w:noProof/>
                    <w:color w:val="243F60" w:themeColor="accent1" w:themeShade="7F"/>
                    <w:sz w:val="20"/>
                    <w:szCs w:val="20"/>
                    <w:lang w:val="en-US"/>
                  </w:rPr>
                </w:rPrChange>
              </w:rPr>
              <w:pPrChange w:id="2668" w:author="GONZALEZ DIAZ, BORJA" w:date="2017-09-29T19:28:00Z">
                <w:pPr>
                  <w:keepNext/>
                  <w:keepLines/>
                  <w:widowControl w:val="0"/>
                  <w:autoSpaceDE w:val="0"/>
                  <w:autoSpaceDN w:val="0"/>
                  <w:adjustRightInd w:val="0"/>
                  <w:spacing w:before="200"/>
                  <w:outlineLvl w:val="4"/>
                </w:pPr>
              </w:pPrChange>
            </w:pPr>
            <w:ins w:id="2669" w:author="Borja Gonzalez" w:date="2017-09-28T18:54:00Z">
              <w:r w:rsidRPr="00AD3CBB">
                <w:rPr>
                  <w:noProof/>
                  <w:lang w:val="en-US"/>
                </w:rPr>
                <w:t>socket</w:t>
              </w:r>
              <w:r w:rsidRPr="00AD3CBB">
                <w:rPr>
                  <w:b/>
                  <w:bCs/>
                  <w:noProof/>
                  <w:lang w:val="en-US"/>
                </w:rPr>
                <w:t>.</w:t>
              </w:r>
              <w:r w:rsidRPr="00AD3CBB">
                <w:rPr>
                  <w:noProof/>
                  <w:lang w:val="en-US"/>
                </w:rPr>
                <w:t>on</w:t>
              </w:r>
              <w:r w:rsidRPr="00AD3CBB">
                <w:rPr>
                  <w:b/>
                  <w:bCs/>
                  <w:noProof/>
                  <w:lang w:val="en-US"/>
                </w:rPr>
                <w:t>(</w:t>
              </w:r>
              <w:r w:rsidRPr="00AD3CBB">
                <w:rPr>
                  <w:noProof/>
                  <w:color w:val="4E9A06"/>
                  <w:lang w:val="en-US"/>
                </w:rPr>
                <w:t>"message"</w:t>
              </w:r>
              <w:r w:rsidRPr="00AD3CBB">
                <w:rPr>
                  <w:b/>
                  <w:bCs/>
                  <w:noProof/>
                  <w:lang w:val="en-US"/>
                </w:rPr>
                <w:t>,</w:t>
              </w:r>
              <w:r w:rsidRPr="00AD3CBB">
                <w:rPr>
                  <w:b/>
                  <w:bCs/>
                  <w:noProof/>
                  <w:color w:val="204A87"/>
                  <w:lang w:val="en-US"/>
                </w:rPr>
                <w:t>function</w:t>
              </w:r>
              <w:r w:rsidRPr="00AD3CBB">
                <w:rPr>
                  <w:b/>
                  <w:bCs/>
                  <w:noProof/>
                  <w:lang w:val="en-US"/>
                </w:rPr>
                <w:t>(</w:t>
              </w:r>
              <w:r w:rsidRPr="00AD3CBB">
                <w:rPr>
                  <w:noProof/>
                  <w:lang w:val="en-US"/>
                </w:rPr>
                <w:t>info</w:t>
              </w:r>
              <w:r w:rsidRPr="00AD3CBB">
                <w:rPr>
                  <w:b/>
                  <w:bCs/>
                  <w:noProof/>
                  <w:lang w:val="en-US"/>
                </w:rPr>
                <w:t>){</w:t>
              </w:r>
            </w:ins>
          </w:p>
          <w:p w14:paraId="6C1BCA73" w14:textId="77777777" w:rsidR="00AD3CBB" w:rsidRPr="0079203F" w:rsidRDefault="00AD3CBB">
            <w:pPr>
              <w:rPr>
                <w:ins w:id="2670" w:author="Borja Gonzalez" w:date="2017-09-28T18:54:00Z"/>
                <w:noProof/>
                <w:lang w:val="es-ES"/>
                <w:rPrChange w:id="2671" w:author="Rodrigo García" w:date="2017-09-29T10:05:00Z">
                  <w:rPr>
                    <w:ins w:id="2672" w:author="Borja Gonzalez" w:date="2017-09-28T18:54:00Z"/>
                    <w:rFonts w:ascii="Monaco" w:eastAsiaTheme="majorEastAsia" w:hAnsi="Monaco" w:cs="Monaco"/>
                    <w:noProof/>
                    <w:color w:val="243F60" w:themeColor="accent1" w:themeShade="7F"/>
                    <w:sz w:val="20"/>
                    <w:szCs w:val="20"/>
                    <w:lang w:val="en-US"/>
                  </w:rPr>
                </w:rPrChange>
              </w:rPr>
              <w:pPrChange w:id="2673" w:author="GONZALEZ DIAZ, BORJA" w:date="2017-09-29T19:28:00Z">
                <w:pPr>
                  <w:keepNext/>
                  <w:keepLines/>
                  <w:widowControl w:val="0"/>
                  <w:autoSpaceDE w:val="0"/>
                  <w:autoSpaceDN w:val="0"/>
                  <w:adjustRightInd w:val="0"/>
                  <w:spacing w:before="200"/>
                  <w:outlineLvl w:val="4"/>
                </w:pPr>
              </w:pPrChange>
            </w:pPr>
            <w:ins w:id="2674" w:author="Borja Gonzalez" w:date="2017-09-28T18:54:00Z">
              <w:r w:rsidRPr="00AD3CBB">
                <w:rPr>
                  <w:noProof/>
                  <w:lang w:val="en-US"/>
                </w:rPr>
                <w:t xml:space="preserve">    </w:t>
              </w:r>
              <w:r w:rsidRPr="0079203F">
                <w:rPr>
                  <w:noProof/>
                  <w:lang w:val="es-ES"/>
                  <w:rPrChange w:id="2675"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2676" w:author="Rodrigo García" w:date="2017-09-29T10:05:00Z">
                    <w:rPr>
                      <w:rFonts w:ascii="Monaco" w:hAnsi="Monaco" w:cs="Monaco"/>
                      <w:b/>
                      <w:bCs/>
                      <w:noProof/>
                      <w:color w:val="CE5C00"/>
                      <w:sz w:val="20"/>
                      <w:szCs w:val="20"/>
                      <w:lang w:val="en-US"/>
                    </w:rPr>
                  </w:rPrChange>
                </w:rPr>
                <w:t>=</w:t>
              </w:r>
              <w:r w:rsidRPr="0079203F">
                <w:rPr>
                  <w:noProof/>
                  <w:lang w:val="es-ES"/>
                  <w:rPrChange w:id="2677" w:author="Rodrigo García" w:date="2017-09-29T10:05:00Z">
                    <w:rPr>
                      <w:rFonts w:ascii="Monaco" w:hAnsi="Monaco" w:cs="Monaco"/>
                      <w:noProof/>
                      <w:sz w:val="20"/>
                      <w:szCs w:val="20"/>
                      <w:lang w:val="en-US"/>
                    </w:rPr>
                  </w:rPrChange>
                </w:rPr>
                <w:t xml:space="preserve"> JSON</w:t>
              </w:r>
              <w:r w:rsidRPr="0079203F">
                <w:rPr>
                  <w:b/>
                  <w:bCs/>
                  <w:noProof/>
                  <w:lang w:val="es-ES"/>
                  <w:rPrChange w:id="2678" w:author="Rodrigo García" w:date="2017-09-29T10:05:00Z">
                    <w:rPr>
                      <w:rFonts w:ascii="Monaco" w:hAnsi="Monaco" w:cs="Monaco"/>
                      <w:b/>
                      <w:bCs/>
                      <w:noProof/>
                      <w:color w:val="000000"/>
                      <w:sz w:val="20"/>
                      <w:szCs w:val="20"/>
                      <w:lang w:val="en-US"/>
                    </w:rPr>
                  </w:rPrChange>
                </w:rPr>
                <w:t>.</w:t>
              </w:r>
              <w:r w:rsidRPr="0079203F">
                <w:rPr>
                  <w:noProof/>
                  <w:lang w:val="es-ES"/>
                  <w:rPrChange w:id="2679" w:author="Rodrigo García" w:date="2017-09-29T10:05:00Z">
                    <w:rPr>
                      <w:rFonts w:ascii="Monaco" w:hAnsi="Monaco" w:cs="Monaco"/>
                      <w:noProof/>
                      <w:color w:val="000000"/>
                      <w:sz w:val="20"/>
                      <w:szCs w:val="20"/>
                      <w:lang w:val="en-US"/>
                    </w:rPr>
                  </w:rPrChange>
                </w:rPr>
                <w:t>parse</w:t>
              </w:r>
              <w:r w:rsidRPr="0079203F">
                <w:rPr>
                  <w:b/>
                  <w:bCs/>
                  <w:noProof/>
                  <w:lang w:val="es-ES"/>
                  <w:rPrChange w:id="2680" w:author="Rodrigo García" w:date="2017-09-29T10:05:00Z">
                    <w:rPr>
                      <w:rFonts w:ascii="Monaco" w:hAnsi="Monaco" w:cs="Monaco"/>
                      <w:b/>
                      <w:bCs/>
                      <w:noProof/>
                      <w:color w:val="000000"/>
                      <w:sz w:val="20"/>
                      <w:szCs w:val="20"/>
                      <w:lang w:val="en-US"/>
                    </w:rPr>
                  </w:rPrChange>
                </w:rPr>
                <w:t>(</w:t>
              </w:r>
              <w:r w:rsidRPr="0079203F">
                <w:rPr>
                  <w:noProof/>
                  <w:lang w:val="es-ES"/>
                  <w:rPrChange w:id="2681" w:author="Rodrigo García" w:date="2017-09-29T10:05:00Z">
                    <w:rPr>
                      <w:rFonts w:ascii="Monaco" w:hAnsi="Monaco" w:cs="Monaco"/>
                      <w:noProof/>
                      <w:color w:val="000000"/>
                      <w:sz w:val="20"/>
                      <w:szCs w:val="20"/>
                      <w:lang w:val="en-US"/>
                    </w:rPr>
                  </w:rPrChange>
                </w:rPr>
                <w:t>info</w:t>
              </w:r>
              <w:r w:rsidRPr="0079203F">
                <w:rPr>
                  <w:b/>
                  <w:bCs/>
                  <w:noProof/>
                  <w:lang w:val="es-ES"/>
                  <w:rPrChange w:id="2682" w:author="Rodrigo García" w:date="2017-09-29T10:05:00Z">
                    <w:rPr>
                      <w:rFonts w:ascii="Monaco" w:hAnsi="Monaco" w:cs="Monaco"/>
                      <w:b/>
                      <w:bCs/>
                      <w:noProof/>
                      <w:color w:val="000000"/>
                      <w:sz w:val="20"/>
                      <w:szCs w:val="20"/>
                      <w:lang w:val="en-US"/>
                    </w:rPr>
                  </w:rPrChange>
                </w:rPr>
                <w:t>);</w:t>
              </w:r>
            </w:ins>
          </w:p>
          <w:p w14:paraId="424080DC" w14:textId="77777777" w:rsidR="00AD3CBB" w:rsidRPr="0079203F" w:rsidRDefault="00AD3CBB">
            <w:pPr>
              <w:rPr>
                <w:ins w:id="2683" w:author="Borja Gonzalez" w:date="2017-09-28T18:54:00Z"/>
                <w:b/>
                <w:bCs/>
                <w:noProof/>
                <w:color w:val="204A87"/>
                <w:lang w:val="es-ES"/>
                <w:rPrChange w:id="2684" w:author="Rodrigo García" w:date="2017-09-29T10:05:00Z">
                  <w:rPr>
                    <w:ins w:id="2685" w:author="Borja Gonzalez" w:date="2017-09-28T18:54:00Z"/>
                    <w:rFonts w:ascii="Monaco" w:hAnsi="Monaco" w:cs="Monaco"/>
                    <w:b/>
                    <w:bCs/>
                    <w:color w:val="204A87"/>
                    <w:lang w:val="en-US"/>
                  </w:rPr>
                </w:rPrChange>
              </w:rPr>
              <w:pPrChange w:id="2686" w:author="GONZALEZ DIAZ, BORJA" w:date="2017-09-29T19:28:00Z">
                <w:pPr>
                  <w:widowControl w:val="0"/>
                  <w:autoSpaceDE w:val="0"/>
                  <w:autoSpaceDN w:val="0"/>
                  <w:adjustRightInd w:val="0"/>
                </w:pPr>
              </w:pPrChange>
            </w:pPr>
          </w:p>
          <w:p w14:paraId="2AF6E907" w14:textId="77777777" w:rsidR="00AD3CBB" w:rsidRPr="0079203F" w:rsidRDefault="00AD3CBB">
            <w:pPr>
              <w:rPr>
                <w:ins w:id="2687" w:author="Borja Gonzalez" w:date="2017-09-28T18:53:00Z"/>
                <w:noProof/>
                <w:lang w:val="es-ES"/>
                <w:rPrChange w:id="2688" w:author="Rodrigo García" w:date="2017-09-29T10:05:00Z">
                  <w:rPr>
                    <w:ins w:id="2689" w:author="Borja Gonzalez" w:date="2017-09-28T18:53:00Z"/>
                    <w:rFonts w:ascii="Monaco" w:eastAsiaTheme="majorEastAsia" w:hAnsi="Monaco" w:cs="Monaco"/>
                    <w:color w:val="243F60" w:themeColor="accent1" w:themeShade="7F"/>
                    <w:sz w:val="32"/>
                    <w:szCs w:val="32"/>
                    <w:lang w:val="en-US"/>
                  </w:rPr>
                </w:rPrChange>
              </w:rPr>
              <w:pPrChange w:id="2690" w:author="GONZALEZ DIAZ, BORJA" w:date="2017-09-29T19:28:00Z">
                <w:pPr>
                  <w:keepNext/>
                  <w:keepLines/>
                  <w:widowControl w:val="0"/>
                  <w:autoSpaceDE w:val="0"/>
                  <w:autoSpaceDN w:val="0"/>
                  <w:adjustRightInd w:val="0"/>
                  <w:spacing w:before="200"/>
                  <w:outlineLvl w:val="4"/>
                </w:pPr>
              </w:pPrChange>
            </w:pPr>
            <w:ins w:id="2691" w:author="Borja Gonzalez" w:date="2017-09-28T18:53:00Z">
              <w:r w:rsidRPr="0079203F">
                <w:rPr>
                  <w:b/>
                  <w:bCs/>
                  <w:noProof/>
                  <w:color w:val="204A87"/>
                  <w:lang w:val="es-ES"/>
                  <w:rPrChange w:id="2692" w:author="Rodrigo García" w:date="2017-09-29T10:05:00Z">
                    <w:rPr>
                      <w:rFonts w:ascii="Monaco" w:hAnsi="Monaco" w:cs="Monaco"/>
                      <w:b/>
                      <w:bCs/>
                      <w:color w:val="204A87"/>
                      <w:sz w:val="32"/>
                      <w:szCs w:val="32"/>
                      <w:lang w:val="en-US"/>
                    </w:rPr>
                  </w:rPrChange>
                </w:rPr>
                <w:t>function</w:t>
              </w:r>
              <w:r w:rsidRPr="0079203F">
                <w:rPr>
                  <w:noProof/>
                  <w:lang w:val="es-ES"/>
                  <w:rPrChange w:id="2693" w:author="Rodrigo García" w:date="2017-09-29T10:05:00Z">
                    <w:rPr>
                      <w:rFonts w:ascii="Monaco" w:hAnsi="Monaco" w:cs="Monaco"/>
                      <w:sz w:val="32"/>
                      <w:szCs w:val="32"/>
                      <w:lang w:val="en-US"/>
                    </w:rPr>
                  </w:rPrChange>
                </w:rPr>
                <w:t xml:space="preserve"> borrar_paciente</w:t>
              </w:r>
              <w:r w:rsidRPr="0079203F">
                <w:rPr>
                  <w:b/>
                  <w:bCs/>
                  <w:noProof/>
                  <w:lang w:val="es-ES"/>
                  <w:rPrChange w:id="2694" w:author="Rodrigo García" w:date="2017-09-29T10:05:00Z">
                    <w:rPr>
                      <w:rFonts w:ascii="Monaco" w:hAnsi="Monaco" w:cs="Monaco"/>
                      <w:b/>
                      <w:bCs/>
                      <w:color w:val="000000"/>
                      <w:sz w:val="32"/>
                      <w:szCs w:val="32"/>
                      <w:lang w:val="en-US"/>
                    </w:rPr>
                  </w:rPrChange>
                </w:rPr>
                <w:t>(</w:t>
              </w:r>
              <w:r w:rsidRPr="0079203F">
                <w:rPr>
                  <w:noProof/>
                  <w:lang w:val="es-ES"/>
                  <w:rPrChange w:id="2695" w:author="Rodrigo García" w:date="2017-09-29T10:05:00Z">
                    <w:rPr>
                      <w:rFonts w:ascii="Monaco" w:hAnsi="Monaco" w:cs="Monaco"/>
                      <w:color w:val="000000"/>
                      <w:sz w:val="32"/>
                      <w:szCs w:val="32"/>
                      <w:lang w:val="en-US"/>
                    </w:rPr>
                  </w:rPrChange>
                </w:rPr>
                <w:t>N_p</w:t>
              </w:r>
              <w:r w:rsidRPr="0079203F">
                <w:rPr>
                  <w:b/>
                  <w:bCs/>
                  <w:noProof/>
                  <w:lang w:val="es-ES"/>
                  <w:rPrChange w:id="2696" w:author="Rodrigo García" w:date="2017-09-29T10:05:00Z">
                    <w:rPr>
                      <w:rFonts w:ascii="Monaco" w:hAnsi="Monaco" w:cs="Monaco"/>
                      <w:b/>
                      <w:bCs/>
                      <w:color w:val="000000"/>
                      <w:sz w:val="32"/>
                      <w:szCs w:val="32"/>
                      <w:lang w:val="en-US"/>
                    </w:rPr>
                  </w:rPrChange>
                </w:rPr>
                <w:t>,</w:t>
              </w:r>
              <w:r w:rsidRPr="0079203F">
                <w:rPr>
                  <w:noProof/>
                  <w:lang w:val="es-ES"/>
                  <w:rPrChange w:id="2697" w:author="Rodrigo García" w:date="2017-09-29T10:05:00Z">
                    <w:rPr>
                      <w:rFonts w:ascii="Monaco" w:hAnsi="Monaco" w:cs="Monaco"/>
                      <w:color w:val="000000"/>
                      <w:sz w:val="32"/>
                      <w:szCs w:val="32"/>
                      <w:lang w:val="en-US"/>
                    </w:rPr>
                  </w:rPrChange>
                </w:rPr>
                <w:t>nombre</w:t>
              </w:r>
              <w:r w:rsidRPr="0079203F">
                <w:rPr>
                  <w:b/>
                  <w:bCs/>
                  <w:noProof/>
                  <w:lang w:val="es-ES"/>
                  <w:rPrChange w:id="2698" w:author="Rodrigo García" w:date="2017-09-29T10:05:00Z">
                    <w:rPr>
                      <w:rFonts w:ascii="Monaco" w:hAnsi="Monaco" w:cs="Monaco"/>
                      <w:b/>
                      <w:bCs/>
                      <w:color w:val="000000"/>
                      <w:sz w:val="32"/>
                      <w:szCs w:val="32"/>
                      <w:lang w:val="en-US"/>
                    </w:rPr>
                  </w:rPrChange>
                </w:rPr>
                <w:t>){</w:t>
              </w:r>
            </w:ins>
          </w:p>
          <w:p w14:paraId="5D568071" w14:textId="77777777" w:rsidR="00AD3CBB" w:rsidRPr="0079203F" w:rsidRDefault="00AD3CBB">
            <w:pPr>
              <w:rPr>
                <w:ins w:id="2699" w:author="Borja Gonzalez" w:date="2017-09-28T18:53:00Z"/>
                <w:noProof/>
                <w:lang w:val="es-ES"/>
                <w:rPrChange w:id="2700" w:author="Rodrigo García" w:date="2017-09-29T10:05:00Z">
                  <w:rPr>
                    <w:ins w:id="2701" w:author="Borja Gonzalez" w:date="2017-09-28T18:53:00Z"/>
                    <w:rFonts w:ascii="Monaco" w:eastAsiaTheme="majorEastAsia" w:hAnsi="Monaco" w:cs="Monaco"/>
                    <w:color w:val="243F60" w:themeColor="accent1" w:themeShade="7F"/>
                    <w:sz w:val="32"/>
                    <w:szCs w:val="32"/>
                    <w:lang w:val="en-US"/>
                  </w:rPr>
                </w:rPrChange>
              </w:rPr>
              <w:pPrChange w:id="2702" w:author="GONZALEZ DIAZ, BORJA" w:date="2017-09-29T19:28:00Z">
                <w:pPr>
                  <w:keepNext/>
                  <w:keepLines/>
                  <w:widowControl w:val="0"/>
                  <w:autoSpaceDE w:val="0"/>
                  <w:autoSpaceDN w:val="0"/>
                  <w:adjustRightInd w:val="0"/>
                  <w:spacing w:before="200"/>
                  <w:outlineLvl w:val="4"/>
                </w:pPr>
              </w:pPrChange>
            </w:pPr>
            <w:ins w:id="2703" w:author="Borja Gonzalez" w:date="2017-09-28T18:53:00Z">
              <w:r w:rsidRPr="0079203F">
                <w:rPr>
                  <w:noProof/>
                  <w:lang w:val="es-ES"/>
                  <w:rPrChange w:id="2704" w:author="Rodrigo García" w:date="2017-09-29T10:05:00Z">
                    <w:rPr>
                      <w:rFonts w:ascii="Monaco" w:hAnsi="Monaco" w:cs="Monaco"/>
                      <w:sz w:val="32"/>
                      <w:szCs w:val="32"/>
                      <w:lang w:val="en-US"/>
                    </w:rPr>
                  </w:rPrChange>
                </w:rPr>
                <w:tab/>
              </w:r>
              <w:r w:rsidRPr="0079203F">
                <w:rPr>
                  <w:b/>
                  <w:bCs/>
                  <w:noProof/>
                  <w:color w:val="204A87"/>
                  <w:lang w:val="es-ES"/>
                  <w:rPrChange w:id="2705" w:author="Rodrigo García" w:date="2017-09-29T10:05:00Z">
                    <w:rPr>
                      <w:rFonts w:ascii="Monaco" w:hAnsi="Monaco" w:cs="Monaco"/>
                      <w:b/>
                      <w:bCs/>
                      <w:color w:val="204A87"/>
                      <w:sz w:val="32"/>
                      <w:szCs w:val="32"/>
                      <w:lang w:val="en-US"/>
                    </w:rPr>
                  </w:rPrChange>
                </w:rPr>
                <w:t>var</w:t>
              </w:r>
              <w:r w:rsidRPr="0079203F">
                <w:rPr>
                  <w:noProof/>
                  <w:lang w:val="es-ES"/>
                  <w:rPrChange w:id="2706" w:author="Rodrigo García" w:date="2017-09-29T10:05:00Z">
                    <w:rPr>
                      <w:rFonts w:ascii="Monaco" w:hAnsi="Monaco" w:cs="Monaco"/>
                      <w:sz w:val="32"/>
                      <w:szCs w:val="32"/>
                      <w:lang w:val="en-US"/>
                    </w:rPr>
                  </w:rPrChange>
                </w:rPr>
                <w:t xml:space="preserve"> y </w:t>
              </w:r>
              <w:r w:rsidRPr="0079203F">
                <w:rPr>
                  <w:b/>
                  <w:bCs/>
                  <w:noProof/>
                  <w:color w:val="CE5C00"/>
                  <w:lang w:val="es-ES"/>
                  <w:rPrChange w:id="2707" w:author="Rodrigo García" w:date="2017-09-29T10:05:00Z">
                    <w:rPr>
                      <w:rFonts w:ascii="Monaco" w:hAnsi="Monaco" w:cs="Monaco"/>
                      <w:b/>
                      <w:bCs/>
                      <w:color w:val="CE5C00"/>
                      <w:sz w:val="32"/>
                      <w:szCs w:val="32"/>
                      <w:lang w:val="en-US"/>
                    </w:rPr>
                  </w:rPrChange>
                </w:rPr>
                <w:t>=</w:t>
              </w:r>
              <w:r w:rsidRPr="0079203F">
                <w:rPr>
                  <w:noProof/>
                  <w:lang w:val="es-ES"/>
                  <w:rPrChange w:id="2708" w:author="Rodrigo García" w:date="2017-09-29T10:05:00Z">
                    <w:rPr>
                      <w:rFonts w:ascii="Monaco" w:hAnsi="Monaco" w:cs="Monaco"/>
                      <w:sz w:val="32"/>
                      <w:szCs w:val="32"/>
                      <w:lang w:val="en-US"/>
                    </w:rPr>
                  </w:rPrChange>
                </w:rPr>
                <w:t xml:space="preserve"> confirm</w:t>
              </w:r>
              <w:r w:rsidRPr="0079203F">
                <w:rPr>
                  <w:b/>
                  <w:bCs/>
                  <w:noProof/>
                  <w:lang w:val="es-ES"/>
                  <w:rPrChange w:id="2709" w:author="Rodrigo García" w:date="2017-09-29T10:05:00Z">
                    <w:rPr>
                      <w:rFonts w:ascii="Monaco" w:hAnsi="Monaco" w:cs="Monaco"/>
                      <w:b/>
                      <w:bCs/>
                      <w:color w:val="000000"/>
                      <w:sz w:val="32"/>
                      <w:szCs w:val="32"/>
                      <w:lang w:val="en-US"/>
                    </w:rPr>
                  </w:rPrChange>
                </w:rPr>
                <w:t>(</w:t>
              </w:r>
              <w:r w:rsidRPr="0079203F">
                <w:rPr>
                  <w:noProof/>
                  <w:color w:val="4E9A06"/>
                  <w:lang w:val="es-ES"/>
                  <w:rPrChange w:id="2710"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2711" w:author="Rodrigo García" w:date="2017-09-29T10:05:00Z">
                    <w:rPr>
                      <w:rFonts w:ascii="Monaco" w:hAnsi="Monaco" w:cs="Monaco"/>
                      <w:b/>
                      <w:bCs/>
                      <w:color w:val="000000"/>
                      <w:sz w:val="32"/>
                      <w:szCs w:val="32"/>
                      <w:lang w:val="en-US"/>
                    </w:rPr>
                  </w:rPrChange>
                </w:rPr>
                <w:t>);</w:t>
              </w:r>
            </w:ins>
          </w:p>
          <w:p w14:paraId="5A8A5327" w14:textId="77777777" w:rsidR="00AD3CBB" w:rsidRPr="0079203F" w:rsidRDefault="00AD3CBB">
            <w:pPr>
              <w:rPr>
                <w:ins w:id="2712" w:author="Borja Gonzalez" w:date="2017-09-28T18:53:00Z"/>
                <w:noProof/>
                <w:lang w:val="es-ES"/>
                <w:rPrChange w:id="2713" w:author="Rodrigo García" w:date="2017-09-29T10:05:00Z">
                  <w:rPr>
                    <w:ins w:id="2714" w:author="Borja Gonzalez" w:date="2017-09-28T18:53:00Z"/>
                    <w:rFonts w:ascii="Monaco" w:eastAsiaTheme="majorEastAsia" w:hAnsi="Monaco" w:cs="Monaco"/>
                    <w:color w:val="243F60" w:themeColor="accent1" w:themeShade="7F"/>
                    <w:sz w:val="32"/>
                    <w:szCs w:val="32"/>
                    <w:lang w:val="en-US"/>
                  </w:rPr>
                </w:rPrChange>
              </w:rPr>
              <w:pPrChange w:id="2715" w:author="GONZALEZ DIAZ, BORJA" w:date="2017-09-29T19:28:00Z">
                <w:pPr>
                  <w:keepNext/>
                  <w:keepLines/>
                  <w:widowControl w:val="0"/>
                  <w:autoSpaceDE w:val="0"/>
                  <w:autoSpaceDN w:val="0"/>
                  <w:adjustRightInd w:val="0"/>
                  <w:spacing w:before="200"/>
                  <w:outlineLvl w:val="4"/>
                </w:pPr>
              </w:pPrChange>
            </w:pPr>
            <w:ins w:id="2716" w:author="Borja Gonzalez" w:date="2017-09-28T18:53:00Z">
              <w:r w:rsidRPr="0079203F">
                <w:rPr>
                  <w:noProof/>
                  <w:lang w:val="es-ES"/>
                  <w:rPrChange w:id="2717" w:author="Rodrigo García" w:date="2017-09-29T10:05:00Z">
                    <w:rPr>
                      <w:rFonts w:ascii="Monaco" w:hAnsi="Monaco" w:cs="Monaco"/>
                      <w:sz w:val="32"/>
                      <w:szCs w:val="32"/>
                      <w:lang w:val="en-US"/>
                    </w:rPr>
                  </w:rPrChange>
                </w:rPr>
                <w:t xml:space="preserve">    </w:t>
              </w:r>
              <w:r w:rsidRPr="0079203F">
                <w:rPr>
                  <w:b/>
                  <w:bCs/>
                  <w:noProof/>
                  <w:color w:val="204A87"/>
                  <w:lang w:val="es-ES"/>
                  <w:rPrChange w:id="2718" w:author="Rodrigo García" w:date="2017-09-29T10:05:00Z">
                    <w:rPr>
                      <w:rFonts w:ascii="Monaco" w:hAnsi="Monaco" w:cs="Monaco"/>
                      <w:b/>
                      <w:bCs/>
                      <w:color w:val="204A87"/>
                      <w:sz w:val="32"/>
                      <w:szCs w:val="32"/>
                      <w:lang w:val="en-US"/>
                    </w:rPr>
                  </w:rPrChange>
                </w:rPr>
                <w:t>if</w:t>
              </w:r>
              <w:r w:rsidRPr="0079203F">
                <w:rPr>
                  <w:noProof/>
                  <w:lang w:val="es-ES"/>
                  <w:rPrChange w:id="2719" w:author="Rodrigo García" w:date="2017-09-29T10:05:00Z">
                    <w:rPr>
                      <w:rFonts w:ascii="Monaco" w:hAnsi="Monaco" w:cs="Monaco"/>
                      <w:sz w:val="32"/>
                      <w:szCs w:val="32"/>
                      <w:lang w:val="en-US"/>
                    </w:rPr>
                  </w:rPrChange>
                </w:rPr>
                <w:t xml:space="preserve"> </w:t>
              </w:r>
              <w:r w:rsidRPr="0079203F">
                <w:rPr>
                  <w:b/>
                  <w:bCs/>
                  <w:noProof/>
                  <w:lang w:val="es-ES"/>
                  <w:rPrChange w:id="2720" w:author="Rodrigo García" w:date="2017-09-29T10:05:00Z">
                    <w:rPr>
                      <w:rFonts w:ascii="Monaco" w:hAnsi="Monaco" w:cs="Monaco"/>
                      <w:b/>
                      <w:bCs/>
                      <w:color w:val="000000"/>
                      <w:sz w:val="32"/>
                      <w:szCs w:val="32"/>
                      <w:lang w:val="en-US"/>
                    </w:rPr>
                  </w:rPrChange>
                </w:rPr>
                <w:t>(</w:t>
              </w:r>
              <w:r w:rsidRPr="0079203F">
                <w:rPr>
                  <w:noProof/>
                  <w:lang w:val="es-ES"/>
                  <w:rPrChange w:id="2721"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2722" w:author="Rodrigo García" w:date="2017-09-29T10:05:00Z">
                    <w:rPr>
                      <w:rFonts w:ascii="Monaco" w:hAnsi="Monaco" w:cs="Monaco"/>
                      <w:b/>
                      <w:bCs/>
                      <w:color w:val="CE5C00"/>
                      <w:sz w:val="32"/>
                      <w:szCs w:val="32"/>
                      <w:lang w:val="en-US"/>
                    </w:rPr>
                  </w:rPrChange>
                </w:rPr>
                <w:t>==</w:t>
              </w:r>
              <w:r w:rsidRPr="0079203F">
                <w:rPr>
                  <w:noProof/>
                  <w:lang w:val="es-ES"/>
                  <w:rPrChange w:id="2723" w:author="Rodrigo García" w:date="2017-09-29T10:05:00Z">
                    <w:rPr>
                      <w:rFonts w:ascii="Monaco" w:hAnsi="Monaco" w:cs="Monaco"/>
                      <w:sz w:val="32"/>
                      <w:szCs w:val="32"/>
                      <w:lang w:val="en-US"/>
                    </w:rPr>
                  </w:rPrChange>
                </w:rPr>
                <w:t xml:space="preserve"> </w:t>
              </w:r>
              <w:r w:rsidRPr="0079203F">
                <w:rPr>
                  <w:b/>
                  <w:bCs/>
                  <w:noProof/>
                  <w:color w:val="204A87"/>
                  <w:lang w:val="es-ES"/>
                  <w:rPrChange w:id="2724" w:author="Rodrigo García" w:date="2017-09-29T10:05:00Z">
                    <w:rPr>
                      <w:rFonts w:ascii="Monaco" w:hAnsi="Monaco" w:cs="Monaco"/>
                      <w:b/>
                      <w:bCs/>
                      <w:color w:val="204A87"/>
                      <w:sz w:val="32"/>
                      <w:szCs w:val="32"/>
                      <w:lang w:val="en-US"/>
                    </w:rPr>
                  </w:rPrChange>
                </w:rPr>
                <w:t>true</w:t>
              </w:r>
              <w:r w:rsidRPr="0079203F">
                <w:rPr>
                  <w:b/>
                  <w:bCs/>
                  <w:noProof/>
                  <w:lang w:val="es-ES"/>
                  <w:rPrChange w:id="2725" w:author="Rodrigo García" w:date="2017-09-29T10:05:00Z">
                    <w:rPr>
                      <w:rFonts w:ascii="Monaco" w:hAnsi="Monaco" w:cs="Monaco"/>
                      <w:b/>
                      <w:bCs/>
                      <w:color w:val="000000"/>
                      <w:sz w:val="32"/>
                      <w:szCs w:val="32"/>
                      <w:lang w:val="en-US"/>
                    </w:rPr>
                  </w:rPrChange>
                </w:rPr>
                <w:t>){</w:t>
              </w:r>
            </w:ins>
          </w:p>
          <w:p w14:paraId="07A4F2C9" w14:textId="77777777" w:rsidR="00AD3CBB" w:rsidRPr="0079203F" w:rsidRDefault="00AD3CBB">
            <w:pPr>
              <w:rPr>
                <w:ins w:id="2726" w:author="Borja Gonzalez" w:date="2017-09-28T18:53:00Z"/>
                <w:noProof/>
                <w:lang w:val="es-ES"/>
                <w:rPrChange w:id="2727" w:author="Rodrigo García" w:date="2017-09-29T10:05:00Z">
                  <w:rPr>
                    <w:ins w:id="2728" w:author="Borja Gonzalez" w:date="2017-09-28T18:53:00Z"/>
                    <w:rFonts w:ascii="Monaco" w:hAnsi="Monaco" w:cs="Monaco"/>
                    <w:sz w:val="32"/>
                    <w:szCs w:val="32"/>
                    <w:lang w:val="en-US"/>
                  </w:rPr>
                </w:rPrChange>
              </w:rPr>
              <w:pPrChange w:id="2729" w:author="GONZALEZ DIAZ, BORJA" w:date="2017-09-29T19:28:00Z">
                <w:pPr>
                  <w:widowControl w:val="0"/>
                  <w:autoSpaceDE w:val="0"/>
                  <w:autoSpaceDN w:val="0"/>
                  <w:adjustRightInd w:val="0"/>
                </w:pPr>
              </w:pPrChange>
            </w:pPr>
          </w:p>
          <w:p w14:paraId="5E02C6E9" w14:textId="77777777" w:rsidR="00AD3CBB" w:rsidRPr="00AD3CBB" w:rsidRDefault="00AD3CBB">
            <w:pPr>
              <w:rPr>
                <w:ins w:id="2730" w:author="Borja Gonzalez" w:date="2017-09-28T18:53:00Z"/>
                <w:noProof/>
                <w:lang w:val="en-US"/>
                <w:rPrChange w:id="2731" w:author="Borja Gonzalez" w:date="2017-09-28T18:55:00Z">
                  <w:rPr>
                    <w:ins w:id="2732" w:author="Borja Gonzalez" w:date="2017-09-28T18:53:00Z"/>
                    <w:rFonts w:ascii="Monaco" w:eastAsiaTheme="majorEastAsia" w:hAnsi="Monaco" w:cs="Monaco"/>
                    <w:color w:val="243F60" w:themeColor="accent1" w:themeShade="7F"/>
                    <w:sz w:val="32"/>
                    <w:szCs w:val="32"/>
                    <w:lang w:val="en-US"/>
                  </w:rPr>
                </w:rPrChange>
              </w:rPr>
              <w:pPrChange w:id="2733" w:author="GONZALEZ DIAZ, BORJA" w:date="2017-09-29T19:28:00Z">
                <w:pPr>
                  <w:keepNext/>
                  <w:keepLines/>
                  <w:widowControl w:val="0"/>
                  <w:autoSpaceDE w:val="0"/>
                  <w:autoSpaceDN w:val="0"/>
                  <w:adjustRightInd w:val="0"/>
                  <w:spacing w:before="200"/>
                  <w:outlineLvl w:val="4"/>
                </w:pPr>
              </w:pPrChange>
            </w:pPr>
            <w:ins w:id="2734" w:author="Borja Gonzalez" w:date="2017-09-28T18:53:00Z">
              <w:r w:rsidRPr="0079203F">
                <w:rPr>
                  <w:noProof/>
                  <w:lang w:val="es-ES"/>
                  <w:rPrChange w:id="2735" w:author="Rodrigo García" w:date="2017-09-29T10:05:00Z">
                    <w:rPr>
                      <w:rFonts w:ascii="Monaco" w:hAnsi="Monaco" w:cs="Monaco"/>
                      <w:sz w:val="32"/>
                      <w:szCs w:val="32"/>
                      <w:lang w:val="en-US"/>
                    </w:rPr>
                  </w:rPrChange>
                </w:rPr>
                <w:t xml:space="preserve">    </w:t>
              </w:r>
              <w:r w:rsidRPr="0079203F">
                <w:rPr>
                  <w:noProof/>
                  <w:lang w:val="es-ES"/>
                  <w:rPrChange w:id="2736" w:author="Rodrigo García" w:date="2017-09-29T10:05:00Z">
                    <w:rPr>
                      <w:rFonts w:ascii="Monaco" w:hAnsi="Monaco" w:cs="Monaco"/>
                      <w:sz w:val="32"/>
                      <w:szCs w:val="32"/>
                      <w:lang w:val="en-US"/>
                    </w:rPr>
                  </w:rPrChange>
                </w:rPr>
                <w:tab/>
              </w:r>
              <w:r w:rsidRPr="00AD3CBB">
                <w:rPr>
                  <w:b/>
                  <w:bCs/>
                  <w:noProof/>
                  <w:color w:val="204A87"/>
                  <w:lang w:val="en-US"/>
                  <w:rPrChange w:id="2737" w:author="Borja Gonzalez" w:date="2017-09-28T18:55:00Z">
                    <w:rPr>
                      <w:rFonts w:ascii="Monaco" w:hAnsi="Monaco" w:cs="Monaco"/>
                      <w:b/>
                      <w:bCs/>
                      <w:color w:val="204A87"/>
                      <w:sz w:val="32"/>
                      <w:szCs w:val="32"/>
                      <w:lang w:val="en-US"/>
                    </w:rPr>
                  </w:rPrChange>
                </w:rPr>
                <w:t>var</w:t>
              </w:r>
              <w:r w:rsidRPr="00AD3CBB">
                <w:rPr>
                  <w:noProof/>
                  <w:lang w:val="en-US"/>
                  <w:rPrChange w:id="2738" w:author="Borja Gonzalez" w:date="2017-09-28T18:55:00Z">
                    <w:rPr>
                      <w:rFonts w:ascii="Monaco" w:hAnsi="Monaco" w:cs="Monaco"/>
                      <w:sz w:val="32"/>
                      <w:szCs w:val="32"/>
                      <w:lang w:val="en-US"/>
                    </w:rPr>
                  </w:rPrChange>
                </w:rPr>
                <w:t xml:space="preserve"> socket </w:t>
              </w:r>
              <w:r w:rsidRPr="00AD3CBB">
                <w:rPr>
                  <w:b/>
                  <w:bCs/>
                  <w:noProof/>
                  <w:color w:val="CE5C00"/>
                  <w:lang w:val="en-US"/>
                  <w:rPrChange w:id="2739" w:author="Borja Gonzalez" w:date="2017-09-28T18:55:00Z">
                    <w:rPr>
                      <w:rFonts w:ascii="Monaco" w:hAnsi="Monaco" w:cs="Monaco"/>
                      <w:b/>
                      <w:bCs/>
                      <w:color w:val="CE5C00"/>
                      <w:sz w:val="32"/>
                      <w:szCs w:val="32"/>
                      <w:lang w:val="en-US"/>
                    </w:rPr>
                  </w:rPrChange>
                </w:rPr>
                <w:t>=</w:t>
              </w:r>
              <w:r w:rsidRPr="00AD3CBB">
                <w:rPr>
                  <w:noProof/>
                  <w:lang w:val="en-US"/>
                  <w:rPrChange w:id="2740" w:author="Borja Gonzalez" w:date="2017-09-28T18:55:00Z">
                    <w:rPr>
                      <w:rFonts w:ascii="Monaco" w:hAnsi="Monaco" w:cs="Monaco"/>
                      <w:sz w:val="32"/>
                      <w:szCs w:val="32"/>
                      <w:lang w:val="en-US"/>
                    </w:rPr>
                  </w:rPrChange>
                </w:rPr>
                <w:t xml:space="preserve"> io</w:t>
              </w:r>
              <w:r w:rsidRPr="00AD3CBB">
                <w:rPr>
                  <w:b/>
                  <w:bCs/>
                  <w:noProof/>
                  <w:lang w:val="en-US"/>
                  <w:rPrChange w:id="2741" w:author="Borja Gonzalez" w:date="2017-09-28T18:55:00Z">
                    <w:rPr>
                      <w:rFonts w:ascii="Monaco" w:hAnsi="Monaco" w:cs="Monaco"/>
                      <w:b/>
                      <w:bCs/>
                      <w:color w:val="000000"/>
                      <w:sz w:val="32"/>
                      <w:szCs w:val="32"/>
                      <w:lang w:val="en-US"/>
                    </w:rPr>
                  </w:rPrChange>
                </w:rPr>
                <w:t>.</w:t>
              </w:r>
              <w:r w:rsidRPr="00AD3CBB">
                <w:rPr>
                  <w:noProof/>
                  <w:lang w:val="en-US"/>
                  <w:rPrChange w:id="2742" w:author="Borja Gonzalez" w:date="2017-09-28T18:55:00Z">
                    <w:rPr>
                      <w:rFonts w:ascii="Monaco" w:hAnsi="Monaco" w:cs="Monaco"/>
                      <w:color w:val="000000"/>
                      <w:sz w:val="32"/>
                      <w:szCs w:val="32"/>
                      <w:lang w:val="en-US"/>
                    </w:rPr>
                  </w:rPrChange>
                </w:rPr>
                <w:t>connect</w:t>
              </w:r>
              <w:r w:rsidRPr="00AD3CBB">
                <w:rPr>
                  <w:b/>
                  <w:bCs/>
                  <w:noProof/>
                  <w:lang w:val="en-US"/>
                  <w:rPrChange w:id="2743" w:author="Borja Gonzalez" w:date="2017-09-28T18:55:00Z">
                    <w:rPr>
                      <w:rFonts w:ascii="Monaco" w:hAnsi="Monaco" w:cs="Monaco"/>
                      <w:b/>
                      <w:bCs/>
                      <w:color w:val="000000"/>
                      <w:sz w:val="32"/>
                      <w:szCs w:val="32"/>
                      <w:lang w:val="en-US"/>
                    </w:rPr>
                  </w:rPrChange>
                </w:rPr>
                <w:t>(</w:t>
              </w:r>
              <w:r w:rsidRPr="00AD3CBB">
                <w:rPr>
                  <w:noProof/>
                  <w:color w:val="4E9A06"/>
                  <w:lang w:val="en-US"/>
                  <w:rPrChange w:id="2744" w:author="Borja Gonzalez" w:date="2017-09-28T18:55:00Z">
                    <w:rPr>
                      <w:rFonts w:ascii="Monaco" w:hAnsi="Monaco" w:cs="Monaco"/>
                      <w:color w:val="4E9A06"/>
                      <w:sz w:val="32"/>
                      <w:szCs w:val="32"/>
                      <w:lang w:val="en-US"/>
                    </w:rPr>
                  </w:rPrChange>
                </w:rPr>
                <w:t>"http://172.20.10.5:8124"</w:t>
              </w:r>
              <w:r w:rsidRPr="00AD3CBB">
                <w:rPr>
                  <w:b/>
                  <w:bCs/>
                  <w:noProof/>
                  <w:lang w:val="en-US"/>
                  <w:rPrChange w:id="2745" w:author="Borja Gonzalez" w:date="2017-09-28T18:55:00Z">
                    <w:rPr>
                      <w:rFonts w:ascii="Monaco" w:hAnsi="Monaco" w:cs="Monaco"/>
                      <w:b/>
                      <w:bCs/>
                      <w:color w:val="000000"/>
                      <w:sz w:val="32"/>
                      <w:szCs w:val="32"/>
                      <w:lang w:val="en-US"/>
                    </w:rPr>
                  </w:rPrChange>
                </w:rPr>
                <w:t>);</w:t>
              </w:r>
              <w:r w:rsidRPr="00AD3CBB">
                <w:rPr>
                  <w:noProof/>
                  <w:lang w:val="en-US"/>
                  <w:rPrChange w:id="2746" w:author="Borja Gonzalez" w:date="2017-09-28T18:55:00Z">
                    <w:rPr>
                      <w:rFonts w:ascii="Monaco" w:hAnsi="Monaco" w:cs="Monaco"/>
                      <w:sz w:val="32"/>
                      <w:szCs w:val="32"/>
                      <w:lang w:val="en-US"/>
                    </w:rPr>
                  </w:rPrChange>
                </w:rPr>
                <w:t xml:space="preserve">  </w:t>
              </w:r>
            </w:ins>
          </w:p>
          <w:p w14:paraId="2B95B3D5" w14:textId="77777777" w:rsidR="00AD3CBB" w:rsidRPr="0079203F" w:rsidRDefault="00AD3CBB">
            <w:pPr>
              <w:rPr>
                <w:ins w:id="2747" w:author="Borja Gonzalez" w:date="2017-09-28T18:53:00Z"/>
                <w:noProof/>
                <w:lang w:val="es-ES"/>
                <w:rPrChange w:id="2748" w:author="Rodrigo García" w:date="2017-09-29T10:05:00Z">
                  <w:rPr>
                    <w:ins w:id="2749" w:author="Borja Gonzalez" w:date="2017-09-28T18:53:00Z"/>
                    <w:rFonts w:ascii="Monaco" w:eastAsiaTheme="majorEastAsia" w:hAnsi="Monaco" w:cs="Monaco"/>
                    <w:color w:val="243F60" w:themeColor="accent1" w:themeShade="7F"/>
                    <w:sz w:val="32"/>
                    <w:szCs w:val="32"/>
                    <w:lang w:val="en-US"/>
                  </w:rPr>
                </w:rPrChange>
              </w:rPr>
              <w:pPrChange w:id="2750" w:author="GONZALEZ DIAZ, BORJA" w:date="2017-09-29T19:28:00Z">
                <w:pPr>
                  <w:keepNext/>
                  <w:keepLines/>
                  <w:widowControl w:val="0"/>
                  <w:autoSpaceDE w:val="0"/>
                  <w:autoSpaceDN w:val="0"/>
                  <w:adjustRightInd w:val="0"/>
                  <w:spacing w:before="200"/>
                  <w:outlineLvl w:val="4"/>
                </w:pPr>
              </w:pPrChange>
            </w:pPr>
            <w:ins w:id="2751" w:author="Borja Gonzalez" w:date="2017-09-28T18:53:00Z">
              <w:r w:rsidRPr="00AD3CBB">
                <w:rPr>
                  <w:noProof/>
                  <w:lang w:val="en-US"/>
                  <w:rPrChange w:id="2752" w:author="Borja Gonzalez" w:date="2017-09-28T18:55:00Z">
                    <w:rPr>
                      <w:rFonts w:ascii="Monaco" w:hAnsi="Monaco" w:cs="Monaco"/>
                      <w:sz w:val="32"/>
                      <w:szCs w:val="32"/>
                      <w:lang w:val="en-US"/>
                    </w:rPr>
                  </w:rPrChange>
                </w:rPr>
                <w:t xml:space="preserve">        </w:t>
              </w:r>
              <w:r w:rsidRPr="0079203F">
                <w:rPr>
                  <w:noProof/>
                  <w:lang w:val="es-ES"/>
                  <w:rPrChange w:id="2753" w:author="Rodrigo García" w:date="2017-09-29T10:05:00Z">
                    <w:rPr>
                      <w:rFonts w:ascii="Monaco" w:hAnsi="Monaco" w:cs="Monaco"/>
                      <w:color w:val="000000"/>
                      <w:sz w:val="32"/>
                      <w:szCs w:val="32"/>
                      <w:lang w:val="en-US"/>
                    </w:rPr>
                  </w:rPrChange>
                </w:rPr>
                <w:t>console</w:t>
              </w:r>
              <w:r w:rsidRPr="0079203F">
                <w:rPr>
                  <w:b/>
                  <w:bCs/>
                  <w:noProof/>
                  <w:lang w:val="es-ES"/>
                  <w:rPrChange w:id="2754" w:author="Rodrigo García" w:date="2017-09-29T10:05:00Z">
                    <w:rPr>
                      <w:rFonts w:ascii="Monaco" w:hAnsi="Monaco" w:cs="Monaco"/>
                      <w:b/>
                      <w:bCs/>
                      <w:color w:val="000000"/>
                      <w:sz w:val="32"/>
                      <w:szCs w:val="32"/>
                      <w:lang w:val="en-US"/>
                    </w:rPr>
                  </w:rPrChange>
                </w:rPr>
                <w:t>.</w:t>
              </w:r>
              <w:r w:rsidRPr="0079203F">
                <w:rPr>
                  <w:noProof/>
                  <w:lang w:val="es-ES"/>
                  <w:rPrChange w:id="2755" w:author="Rodrigo García" w:date="2017-09-29T10:05:00Z">
                    <w:rPr>
                      <w:rFonts w:ascii="Monaco" w:hAnsi="Monaco" w:cs="Monaco"/>
                      <w:color w:val="000000"/>
                      <w:sz w:val="32"/>
                      <w:szCs w:val="32"/>
                      <w:lang w:val="en-US"/>
                    </w:rPr>
                  </w:rPrChange>
                </w:rPr>
                <w:t>log</w:t>
              </w:r>
              <w:r w:rsidRPr="0079203F">
                <w:rPr>
                  <w:b/>
                  <w:bCs/>
                  <w:noProof/>
                  <w:lang w:val="es-ES"/>
                  <w:rPrChange w:id="2756" w:author="Rodrigo García" w:date="2017-09-29T10:05:00Z">
                    <w:rPr>
                      <w:rFonts w:ascii="Monaco" w:hAnsi="Monaco" w:cs="Monaco"/>
                      <w:b/>
                      <w:bCs/>
                      <w:color w:val="000000"/>
                      <w:sz w:val="32"/>
                      <w:szCs w:val="32"/>
                      <w:lang w:val="en-US"/>
                    </w:rPr>
                  </w:rPrChange>
                </w:rPr>
                <w:t>(</w:t>
              </w:r>
              <w:r w:rsidRPr="0079203F">
                <w:rPr>
                  <w:noProof/>
                  <w:color w:val="4E9A06"/>
                  <w:lang w:val="es-ES"/>
                  <w:rPrChange w:id="2757"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2758" w:author="Rodrigo García" w:date="2017-09-29T10:05:00Z">
                    <w:rPr>
                      <w:rFonts w:ascii="Monaco" w:hAnsi="Monaco" w:cs="Monaco"/>
                      <w:b/>
                      <w:bCs/>
                      <w:color w:val="000000"/>
                      <w:sz w:val="32"/>
                      <w:szCs w:val="32"/>
                      <w:lang w:val="en-US"/>
                    </w:rPr>
                  </w:rPrChange>
                </w:rPr>
                <w:t>);</w:t>
              </w:r>
              <w:r w:rsidRPr="0079203F">
                <w:rPr>
                  <w:noProof/>
                  <w:lang w:val="es-ES"/>
                  <w:rPrChange w:id="2759" w:author="Rodrigo García" w:date="2017-09-29T10:05:00Z">
                    <w:rPr>
                      <w:rFonts w:ascii="Monaco" w:hAnsi="Monaco" w:cs="Monaco"/>
                      <w:sz w:val="32"/>
                      <w:szCs w:val="32"/>
                      <w:lang w:val="en-US"/>
                    </w:rPr>
                  </w:rPrChange>
                </w:rPr>
                <w:t xml:space="preserve">  </w:t>
              </w:r>
            </w:ins>
          </w:p>
          <w:p w14:paraId="2920CE64" w14:textId="77777777" w:rsidR="00AD3CBB" w:rsidRPr="00AD3CBB" w:rsidRDefault="00AD3CBB">
            <w:pPr>
              <w:rPr>
                <w:ins w:id="2760" w:author="Borja Gonzalez" w:date="2017-09-28T18:53:00Z"/>
                <w:noProof/>
                <w:lang w:val="en-US"/>
                <w:rPrChange w:id="2761" w:author="Borja Gonzalez" w:date="2017-09-28T18:55:00Z">
                  <w:rPr>
                    <w:ins w:id="2762" w:author="Borja Gonzalez" w:date="2017-09-28T18:53:00Z"/>
                    <w:rFonts w:ascii="Monaco" w:eastAsiaTheme="majorEastAsia" w:hAnsi="Monaco" w:cs="Monaco"/>
                    <w:color w:val="243F60" w:themeColor="accent1" w:themeShade="7F"/>
                    <w:sz w:val="32"/>
                    <w:szCs w:val="32"/>
                    <w:lang w:val="en-US"/>
                  </w:rPr>
                </w:rPrChange>
              </w:rPr>
              <w:pPrChange w:id="2763" w:author="GONZALEZ DIAZ, BORJA" w:date="2017-09-29T19:28:00Z">
                <w:pPr>
                  <w:keepNext/>
                  <w:keepLines/>
                  <w:widowControl w:val="0"/>
                  <w:autoSpaceDE w:val="0"/>
                  <w:autoSpaceDN w:val="0"/>
                  <w:adjustRightInd w:val="0"/>
                  <w:spacing w:before="200"/>
                  <w:outlineLvl w:val="4"/>
                </w:pPr>
              </w:pPrChange>
            </w:pPr>
            <w:ins w:id="2764" w:author="Borja Gonzalez" w:date="2017-09-28T18:53:00Z">
              <w:r w:rsidRPr="0079203F">
                <w:rPr>
                  <w:noProof/>
                  <w:lang w:val="es-ES"/>
                  <w:rPrChange w:id="2765" w:author="Rodrigo García" w:date="2017-09-29T10:05:00Z">
                    <w:rPr>
                      <w:rFonts w:ascii="Monaco" w:hAnsi="Monaco" w:cs="Monaco"/>
                      <w:sz w:val="32"/>
                      <w:szCs w:val="32"/>
                      <w:lang w:val="en-US"/>
                    </w:rPr>
                  </w:rPrChange>
                </w:rPr>
                <w:t xml:space="preserve">            </w:t>
              </w:r>
              <w:r w:rsidRPr="00AD3CBB">
                <w:rPr>
                  <w:noProof/>
                  <w:lang w:val="en-US"/>
                  <w:rPrChange w:id="2766" w:author="Borja Gonzalez" w:date="2017-09-28T18:55:00Z">
                    <w:rPr>
                      <w:rFonts w:ascii="Monaco" w:hAnsi="Monaco" w:cs="Monaco"/>
                      <w:color w:val="000000"/>
                      <w:sz w:val="32"/>
                      <w:szCs w:val="32"/>
                      <w:lang w:val="en-US"/>
                    </w:rPr>
                  </w:rPrChange>
                </w:rPr>
                <w:t>socket</w:t>
              </w:r>
              <w:r w:rsidRPr="00AD3CBB">
                <w:rPr>
                  <w:b/>
                  <w:bCs/>
                  <w:noProof/>
                  <w:lang w:val="en-US"/>
                  <w:rPrChange w:id="2767" w:author="Borja Gonzalez" w:date="2017-09-28T18:55:00Z">
                    <w:rPr>
                      <w:rFonts w:ascii="Monaco" w:hAnsi="Monaco" w:cs="Monaco"/>
                      <w:b/>
                      <w:bCs/>
                      <w:color w:val="000000"/>
                      <w:sz w:val="32"/>
                      <w:szCs w:val="32"/>
                      <w:lang w:val="en-US"/>
                    </w:rPr>
                  </w:rPrChange>
                </w:rPr>
                <w:t>.</w:t>
              </w:r>
              <w:r w:rsidRPr="00AD3CBB">
                <w:rPr>
                  <w:noProof/>
                  <w:lang w:val="en-US"/>
                  <w:rPrChange w:id="2768" w:author="Borja Gonzalez" w:date="2017-09-28T18:55:00Z">
                    <w:rPr>
                      <w:rFonts w:ascii="Monaco" w:hAnsi="Monaco" w:cs="Monaco"/>
                      <w:color w:val="000000"/>
                      <w:sz w:val="32"/>
                      <w:szCs w:val="32"/>
                      <w:lang w:val="en-US"/>
                    </w:rPr>
                  </w:rPrChange>
                </w:rPr>
                <w:t>on</w:t>
              </w:r>
              <w:r w:rsidRPr="00AD3CBB">
                <w:rPr>
                  <w:b/>
                  <w:bCs/>
                  <w:noProof/>
                  <w:lang w:val="en-US"/>
                  <w:rPrChange w:id="2769" w:author="Borja Gonzalez" w:date="2017-09-28T18:55:00Z">
                    <w:rPr>
                      <w:rFonts w:ascii="Monaco" w:hAnsi="Monaco" w:cs="Monaco"/>
                      <w:b/>
                      <w:bCs/>
                      <w:color w:val="000000"/>
                      <w:sz w:val="32"/>
                      <w:szCs w:val="32"/>
                      <w:lang w:val="en-US"/>
                    </w:rPr>
                  </w:rPrChange>
                </w:rPr>
                <w:t>(</w:t>
              </w:r>
              <w:r w:rsidRPr="00AD3CBB">
                <w:rPr>
                  <w:noProof/>
                  <w:color w:val="4E9A06"/>
                  <w:lang w:val="en-US"/>
                  <w:rPrChange w:id="2770" w:author="Borja Gonzalez" w:date="2017-09-28T18:55:00Z">
                    <w:rPr>
                      <w:rFonts w:ascii="Monaco" w:hAnsi="Monaco" w:cs="Monaco"/>
                      <w:color w:val="4E9A06"/>
                      <w:sz w:val="32"/>
                      <w:szCs w:val="32"/>
                      <w:lang w:val="en-US"/>
                    </w:rPr>
                  </w:rPrChange>
                </w:rPr>
                <w:t>"message"</w:t>
              </w:r>
              <w:r w:rsidRPr="00AD3CBB">
                <w:rPr>
                  <w:b/>
                  <w:bCs/>
                  <w:noProof/>
                  <w:lang w:val="en-US"/>
                  <w:rPrChange w:id="2771" w:author="Borja Gonzalez" w:date="2017-09-28T18:55:00Z">
                    <w:rPr>
                      <w:rFonts w:ascii="Monaco" w:hAnsi="Monaco" w:cs="Monaco"/>
                      <w:b/>
                      <w:bCs/>
                      <w:color w:val="000000"/>
                      <w:sz w:val="32"/>
                      <w:szCs w:val="32"/>
                      <w:lang w:val="en-US"/>
                    </w:rPr>
                  </w:rPrChange>
                </w:rPr>
                <w:t>,</w:t>
              </w:r>
              <w:r w:rsidRPr="00AD3CBB">
                <w:rPr>
                  <w:b/>
                  <w:bCs/>
                  <w:noProof/>
                  <w:color w:val="204A87"/>
                  <w:lang w:val="en-US"/>
                  <w:rPrChange w:id="2772" w:author="Borja Gonzalez" w:date="2017-09-28T18:55:00Z">
                    <w:rPr>
                      <w:rFonts w:ascii="Monaco" w:hAnsi="Monaco" w:cs="Monaco"/>
                      <w:b/>
                      <w:bCs/>
                      <w:color w:val="204A87"/>
                      <w:sz w:val="32"/>
                      <w:szCs w:val="32"/>
                      <w:lang w:val="en-US"/>
                    </w:rPr>
                  </w:rPrChange>
                </w:rPr>
                <w:t>function</w:t>
              </w:r>
              <w:r w:rsidRPr="00AD3CBB">
                <w:rPr>
                  <w:b/>
                  <w:bCs/>
                  <w:noProof/>
                  <w:lang w:val="en-US"/>
                  <w:rPrChange w:id="2773" w:author="Borja Gonzalez" w:date="2017-09-28T18:55:00Z">
                    <w:rPr>
                      <w:rFonts w:ascii="Monaco" w:hAnsi="Monaco" w:cs="Monaco"/>
                      <w:b/>
                      <w:bCs/>
                      <w:color w:val="000000"/>
                      <w:sz w:val="32"/>
                      <w:szCs w:val="32"/>
                      <w:lang w:val="en-US"/>
                    </w:rPr>
                  </w:rPrChange>
                </w:rPr>
                <w:t>(</w:t>
              </w:r>
              <w:r w:rsidRPr="00AD3CBB">
                <w:rPr>
                  <w:noProof/>
                  <w:lang w:val="en-US"/>
                  <w:rPrChange w:id="2774" w:author="Borja Gonzalez" w:date="2017-09-28T18:55:00Z">
                    <w:rPr>
                      <w:rFonts w:ascii="Monaco" w:hAnsi="Monaco" w:cs="Monaco"/>
                      <w:color w:val="000000"/>
                      <w:sz w:val="32"/>
                      <w:szCs w:val="32"/>
                      <w:lang w:val="en-US"/>
                    </w:rPr>
                  </w:rPrChange>
                </w:rPr>
                <w:t>message</w:t>
              </w:r>
              <w:r w:rsidRPr="00AD3CBB">
                <w:rPr>
                  <w:b/>
                  <w:bCs/>
                  <w:noProof/>
                  <w:lang w:val="en-US"/>
                  <w:rPrChange w:id="2775" w:author="Borja Gonzalez" w:date="2017-09-28T18:55:00Z">
                    <w:rPr>
                      <w:rFonts w:ascii="Monaco" w:hAnsi="Monaco" w:cs="Monaco"/>
                      <w:b/>
                      <w:bCs/>
                      <w:color w:val="000000"/>
                      <w:sz w:val="32"/>
                      <w:szCs w:val="32"/>
                      <w:lang w:val="en-US"/>
                    </w:rPr>
                  </w:rPrChange>
                </w:rPr>
                <w:t>){</w:t>
              </w:r>
              <w:r w:rsidRPr="00AD3CBB">
                <w:rPr>
                  <w:noProof/>
                  <w:lang w:val="en-US"/>
                  <w:rPrChange w:id="2776" w:author="Borja Gonzalez" w:date="2017-09-28T18:55:00Z">
                    <w:rPr>
                      <w:rFonts w:ascii="Monaco" w:hAnsi="Monaco" w:cs="Monaco"/>
                      <w:sz w:val="32"/>
                      <w:szCs w:val="32"/>
                      <w:lang w:val="en-US"/>
                    </w:rPr>
                  </w:rPrChange>
                </w:rPr>
                <w:t xml:space="preserve">  </w:t>
              </w:r>
            </w:ins>
          </w:p>
          <w:p w14:paraId="6A9AAE43" w14:textId="77777777" w:rsidR="00AD3CBB" w:rsidRPr="0079203F" w:rsidRDefault="00AD3CBB">
            <w:pPr>
              <w:rPr>
                <w:ins w:id="2777" w:author="Borja Gonzalez" w:date="2017-09-28T18:53:00Z"/>
                <w:noProof/>
                <w:lang w:val="es-ES"/>
                <w:rPrChange w:id="2778" w:author="Rodrigo García" w:date="2017-09-29T10:05:00Z">
                  <w:rPr>
                    <w:ins w:id="2779" w:author="Borja Gonzalez" w:date="2017-09-28T18:53:00Z"/>
                    <w:rFonts w:ascii="Monaco" w:eastAsiaTheme="majorEastAsia" w:hAnsi="Monaco" w:cs="Monaco"/>
                    <w:color w:val="243F60" w:themeColor="accent1" w:themeShade="7F"/>
                    <w:sz w:val="32"/>
                    <w:szCs w:val="32"/>
                    <w:lang w:val="en-US"/>
                  </w:rPr>
                </w:rPrChange>
              </w:rPr>
              <w:pPrChange w:id="2780" w:author="GONZALEZ DIAZ, BORJA" w:date="2017-09-29T19:28:00Z">
                <w:pPr>
                  <w:keepNext/>
                  <w:keepLines/>
                  <w:widowControl w:val="0"/>
                  <w:autoSpaceDE w:val="0"/>
                  <w:autoSpaceDN w:val="0"/>
                  <w:adjustRightInd w:val="0"/>
                  <w:spacing w:before="200"/>
                  <w:outlineLvl w:val="4"/>
                </w:pPr>
              </w:pPrChange>
            </w:pPr>
            <w:ins w:id="2781" w:author="Borja Gonzalez" w:date="2017-09-28T18:53:00Z">
              <w:r w:rsidRPr="00AD3CBB">
                <w:rPr>
                  <w:noProof/>
                  <w:lang w:val="en-US"/>
                  <w:rPrChange w:id="2782" w:author="Borja Gonzalez" w:date="2017-09-28T18:55:00Z">
                    <w:rPr>
                      <w:rFonts w:ascii="Monaco" w:hAnsi="Monaco" w:cs="Monaco"/>
                      <w:sz w:val="32"/>
                      <w:szCs w:val="32"/>
                      <w:lang w:val="en-US"/>
                    </w:rPr>
                  </w:rPrChange>
                </w:rPr>
                <w:t xml:space="preserve">                </w:t>
              </w:r>
              <w:r w:rsidRPr="0079203F">
                <w:rPr>
                  <w:noProof/>
                  <w:lang w:val="es-ES"/>
                  <w:rPrChange w:id="2783" w:author="Rodrigo García" w:date="2017-09-29T10:05:00Z">
                    <w:rPr>
                      <w:rFonts w:ascii="Monaco" w:hAnsi="Monaco" w:cs="Monaco"/>
                      <w:color w:val="000000"/>
                      <w:sz w:val="32"/>
                      <w:szCs w:val="32"/>
                      <w:lang w:val="en-US"/>
                    </w:rPr>
                  </w:rPrChange>
                </w:rPr>
                <w:t>console</w:t>
              </w:r>
              <w:r w:rsidRPr="0079203F">
                <w:rPr>
                  <w:b/>
                  <w:bCs/>
                  <w:noProof/>
                  <w:lang w:val="es-ES"/>
                  <w:rPrChange w:id="2784" w:author="Rodrigo García" w:date="2017-09-29T10:05:00Z">
                    <w:rPr>
                      <w:rFonts w:ascii="Monaco" w:hAnsi="Monaco" w:cs="Monaco"/>
                      <w:b/>
                      <w:bCs/>
                      <w:color w:val="000000"/>
                      <w:sz w:val="32"/>
                      <w:szCs w:val="32"/>
                      <w:lang w:val="en-US"/>
                    </w:rPr>
                  </w:rPrChange>
                </w:rPr>
                <w:t>.</w:t>
              </w:r>
              <w:r w:rsidRPr="0079203F">
                <w:rPr>
                  <w:noProof/>
                  <w:lang w:val="es-ES"/>
                  <w:rPrChange w:id="2785" w:author="Rodrigo García" w:date="2017-09-29T10:05:00Z">
                    <w:rPr>
                      <w:rFonts w:ascii="Monaco" w:hAnsi="Monaco" w:cs="Monaco"/>
                      <w:color w:val="000000"/>
                      <w:sz w:val="32"/>
                      <w:szCs w:val="32"/>
                      <w:lang w:val="en-US"/>
                    </w:rPr>
                  </w:rPrChange>
                </w:rPr>
                <w:t>log</w:t>
              </w:r>
              <w:r w:rsidRPr="0079203F">
                <w:rPr>
                  <w:b/>
                  <w:bCs/>
                  <w:noProof/>
                  <w:lang w:val="es-ES"/>
                  <w:rPrChange w:id="2786" w:author="Rodrigo García" w:date="2017-09-29T10:05:00Z">
                    <w:rPr>
                      <w:rFonts w:ascii="Monaco" w:hAnsi="Monaco" w:cs="Monaco"/>
                      <w:b/>
                      <w:bCs/>
                      <w:color w:val="000000"/>
                      <w:sz w:val="32"/>
                      <w:szCs w:val="32"/>
                      <w:lang w:val="en-US"/>
                    </w:rPr>
                  </w:rPrChange>
                </w:rPr>
                <w:t>(</w:t>
              </w:r>
              <w:r w:rsidRPr="0079203F">
                <w:rPr>
                  <w:noProof/>
                  <w:color w:val="4E9A06"/>
                  <w:lang w:val="es-ES"/>
                  <w:rPrChange w:id="2787"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2788" w:author="Rodrigo García" w:date="2017-09-29T10:05:00Z">
                    <w:rPr>
                      <w:rFonts w:ascii="Monaco" w:hAnsi="Monaco" w:cs="Monaco"/>
                      <w:b/>
                      <w:bCs/>
                      <w:color w:val="000000"/>
                      <w:sz w:val="32"/>
                      <w:szCs w:val="32"/>
                      <w:lang w:val="en-US"/>
                    </w:rPr>
                  </w:rPrChange>
                </w:rPr>
                <w:t>);</w:t>
              </w:r>
            </w:ins>
          </w:p>
          <w:p w14:paraId="4B1C3BAC" w14:textId="77777777" w:rsidR="00AD3CBB" w:rsidRPr="00AD3CBB" w:rsidRDefault="00AD3CBB">
            <w:pPr>
              <w:rPr>
                <w:ins w:id="2789" w:author="Borja Gonzalez" w:date="2017-09-28T18:53:00Z"/>
                <w:noProof/>
                <w:lang w:val="en-US"/>
                <w:rPrChange w:id="2790" w:author="Borja Gonzalez" w:date="2017-09-28T18:55:00Z">
                  <w:rPr>
                    <w:ins w:id="2791" w:author="Borja Gonzalez" w:date="2017-09-28T18:53:00Z"/>
                    <w:rFonts w:ascii="Monaco" w:eastAsiaTheme="majorEastAsia" w:hAnsi="Monaco" w:cs="Monaco"/>
                    <w:color w:val="243F60" w:themeColor="accent1" w:themeShade="7F"/>
                    <w:sz w:val="32"/>
                    <w:szCs w:val="32"/>
                    <w:lang w:val="en-US"/>
                  </w:rPr>
                </w:rPrChange>
              </w:rPr>
              <w:pPrChange w:id="2792" w:author="GONZALEZ DIAZ, BORJA" w:date="2017-09-29T19:28:00Z">
                <w:pPr>
                  <w:keepNext/>
                  <w:keepLines/>
                  <w:widowControl w:val="0"/>
                  <w:autoSpaceDE w:val="0"/>
                  <w:autoSpaceDN w:val="0"/>
                  <w:adjustRightInd w:val="0"/>
                  <w:spacing w:before="200"/>
                  <w:outlineLvl w:val="4"/>
                </w:pPr>
              </w:pPrChange>
            </w:pPr>
            <w:ins w:id="2793" w:author="Borja Gonzalez" w:date="2017-09-28T18:53:00Z">
              <w:r w:rsidRPr="0079203F">
                <w:rPr>
                  <w:noProof/>
                  <w:lang w:val="es-ES"/>
                  <w:rPrChange w:id="2794" w:author="Rodrigo García" w:date="2017-09-29T10:05:00Z">
                    <w:rPr>
                      <w:rFonts w:ascii="Monaco" w:hAnsi="Monaco" w:cs="Monaco"/>
                      <w:sz w:val="32"/>
                      <w:szCs w:val="32"/>
                      <w:lang w:val="en-US"/>
                    </w:rPr>
                  </w:rPrChange>
                </w:rPr>
                <w:t xml:space="preserve">                </w:t>
              </w:r>
              <w:r w:rsidRPr="00AD3CBB">
                <w:rPr>
                  <w:noProof/>
                  <w:lang w:val="en-US"/>
                  <w:rPrChange w:id="2795" w:author="Borja Gonzalez" w:date="2017-09-28T18:55:00Z">
                    <w:rPr>
                      <w:rFonts w:ascii="Monaco" w:hAnsi="Monaco" w:cs="Monaco"/>
                      <w:color w:val="000000"/>
                      <w:sz w:val="32"/>
                      <w:szCs w:val="32"/>
                      <w:lang w:val="en-US"/>
                    </w:rPr>
                  </w:rPrChange>
                </w:rPr>
                <w:t xml:space="preserve">message </w:t>
              </w:r>
              <w:r w:rsidRPr="00AD3CBB">
                <w:rPr>
                  <w:b/>
                  <w:bCs/>
                  <w:noProof/>
                  <w:color w:val="CE5C00"/>
                  <w:lang w:val="en-US"/>
                  <w:rPrChange w:id="2796" w:author="Borja Gonzalez" w:date="2017-09-28T18:55:00Z">
                    <w:rPr>
                      <w:rFonts w:ascii="Monaco" w:hAnsi="Monaco" w:cs="Monaco"/>
                      <w:b/>
                      <w:bCs/>
                      <w:color w:val="CE5C00"/>
                      <w:sz w:val="32"/>
                      <w:szCs w:val="32"/>
                      <w:lang w:val="en-US"/>
                    </w:rPr>
                  </w:rPrChange>
                </w:rPr>
                <w:t>=</w:t>
              </w:r>
              <w:r w:rsidRPr="00AD3CBB">
                <w:rPr>
                  <w:noProof/>
                  <w:lang w:val="en-US"/>
                  <w:rPrChange w:id="2797" w:author="Borja Gonzalez" w:date="2017-09-28T18:55:00Z">
                    <w:rPr>
                      <w:rFonts w:ascii="Monaco" w:hAnsi="Monaco" w:cs="Monaco"/>
                      <w:sz w:val="32"/>
                      <w:szCs w:val="32"/>
                      <w:lang w:val="en-US"/>
                    </w:rPr>
                  </w:rPrChange>
                </w:rPr>
                <w:t xml:space="preserve"> JSON</w:t>
              </w:r>
              <w:r w:rsidRPr="00AD3CBB">
                <w:rPr>
                  <w:b/>
                  <w:bCs/>
                  <w:noProof/>
                  <w:lang w:val="en-US"/>
                  <w:rPrChange w:id="2798" w:author="Borja Gonzalez" w:date="2017-09-28T18:55:00Z">
                    <w:rPr>
                      <w:rFonts w:ascii="Monaco" w:hAnsi="Monaco" w:cs="Monaco"/>
                      <w:b/>
                      <w:bCs/>
                      <w:color w:val="000000"/>
                      <w:sz w:val="32"/>
                      <w:szCs w:val="32"/>
                      <w:lang w:val="en-US"/>
                    </w:rPr>
                  </w:rPrChange>
                </w:rPr>
                <w:t>.</w:t>
              </w:r>
              <w:r w:rsidRPr="00AD3CBB">
                <w:rPr>
                  <w:noProof/>
                  <w:lang w:val="en-US"/>
                  <w:rPrChange w:id="2799" w:author="Borja Gonzalez" w:date="2017-09-28T18:55:00Z">
                    <w:rPr>
                      <w:rFonts w:ascii="Monaco" w:hAnsi="Monaco" w:cs="Monaco"/>
                      <w:color w:val="000000"/>
                      <w:sz w:val="32"/>
                      <w:szCs w:val="32"/>
                      <w:lang w:val="en-US"/>
                    </w:rPr>
                  </w:rPrChange>
                </w:rPr>
                <w:t>parse</w:t>
              </w:r>
              <w:r w:rsidRPr="00AD3CBB">
                <w:rPr>
                  <w:b/>
                  <w:bCs/>
                  <w:noProof/>
                  <w:lang w:val="en-US"/>
                  <w:rPrChange w:id="2800" w:author="Borja Gonzalez" w:date="2017-09-28T18:55:00Z">
                    <w:rPr>
                      <w:rFonts w:ascii="Monaco" w:hAnsi="Monaco" w:cs="Monaco"/>
                      <w:b/>
                      <w:bCs/>
                      <w:color w:val="000000"/>
                      <w:sz w:val="32"/>
                      <w:szCs w:val="32"/>
                      <w:lang w:val="en-US"/>
                    </w:rPr>
                  </w:rPrChange>
                </w:rPr>
                <w:t>(</w:t>
              </w:r>
              <w:r w:rsidRPr="00AD3CBB">
                <w:rPr>
                  <w:noProof/>
                  <w:lang w:val="en-US"/>
                  <w:rPrChange w:id="2801" w:author="Borja Gonzalez" w:date="2017-09-28T18:55:00Z">
                    <w:rPr>
                      <w:rFonts w:ascii="Monaco" w:hAnsi="Monaco" w:cs="Monaco"/>
                      <w:color w:val="000000"/>
                      <w:sz w:val="32"/>
                      <w:szCs w:val="32"/>
                      <w:lang w:val="en-US"/>
                    </w:rPr>
                  </w:rPrChange>
                </w:rPr>
                <w:t>message</w:t>
              </w:r>
              <w:r w:rsidRPr="00AD3CBB">
                <w:rPr>
                  <w:b/>
                  <w:bCs/>
                  <w:noProof/>
                  <w:lang w:val="en-US"/>
                  <w:rPrChange w:id="2802" w:author="Borja Gonzalez" w:date="2017-09-28T18:55:00Z">
                    <w:rPr>
                      <w:rFonts w:ascii="Monaco" w:hAnsi="Monaco" w:cs="Monaco"/>
                      <w:b/>
                      <w:bCs/>
                      <w:color w:val="000000"/>
                      <w:sz w:val="32"/>
                      <w:szCs w:val="32"/>
                      <w:lang w:val="en-US"/>
                    </w:rPr>
                  </w:rPrChange>
                </w:rPr>
                <w:t>);</w:t>
              </w:r>
            </w:ins>
          </w:p>
          <w:p w14:paraId="152A0E94" w14:textId="77777777" w:rsidR="00AD3CBB" w:rsidRPr="00AD3CBB" w:rsidRDefault="00AD3CBB">
            <w:pPr>
              <w:rPr>
                <w:ins w:id="2803" w:author="Borja Gonzalez" w:date="2017-09-28T18:53:00Z"/>
                <w:i/>
                <w:iCs/>
                <w:noProof/>
                <w:color w:val="8F5902"/>
                <w:lang w:val="en-US"/>
                <w:rPrChange w:id="2804" w:author="Borja Gonzalez" w:date="2017-09-28T18:55:00Z">
                  <w:rPr>
                    <w:ins w:id="2805" w:author="Borja Gonzalez" w:date="2017-09-28T18:53:00Z"/>
                    <w:rFonts w:ascii="Monaco" w:eastAsiaTheme="majorEastAsia" w:hAnsi="Monaco" w:cs="Monaco"/>
                    <w:i/>
                    <w:iCs/>
                    <w:color w:val="8F5902"/>
                    <w:sz w:val="32"/>
                    <w:szCs w:val="32"/>
                    <w:lang w:val="en-US"/>
                  </w:rPr>
                </w:rPrChange>
              </w:rPr>
              <w:pPrChange w:id="2806" w:author="GONZALEZ DIAZ, BORJA" w:date="2017-09-29T19:28:00Z">
                <w:pPr>
                  <w:keepNext/>
                  <w:keepLines/>
                  <w:widowControl w:val="0"/>
                  <w:autoSpaceDE w:val="0"/>
                  <w:autoSpaceDN w:val="0"/>
                  <w:adjustRightInd w:val="0"/>
                  <w:spacing w:before="200"/>
                  <w:outlineLvl w:val="4"/>
                </w:pPr>
              </w:pPrChange>
            </w:pPr>
            <w:ins w:id="2807" w:author="Borja Gonzalez" w:date="2017-09-28T18:53:00Z">
              <w:r w:rsidRPr="00AD3CBB">
                <w:rPr>
                  <w:noProof/>
                  <w:lang w:val="en-US"/>
                  <w:rPrChange w:id="2808" w:author="Borja Gonzalez" w:date="2017-09-28T18:55:00Z">
                    <w:rPr>
                      <w:rFonts w:ascii="Monaco" w:hAnsi="Monaco" w:cs="Monaco"/>
                      <w:sz w:val="32"/>
                      <w:szCs w:val="32"/>
                      <w:lang w:val="en-US"/>
                    </w:rPr>
                  </w:rPrChange>
                </w:rPr>
                <w:t xml:space="preserve">                </w:t>
              </w:r>
              <w:r w:rsidRPr="00AD3CBB">
                <w:rPr>
                  <w:i/>
                  <w:iCs/>
                  <w:noProof/>
                  <w:color w:val="8F5902"/>
                  <w:lang w:val="en-US"/>
                  <w:rPrChange w:id="2809" w:author="Borja Gonzalez" w:date="2017-09-28T18:55:00Z">
                    <w:rPr>
                      <w:rFonts w:ascii="Monaco" w:hAnsi="Monaco" w:cs="Monaco"/>
                      <w:i/>
                      <w:iCs/>
                      <w:color w:val="8F5902"/>
                      <w:sz w:val="32"/>
                      <w:szCs w:val="32"/>
                      <w:lang w:val="en-US"/>
                    </w:rPr>
                  </w:rPrChange>
                </w:rPr>
                <w:t xml:space="preserve">//console.log(message.data); </w:t>
              </w:r>
            </w:ins>
          </w:p>
          <w:p w14:paraId="097DF61F" w14:textId="77777777" w:rsidR="00AD3CBB" w:rsidRPr="0079203F" w:rsidRDefault="00AD3CBB">
            <w:pPr>
              <w:rPr>
                <w:ins w:id="2810" w:author="Borja Gonzalez" w:date="2017-09-28T18:53:00Z"/>
                <w:noProof/>
                <w:lang w:val="es-ES"/>
                <w:rPrChange w:id="2811" w:author="Rodrigo García" w:date="2017-09-29T10:05:00Z">
                  <w:rPr>
                    <w:ins w:id="2812" w:author="Borja Gonzalez" w:date="2017-09-28T18:53:00Z"/>
                    <w:rFonts w:ascii="Monaco" w:eastAsiaTheme="majorEastAsia" w:hAnsi="Monaco" w:cs="Monaco"/>
                    <w:color w:val="243F60" w:themeColor="accent1" w:themeShade="7F"/>
                    <w:sz w:val="32"/>
                    <w:szCs w:val="32"/>
                    <w:lang w:val="en-US"/>
                  </w:rPr>
                </w:rPrChange>
              </w:rPr>
              <w:pPrChange w:id="2813" w:author="GONZALEZ DIAZ, BORJA" w:date="2017-09-29T19:28:00Z">
                <w:pPr>
                  <w:keepNext/>
                  <w:keepLines/>
                  <w:widowControl w:val="0"/>
                  <w:autoSpaceDE w:val="0"/>
                  <w:autoSpaceDN w:val="0"/>
                  <w:adjustRightInd w:val="0"/>
                  <w:spacing w:before="200"/>
                  <w:outlineLvl w:val="4"/>
                </w:pPr>
              </w:pPrChange>
            </w:pPr>
            <w:ins w:id="2814" w:author="Borja Gonzalez" w:date="2017-09-28T18:53:00Z">
              <w:r w:rsidRPr="00AD3CBB">
                <w:rPr>
                  <w:noProof/>
                  <w:lang w:val="en-US"/>
                  <w:rPrChange w:id="2815" w:author="Borja Gonzalez" w:date="2017-09-28T18:55:00Z">
                    <w:rPr>
                      <w:rFonts w:ascii="Monaco" w:hAnsi="Monaco" w:cs="Monaco"/>
                      <w:sz w:val="32"/>
                      <w:szCs w:val="32"/>
                      <w:lang w:val="en-US"/>
                    </w:rPr>
                  </w:rPrChange>
                </w:rPr>
                <w:t xml:space="preserve">            </w:t>
              </w:r>
              <w:r w:rsidRPr="0079203F">
                <w:rPr>
                  <w:b/>
                  <w:bCs/>
                  <w:noProof/>
                  <w:lang w:val="es-ES"/>
                  <w:rPrChange w:id="2816" w:author="Rodrigo García" w:date="2017-09-29T10:05:00Z">
                    <w:rPr>
                      <w:rFonts w:ascii="Monaco" w:hAnsi="Monaco" w:cs="Monaco"/>
                      <w:b/>
                      <w:bCs/>
                      <w:color w:val="000000"/>
                      <w:sz w:val="32"/>
                      <w:szCs w:val="32"/>
                      <w:lang w:val="en-US"/>
                    </w:rPr>
                  </w:rPrChange>
                </w:rPr>
                <w:t>});</w:t>
              </w:r>
            </w:ins>
          </w:p>
          <w:p w14:paraId="4057B923" w14:textId="77777777" w:rsidR="00AD3CBB" w:rsidRPr="0079203F" w:rsidRDefault="00AD3CBB">
            <w:pPr>
              <w:rPr>
                <w:ins w:id="2817" w:author="Borja Gonzalez" w:date="2017-09-28T18:53:00Z"/>
                <w:noProof/>
                <w:lang w:val="es-ES"/>
                <w:rPrChange w:id="2818" w:author="Rodrigo García" w:date="2017-09-29T10:05:00Z">
                  <w:rPr>
                    <w:ins w:id="2819" w:author="Borja Gonzalez" w:date="2017-09-28T18:53:00Z"/>
                    <w:rFonts w:ascii="Monaco" w:hAnsi="Monaco" w:cs="Monaco"/>
                    <w:sz w:val="32"/>
                    <w:szCs w:val="32"/>
                    <w:lang w:val="en-US"/>
                  </w:rPr>
                </w:rPrChange>
              </w:rPr>
              <w:pPrChange w:id="2820" w:author="GONZALEZ DIAZ, BORJA" w:date="2017-09-29T19:28:00Z">
                <w:pPr>
                  <w:widowControl w:val="0"/>
                  <w:autoSpaceDE w:val="0"/>
                  <w:autoSpaceDN w:val="0"/>
                  <w:adjustRightInd w:val="0"/>
                </w:pPr>
              </w:pPrChange>
            </w:pPr>
          </w:p>
          <w:p w14:paraId="00663E33" w14:textId="77777777" w:rsidR="00AD3CBB" w:rsidRPr="0079203F" w:rsidRDefault="00AD3CBB">
            <w:pPr>
              <w:rPr>
                <w:ins w:id="2821" w:author="Borja Gonzalez" w:date="2017-09-28T18:53:00Z"/>
                <w:noProof/>
                <w:lang w:val="es-ES"/>
                <w:rPrChange w:id="2822" w:author="Rodrigo García" w:date="2017-09-29T10:05:00Z">
                  <w:rPr>
                    <w:ins w:id="2823" w:author="Borja Gonzalez" w:date="2017-09-28T18:53:00Z"/>
                    <w:rFonts w:ascii="Monaco" w:eastAsiaTheme="majorEastAsia" w:hAnsi="Monaco" w:cs="Monaco"/>
                    <w:color w:val="243F60" w:themeColor="accent1" w:themeShade="7F"/>
                    <w:sz w:val="32"/>
                    <w:szCs w:val="32"/>
                    <w:lang w:val="en-US"/>
                  </w:rPr>
                </w:rPrChange>
              </w:rPr>
              <w:pPrChange w:id="2824" w:author="GONZALEZ DIAZ, BORJA" w:date="2017-09-29T19:28:00Z">
                <w:pPr>
                  <w:keepNext/>
                  <w:keepLines/>
                  <w:widowControl w:val="0"/>
                  <w:autoSpaceDE w:val="0"/>
                  <w:autoSpaceDN w:val="0"/>
                  <w:adjustRightInd w:val="0"/>
                  <w:spacing w:before="200"/>
                  <w:outlineLvl w:val="4"/>
                </w:pPr>
              </w:pPrChange>
            </w:pPr>
            <w:ins w:id="2825" w:author="Borja Gonzalez" w:date="2017-09-28T18:53:00Z">
              <w:r w:rsidRPr="0079203F">
                <w:rPr>
                  <w:noProof/>
                  <w:lang w:val="es-ES"/>
                  <w:rPrChange w:id="2826" w:author="Rodrigo García" w:date="2017-09-29T10:05:00Z">
                    <w:rPr>
                      <w:rFonts w:ascii="Monaco" w:hAnsi="Monaco" w:cs="Monaco"/>
                      <w:sz w:val="32"/>
                      <w:szCs w:val="32"/>
                      <w:lang w:val="en-US"/>
                    </w:rPr>
                  </w:rPrChange>
                </w:rPr>
                <w:t xml:space="preserve">            </w:t>
              </w:r>
              <w:r w:rsidRPr="0079203F">
                <w:rPr>
                  <w:b/>
                  <w:bCs/>
                  <w:noProof/>
                  <w:color w:val="204A87"/>
                  <w:lang w:val="es-ES"/>
                  <w:rPrChange w:id="2827" w:author="Rodrigo García" w:date="2017-09-29T10:05:00Z">
                    <w:rPr>
                      <w:rFonts w:ascii="Monaco" w:hAnsi="Monaco" w:cs="Monaco"/>
                      <w:b/>
                      <w:bCs/>
                      <w:color w:val="204A87"/>
                      <w:sz w:val="32"/>
                      <w:szCs w:val="32"/>
                      <w:lang w:val="en-US"/>
                    </w:rPr>
                  </w:rPrChange>
                </w:rPr>
                <w:t>var</w:t>
              </w:r>
              <w:r w:rsidRPr="0079203F">
                <w:rPr>
                  <w:noProof/>
                  <w:lang w:val="es-ES"/>
                  <w:rPrChange w:id="2828" w:author="Rodrigo García" w:date="2017-09-29T10:05:00Z">
                    <w:rPr>
                      <w:rFonts w:ascii="Monaco" w:hAnsi="Monaco" w:cs="Monaco"/>
                      <w:sz w:val="32"/>
                      <w:szCs w:val="32"/>
                      <w:lang w:val="en-US"/>
                    </w:rPr>
                  </w:rPrChange>
                </w:rPr>
                <w:t xml:space="preserve"> data </w:t>
              </w:r>
              <w:r w:rsidRPr="0079203F">
                <w:rPr>
                  <w:b/>
                  <w:bCs/>
                  <w:noProof/>
                  <w:color w:val="CE5C00"/>
                  <w:lang w:val="es-ES"/>
                  <w:rPrChange w:id="2829" w:author="Rodrigo García" w:date="2017-09-29T10:05:00Z">
                    <w:rPr>
                      <w:rFonts w:ascii="Monaco" w:hAnsi="Monaco" w:cs="Monaco"/>
                      <w:b/>
                      <w:bCs/>
                      <w:color w:val="CE5C00"/>
                      <w:sz w:val="32"/>
                      <w:szCs w:val="32"/>
                      <w:lang w:val="en-US"/>
                    </w:rPr>
                  </w:rPrChange>
                </w:rPr>
                <w:t>=</w:t>
              </w:r>
              <w:r w:rsidRPr="0079203F">
                <w:rPr>
                  <w:noProof/>
                  <w:lang w:val="es-ES"/>
                  <w:rPrChange w:id="2830" w:author="Rodrigo García" w:date="2017-09-29T10:05:00Z">
                    <w:rPr>
                      <w:rFonts w:ascii="Monaco" w:hAnsi="Monaco" w:cs="Monaco"/>
                      <w:sz w:val="32"/>
                      <w:szCs w:val="32"/>
                      <w:lang w:val="en-US"/>
                    </w:rPr>
                  </w:rPrChange>
                </w:rPr>
                <w:t xml:space="preserve"> </w:t>
              </w:r>
              <w:r w:rsidRPr="0079203F">
                <w:rPr>
                  <w:b/>
                  <w:bCs/>
                  <w:noProof/>
                  <w:lang w:val="es-ES"/>
                  <w:rPrChange w:id="2831" w:author="Rodrigo García" w:date="2017-09-29T10:05:00Z">
                    <w:rPr>
                      <w:rFonts w:ascii="Monaco" w:hAnsi="Monaco" w:cs="Monaco"/>
                      <w:b/>
                      <w:bCs/>
                      <w:color w:val="000000"/>
                      <w:sz w:val="32"/>
                      <w:szCs w:val="32"/>
                      <w:lang w:val="en-US"/>
                    </w:rPr>
                  </w:rPrChange>
                </w:rPr>
                <w:t>{</w:t>
              </w:r>
              <w:r w:rsidRPr="0079203F">
                <w:rPr>
                  <w:noProof/>
                  <w:lang w:val="es-ES"/>
                  <w:rPrChange w:id="2832" w:author="Rodrigo García" w:date="2017-09-29T10:05:00Z">
                    <w:rPr>
                      <w:rFonts w:ascii="Monaco" w:hAnsi="Monaco" w:cs="Monaco"/>
                      <w:sz w:val="32"/>
                      <w:szCs w:val="32"/>
                      <w:lang w:val="en-US"/>
                    </w:rPr>
                  </w:rPrChange>
                </w:rPr>
                <w:t xml:space="preserve"> </w:t>
              </w:r>
            </w:ins>
          </w:p>
          <w:p w14:paraId="6D6CCCC4" w14:textId="77777777" w:rsidR="00AD3CBB" w:rsidRPr="0079203F" w:rsidRDefault="00AD3CBB">
            <w:pPr>
              <w:rPr>
                <w:ins w:id="2833" w:author="Borja Gonzalez" w:date="2017-09-28T18:53:00Z"/>
                <w:noProof/>
                <w:lang w:val="es-ES"/>
                <w:rPrChange w:id="2834" w:author="Rodrigo García" w:date="2017-09-29T10:05:00Z">
                  <w:rPr>
                    <w:ins w:id="2835" w:author="Borja Gonzalez" w:date="2017-09-28T18:53:00Z"/>
                    <w:rFonts w:ascii="Monaco" w:eastAsiaTheme="majorEastAsia" w:hAnsi="Monaco" w:cs="Monaco"/>
                    <w:color w:val="243F60" w:themeColor="accent1" w:themeShade="7F"/>
                    <w:sz w:val="32"/>
                    <w:szCs w:val="32"/>
                    <w:lang w:val="en-US"/>
                  </w:rPr>
                </w:rPrChange>
              </w:rPr>
              <w:pPrChange w:id="2836" w:author="GONZALEZ DIAZ, BORJA" w:date="2017-09-29T19:28:00Z">
                <w:pPr>
                  <w:keepNext/>
                  <w:keepLines/>
                  <w:widowControl w:val="0"/>
                  <w:autoSpaceDE w:val="0"/>
                  <w:autoSpaceDN w:val="0"/>
                  <w:adjustRightInd w:val="0"/>
                  <w:spacing w:before="200"/>
                  <w:outlineLvl w:val="4"/>
                </w:pPr>
              </w:pPrChange>
            </w:pPr>
            <w:ins w:id="2837" w:author="Borja Gonzalez" w:date="2017-09-28T18:53:00Z">
              <w:r w:rsidRPr="0079203F">
                <w:rPr>
                  <w:noProof/>
                  <w:lang w:val="es-ES"/>
                  <w:rPrChange w:id="2838" w:author="Rodrigo García" w:date="2017-09-29T10:05:00Z">
                    <w:rPr>
                      <w:rFonts w:ascii="Monaco" w:hAnsi="Monaco" w:cs="Monaco"/>
                      <w:sz w:val="32"/>
                      <w:szCs w:val="32"/>
                      <w:lang w:val="en-US"/>
                    </w:rPr>
                  </w:rPrChange>
                </w:rPr>
                <w:t xml:space="preserve">            </w:t>
              </w:r>
              <w:r w:rsidRPr="0079203F">
                <w:rPr>
                  <w:noProof/>
                  <w:lang w:val="es-ES"/>
                  <w:rPrChange w:id="2839" w:author="Rodrigo García" w:date="2017-09-29T10:05:00Z">
                    <w:rPr>
                      <w:rFonts w:ascii="Monaco" w:hAnsi="Monaco" w:cs="Monaco"/>
                      <w:sz w:val="32"/>
                      <w:szCs w:val="32"/>
                      <w:lang w:val="en-US"/>
                    </w:rPr>
                  </w:rPrChange>
                </w:rPr>
                <w:tab/>
                <w:t>operacion</w:t>
              </w:r>
              <w:r w:rsidRPr="0079203F">
                <w:rPr>
                  <w:b/>
                  <w:bCs/>
                  <w:noProof/>
                  <w:color w:val="CE5C00"/>
                  <w:lang w:val="es-ES"/>
                  <w:rPrChange w:id="2840" w:author="Rodrigo García" w:date="2017-09-29T10:05:00Z">
                    <w:rPr>
                      <w:rFonts w:ascii="Monaco" w:hAnsi="Monaco" w:cs="Monaco"/>
                      <w:b/>
                      <w:bCs/>
                      <w:color w:val="CE5C00"/>
                      <w:sz w:val="32"/>
                      <w:szCs w:val="32"/>
                      <w:lang w:val="en-US"/>
                    </w:rPr>
                  </w:rPrChange>
                </w:rPr>
                <w:t>:</w:t>
              </w:r>
              <w:r w:rsidRPr="0079203F">
                <w:rPr>
                  <w:noProof/>
                  <w:lang w:val="es-ES"/>
                  <w:rPrChange w:id="2841" w:author="Rodrigo García" w:date="2017-09-29T10:05:00Z">
                    <w:rPr>
                      <w:rFonts w:ascii="Monaco" w:hAnsi="Monaco" w:cs="Monaco"/>
                      <w:sz w:val="32"/>
                      <w:szCs w:val="32"/>
                      <w:lang w:val="en-US"/>
                    </w:rPr>
                  </w:rPrChange>
                </w:rPr>
                <w:t xml:space="preserve"> </w:t>
              </w:r>
              <w:r w:rsidRPr="0079203F">
                <w:rPr>
                  <w:noProof/>
                  <w:color w:val="4E9A06"/>
                  <w:lang w:val="es-ES"/>
                  <w:rPrChange w:id="2842" w:author="Rodrigo García" w:date="2017-09-29T10:05:00Z">
                    <w:rPr>
                      <w:rFonts w:ascii="Monaco" w:hAnsi="Monaco" w:cs="Monaco"/>
                      <w:color w:val="4E9A06"/>
                      <w:sz w:val="32"/>
                      <w:szCs w:val="32"/>
                      <w:lang w:val="en-US"/>
                    </w:rPr>
                  </w:rPrChange>
                </w:rPr>
                <w:t>"Borrar paciente"</w:t>
              </w:r>
              <w:r w:rsidRPr="0079203F">
                <w:rPr>
                  <w:b/>
                  <w:bCs/>
                  <w:noProof/>
                  <w:lang w:val="es-ES"/>
                  <w:rPrChange w:id="2843" w:author="Rodrigo García" w:date="2017-09-29T10:05:00Z">
                    <w:rPr>
                      <w:rFonts w:ascii="Monaco" w:hAnsi="Monaco" w:cs="Monaco"/>
                      <w:b/>
                      <w:bCs/>
                      <w:color w:val="000000"/>
                      <w:sz w:val="32"/>
                      <w:szCs w:val="32"/>
                      <w:lang w:val="en-US"/>
                    </w:rPr>
                  </w:rPrChange>
                </w:rPr>
                <w:t>,</w:t>
              </w:r>
              <w:r w:rsidRPr="0079203F">
                <w:rPr>
                  <w:noProof/>
                  <w:lang w:val="es-ES"/>
                  <w:rPrChange w:id="2844" w:author="Rodrigo García" w:date="2017-09-29T10:05:00Z">
                    <w:rPr>
                      <w:rFonts w:ascii="Monaco" w:hAnsi="Monaco" w:cs="Monaco"/>
                      <w:sz w:val="32"/>
                      <w:szCs w:val="32"/>
                      <w:lang w:val="en-US"/>
                    </w:rPr>
                  </w:rPrChange>
                </w:rPr>
                <w:t xml:space="preserve"> </w:t>
              </w:r>
            </w:ins>
          </w:p>
          <w:p w14:paraId="01F87BC9" w14:textId="77777777" w:rsidR="00AD3CBB" w:rsidRPr="0079203F" w:rsidRDefault="00AD3CBB">
            <w:pPr>
              <w:rPr>
                <w:ins w:id="2845" w:author="Borja Gonzalez" w:date="2017-09-28T18:53:00Z"/>
                <w:noProof/>
                <w:lang w:val="es-ES"/>
                <w:rPrChange w:id="2846" w:author="Rodrigo García" w:date="2017-09-29T10:05:00Z">
                  <w:rPr>
                    <w:ins w:id="2847" w:author="Borja Gonzalez" w:date="2017-09-28T18:53:00Z"/>
                    <w:rFonts w:ascii="Monaco" w:eastAsiaTheme="majorEastAsia" w:hAnsi="Monaco" w:cs="Monaco"/>
                    <w:color w:val="243F60" w:themeColor="accent1" w:themeShade="7F"/>
                    <w:sz w:val="32"/>
                    <w:szCs w:val="32"/>
                    <w:lang w:val="en-US"/>
                  </w:rPr>
                </w:rPrChange>
              </w:rPr>
              <w:pPrChange w:id="2848" w:author="GONZALEZ DIAZ, BORJA" w:date="2017-09-29T19:28:00Z">
                <w:pPr>
                  <w:keepNext/>
                  <w:keepLines/>
                  <w:widowControl w:val="0"/>
                  <w:autoSpaceDE w:val="0"/>
                  <w:autoSpaceDN w:val="0"/>
                  <w:adjustRightInd w:val="0"/>
                  <w:spacing w:before="200"/>
                  <w:outlineLvl w:val="4"/>
                </w:pPr>
              </w:pPrChange>
            </w:pPr>
            <w:ins w:id="2849" w:author="Borja Gonzalez" w:date="2017-09-28T18:53:00Z">
              <w:r w:rsidRPr="0079203F">
                <w:rPr>
                  <w:noProof/>
                  <w:lang w:val="es-ES"/>
                  <w:rPrChange w:id="2850" w:author="Rodrigo García" w:date="2017-09-29T10:05:00Z">
                    <w:rPr>
                      <w:rFonts w:ascii="Monaco" w:hAnsi="Monaco" w:cs="Monaco"/>
                      <w:sz w:val="32"/>
                      <w:szCs w:val="32"/>
                      <w:lang w:val="en-US"/>
                    </w:rPr>
                  </w:rPrChange>
                </w:rPr>
                <w:t xml:space="preserve">                id</w:t>
              </w:r>
              <w:r w:rsidRPr="0079203F">
                <w:rPr>
                  <w:b/>
                  <w:bCs/>
                  <w:noProof/>
                  <w:color w:val="CE5C00"/>
                  <w:lang w:val="es-ES"/>
                  <w:rPrChange w:id="2851" w:author="Rodrigo García" w:date="2017-09-29T10:05:00Z">
                    <w:rPr>
                      <w:rFonts w:ascii="Monaco" w:hAnsi="Monaco" w:cs="Monaco"/>
                      <w:b/>
                      <w:bCs/>
                      <w:color w:val="CE5C00"/>
                      <w:sz w:val="32"/>
                      <w:szCs w:val="32"/>
                      <w:lang w:val="en-US"/>
                    </w:rPr>
                  </w:rPrChange>
                </w:rPr>
                <w:t>:</w:t>
              </w:r>
              <w:r w:rsidRPr="0079203F">
                <w:rPr>
                  <w:noProof/>
                  <w:lang w:val="es-ES"/>
                  <w:rPrChange w:id="2852" w:author="Rodrigo García" w:date="2017-09-29T10:05:00Z">
                    <w:rPr>
                      <w:rFonts w:ascii="Monaco" w:hAnsi="Monaco" w:cs="Monaco"/>
                      <w:sz w:val="32"/>
                      <w:szCs w:val="32"/>
                      <w:lang w:val="en-US"/>
                    </w:rPr>
                  </w:rPrChange>
                </w:rPr>
                <w:t xml:space="preserve"> N_p</w:t>
              </w:r>
              <w:r w:rsidRPr="0079203F">
                <w:rPr>
                  <w:b/>
                  <w:bCs/>
                  <w:noProof/>
                  <w:lang w:val="es-ES"/>
                  <w:rPrChange w:id="2853" w:author="Rodrigo García" w:date="2017-09-29T10:05:00Z">
                    <w:rPr>
                      <w:rFonts w:ascii="Monaco" w:hAnsi="Monaco" w:cs="Monaco"/>
                      <w:b/>
                      <w:bCs/>
                      <w:color w:val="000000"/>
                      <w:sz w:val="32"/>
                      <w:szCs w:val="32"/>
                      <w:lang w:val="en-US"/>
                    </w:rPr>
                  </w:rPrChange>
                </w:rPr>
                <w:t>,</w:t>
              </w:r>
              <w:r w:rsidRPr="0079203F">
                <w:rPr>
                  <w:noProof/>
                  <w:lang w:val="es-ES"/>
                  <w:rPrChange w:id="2854" w:author="Rodrigo García" w:date="2017-09-29T10:05:00Z">
                    <w:rPr>
                      <w:rFonts w:ascii="Monaco" w:hAnsi="Monaco" w:cs="Monaco"/>
                      <w:sz w:val="32"/>
                      <w:szCs w:val="32"/>
                      <w:lang w:val="en-US"/>
                    </w:rPr>
                  </w:rPrChange>
                </w:rPr>
                <w:t xml:space="preserve">   </w:t>
              </w:r>
            </w:ins>
          </w:p>
          <w:p w14:paraId="34B18432" w14:textId="77777777" w:rsidR="00AD3CBB" w:rsidRPr="0079203F" w:rsidRDefault="00AD3CBB">
            <w:pPr>
              <w:rPr>
                <w:ins w:id="2855" w:author="Borja Gonzalez" w:date="2017-09-28T18:53:00Z"/>
                <w:noProof/>
                <w:lang w:val="es-ES"/>
                <w:rPrChange w:id="2856" w:author="Rodrigo García" w:date="2017-09-29T10:05:00Z">
                  <w:rPr>
                    <w:ins w:id="2857" w:author="Borja Gonzalez" w:date="2017-09-28T18:53:00Z"/>
                    <w:rFonts w:ascii="Monaco" w:eastAsiaTheme="majorEastAsia" w:hAnsi="Monaco" w:cs="Monaco"/>
                    <w:color w:val="243F60" w:themeColor="accent1" w:themeShade="7F"/>
                    <w:sz w:val="32"/>
                    <w:szCs w:val="32"/>
                    <w:lang w:val="en-US"/>
                  </w:rPr>
                </w:rPrChange>
              </w:rPr>
              <w:pPrChange w:id="2858" w:author="GONZALEZ DIAZ, BORJA" w:date="2017-09-29T19:28:00Z">
                <w:pPr>
                  <w:keepNext/>
                  <w:keepLines/>
                  <w:widowControl w:val="0"/>
                  <w:autoSpaceDE w:val="0"/>
                  <w:autoSpaceDN w:val="0"/>
                  <w:adjustRightInd w:val="0"/>
                  <w:spacing w:before="200"/>
                  <w:outlineLvl w:val="4"/>
                </w:pPr>
              </w:pPrChange>
            </w:pPr>
            <w:ins w:id="2859" w:author="Borja Gonzalez" w:date="2017-09-28T18:53:00Z">
              <w:r w:rsidRPr="0079203F">
                <w:rPr>
                  <w:noProof/>
                  <w:lang w:val="es-ES"/>
                  <w:rPrChange w:id="2860" w:author="Rodrigo García" w:date="2017-09-29T10:05:00Z">
                    <w:rPr>
                      <w:rFonts w:ascii="Monaco" w:hAnsi="Monaco" w:cs="Monaco"/>
                      <w:sz w:val="32"/>
                      <w:szCs w:val="32"/>
                      <w:lang w:val="en-US"/>
                    </w:rPr>
                  </w:rPrChange>
                </w:rPr>
                <w:t xml:space="preserve">                n</w:t>
              </w:r>
              <w:r w:rsidRPr="0079203F">
                <w:rPr>
                  <w:b/>
                  <w:bCs/>
                  <w:noProof/>
                  <w:color w:val="CE5C00"/>
                  <w:lang w:val="es-ES"/>
                  <w:rPrChange w:id="2861" w:author="Rodrigo García" w:date="2017-09-29T10:05:00Z">
                    <w:rPr>
                      <w:rFonts w:ascii="Monaco" w:hAnsi="Monaco" w:cs="Monaco"/>
                      <w:b/>
                      <w:bCs/>
                      <w:color w:val="CE5C00"/>
                      <w:sz w:val="32"/>
                      <w:szCs w:val="32"/>
                      <w:lang w:val="en-US"/>
                    </w:rPr>
                  </w:rPrChange>
                </w:rPr>
                <w:t>:</w:t>
              </w:r>
              <w:r w:rsidRPr="0079203F">
                <w:rPr>
                  <w:noProof/>
                  <w:lang w:val="es-ES"/>
                  <w:rPrChange w:id="2862" w:author="Rodrigo García" w:date="2017-09-29T10:05:00Z">
                    <w:rPr>
                      <w:rFonts w:ascii="Monaco" w:hAnsi="Monaco" w:cs="Monaco"/>
                      <w:sz w:val="32"/>
                      <w:szCs w:val="32"/>
                      <w:lang w:val="en-US"/>
                    </w:rPr>
                  </w:rPrChange>
                </w:rPr>
                <w:t xml:space="preserve"> nombre         </w:t>
              </w:r>
            </w:ins>
          </w:p>
          <w:p w14:paraId="19293228" w14:textId="77777777" w:rsidR="00AD3CBB" w:rsidRPr="0079203F" w:rsidRDefault="00AD3CBB">
            <w:pPr>
              <w:rPr>
                <w:ins w:id="2863" w:author="Borja Gonzalez" w:date="2017-09-28T18:53:00Z"/>
                <w:noProof/>
                <w:lang w:val="es-ES"/>
                <w:rPrChange w:id="2864" w:author="Rodrigo García" w:date="2017-09-29T10:05:00Z">
                  <w:rPr>
                    <w:ins w:id="2865" w:author="Borja Gonzalez" w:date="2017-09-28T18:53:00Z"/>
                    <w:rFonts w:ascii="Monaco" w:eastAsiaTheme="majorEastAsia" w:hAnsi="Monaco" w:cs="Monaco"/>
                    <w:color w:val="243F60" w:themeColor="accent1" w:themeShade="7F"/>
                    <w:sz w:val="32"/>
                    <w:szCs w:val="32"/>
                    <w:lang w:val="en-US"/>
                  </w:rPr>
                </w:rPrChange>
              </w:rPr>
              <w:pPrChange w:id="2866" w:author="GONZALEZ DIAZ, BORJA" w:date="2017-09-29T19:28:00Z">
                <w:pPr>
                  <w:keepNext/>
                  <w:keepLines/>
                  <w:widowControl w:val="0"/>
                  <w:autoSpaceDE w:val="0"/>
                  <w:autoSpaceDN w:val="0"/>
                  <w:adjustRightInd w:val="0"/>
                  <w:spacing w:before="200"/>
                  <w:outlineLvl w:val="4"/>
                </w:pPr>
              </w:pPrChange>
            </w:pPr>
            <w:ins w:id="2867" w:author="Borja Gonzalez" w:date="2017-09-28T18:53:00Z">
              <w:r w:rsidRPr="0079203F">
                <w:rPr>
                  <w:noProof/>
                  <w:lang w:val="es-ES"/>
                  <w:rPrChange w:id="2868" w:author="Rodrigo García" w:date="2017-09-29T10:05:00Z">
                    <w:rPr>
                      <w:rFonts w:ascii="Monaco" w:hAnsi="Monaco" w:cs="Monaco"/>
                      <w:sz w:val="32"/>
                      <w:szCs w:val="32"/>
                      <w:lang w:val="en-US"/>
                    </w:rPr>
                  </w:rPrChange>
                </w:rPr>
                <w:t xml:space="preserve">            </w:t>
              </w:r>
              <w:r w:rsidRPr="0079203F">
                <w:rPr>
                  <w:b/>
                  <w:bCs/>
                  <w:noProof/>
                  <w:lang w:val="es-ES"/>
                  <w:rPrChange w:id="2869" w:author="Rodrigo García" w:date="2017-09-29T10:05:00Z">
                    <w:rPr>
                      <w:rFonts w:ascii="Monaco" w:hAnsi="Monaco" w:cs="Monaco"/>
                      <w:b/>
                      <w:bCs/>
                      <w:color w:val="000000"/>
                      <w:sz w:val="32"/>
                      <w:szCs w:val="32"/>
                      <w:lang w:val="en-US"/>
                    </w:rPr>
                  </w:rPrChange>
                </w:rPr>
                <w:t>}</w:t>
              </w:r>
            </w:ins>
          </w:p>
          <w:p w14:paraId="5C75F7A7" w14:textId="77777777" w:rsidR="00AD3CBB" w:rsidRPr="00AD3CBB" w:rsidRDefault="00AD3CBB">
            <w:pPr>
              <w:rPr>
                <w:ins w:id="2870" w:author="Borja Gonzalez" w:date="2017-09-28T18:53:00Z"/>
                <w:noProof/>
                <w:lang w:val="en-US"/>
                <w:rPrChange w:id="2871" w:author="Borja Gonzalez" w:date="2017-09-28T18:55:00Z">
                  <w:rPr>
                    <w:ins w:id="2872" w:author="Borja Gonzalez" w:date="2017-09-28T18:53:00Z"/>
                    <w:rFonts w:ascii="Monaco" w:eastAsiaTheme="majorEastAsia" w:hAnsi="Monaco" w:cs="Monaco"/>
                    <w:color w:val="243F60" w:themeColor="accent1" w:themeShade="7F"/>
                    <w:sz w:val="32"/>
                    <w:szCs w:val="32"/>
                    <w:lang w:val="en-US"/>
                  </w:rPr>
                </w:rPrChange>
              </w:rPr>
              <w:pPrChange w:id="2873" w:author="GONZALEZ DIAZ, BORJA" w:date="2017-09-29T19:28:00Z">
                <w:pPr>
                  <w:keepNext/>
                  <w:keepLines/>
                  <w:widowControl w:val="0"/>
                  <w:autoSpaceDE w:val="0"/>
                  <w:autoSpaceDN w:val="0"/>
                  <w:adjustRightInd w:val="0"/>
                  <w:spacing w:before="200"/>
                  <w:outlineLvl w:val="4"/>
                </w:pPr>
              </w:pPrChange>
            </w:pPr>
            <w:ins w:id="2874" w:author="Borja Gonzalez" w:date="2017-09-28T18:53:00Z">
              <w:r w:rsidRPr="0079203F">
                <w:rPr>
                  <w:noProof/>
                  <w:lang w:val="es-ES"/>
                  <w:rPrChange w:id="2875" w:author="Rodrigo García" w:date="2017-09-29T10:05:00Z">
                    <w:rPr>
                      <w:rFonts w:ascii="Monaco" w:hAnsi="Monaco" w:cs="Monaco"/>
                      <w:sz w:val="32"/>
                      <w:szCs w:val="32"/>
                      <w:lang w:val="en-US"/>
                    </w:rPr>
                  </w:rPrChange>
                </w:rPr>
                <w:t xml:space="preserve">            </w:t>
              </w:r>
              <w:r w:rsidRPr="00AD3CBB">
                <w:rPr>
                  <w:noProof/>
                  <w:lang w:val="en-US"/>
                  <w:rPrChange w:id="2876" w:author="Borja Gonzalez" w:date="2017-09-28T18:55:00Z">
                    <w:rPr>
                      <w:rFonts w:ascii="Monaco" w:hAnsi="Monaco" w:cs="Monaco"/>
                      <w:color w:val="000000"/>
                      <w:sz w:val="32"/>
                      <w:szCs w:val="32"/>
                      <w:lang w:val="en-US"/>
                    </w:rPr>
                  </w:rPrChange>
                </w:rPr>
                <w:t>socket</w:t>
              </w:r>
              <w:r w:rsidRPr="00AD3CBB">
                <w:rPr>
                  <w:b/>
                  <w:bCs/>
                  <w:noProof/>
                  <w:lang w:val="en-US"/>
                  <w:rPrChange w:id="2877" w:author="Borja Gonzalez" w:date="2017-09-28T18:55:00Z">
                    <w:rPr>
                      <w:rFonts w:ascii="Monaco" w:hAnsi="Monaco" w:cs="Monaco"/>
                      <w:b/>
                      <w:bCs/>
                      <w:color w:val="000000"/>
                      <w:sz w:val="32"/>
                      <w:szCs w:val="32"/>
                      <w:lang w:val="en-US"/>
                    </w:rPr>
                  </w:rPrChange>
                </w:rPr>
                <w:t>.</w:t>
              </w:r>
              <w:r w:rsidRPr="00AD3CBB">
                <w:rPr>
                  <w:noProof/>
                  <w:lang w:val="en-US"/>
                  <w:rPrChange w:id="2878" w:author="Borja Gonzalez" w:date="2017-09-28T18:55:00Z">
                    <w:rPr>
                      <w:rFonts w:ascii="Monaco" w:hAnsi="Monaco" w:cs="Monaco"/>
                      <w:color w:val="000000"/>
                      <w:sz w:val="32"/>
                      <w:szCs w:val="32"/>
                      <w:lang w:val="en-US"/>
                    </w:rPr>
                  </w:rPrChange>
                </w:rPr>
                <w:t>send</w:t>
              </w:r>
              <w:r w:rsidRPr="00AD3CBB">
                <w:rPr>
                  <w:b/>
                  <w:bCs/>
                  <w:noProof/>
                  <w:lang w:val="en-US"/>
                  <w:rPrChange w:id="2879" w:author="Borja Gonzalez" w:date="2017-09-28T18:55:00Z">
                    <w:rPr>
                      <w:rFonts w:ascii="Monaco" w:hAnsi="Monaco" w:cs="Monaco"/>
                      <w:b/>
                      <w:bCs/>
                      <w:color w:val="000000"/>
                      <w:sz w:val="32"/>
                      <w:szCs w:val="32"/>
                      <w:lang w:val="en-US"/>
                    </w:rPr>
                  </w:rPrChange>
                </w:rPr>
                <w:t>(</w:t>
              </w:r>
              <w:r w:rsidRPr="00AD3CBB">
                <w:rPr>
                  <w:noProof/>
                  <w:lang w:val="en-US"/>
                  <w:rPrChange w:id="2880" w:author="Borja Gonzalez" w:date="2017-09-28T18:55:00Z">
                    <w:rPr>
                      <w:rFonts w:ascii="Monaco" w:hAnsi="Monaco" w:cs="Monaco"/>
                      <w:color w:val="000000"/>
                      <w:sz w:val="32"/>
                      <w:szCs w:val="32"/>
                      <w:lang w:val="en-US"/>
                    </w:rPr>
                  </w:rPrChange>
                </w:rPr>
                <w:t>JSON</w:t>
              </w:r>
              <w:r w:rsidRPr="00AD3CBB">
                <w:rPr>
                  <w:b/>
                  <w:bCs/>
                  <w:noProof/>
                  <w:lang w:val="en-US"/>
                  <w:rPrChange w:id="2881" w:author="Borja Gonzalez" w:date="2017-09-28T18:55:00Z">
                    <w:rPr>
                      <w:rFonts w:ascii="Monaco" w:hAnsi="Monaco" w:cs="Monaco"/>
                      <w:b/>
                      <w:bCs/>
                      <w:color w:val="000000"/>
                      <w:sz w:val="32"/>
                      <w:szCs w:val="32"/>
                      <w:lang w:val="en-US"/>
                    </w:rPr>
                  </w:rPrChange>
                </w:rPr>
                <w:t>.</w:t>
              </w:r>
              <w:r w:rsidRPr="00AD3CBB">
                <w:rPr>
                  <w:noProof/>
                  <w:lang w:val="en-US"/>
                  <w:rPrChange w:id="2882" w:author="Borja Gonzalez" w:date="2017-09-28T18:55:00Z">
                    <w:rPr>
                      <w:rFonts w:ascii="Monaco" w:hAnsi="Monaco" w:cs="Monaco"/>
                      <w:color w:val="000000"/>
                      <w:sz w:val="32"/>
                      <w:szCs w:val="32"/>
                      <w:lang w:val="en-US"/>
                    </w:rPr>
                  </w:rPrChange>
                </w:rPr>
                <w:t>stringify</w:t>
              </w:r>
              <w:r w:rsidRPr="00AD3CBB">
                <w:rPr>
                  <w:b/>
                  <w:bCs/>
                  <w:noProof/>
                  <w:lang w:val="en-US"/>
                  <w:rPrChange w:id="2883" w:author="Borja Gonzalez" w:date="2017-09-28T18:55:00Z">
                    <w:rPr>
                      <w:rFonts w:ascii="Monaco" w:hAnsi="Monaco" w:cs="Monaco"/>
                      <w:b/>
                      <w:bCs/>
                      <w:color w:val="000000"/>
                      <w:sz w:val="32"/>
                      <w:szCs w:val="32"/>
                      <w:lang w:val="en-US"/>
                    </w:rPr>
                  </w:rPrChange>
                </w:rPr>
                <w:t>(</w:t>
              </w:r>
              <w:r w:rsidRPr="00AD3CBB">
                <w:rPr>
                  <w:noProof/>
                  <w:lang w:val="en-US"/>
                  <w:rPrChange w:id="2884" w:author="Borja Gonzalez" w:date="2017-09-28T18:55:00Z">
                    <w:rPr>
                      <w:rFonts w:ascii="Monaco" w:hAnsi="Monaco" w:cs="Monaco"/>
                      <w:color w:val="000000"/>
                      <w:sz w:val="32"/>
                      <w:szCs w:val="32"/>
                      <w:lang w:val="en-US"/>
                    </w:rPr>
                  </w:rPrChange>
                </w:rPr>
                <w:t>data</w:t>
              </w:r>
              <w:r w:rsidRPr="00AD3CBB">
                <w:rPr>
                  <w:b/>
                  <w:bCs/>
                  <w:noProof/>
                  <w:lang w:val="en-US"/>
                  <w:rPrChange w:id="2885" w:author="Borja Gonzalez" w:date="2017-09-28T18:55:00Z">
                    <w:rPr>
                      <w:rFonts w:ascii="Monaco" w:hAnsi="Monaco" w:cs="Monaco"/>
                      <w:b/>
                      <w:bCs/>
                      <w:color w:val="000000"/>
                      <w:sz w:val="32"/>
                      <w:szCs w:val="32"/>
                      <w:lang w:val="en-US"/>
                    </w:rPr>
                  </w:rPrChange>
                </w:rPr>
                <w:t>));</w:t>
              </w:r>
            </w:ins>
          </w:p>
          <w:p w14:paraId="34AABAAE" w14:textId="77777777" w:rsidR="00AD3CBB" w:rsidRPr="0079203F" w:rsidRDefault="00AD3CBB">
            <w:pPr>
              <w:rPr>
                <w:ins w:id="2886" w:author="Borja Gonzalez" w:date="2017-09-28T18:53:00Z"/>
                <w:noProof/>
                <w:lang w:val="es-ES"/>
                <w:rPrChange w:id="2887" w:author="Rodrigo García" w:date="2017-09-29T10:05:00Z">
                  <w:rPr>
                    <w:ins w:id="2888" w:author="Borja Gonzalez" w:date="2017-09-28T18:53:00Z"/>
                    <w:rFonts w:ascii="Monaco" w:eastAsiaTheme="majorEastAsia" w:hAnsi="Monaco" w:cs="Monaco"/>
                    <w:color w:val="243F60" w:themeColor="accent1" w:themeShade="7F"/>
                    <w:sz w:val="32"/>
                    <w:szCs w:val="32"/>
                    <w:lang w:val="en-US"/>
                  </w:rPr>
                </w:rPrChange>
              </w:rPr>
              <w:pPrChange w:id="2889" w:author="GONZALEZ DIAZ, BORJA" w:date="2017-09-29T19:28:00Z">
                <w:pPr>
                  <w:keepNext/>
                  <w:keepLines/>
                  <w:widowControl w:val="0"/>
                  <w:autoSpaceDE w:val="0"/>
                  <w:autoSpaceDN w:val="0"/>
                  <w:adjustRightInd w:val="0"/>
                  <w:spacing w:before="200"/>
                  <w:outlineLvl w:val="4"/>
                </w:pPr>
              </w:pPrChange>
            </w:pPr>
            <w:ins w:id="2890" w:author="Borja Gonzalez" w:date="2017-09-28T18:53:00Z">
              <w:r w:rsidRPr="00AD3CBB">
                <w:rPr>
                  <w:noProof/>
                  <w:lang w:val="en-US"/>
                  <w:rPrChange w:id="2891" w:author="Borja Gonzalez" w:date="2017-09-28T18:55:00Z">
                    <w:rPr>
                      <w:rFonts w:ascii="Monaco" w:hAnsi="Monaco" w:cs="Monaco"/>
                      <w:sz w:val="32"/>
                      <w:szCs w:val="32"/>
                      <w:lang w:val="en-US"/>
                    </w:rPr>
                  </w:rPrChange>
                </w:rPr>
                <w:t xml:space="preserve">            </w:t>
              </w:r>
              <w:r w:rsidRPr="0079203F">
                <w:rPr>
                  <w:noProof/>
                  <w:lang w:val="es-ES"/>
                  <w:rPrChange w:id="2892" w:author="Rodrigo García" w:date="2017-09-29T10:05:00Z">
                    <w:rPr>
                      <w:rFonts w:ascii="Monaco" w:hAnsi="Monaco" w:cs="Monaco"/>
                      <w:color w:val="000000"/>
                      <w:sz w:val="32"/>
                      <w:szCs w:val="32"/>
                      <w:lang w:val="en-US"/>
                    </w:rPr>
                  </w:rPrChange>
                </w:rPr>
                <w:t>console</w:t>
              </w:r>
              <w:r w:rsidRPr="0079203F">
                <w:rPr>
                  <w:b/>
                  <w:bCs/>
                  <w:noProof/>
                  <w:lang w:val="es-ES"/>
                  <w:rPrChange w:id="2893" w:author="Rodrigo García" w:date="2017-09-29T10:05:00Z">
                    <w:rPr>
                      <w:rFonts w:ascii="Monaco" w:hAnsi="Monaco" w:cs="Monaco"/>
                      <w:b/>
                      <w:bCs/>
                      <w:color w:val="000000"/>
                      <w:sz w:val="32"/>
                      <w:szCs w:val="32"/>
                      <w:lang w:val="en-US"/>
                    </w:rPr>
                  </w:rPrChange>
                </w:rPr>
                <w:t>.</w:t>
              </w:r>
              <w:r w:rsidRPr="0079203F">
                <w:rPr>
                  <w:noProof/>
                  <w:lang w:val="es-ES"/>
                  <w:rPrChange w:id="2894" w:author="Rodrigo García" w:date="2017-09-29T10:05:00Z">
                    <w:rPr>
                      <w:rFonts w:ascii="Monaco" w:hAnsi="Monaco" w:cs="Monaco"/>
                      <w:color w:val="000000"/>
                      <w:sz w:val="32"/>
                      <w:szCs w:val="32"/>
                      <w:lang w:val="en-US"/>
                    </w:rPr>
                  </w:rPrChange>
                </w:rPr>
                <w:t>log</w:t>
              </w:r>
              <w:r w:rsidRPr="0079203F">
                <w:rPr>
                  <w:b/>
                  <w:bCs/>
                  <w:noProof/>
                  <w:lang w:val="es-ES"/>
                  <w:rPrChange w:id="2895" w:author="Rodrigo García" w:date="2017-09-29T10:05:00Z">
                    <w:rPr>
                      <w:rFonts w:ascii="Monaco" w:hAnsi="Monaco" w:cs="Monaco"/>
                      <w:b/>
                      <w:bCs/>
                      <w:color w:val="000000"/>
                      <w:sz w:val="32"/>
                      <w:szCs w:val="32"/>
                      <w:lang w:val="en-US"/>
                    </w:rPr>
                  </w:rPrChange>
                </w:rPr>
                <w:t>(</w:t>
              </w:r>
              <w:r w:rsidRPr="0079203F">
                <w:rPr>
                  <w:noProof/>
                  <w:color w:val="4E9A06"/>
                  <w:lang w:val="es-ES"/>
                  <w:rPrChange w:id="2896"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2897" w:author="Rodrigo García" w:date="2017-09-29T10:05:00Z">
                    <w:rPr>
                      <w:rFonts w:ascii="Monaco" w:hAnsi="Monaco" w:cs="Monaco"/>
                      <w:b/>
                      <w:bCs/>
                      <w:color w:val="CE5C00"/>
                      <w:sz w:val="32"/>
                      <w:szCs w:val="32"/>
                      <w:lang w:val="en-US"/>
                    </w:rPr>
                  </w:rPrChange>
                </w:rPr>
                <w:t>+</w:t>
              </w:r>
              <w:r w:rsidRPr="0079203F">
                <w:rPr>
                  <w:noProof/>
                  <w:lang w:val="es-ES"/>
                  <w:rPrChange w:id="2898" w:author="Rodrigo García" w:date="2017-09-29T10:05:00Z">
                    <w:rPr>
                      <w:rFonts w:ascii="Monaco" w:hAnsi="Monaco" w:cs="Monaco"/>
                      <w:color w:val="000000"/>
                      <w:sz w:val="32"/>
                      <w:szCs w:val="32"/>
                      <w:lang w:val="en-US"/>
                    </w:rPr>
                  </w:rPrChange>
                </w:rPr>
                <w:t>data</w:t>
              </w:r>
              <w:r w:rsidRPr="0079203F">
                <w:rPr>
                  <w:b/>
                  <w:bCs/>
                  <w:noProof/>
                  <w:lang w:val="es-ES"/>
                  <w:rPrChange w:id="2899" w:author="Rodrigo García" w:date="2017-09-29T10:05:00Z">
                    <w:rPr>
                      <w:rFonts w:ascii="Monaco" w:hAnsi="Monaco" w:cs="Monaco"/>
                      <w:b/>
                      <w:bCs/>
                      <w:color w:val="000000"/>
                      <w:sz w:val="32"/>
                      <w:szCs w:val="32"/>
                      <w:lang w:val="en-US"/>
                    </w:rPr>
                  </w:rPrChange>
                </w:rPr>
                <w:t>.</w:t>
              </w:r>
              <w:r w:rsidRPr="0079203F">
                <w:rPr>
                  <w:noProof/>
                  <w:lang w:val="es-ES"/>
                  <w:rPrChange w:id="2900" w:author="Rodrigo García" w:date="2017-09-29T10:05:00Z">
                    <w:rPr>
                      <w:rFonts w:ascii="Monaco" w:hAnsi="Monaco" w:cs="Monaco"/>
                      <w:color w:val="000000"/>
                      <w:sz w:val="32"/>
                      <w:szCs w:val="32"/>
                      <w:lang w:val="en-US"/>
                    </w:rPr>
                  </w:rPrChange>
                </w:rPr>
                <w:t>n</w:t>
              </w:r>
              <w:r w:rsidRPr="0079203F">
                <w:rPr>
                  <w:b/>
                  <w:bCs/>
                  <w:noProof/>
                  <w:color w:val="CE5C00"/>
                  <w:lang w:val="es-ES"/>
                  <w:rPrChange w:id="2901" w:author="Rodrigo García" w:date="2017-09-29T10:05:00Z">
                    <w:rPr>
                      <w:rFonts w:ascii="Monaco" w:hAnsi="Monaco" w:cs="Monaco"/>
                      <w:b/>
                      <w:bCs/>
                      <w:color w:val="CE5C00"/>
                      <w:sz w:val="32"/>
                      <w:szCs w:val="32"/>
                      <w:lang w:val="en-US"/>
                    </w:rPr>
                  </w:rPrChange>
                </w:rPr>
                <w:t>+</w:t>
              </w:r>
              <w:r w:rsidRPr="0079203F">
                <w:rPr>
                  <w:noProof/>
                  <w:color w:val="4E9A06"/>
                  <w:lang w:val="es-ES"/>
                  <w:rPrChange w:id="2902" w:author="Rodrigo García" w:date="2017-09-29T10:05:00Z">
                    <w:rPr>
                      <w:rFonts w:ascii="Monaco" w:hAnsi="Monaco" w:cs="Monaco"/>
                      <w:color w:val="4E9A06"/>
                      <w:sz w:val="32"/>
                      <w:szCs w:val="32"/>
                      <w:lang w:val="en-US"/>
                    </w:rPr>
                  </w:rPrChange>
                </w:rPr>
                <w:t>") enviada"</w:t>
              </w:r>
              <w:r w:rsidRPr="0079203F">
                <w:rPr>
                  <w:b/>
                  <w:bCs/>
                  <w:noProof/>
                  <w:lang w:val="es-ES"/>
                  <w:rPrChange w:id="2903" w:author="Rodrigo García" w:date="2017-09-29T10:05:00Z">
                    <w:rPr>
                      <w:rFonts w:ascii="Monaco" w:hAnsi="Monaco" w:cs="Monaco"/>
                      <w:b/>
                      <w:bCs/>
                      <w:color w:val="000000"/>
                      <w:sz w:val="32"/>
                      <w:szCs w:val="32"/>
                      <w:lang w:val="en-US"/>
                    </w:rPr>
                  </w:rPrChange>
                </w:rPr>
                <w:t>);</w:t>
              </w:r>
            </w:ins>
          </w:p>
          <w:p w14:paraId="14C8661A" w14:textId="77777777" w:rsidR="00AD3CBB" w:rsidRPr="0079203F" w:rsidRDefault="00AD3CBB">
            <w:pPr>
              <w:rPr>
                <w:ins w:id="2904" w:author="Borja Gonzalez" w:date="2017-09-28T18:53:00Z"/>
                <w:noProof/>
                <w:lang w:val="es-ES"/>
                <w:rPrChange w:id="2905" w:author="Rodrigo García" w:date="2017-09-29T10:05:00Z">
                  <w:rPr>
                    <w:ins w:id="2906" w:author="Borja Gonzalez" w:date="2017-09-28T18:53:00Z"/>
                    <w:rFonts w:ascii="Monaco" w:eastAsiaTheme="majorEastAsia" w:hAnsi="Monaco" w:cs="Monaco"/>
                    <w:color w:val="243F60" w:themeColor="accent1" w:themeShade="7F"/>
                    <w:sz w:val="32"/>
                    <w:szCs w:val="32"/>
                    <w:lang w:val="en-US"/>
                  </w:rPr>
                </w:rPrChange>
              </w:rPr>
              <w:pPrChange w:id="2907" w:author="GONZALEZ DIAZ, BORJA" w:date="2017-09-29T19:28:00Z">
                <w:pPr>
                  <w:keepNext/>
                  <w:keepLines/>
                  <w:widowControl w:val="0"/>
                  <w:autoSpaceDE w:val="0"/>
                  <w:autoSpaceDN w:val="0"/>
                  <w:adjustRightInd w:val="0"/>
                  <w:spacing w:before="200"/>
                  <w:outlineLvl w:val="4"/>
                </w:pPr>
              </w:pPrChange>
            </w:pPr>
            <w:ins w:id="2908" w:author="Borja Gonzalez" w:date="2017-09-28T18:53:00Z">
              <w:r w:rsidRPr="0079203F">
                <w:rPr>
                  <w:noProof/>
                  <w:lang w:val="es-ES"/>
                  <w:rPrChange w:id="2909" w:author="Rodrigo García" w:date="2017-09-29T10:05:00Z">
                    <w:rPr>
                      <w:rFonts w:ascii="Monaco" w:hAnsi="Monaco" w:cs="Monaco"/>
                      <w:sz w:val="32"/>
                      <w:szCs w:val="32"/>
                      <w:lang w:val="en-US"/>
                    </w:rPr>
                  </w:rPrChange>
                </w:rPr>
                <w:t xml:space="preserve">        </w:t>
              </w:r>
              <w:r w:rsidRPr="0079203F">
                <w:rPr>
                  <w:b/>
                  <w:bCs/>
                  <w:noProof/>
                  <w:lang w:val="es-ES"/>
                  <w:rPrChange w:id="2910" w:author="Rodrigo García" w:date="2017-09-29T10:05:00Z">
                    <w:rPr>
                      <w:rFonts w:ascii="Monaco" w:hAnsi="Monaco" w:cs="Monaco"/>
                      <w:b/>
                      <w:bCs/>
                      <w:color w:val="000000"/>
                      <w:sz w:val="32"/>
                      <w:szCs w:val="32"/>
                      <w:lang w:val="en-US"/>
                    </w:rPr>
                  </w:rPrChange>
                </w:rPr>
                <w:t>}</w:t>
              </w:r>
            </w:ins>
          </w:p>
          <w:p w14:paraId="6701B275" w14:textId="77777777" w:rsidR="00AD3CBB" w:rsidRPr="0079203F" w:rsidRDefault="00AD3CBB">
            <w:pPr>
              <w:rPr>
                <w:ins w:id="2911" w:author="Borja Gonzalez" w:date="2017-09-28T18:53:00Z"/>
                <w:noProof/>
                <w:lang w:val="es-ES"/>
                <w:rPrChange w:id="2912" w:author="Rodrigo García" w:date="2017-09-29T10:05:00Z">
                  <w:rPr>
                    <w:ins w:id="2913" w:author="Borja Gonzalez" w:date="2017-09-28T18:53:00Z"/>
                    <w:rFonts w:ascii="Monaco" w:eastAsiaTheme="majorEastAsia" w:hAnsi="Monaco" w:cs="Monaco"/>
                    <w:color w:val="243F60" w:themeColor="accent1" w:themeShade="7F"/>
                    <w:sz w:val="32"/>
                    <w:szCs w:val="32"/>
                    <w:lang w:val="en-US"/>
                  </w:rPr>
                </w:rPrChange>
              </w:rPr>
              <w:pPrChange w:id="2914" w:author="GONZALEZ DIAZ, BORJA" w:date="2017-09-29T19:28:00Z">
                <w:pPr>
                  <w:keepNext/>
                  <w:keepLines/>
                  <w:widowControl w:val="0"/>
                  <w:autoSpaceDE w:val="0"/>
                  <w:autoSpaceDN w:val="0"/>
                  <w:adjustRightInd w:val="0"/>
                  <w:spacing w:before="200"/>
                  <w:outlineLvl w:val="4"/>
                </w:pPr>
              </w:pPrChange>
            </w:pPr>
            <w:ins w:id="2915" w:author="Borja Gonzalez" w:date="2017-09-28T18:53:00Z">
              <w:r w:rsidRPr="0079203F">
                <w:rPr>
                  <w:noProof/>
                  <w:lang w:val="es-ES"/>
                  <w:rPrChange w:id="2916" w:author="Rodrigo García" w:date="2017-09-29T10:05:00Z">
                    <w:rPr>
                      <w:rFonts w:ascii="Monaco" w:hAnsi="Monaco" w:cs="Monaco"/>
                      <w:sz w:val="32"/>
                      <w:szCs w:val="32"/>
                      <w:lang w:val="en-US"/>
                    </w:rPr>
                  </w:rPrChange>
                </w:rPr>
                <w:t xml:space="preserve">        </w:t>
              </w:r>
              <w:r w:rsidRPr="0079203F">
                <w:rPr>
                  <w:b/>
                  <w:bCs/>
                  <w:noProof/>
                  <w:color w:val="204A87"/>
                  <w:lang w:val="es-ES"/>
                  <w:rPrChange w:id="2917" w:author="Rodrigo García" w:date="2017-09-29T10:05:00Z">
                    <w:rPr>
                      <w:rFonts w:ascii="Monaco" w:hAnsi="Monaco" w:cs="Monaco"/>
                      <w:b/>
                      <w:bCs/>
                      <w:color w:val="204A87"/>
                      <w:sz w:val="32"/>
                      <w:szCs w:val="32"/>
                      <w:lang w:val="en-US"/>
                    </w:rPr>
                  </w:rPrChange>
                </w:rPr>
                <w:t>else</w:t>
              </w:r>
              <w:r w:rsidRPr="0079203F">
                <w:rPr>
                  <w:b/>
                  <w:bCs/>
                  <w:noProof/>
                  <w:lang w:val="es-ES"/>
                  <w:rPrChange w:id="2918" w:author="Rodrigo García" w:date="2017-09-29T10:05:00Z">
                    <w:rPr>
                      <w:rFonts w:ascii="Monaco" w:hAnsi="Monaco" w:cs="Monaco"/>
                      <w:b/>
                      <w:bCs/>
                      <w:color w:val="000000"/>
                      <w:sz w:val="32"/>
                      <w:szCs w:val="32"/>
                      <w:lang w:val="en-US"/>
                    </w:rPr>
                  </w:rPrChange>
                </w:rPr>
                <w:t>{</w:t>
              </w:r>
            </w:ins>
          </w:p>
          <w:p w14:paraId="4728297D" w14:textId="77777777" w:rsidR="00AD3CBB" w:rsidRPr="0079203F" w:rsidRDefault="00AD3CBB">
            <w:pPr>
              <w:rPr>
                <w:ins w:id="2919" w:author="Borja Gonzalez" w:date="2017-09-28T18:53:00Z"/>
                <w:noProof/>
                <w:lang w:val="es-ES"/>
                <w:rPrChange w:id="2920" w:author="Rodrigo García" w:date="2017-09-29T10:05:00Z">
                  <w:rPr>
                    <w:ins w:id="2921" w:author="Borja Gonzalez" w:date="2017-09-28T18:53:00Z"/>
                    <w:rFonts w:ascii="Monaco" w:eastAsiaTheme="majorEastAsia" w:hAnsi="Monaco" w:cs="Monaco"/>
                    <w:color w:val="243F60" w:themeColor="accent1" w:themeShade="7F"/>
                    <w:sz w:val="32"/>
                    <w:szCs w:val="32"/>
                    <w:lang w:val="en-US"/>
                  </w:rPr>
                </w:rPrChange>
              </w:rPr>
              <w:pPrChange w:id="2922" w:author="GONZALEZ DIAZ, BORJA" w:date="2017-09-29T19:28:00Z">
                <w:pPr>
                  <w:keepNext/>
                  <w:keepLines/>
                  <w:widowControl w:val="0"/>
                  <w:autoSpaceDE w:val="0"/>
                  <w:autoSpaceDN w:val="0"/>
                  <w:adjustRightInd w:val="0"/>
                  <w:spacing w:before="200"/>
                  <w:outlineLvl w:val="4"/>
                </w:pPr>
              </w:pPrChange>
            </w:pPr>
            <w:ins w:id="2923" w:author="Borja Gonzalez" w:date="2017-09-28T18:53:00Z">
              <w:r w:rsidRPr="0079203F">
                <w:rPr>
                  <w:noProof/>
                  <w:lang w:val="es-ES"/>
                  <w:rPrChange w:id="2924" w:author="Rodrigo García" w:date="2017-09-29T10:05:00Z">
                    <w:rPr>
                      <w:rFonts w:ascii="Monaco" w:hAnsi="Monaco" w:cs="Monaco"/>
                      <w:sz w:val="32"/>
                      <w:szCs w:val="32"/>
                      <w:lang w:val="en-US"/>
                    </w:rPr>
                  </w:rPrChange>
                </w:rPr>
                <w:t xml:space="preserve">        console</w:t>
              </w:r>
              <w:r w:rsidRPr="0079203F">
                <w:rPr>
                  <w:b/>
                  <w:bCs/>
                  <w:noProof/>
                  <w:lang w:val="es-ES"/>
                  <w:rPrChange w:id="2925" w:author="Rodrigo García" w:date="2017-09-29T10:05:00Z">
                    <w:rPr>
                      <w:rFonts w:ascii="Monaco" w:hAnsi="Monaco" w:cs="Monaco"/>
                      <w:b/>
                      <w:bCs/>
                      <w:color w:val="000000"/>
                      <w:sz w:val="32"/>
                      <w:szCs w:val="32"/>
                      <w:lang w:val="en-US"/>
                    </w:rPr>
                  </w:rPrChange>
                </w:rPr>
                <w:t>.</w:t>
              </w:r>
              <w:r w:rsidRPr="0079203F">
                <w:rPr>
                  <w:noProof/>
                  <w:lang w:val="es-ES"/>
                  <w:rPrChange w:id="2926" w:author="Rodrigo García" w:date="2017-09-29T10:05:00Z">
                    <w:rPr>
                      <w:rFonts w:ascii="Monaco" w:hAnsi="Monaco" w:cs="Monaco"/>
                      <w:color w:val="000000"/>
                      <w:sz w:val="32"/>
                      <w:szCs w:val="32"/>
                      <w:lang w:val="en-US"/>
                    </w:rPr>
                  </w:rPrChange>
                </w:rPr>
                <w:t>log</w:t>
              </w:r>
              <w:r w:rsidRPr="0079203F">
                <w:rPr>
                  <w:b/>
                  <w:bCs/>
                  <w:noProof/>
                  <w:lang w:val="es-ES"/>
                  <w:rPrChange w:id="2927" w:author="Rodrigo García" w:date="2017-09-29T10:05:00Z">
                    <w:rPr>
                      <w:rFonts w:ascii="Monaco" w:hAnsi="Monaco" w:cs="Monaco"/>
                      <w:b/>
                      <w:bCs/>
                      <w:color w:val="000000"/>
                      <w:sz w:val="32"/>
                      <w:szCs w:val="32"/>
                      <w:lang w:val="en-US"/>
                    </w:rPr>
                  </w:rPrChange>
                </w:rPr>
                <w:t>(</w:t>
              </w:r>
              <w:r w:rsidRPr="0079203F">
                <w:rPr>
                  <w:noProof/>
                  <w:color w:val="4E9A06"/>
                  <w:lang w:val="es-ES"/>
                  <w:rPrChange w:id="2928" w:author="Rodrigo García" w:date="2017-09-29T10:05:00Z">
                    <w:rPr>
                      <w:rFonts w:ascii="Monaco" w:hAnsi="Monaco" w:cs="Monaco"/>
                      <w:color w:val="4E9A06"/>
                      <w:sz w:val="32"/>
                      <w:szCs w:val="32"/>
                      <w:lang w:val="en-US"/>
                    </w:rPr>
                  </w:rPrChange>
                </w:rPr>
                <w:t>"Datos no borrados"</w:t>
              </w:r>
              <w:r w:rsidRPr="0079203F">
                <w:rPr>
                  <w:b/>
                  <w:bCs/>
                  <w:noProof/>
                  <w:lang w:val="es-ES"/>
                  <w:rPrChange w:id="2929" w:author="Rodrigo García" w:date="2017-09-29T10:05:00Z">
                    <w:rPr>
                      <w:rFonts w:ascii="Monaco" w:hAnsi="Monaco" w:cs="Monaco"/>
                      <w:b/>
                      <w:bCs/>
                      <w:color w:val="000000"/>
                      <w:sz w:val="32"/>
                      <w:szCs w:val="32"/>
                      <w:lang w:val="en-US"/>
                    </w:rPr>
                  </w:rPrChange>
                </w:rPr>
                <w:t>);</w:t>
              </w:r>
            </w:ins>
          </w:p>
          <w:p w14:paraId="6ACC8B55" w14:textId="77777777" w:rsidR="00AD3CBB" w:rsidRPr="00AD3CBB" w:rsidRDefault="00AD3CBB">
            <w:pPr>
              <w:rPr>
                <w:ins w:id="2930" w:author="Borja Gonzalez" w:date="2017-09-28T18:53:00Z"/>
                <w:noProof/>
                <w:lang w:val="en-US"/>
                <w:rPrChange w:id="2931" w:author="Borja Gonzalez" w:date="2017-09-28T18:55:00Z">
                  <w:rPr>
                    <w:ins w:id="2932" w:author="Borja Gonzalez" w:date="2017-09-28T18:53:00Z"/>
                    <w:rFonts w:ascii="Monaco" w:eastAsiaTheme="majorEastAsia" w:hAnsi="Monaco" w:cs="Monaco"/>
                    <w:color w:val="243F60" w:themeColor="accent1" w:themeShade="7F"/>
                    <w:sz w:val="32"/>
                    <w:szCs w:val="32"/>
                    <w:lang w:val="en-US"/>
                  </w:rPr>
                </w:rPrChange>
              </w:rPr>
              <w:pPrChange w:id="2933" w:author="GONZALEZ DIAZ, BORJA" w:date="2017-09-29T19:28:00Z">
                <w:pPr>
                  <w:keepNext/>
                  <w:keepLines/>
                  <w:widowControl w:val="0"/>
                  <w:autoSpaceDE w:val="0"/>
                  <w:autoSpaceDN w:val="0"/>
                  <w:adjustRightInd w:val="0"/>
                  <w:spacing w:before="200"/>
                  <w:outlineLvl w:val="4"/>
                </w:pPr>
              </w:pPrChange>
            </w:pPr>
            <w:ins w:id="2934" w:author="Borja Gonzalez" w:date="2017-09-28T18:53:00Z">
              <w:r w:rsidRPr="0079203F">
                <w:rPr>
                  <w:noProof/>
                  <w:lang w:val="es-ES"/>
                  <w:rPrChange w:id="2935" w:author="Rodrigo García" w:date="2017-09-29T10:05:00Z">
                    <w:rPr>
                      <w:rFonts w:ascii="Monaco" w:hAnsi="Monaco" w:cs="Monaco"/>
                      <w:sz w:val="32"/>
                      <w:szCs w:val="32"/>
                      <w:lang w:val="en-US"/>
                    </w:rPr>
                  </w:rPrChange>
                </w:rPr>
                <w:t xml:space="preserve">    </w:t>
              </w:r>
              <w:r w:rsidRPr="00AD3CBB">
                <w:rPr>
                  <w:b/>
                  <w:bCs/>
                  <w:noProof/>
                  <w:lang w:val="en-US"/>
                  <w:rPrChange w:id="2936" w:author="Borja Gonzalez" w:date="2017-09-28T18:55:00Z">
                    <w:rPr>
                      <w:rFonts w:ascii="Monaco" w:hAnsi="Monaco" w:cs="Monaco"/>
                      <w:b/>
                      <w:bCs/>
                      <w:color w:val="000000"/>
                      <w:sz w:val="32"/>
                      <w:szCs w:val="32"/>
                      <w:lang w:val="en-US"/>
                    </w:rPr>
                  </w:rPrChange>
                </w:rPr>
                <w:t>}</w:t>
              </w:r>
            </w:ins>
          </w:p>
          <w:p w14:paraId="440A1D70" w14:textId="77777777" w:rsidR="00AD3CBB" w:rsidRPr="00AD3CBB" w:rsidRDefault="00AD3CBB">
            <w:pPr>
              <w:rPr>
                <w:ins w:id="2937" w:author="Borja Gonzalez" w:date="2017-09-28T18:53:00Z"/>
                <w:noProof/>
                <w:lang w:val="en-US"/>
                <w:rPrChange w:id="2938" w:author="Borja Gonzalez" w:date="2017-09-28T18:55:00Z">
                  <w:rPr>
                    <w:ins w:id="2939" w:author="Borja Gonzalez" w:date="2017-09-28T18:53:00Z"/>
                    <w:rFonts w:ascii="Monaco" w:eastAsiaTheme="majorEastAsia" w:hAnsi="Monaco" w:cs="Monaco"/>
                    <w:color w:val="243F60" w:themeColor="accent1" w:themeShade="7F"/>
                    <w:sz w:val="32"/>
                    <w:szCs w:val="32"/>
                    <w:lang w:val="en-US"/>
                  </w:rPr>
                </w:rPrChange>
              </w:rPr>
              <w:pPrChange w:id="2940" w:author="GONZALEZ DIAZ, BORJA" w:date="2017-09-29T19:28:00Z">
                <w:pPr>
                  <w:keepNext/>
                  <w:keepLines/>
                  <w:widowControl w:val="0"/>
                  <w:autoSpaceDE w:val="0"/>
                  <w:autoSpaceDN w:val="0"/>
                  <w:adjustRightInd w:val="0"/>
                  <w:spacing w:before="200"/>
                  <w:outlineLvl w:val="4"/>
                </w:pPr>
              </w:pPrChange>
            </w:pPr>
            <w:ins w:id="2941" w:author="Borja Gonzalez" w:date="2017-09-28T18:53:00Z">
              <w:r w:rsidRPr="00AD3CBB">
                <w:rPr>
                  <w:b/>
                  <w:bCs/>
                  <w:noProof/>
                  <w:lang w:val="en-US"/>
                  <w:rPrChange w:id="2942" w:author="Borja Gonzalez" w:date="2017-09-28T18:55:00Z">
                    <w:rPr>
                      <w:rFonts w:ascii="Monaco" w:hAnsi="Monaco" w:cs="Monaco"/>
                      <w:b/>
                      <w:bCs/>
                      <w:color w:val="000000"/>
                      <w:sz w:val="32"/>
                      <w:szCs w:val="32"/>
                      <w:lang w:val="en-US"/>
                    </w:rPr>
                  </w:rPrChange>
                </w:rPr>
                <w:t>}</w:t>
              </w:r>
            </w:ins>
          </w:p>
          <w:p w14:paraId="5308DAE9" w14:textId="77777777" w:rsidR="00AD3CBB" w:rsidRDefault="00AD3CBB" w:rsidP="00441A84">
            <w:pPr>
              <w:rPr>
                <w:ins w:id="2943" w:author="Borja Gonzalez" w:date="2017-09-28T18:53:00Z"/>
              </w:rPr>
            </w:pPr>
          </w:p>
        </w:tc>
      </w:tr>
    </w:tbl>
    <w:p w14:paraId="35BD9466" w14:textId="78920517" w:rsidR="00DF2E7D" w:rsidRDefault="00DF2E7D" w:rsidP="00441A84"/>
    <w:p w14:paraId="5B320F0A" w14:textId="77777777" w:rsidR="00DF2E7D" w:rsidRDefault="00DF2E7D" w:rsidP="00441A84"/>
    <w:p w14:paraId="2A77C91A" w14:textId="3CF8EB96" w:rsidR="00DF2E7D" w:rsidRDefault="00DF2E7D" w:rsidP="00441A84">
      <w:r>
        <w:t xml:space="preserve">Como vimos para el caso </w:t>
      </w:r>
      <w:r w:rsidR="00616503">
        <w:t xml:space="preserve">para añadir un paciente el servidor escucha mediante </w:t>
      </w:r>
      <w:proofErr w:type="gramStart"/>
      <w:r w:rsidR="00616503">
        <w:t>socket.on</w:t>
      </w:r>
      <w:proofErr w:type="gramEnd"/>
      <w:r w:rsidR="00616503">
        <w:t xml:space="preserve">(). Cuando recibe un mensaje comprueba su cabecera y al reconocer la operación “Borrar Paciente” realiza la conexión con la base de datos y elimina al paciente y cualquier set de movimientos que tenga. A </w:t>
      </w:r>
      <w:del w:id="2944" w:author="GONZALEZ DIAZ, BORJA" w:date="2017-10-02T18:07:00Z">
        <w:r w:rsidR="00616503" w:rsidDel="00120291">
          <w:delText>continuación</w:delText>
        </w:r>
      </w:del>
      <w:ins w:id="2945" w:author="GONZALEZ DIAZ, BORJA" w:date="2017-10-02T18:07:00Z">
        <w:r w:rsidR="00120291">
          <w:t>continuación,</w:t>
        </w:r>
      </w:ins>
      <w:r w:rsidR="00616503">
        <w:t xml:space="preserve"> guarda los cambios y</w:t>
      </w:r>
      <w:r w:rsidR="00745F9E">
        <w:t xml:space="preserve"> cierra la base de datos. Como hemos dicho en la parte del cliente, cuando se realizan los cambios el servidor ejecuta la función </w:t>
      </w:r>
      <w:proofErr w:type="gramStart"/>
      <w:r w:rsidR="00745F9E">
        <w:t>io.sockets</w:t>
      </w:r>
      <w:proofErr w:type="gramEnd"/>
      <w:r w:rsidR="00745F9E">
        <w:t xml:space="preserve">.emit(). Básicamente fuerza a cualquier cliente conectado a actualizar su lista de clientes, por lo </w:t>
      </w:r>
      <w:proofErr w:type="gramStart"/>
      <w:r w:rsidR="00745F9E">
        <w:t>que</w:t>
      </w:r>
      <w:proofErr w:type="gramEnd"/>
      <w:r w:rsidR="00745F9E">
        <w:t xml:space="preserv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Ttulo3"/>
      </w:pPr>
      <w:bookmarkStart w:id="2946" w:name="_Toc494476019"/>
      <w:bookmarkStart w:id="2947" w:name="_Toc494809765"/>
      <w:r>
        <w:t>4.3.3.  Añadir un Paciente</w:t>
      </w:r>
      <w:bookmarkEnd w:id="2946"/>
      <w:bookmarkEnd w:id="2947"/>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Ttulo4"/>
      </w:pPr>
      <w:r>
        <w:t>4.3.3.1.  Funcionalidad en el lado del cliente</w:t>
      </w:r>
    </w:p>
    <w:p w14:paraId="4B652AB6" w14:textId="77777777" w:rsidR="00337DCF" w:rsidRDefault="00337DCF" w:rsidP="00F137C1"/>
    <w:p w14:paraId="23E24F55" w14:textId="6DD07C65" w:rsidR="00337DCF" w:rsidDel="00647179" w:rsidRDefault="00337DCF" w:rsidP="00F137C1">
      <w:pPr>
        <w:rPr>
          <w:del w:id="2948" w:author="Borja Gonzalez" w:date="2017-09-29T16:50:00Z"/>
        </w:rPr>
      </w:pPr>
      <w:r>
        <w:t>Para poder añadir un paciente, el usuario tendrá que posicionarse en la pestaña de pacientes y rellenar el formulario que se encuentra justo después del listado de pacientes.</w:t>
      </w:r>
    </w:p>
    <w:p w14:paraId="676A2313" w14:textId="77777777" w:rsidR="00337DCF" w:rsidDel="00647179" w:rsidRDefault="00337DCF" w:rsidP="00F137C1">
      <w:pPr>
        <w:rPr>
          <w:del w:id="2949" w:author="Borja Gonzalez" w:date="2017-09-29T16:50:00Z"/>
        </w:rPr>
      </w:pPr>
    </w:p>
    <w:p w14:paraId="102718C1" w14:textId="77777777" w:rsidR="00337DCF" w:rsidRPr="00647179" w:rsidRDefault="00337DCF" w:rsidP="00647179"/>
    <w:tbl>
      <w:tblPr>
        <w:tblStyle w:val="Tablaconcuadrcula"/>
        <w:tblW w:w="0" w:type="auto"/>
        <w:tblLook w:val="04A0" w:firstRow="1" w:lastRow="0" w:firstColumn="1" w:lastColumn="0" w:noHBand="0" w:noVBand="1"/>
      </w:tblPr>
      <w:tblGrid>
        <w:gridCol w:w="8856"/>
      </w:tblGrid>
      <w:tr w:rsidR="0055352B" w:rsidRPr="00E04F46" w14:paraId="7A382A02" w14:textId="77777777" w:rsidTr="0055352B">
        <w:trPr>
          <w:ins w:id="2950" w:author="Borja Gonzalez" w:date="2017-09-28T18:57:00Z"/>
        </w:trPr>
        <w:tc>
          <w:tcPr>
            <w:tcW w:w="8856" w:type="dxa"/>
          </w:tcPr>
          <w:p w14:paraId="173675B2" w14:textId="77777777" w:rsidR="0055352B" w:rsidRPr="0079203F" w:rsidRDefault="0055352B">
            <w:pPr>
              <w:rPr>
                <w:ins w:id="2951" w:author="Borja Gonzalez" w:date="2017-09-28T18:57:00Z"/>
                <w:lang w:val="es-ES"/>
                <w:rPrChange w:id="2952" w:author="Rodrigo García" w:date="2017-09-29T10:05:00Z">
                  <w:rPr>
                    <w:ins w:id="2953" w:author="Borja Gonzalez" w:date="2017-09-28T18:57:00Z"/>
                    <w:rFonts w:ascii="Monaco" w:eastAsiaTheme="majorEastAsia" w:hAnsi="Monaco" w:cs="Monaco"/>
                    <w:color w:val="243F60" w:themeColor="accent1" w:themeShade="7F"/>
                    <w:sz w:val="32"/>
                    <w:szCs w:val="32"/>
                    <w:lang w:val="en-US"/>
                  </w:rPr>
                </w:rPrChange>
              </w:rPr>
              <w:pPrChange w:id="2954" w:author="GONZALEZ DIAZ, BORJA" w:date="2017-09-29T19:28:00Z">
                <w:pPr>
                  <w:keepNext/>
                  <w:keepLines/>
                  <w:widowControl w:val="0"/>
                  <w:autoSpaceDE w:val="0"/>
                  <w:autoSpaceDN w:val="0"/>
                  <w:adjustRightInd w:val="0"/>
                  <w:spacing w:before="200"/>
                  <w:outlineLvl w:val="4"/>
                </w:pPr>
              </w:pPrChange>
            </w:pPr>
            <w:ins w:id="2955" w:author="Borja Gonzalez" w:date="2017-09-28T18:57:00Z">
              <w:r w:rsidRPr="0079203F">
                <w:rPr>
                  <w:b/>
                  <w:bCs/>
                  <w:color w:val="204A87"/>
                  <w:lang w:val="es-ES"/>
                  <w:rPrChange w:id="2956" w:author="Rodrigo García" w:date="2017-09-29T10:05:00Z">
                    <w:rPr>
                      <w:rFonts w:ascii="Monaco" w:hAnsi="Monaco" w:cs="Monaco"/>
                      <w:b/>
                      <w:bCs/>
                      <w:color w:val="204A87"/>
                      <w:sz w:val="32"/>
                      <w:szCs w:val="32"/>
                      <w:lang w:val="en-US"/>
                    </w:rPr>
                  </w:rPrChange>
                </w:rPr>
                <w:t>&lt;p&gt;</w:t>
              </w:r>
              <w:r w:rsidRPr="0079203F">
                <w:rPr>
                  <w:lang w:val="es-ES"/>
                  <w:rPrChange w:id="2957" w:author="Rodrigo García" w:date="2017-09-29T10:05:00Z">
                    <w:rPr>
                      <w:rFonts w:ascii="Monaco" w:hAnsi="Monaco" w:cs="Monaco"/>
                      <w:sz w:val="32"/>
                      <w:szCs w:val="32"/>
                      <w:lang w:val="en-US"/>
                    </w:rPr>
                  </w:rPrChange>
                </w:rPr>
                <w:t>Para añadir a un paciente rellene el formulario y haga click en 'Añadir':</w:t>
              </w:r>
              <w:r w:rsidRPr="0079203F">
                <w:rPr>
                  <w:b/>
                  <w:bCs/>
                  <w:color w:val="204A87"/>
                  <w:lang w:val="es-ES"/>
                  <w:rPrChange w:id="2958" w:author="Rodrigo García" w:date="2017-09-29T10:05:00Z">
                    <w:rPr>
                      <w:rFonts w:ascii="Monaco" w:hAnsi="Monaco" w:cs="Monaco"/>
                      <w:b/>
                      <w:bCs/>
                      <w:color w:val="204A87"/>
                      <w:sz w:val="32"/>
                      <w:szCs w:val="32"/>
                      <w:lang w:val="en-US"/>
                    </w:rPr>
                  </w:rPrChange>
                </w:rPr>
                <w:t>&lt;/p&gt;&lt;br&gt;</w:t>
              </w:r>
            </w:ins>
          </w:p>
          <w:p w14:paraId="1F4DE99C" w14:textId="77777777" w:rsidR="0055352B" w:rsidRPr="0079203F" w:rsidRDefault="0055352B">
            <w:pPr>
              <w:rPr>
                <w:ins w:id="2959" w:author="Borja Gonzalez" w:date="2017-09-28T18:57:00Z"/>
                <w:lang w:val="es-ES"/>
                <w:rPrChange w:id="2960" w:author="Rodrigo García" w:date="2017-09-29T10:05:00Z">
                  <w:rPr>
                    <w:ins w:id="2961" w:author="Borja Gonzalez" w:date="2017-09-28T18:57:00Z"/>
                    <w:rFonts w:ascii="Monaco" w:eastAsiaTheme="majorEastAsia" w:hAnsi="Monaco" w:cs="Monaco"/>
                    <w:color w:val="243F60" w:themeColor="accent1" w:themeShade="7F"/>
                    <w:sz w:val="32"/>
                    <w:szCs w:val="32"/>
                    <w:lang w:val="en-US"/>
                  </w:rPr>
                </w:rPrChange>
              </w:rPr>
              <w:pPrChange w:id="2962" w:author="GONZALEZ DIAZ, BORJA" w:date="2017-09-29T19:28:00Z">
                <w:pPr>
                  <w:keepNext/>
                  <w:keepLines/>
                  <w:widowControl w:val="0"/>
                  <w:autoSpaceDE w:val="0"/>
                  <w:autoSpaceDN w:val="0"/>
                  <w:adjustRightInd w:val="0"/>
                  <w:spacing w:before="200"/>
                  <w:outlineLvl w:val="4"/>
                </w:pPr>
              </w:pPrChange>
            </w:pPr>
            <w:ins w:id="2963" w:author="Borja Gonzalez" w:date="2017-09-28T18:57:00Z">
              <w:r w:rsidRPr="0079203F">
                <w:rPr>
                  <w:b/>
                  <w:bCs/>
                  <w:color w:val="204A87"/>
                  <w:lang w:val="es-ES"/>
                  <w:rPrChange w:id="2964" w:author="Rodrigo García" w:date="2017-09-29T10:05:00Z">
                    <w:rPr>
                      <w:rFonts w:ascii="Monaco" w:hAnsi="Monaco" w:cs="Monaco"/>
                      <w:b/>
                      <w:bCs/>
                      <w:color w:val="204A87"/>
                      <w:sz w:val="32"/>
                      <w:szCs w:val="32"/>
                      <w:lang w:val="en-US"/>
                    </w:rPr>
                  </w:rPrChange>
                </w:rPr>
                <w:t>&lt;p1&gt;</w:t>
              </w:r>
              <w:r w:rsidRPr="0079203F">
                <w:rPr>
                  <w:lang w:val="es-ES"/>
                  <w:rPrChange w:id="2965" w:author="Rodrigo García" w:date="2017-09-29T10:05:00Z">
                    <w:rPr>
                      <w:rFonts w:ascii="Monaco" w:hAnsi="Monaco" w:cs="Monaco"/>
                      <w:sz w:val="32"/>
                      <w:szCs w:val="32"/>
                      <w:lang w:val="en-US"/>
                    </w:rPr>
                  </w:rPrChange>
                </w:rPr>
                <w:t xml:space="preserve">Nombre: </w:t>
              </w:r>
              <w:r w:rsidRPr="0079203F">
                <w:rPr>
                  <w:b/>
                  <w:bCs/>
                  <w:color w:val="204A87"/>
                  <w:lang w:val="es-ES"/>
                  <w:rPrChange w:id="2966" w:author="Rodrigo García" w:date="2017-09-29T10:05:00Z">
                    <w:rPr>
                      <w:rFonts w:ascii="Monaco" w:hAnsi="Monaco" w:cs="Monaco"/>
                      <w:b/>
                      <w:bCs/>
                      <w:color w:val="204A87"/>
                      <w:sz w:val="32"/>
                      <w:szCs w:val="32"/>
                      <w:lang w:val="en-US"/>
                    </w:rPr>
                  </w:rPrChange>
                </w:rPr>
                <w:t>&lt;/p1&gt;</w:t>
              </w:r>
            </w:ins>
          </w:p>
          <w:p w14:paraId="0B07C524" w14:textId="77777777" w:rsidR="0055352B" w:rsidRPr="0079203F" w:rsidRDefault="0055352B">
            <w:pPr>
              <w:rPr>
                <w:ins w:id="2967" w:author="Borja Gonzalez" w:date="2017-09-28T18:57:00Z"/>
                <w:lang w:val="es-ES"/>
                <w:rPrChange w:id="2968" w:author="Rodrigo García" w:date="2017-09-29T10:05:00Z">
                  <w:rPr>
                    <w:ins w:id="2969" w:author="Borja Gonzalez" w:date="2017-09-28T18:57:00Z"/>
                    <w:rFonts w:ascii="Monaco" w:eastAsiaTheme="majorEastAsia" w:hAnsi="Monaco" w:cs="Monaco"/>
                    <w:color w:val="243F60" w:themeColor="accent1" w:themeShade="7F"/>
                    <w:sz w:val="32"/>
                    <w:szCs w:val="32"/>
                    <w:lang w:val="en-US"/>
                  </w:rPr>
                </w:rPrChange>
              </w:rPr>
              <w:pPrChange w:id="2970" w:author="GONZALEZ DIAZ, BORJA" w:date="2017-09-29T19:28:00Z">
                <w:pPr>
                  <w:keepNext/>
                  <w:keepLines/>
                  <w:widowControl w:val="0"/>
                  <w:autoSpaceDE w:val="0"/>
                  <w:autoSpaceDN w:val="0"/>
                  <w:adjustRightInd w:val="0"/>
                  <w:spacing w:before="200"/>
                  <w:outlineLvl w:val="4"/>
                </w:pPr>
              </w:pPrChange>
            </w:pPr>
            <w:ins w:id="2971" w:author="Borja Gonzalez" w:date="2017-09-28T18:57:00Z">
              <w:r w:rsidRPr="0079203F">
                <w:rPr>
                  <w:lang w:val="es-ES"/>
                  <w:rPrChange w:id="2972" w:author="Rodrigo García" w:date="2017-09-29T10:05:00Z">
                    <w:rPr>
                      <w:rFonts w:ascii="Monaco" w:hAnsi="Monaco" w:cs="Monaco"/>
                      <w:sz w:val="32"/>
                      <w:szCs w:val="32"/>
                      <w:lang w:val="en-US"/>
                    </w:rPr>
                  </w:rPrChange>
                </w:rPr>
                <w:tab/>
              </w:r>
              <w:r w:rsidRPr="0079203F">
                <w:rPr>
                  <w:b/>
                  <w:bCs/>
                  <w:color w:val="204A87"/>
                  <w:lang w:val="es-ES"/>
                  <w:rPrChange w:id="2973" w:author="Rodrigo García" w:date="2017-09-29T10:05:00Z">
                    <w:rPr>
                      <w:rFonts w:ascii="Monaco" w:hAnsi="Monaco" w:cs="Monaco"/>
                      <w:b/>
                      <w:bCs/>
                      <w:color w:val="204A87"/>
                      <w:sz w:val="32"/>
                      <w:szCs w:val="32"/>
                      <w:lang w:val="en-US"/>
                    </w:rPr>
                  </w:rPrChange>
                </w:rPr>
                <w:t>&lt;input</w:t>
              </w:r>
              <w:r w:rsidRPr="0079203F">
                <w:rPr>
                  <w:lang w:val="es-ES"/>
                  <w:rPrChange w:id="2974" w:author="Rodrigo García" w:date="2017-09-29T10:05:00Z">
                    <w:rPr>
                      <w:rFonts w:ascii="Monaco" w:hAnsi="Monaco" w:cs="Monaco"/>
                      <w:sz w:val="32"/>
                      <w:szCs w:val="32"/>
                      <w:lang w:val="en-US"/>
                    </w:rPr>
                  </w:rPrChange>
                </w:rPr>
                <w:t xml:space="preserve"> </w:t>
              </w:r>
              <w:r w:rsidRPr="0079203F">
                <w:rPr>
                  <w:color w:val="C4A000"/>
                  <w:lang w:val="es-ES"/>
                  <w:rPrChange w:id="2975" w:author="Rodrigo García" w:date="2017-09-29T10:05:00Z">
                    <w:rPr>
                      <w:rFonts w:ascii="Monaco" w:hAnsi="Monaco" w:cs="Monaco"/>
                      <w:color w:val="C4A000"/>
                      <w:sz w:val="32"/>
                      <w:szCs w:val="32"/>
                      <w:lang w:val="en-US"/>
                    </w:rPr>
                  </w:rPrChange>
                </w:rPr>
                <w:t>type=</w:t>
              </w:r>
              <w:r w:rsidRPr="0079203F">
                <w:rPr>
                  <w:color w:val="4E9A06"/>
                  <w:lang w:val="es-ES"/>
                  <w:rPrChange w:id="2976" w:author="Rodrigo García" w:date="2017-09-29T10:05:00Z">
                    <w:rPr>
                      <w:rFonts w:ascii="Monaco" w:hAnsi="Monaco" w:cs="Monaco"/>
                      <w:color w:val="4E9A06"/>
                      <w:sz w:val="32"/>
                      <w:szCs w:val="32"/>
                      <w:lang w:val="en-US"/>
                    </w:rPr>
                  </w:rPrChange>
                </w:rPr>
                <w:t>"text"</w:t>
              </w:r>
              <w:r w:rsidRPr="0079203F">
                <w:rPr>
                  <w:lang w:val="es-ES"/>
                  <w:rPrChange w:id="2977" w:author="Rodrigo García" w:date="2017-09-29T10:05:00Z">
                    <w:rPr>
                      <w:rFonts w:ascii="Monaco" w:hAnsi="Monaco" w:cs="Monaco"/>
                      <w:sz w:val="32"/>
                      <w:szCs w:val="32"/>
                      <w:lang w:val="en-US"/>
                    </w:rPr>
                  </w:rPrChange>
                </w:rPr>
                <w:t xml:space="preserve"> </w:t>
              </w:r>
              <w:r w:rsidRPr="0079203F">
                <w:rPr>
                  <w:color w:val="C4A000"/>
                  <w:lang w:val="es-ES"/>
                  <w:rPrChange w:id="2978" w:author="Rodrigo García" w:date="2017-09-29T10:05:00Z">
                    <w:rPr>
                      <w:rFonts w:ascii="Monaco" w:hAnsi="Monaco" w:cs="Monaco"/>
                      <w:color w:val="C4A000"/>
                      <w:sz w:val="32"/>
                      <w:szCs w:val="32"/>
                      <w:lang w:val="en-US"/>
                    </w:rPr>
                  </w:rPrChange>
                </w:rPr>
                <w:t>id=</w:t>
              </w:r>
              <w:r w:rsidRPr="0079203F">
                <w:rPr>
                  <w:color w:val="4E9A06"/>
                  <w:lang w:val="es-ES"/>
                  <w:rPrChange w:id="2979" w:author="Rodrigo García" w:date="2017-09-29T10:05:00Z">
                    <w:rPr>
                      <w:rFonts w:ascii="Monaco" w:hAnsi="Monaco" w:cs="Monaco"/>
                      <w:color w:val="4E9A06"/>
                      <w:sz w:val="32"/>
                      <w:szCs w:val="32"/>
                      <w:lang w:val="en-US"/>
                    </w:rPr>
                  </w:rPrChange>
                </w:rPr>
                <w:t>"nombre"</w:t>
              </w:r>
              <w:r w:rsidRPr="0079203F">
                <w:rPr>
                  <w:lang w:val="es-ES"/>
                  <w:rPrChange w:id="2980" w:author="Rodrigo García" w:date="2017-09-29T10:05:00Z">
                    <w:rPr>
                      <w:rFonts w:ascii="Monaco" w:hAnsi="Monaco" w:cs="Monaco"/>
                      <w:sz w:val="32"/>
                      <w:szCs w:val="32"/>
                      <w:lang w:val="en-US"/>
                    </w:rPr>
                  </w:rPrChange>
                </w:rPr>
                <w:t xml:space="preserve"> </w:t>
              </w:r>
              <w:r w:rsidRPr="0079203F">
                <w:rPr>
                  <w:color w:val="C4A000"/>
                  <w:lang w:val="es-ES"/>
                  <w:rPrChange w:id="2981" w:author="Rodrigo García" w:date="2017-09-29T10:05:00Z">
                    <w:rPr>
                      <w:rFonts w:ascii="Monaco" w:hAnsi="Monaco" w:cs="Monaco"/>
                      <w:color w:val="C4A000"/>
                      <w:sz w:val="32"/>
                      <w:szCs w:val="32"/>
                      <w:lang w:val="en-US"/>
                    </w:rPr>
                  </w:rPrChange>
                </w:rPr>
                <w:t>placeholder=</w:t>
              </w:r>
              <w:r w:rsidRPr="0079203F">
                <w:rPr>
                  <w:color w:val="4E9A06"/>
                  <w:lang w:val="es-ES"/>
                  <w:rPrChange w:id="2982" w:author="Rodrigo García" w:date="2017-09-29T10:05:00Z">
                    <w:rPr>
                      <w:rFonts w:ascii="Monaco" w:hAnsi="Monaco" w:cs="Monaco"/>
                      <w:color w:val="4E9A06"/>
                      <w:sz w:val="32"/>
                      <w:szCs w:val="32"/>
                      <w:lang w:val="en-US"/>
                    </w:rPr>
                  </w:rPrChange>
                </w:rPr>
                <w:t>"Nombre del Paciente"</w:t>
              </w:r>
              <w:r w:rsidRPr="0079203F">
                <w:rPr>
                  <w:b/>
                  <w:bCs/>
                  <w:color w:val="204A87"/>
                  <w:lang w:val="es-ES"/>
                  <w:rPrChange w:id="2983" w:author="Rodrigo García" w:date="2017-09-29T10:05:00Z">
                    <w:rPr>
                      <w:rFonts w:ascii="Monaco" w:hAnsi="Monaco" w:cs="Monaco"/>
                      <w:b/>
                      <w:bCs/>
                      <w:color w:val="204A87"/>
                      <w:sz w:val="32"/>
                      <w:szCs w:val="32"/>
                      <w:lang w:val="en-US"/>
                    </w:rPr>
                  </w:rPrChange>
                </w:rPr>
                <w:t>&gt;&lt;br&gt;</w:t>
              </w:r>
            </w:ins>
          </w:p>
          <w:p w14:paraId="4422A3C9" w14:textId="77777777" w:rsidR="0055352B" w:rsidRPr="0079203F" w:rsidRDefault="0055352B">
            <w:pPr>
              <w:rPr>
                <w:ins w:id="2984" w:author="Borja Gonzalez" w:date="2017-09-28T18:57:00Z"/>
                <w:lang w:val="es-ES"/>
                <w:rPrChange w:id="2985" w:author="Rodrigo García" w:date="2017-09-29T10:05:00Z">
                  <w:rPr>
                    <w:ins w:id="2986" w:author="Borja Gonzalez" w:date="2017-09-28T18:57:00Z"/>
                    <w:rFonts w:ascii="Monaco" w:eastAsiaTheme="majorEastAsia" w:hAnsi="Monaco" w:cs="Monaco"/>
                    <w:color w:val="243F60" w:themeColor="accent1" w:themeShade="7F"/>
                    <w:sz w:val="32"/>
                    <w:szCs w:val="32"/>
                    <w:lang w:val="en-US"/>
                  </w:rPr>
                </w:rPrChange>
              </w:rPr>
              <w:pPrChange w:id="2987" w:author="GONZALEZ DIAZ, BORJA" w:date="2017-09-29T19:28:00Z">
                <w:pPr>
                  <w:keepNext/>
                  <w:keepLines/>
                  <w:widowControl w:val="0"/>
                  <w:autoSpaceDE w:val="0"/>
                  <w:autoSpaceDN w:val="0"/>
                  <w:adjustRightInd w:val="0"/>
                  <w:spacing w:before="200"/>
                  <w:outlineLvl w:val="4"/>
                </w:pPr>
              </w:pPrChange>
            </w:pPr>
            <w:ins w:id="2988" w:author="Borja Gonzalez" w:date="2017-09-28T18:57:00Z">
              <w:r w:rsidRPr="0079203F">
                <w:rPr>
                  <w:lang w:val="es-ES"/>
                  <w:rPrChange w:id="2989" w:author="Rodrigo García" w:date="2017-09-29T10:05:00Z">
                    <w:rPr>
                      <w:rFonts w:ascii="Monaco" w:hAnsi="Monaco" w:cs="Monaco"/>
                      <w:sz w:val="32"/>
                      <w:szCs w:val="32"/>
                      <w:lang w:val="en-US"/>
                    </w:rPr>
                  </w:rPrChange>
                </w:rPr>
                <w:tab/>
              </w:r>
              <w:r w:rsidRPr="0079203F">
                <w:rPr>
                  <w:b/>
                  <w:bCs/>
                  <w:color w:val="204A87"/>
                  <w:lang w:val="es-ES"/>
                  <w:rPrChange w:id="2990" w:author="Rodrigo García" w:date="2017-09-29T10:05:00Z">
                    <w:rPr>
                      <w:rFonts w:ascii="Monaco" w:hAnsi="Monaco" w:cs="Monaco"/>
                      <w:b/>
                      <w:bCs/>
                      <w:color w:val="204A87"/>
                      <w:sz w:val="32"/>
                      <w:szCs w:val="32"/>
                      <w:lang w:val="en-US"/>
                    </w:rPr>
                  </w:rPrChange>
                </w:rPr>
                <w:t>&lt;p1&gt;</w:t>
              </w:r>
              <w:r w:rsidRPr="0079203F">
                <w:rPr>
                  <w:lang w:val="es-ES"/>
                  <w:rPrChange w:id="2991" w:author="Rodrigo García" w:date="2017-09-29T10:05:00Z">
                    <w:rPr>
                      <w:rFonts w:ascii="Monaco" w:hAnsi="Monaco" w:cs="Monaco"/>
                      <w:sz w:val="32"/>
                      <w:szCs w:val="32"/>
                      <w:lang w:val="en-US"/>
                    </w:rPr>
                  </w:rPrChange>
                </w:rPr>
                <w:t xml:space="preserve">Apellido: </w:t>
              </w:r>
              <w:r w:rsidRPr="0079203F">
                <w:rPr>
                  <w:b/>
                  <w:bCs/>
                  <w:color w:val="204A87"/>
                  <w:lang w:val="es-ES"/>
                  <w:rPrChange w:id="2992" w:author="Rodrigo García" w:date="2017-09-29T10:05:00Z">
                    <w:rPr>
                      <w:rFonts w:ascii="Monaco" w:hAnsi="Monaco" w:cs="Monaco"/>
                      <w:b/>
                      <w:bCs/>
                      <w:color w:val="204A87"/>
                      <w:sz w:val="32"/>
                      <w:szCs w:val="32"/>
                      <w:lang w:val="en-US"/>
                    </w:rPr>
                  </w:rPrChange>
                </w:rPr>
                <w:t>&lt;/p1&gt;</w:t>
              </w:r>
            </w:ins>
          </w:p>
          <w:p w14:paraId="7FF22836" w14:textId="77777777" w:rsidR="0055352B" w:rsidRPr="0079203F" w:rsidRDefault="0055352B">
            <w:pPr>
              <w:rPr>
                <w:ins w:id="2993" w:author="Borja Gonzalez" w:date="2017-09-28T18:57:00Z"/>
                <w:lang w:val="es-ES"/>
                <w:rPrChange w:id="2994" w:author="Rodrigo García" w:date="2017-09-29T10:05:00Z">
                  <w:rPr>
                    <w:ins w:id="2995" w:author="Borja Gonzalez" w:date="2017-09-28T18:57:00Z"/>
                    <w:rFonts w:ascii="Monaco" w:eastAsiaTheme="majorEastAsia" w:hAnsi="Monaco" w:cs="Monaco"/>
                    <w:color w:val="243F60" w:themeColor="accent1" w:themeShade="7F"/>
                    <w:sz w:val="32"/>
                    <w:szCs w:val="32"/>
                    <w:lang w:val="en-US"/>
                  </w:rPr>
                </w:rPrChange>
              </w:rPr>
              <w:pPrChange w:id="2996" w:author="GONZALEZ DIAZ, BORJA" w:date="2017-09-29T19:28:00Z">
                <w:pPr>
                  <w:keepNext/>
                  <w:keepLines/>
                  <w:widowControl w:val="0"/>
                  <w:autoSpaceDE w:val="0"/>
                  <w:autoSpaceDN w:val="0"/>
                  <w:adjustRightInd w:val="0"/>
                  <w:spacing w:before="200"/>
                  <w:outlineLvl w:val="4"/>
                </w:pPr>
              </w:pPrChange>
            </w:pPr>
            <w:ins w:id="2997" w:author="Borja Gonzalez" w:date="2017-09-28T18:57:00Z">
              <w:r w:rsidRPr="0079203F">
                <w:rPr>
                  <w:lang w:val="es-ES"/>
                  <w:rPrChange w:id="2998" w:author="Rodrigo García" w:date="2017-09-29T10:05:00Z">
                    <w:rPr>
                      <w:rFonts w:ascii="Monaco" w:hAnsi="Monaco" w:cs="Monaco"/>
                      <w:sz w:val="32"/>
                      <w:szCs w:val="32"/>
                      <w:lang w:val="en-US"/>
                    </w:rPr>
                  </w:rPrChange>
                </w:rPr>
                <w:tab/>
              </w:r>
              <w:r w:rsidRPr="0079203F">
                <w:rPr>
                  <w:b/>
                  <w:bCs/>
                  <w:color w:val="204A87"/>
                  <w:lang w:val="es-ES"/>
                  <w:rPrChange w:id="2999" w:author="Rodrigo García" w:date="2017-09-29T10:05:00Z">
                    <w:rPr>
                      <w:rFonts w:ascii="Monaco" w:hAnsi="Monaco" w:cs="Monaco"/>
                      <w:b/>
                      <w:bCs/>
                      <w:color w:val="204A87"/>
                      <w:sz w:val="32"/>
                      <w:szCs w:val="32"/>
                      <w:lang w:val="en-US"/>
                    </w:rPr>
                  </w:rPrChange>
                </w:rPr>
                <w:t>&lt;input</w:t>
              </w:r>
              <w:r w:rsidRPr="0079203F">
                <w:rPr>
                  <w:lang w:val="es-ES"/>
                  <w:rPrChange w:id="3000" w:author="Rodrigo García" w:date="2017-09-29T10:05:00Z">
                    <w:rPr>
                      <w:rFonts w:ascii="Monaco" w:hAnsi="Monaco" w:cs="Monaco"/>
                      <w:sz w:val="32"/>
                      <w:szCs w:val="32"/>
                      <w:lang w:val="en-US"/>
                    </w:rPr>
                  </w:rPrChange>
                </w:rPr>
                <w:t xml:space="preserve"> </w:t>
              </w:r>
              <w:r w:rsidRPr="0079203F">
                <w:rPr>
                  <w:color w:val="C4A000"/>
                  <w:lang w:val="es-ES"/>
                  <w:rPrChange w:id="3001" w:author="Rodrigo García" w:date="2017-09-29T10:05:00Z">
                    <w:rPr>
                      <w:rFonts w:ascii="Monaco" w:hAnsi="Monaco" w:cs="Monaco"/>
                      <w:color w:val="C4A000"/>
                      <w:sz w:val="32"/>
                      <w:szCs w:val="32"/>
                      <w:lang w:val="en-US"/>
                    </w:rPr>
                  </w:rPrChange>
                </w:rPr>
                <w:t>type=</w:t>
              </w:r>
              <w:r w:rsidRPr="0079203F">
                <w:rPr>
                  <w:color w:val="4E9A06"/>
                  <w:lang w:val="es-ES"/>
                  <w:rPrChange w:id="3002" w:author="Rodrigo García" w:date="2017-09-29T10:05:00Z">
                    <w:rPr>
                      <w:rFonts w:ascii="Monaco" w:hAnsi="Monaco" w:cs="Monaco"/>
                      <w:color w:val="4E9A06"/>
                      <w:sz w:val="32"/>
                      <w:szCs w:val="32"/>
                      <w:lang w:val="en-US"/>
                    </w:rPr>
                  </w:rPrChange>
                </w:rPr>
                <w:t>"text"</w:t>
              </w:r>
              <w:r w:rsidRPr="0079203F">
                <w:rPr>
                  <w:lang w:val="es-ES"/>
                  <w:rPrChange w:id="3003" w:author="Rodrigo García" w:date="2017-09-29T10:05:00Z">
                    <w:rPr>
                      <w:rFonts w:ascii="Monaco" w:hAnsi="Monaco" w:cs="Monaco"/>
                      <w:sz w:val="32"/>
                      <w:szCs w:val="32"/>
                      <w:lang w:val="en-US"/>
                    </w:rPr>
                  </w:rPrChange>
                </w:rPr>
                <w:t xml:space="preserve"> </w:t>
              </w:r>
              <w:r w:rsidRPr="0079203F">
                <w:rPr>
                  <w:color w:val="C4A000"/>
                  <w:lang w:val="es-ES"/>
                  <w:rPrChange w:id="3004" w:author="Rodrigo García" w:date="2017-09-29T10:05:00Z">
                    <w:rPr>
                      <w:rFonts w:ascii="Monaco" w:hAnsi="Monaco" w:cs="Monaco"/>
                      <w:color w:val="C4A000"/>
                      <w:sz w:val="32"/>
                      <w:szCs w:val="32"/>
                      <w:lang w:val="en-US"/>
                    </w:rPr>
                  </w:rPrChange>
                </w:rPr>
                <w:t>id=</w:t>
              </w:r>
              <w:r w:rsidRPr="0079203F">
                <w:rPr>
                  <w:color w:val="4E9A06"/>
                  <w:lang w:val="es-ES"/>
                  <w:rPrChange w:id="3005" w:author="Rodrigo García" w:date="2017-09-29T10:05:00Z">
                    <w:rPr>
                      <w:rFonts w:ascii="Monaco" w:hAnsi="Monaco" w:cs="Monaco"/>
                      <w:color w:val="4E9A06"/>
                      <w:sz w:val="32"/>
                      <w:szCs w:val="32"/>
                      <w:lang w:val="en-US"/>
                    </w:rPr>
                  </w:rPrChange>
                </w:rPr>
                <w:t>"apellido"</w:t>
              </w:r>
              <w:r w:rsidRPr="0079203F">
                <w:rPr>
                  <w:lang w:val="es-ES"/>
                  <w:rPrChange w:id="3006" w:author="Rodrigo García" w:date="2017-09-29T10:05:00Z">
                    <w:rPr>
                      <w:rFonts w:ascii="Monaco" w:hAnsi="Monaco" w:cs="Monaco"/>
                      <w:sz w:val="32"/>
                      <w:szCs w:val="32"/>
                      <w:lang w:val="en-US"/>
                    </w:rPr>
                  </w:rPrChange>
                </w:rPr>
                <w:t xml:space="preserve"> </w:t>
              </w:r>
              <w:r w:rsidRPr="0079203F">
                <w:rPr>
                  <w:color w:val="C4A000"/>
                  <w:lang w:val="es-ES"/>
                  <w:rPrChange w:id="3007" w:author="Rodrigo García" w:date="2017-09-29T10:05:00Z">
                    <w:rPr>
                      <w:rFonts w:ascii="Monaco" w:hAnsi="Monaco" w:cs="Monaco"/>
                      <w:color w:val="C4A000"/>
                      <w:sz w:val="32"/>
                      <w:szCs w:val="32"/>
                      <w:lang w:val="en-US"/>
                    </w:rPr>
                  </w:rPrChange>
                </w:rPr>
                <w:t>placeholder=</w:t>
              </w:r>
              <w:r w:rsidRPr="0079203F">
                <w:rPr>
                  <w:color w:val="4E9A06"/>
                  <w:lang w:val="es-ES"/>
                  <w:rPrChange w:id="3008" w:author="Rodrigo García" w:date="2017-09-29T10:05:00Z">
                    <w:rPr>
                      <w:rFonts w:ascii="Monaco" w:hAnsi="Monaco" w:cs="Monaco"/>
                      <w:color w:val="4E9A06"/>
                      <w:sz w:val="32"/>
                      <w:szCs w:val="32"/>
                      <w:lang w:val="en-US"/>
                    </w:rPr>
                  </w:rPrChange>
                </w:rPr>
                <w:t>"Apellidos del Paciente"</w:t>
              </w:r>
              <w:r w:rsidRPr="0079203F">
                <w:rPr>
                  <w:b/>
                  <w:bCs/>
                  <w:color w:val="204A87"/>
                  <w:lang w:val="es-ES"/>
                  <w:rPrChange w:id="3009" w:author="Rodrigo García" w:date="2017-09-29T10:05:00Z">
                    <w:rPr>
                      <w:rFonts w:ascii="Monaco" w:hAnsi="Monaco" w:cs="Monaco"/>
                      <w:b/>
                      <w:bCs/>
                      <w:color w:val="204A87"/>
                      <w:sz w:val="32"/>
                      <w:szCs w:val="32"/>
                      <w:lang w:val="en-US"/>
                    </w:rPr>
                  </w:rPrChange>
                </w:rPr>
                <w:t>&gt;&lt;br&gt;</w:t>
              </w:r>
            </w:ins>
          </w:p>
          <w:p w14:paraId="07FDA9CA" w14:textId="77777777" w:rsidR="0055352B" w:rsidRPr="0079203F" w:rsidRDefault="0055352B">
            <w:pPr>
              <w:rPr>
                <w:ins w:id="3010" w:author="Borja Gonzalez" w:date="2017-09-28T18:57:00Z"/>
                <w:lang w:val="es-ES"/>
                <w:rPrChange w:id="3011" w:author="Rodrigo García" w:date="2017-09-29T10:05:00Z">
                  <w:rPr>
                    <w:ins w:id="3012" w:author="Borja Gonzalez" w:date="2017-09-28T18:57:00Z"/>
                    <w:rFonts w:ascii="Monaco" w:eastAsiaTheme="majorEastAsia" w:hAnsi="Monaco" w:cs="Monaco"/>
                    <w:color w:val="243F60" w:themeColor="accent1" w:themeShade="7F"/>
                    <w:sz w:val="32"/>
                    <w:szCs w:val="32"/>
                    <w:lang w:val="en-US"/>
                  </w:rPr>
                </w:rPrChange>
              </w:rPr>
              <w:pPrChange w:id="3013" w:author="GONZALEZ DIAZ, BORJA" w:date="2017-09-29T19:28:00Z">
                <w:pPr>
                  <w:keepNext/>
                  <w:keepLines/>
                  <w:widowControl w:val="0"/>
                  <w:autoSpaceDE w:val="0"/>
                  <w:autoSpaceDN w:val="0"/>
                  <w:adjustRightInd w:val="0"/>
                  <w:spacing w:before="200"/>
                  <w:outlineLvl w:val="4"/>
                </w:pPr>
              </w:pPrChange>
            </w:pPr>
            <w:ins w:id="3014" w:author="Borja Gonzalez" w:date="2017-09-28T18:57:00Z">
              <w:r w:rsidRPr="0079203F">
                <w:rPr>
                  <w:lang w:val="es-ES"/>
                  <w:rPrChange w:id="3015" w:author="Rodrigo García" w:date="2017-09-29T10:05:00Z">
                    <w:rPr>
                      <w:rFonts w:ascii="Monaco" w:hAnsi="Monaco" w:cs="Monaco"/>
                      <w:sz w:val="32"/>
                      <w:szCs w:val="32"/>
                      <w:lang w:val="en-US"/>
                    </w:rPr>
                  </w:rPrChange>
                </w:rPr>
                <w:tab/>
              </w:r>
              <w:r w:rsidRPr="0079203F">
                <w:rPr>
                  <w:b/>
                  <w:bCs/>
                  <w:color w:val="204A87"/>
                  <w:lang w:val="es-ES"/>
                  <w:rPrChange w:id="3016" w:author="Rodrigo García" w:date="2017-09-29T10:05:00Z">
                    <w:rPr>
                      <w:rFonts w:ascii="Monaco" w:hAnsi="Monaco" w:cs="Monaco"/>
                      <w:b/>
                      <w:bCs/>
                      <w:color w:val="204A87"/>
                      <w:sz w:val="32"/>
                      <w:szCs w:val="32"/>
                      <w:lang w:val="en-US"/>
                    </w:rPr>
                  </w:rPrChange>
                </w:rPr>
                <w:t>&lt;p1&gt;</w:t>
              </w:r>
              <w:proofErr w:type="gramStart"/>
              <w:r w:rsidRPr="0079203F">
                <w:rPr>
                  <w:lang w:val="es-ES"/>
                  <w:rPrChange w:id="3017" w:author="Rodrigo García" w:date="2017-09-29T10:05:00Z">
                    <w:rPr>
                      <w:rFonts w:ascii="Monaco" w:hAnsi="Monaco" w:cs="Monaco"/>
                      <w:sz w:val="32"/>
                      <w:szCs w:val="32"/>
                      <w:lang w:val="en-US"/>
                    </w:rPr>
                  </w:rPrChange>
                </w:rPr>
                <w:t>Sexo:</w:t>
              </w:r>
              <w:r w:rsidRPr="0079203F">
                <w:rPr>
                  <w:color w:val="CE5C00"/>
                  <w:lang w:val="es-ES"/>
                  <w:rPrChange w:id="3018" w:author="Rodrigo García" w:date="2017-09-29T10:05:00Z">
                    <w:rPr>
                      <w:rFonts w:ascii="Monaco" w:hAnsi="Monaco" w:cs="Monaco"/>
                      <w:color w:val="CE5C00"/>
                      <w:sz w:val="32"/>
                      <w:szCs w:val="32"/>
                      <w:lang w:val="en-US"/>
                    </w:rPr>
                  </w:rPrChange>
                </w:rPr>
                <w:t>&amp;</w:t>
              </w:r>
              <w:proofErr w:type="gramEnd"/>
              <w:r w:rsidRPr="0079203F">
                <w:rPr>
                  <w:color w:val="CE5C00"/>
                  <w:lang w:val="es-ES"/>
                  <w:rPrChange w:id="3019" w:author="Rodrigo García" w:date="2017-09-29T10:05:00Z">
                    <w:rPr>
                      <w:rFonts w:ascii="Monaco" w:hAnsi="Monaco" w:cs="Monaco"/>
                      <w:color w:val="CE5C00"/>
                      <w:sz w:val="32"/>
                      <w:szCs w:val="32"/>
                      <w:lang w:val="en-US"/>
                    </w:rPr>
                  </w:rPrChange>
                </w:rPr>
                <w:t>nbsp;&amp;nbsp;&amp;nbsp;&amp;nbsp;</w:t>
              </w:r>
              <w:r w:rsidRPr="0079203F">
                <w:rPr>
                  <w:lang w:val="es-ES"/>
                  <w:rPrChange w:id="3020" w:author="Rodrigo García" w:date="2017-09-29T10:05:00Z">
                    <w:rPr>
                      <w:rFonts w:ascii="Monaco" w:hAnsi="Monaco" w:cs="Monaco"/>
                      <w:sz w:val="32"/>
                      <w:szCs w:val="32"/>
                      <w:lang w:val="en-US"/>
                    </w:rPr>
                  </w:rPrChange>
                </w:rPr>
                <w:t xml:space="preserve"> </w:t>
              </w:r>
              <w:r w:rsidRPr="0079203F">
                <w:rPr>
                  <w:b/>
                  <w:bCs/>
                  <w:color w:val="204A87"/>
                  <w:lang w:val="es-ES"/>
                  <w:rPrChange w:id="3021" w:author="Rodrigo García" w:date="2017-09-29T10:05:00Z">
                    <w:rPr>
                      <w:rFonts w:ascii="Monaco" w:hAnsi="Monaco" w:cs="Monaco"/>
                      <w:b/>
                      <w:bCs/>
                      <w:color w:val="204A87"/>
                      <w:sz w:val="32"/>
                      <w:szCs w:val="32"/>
                      <w:lang w:val="en-US"/>
                    </w:rPr>
                  </w:rPrChange>
                </w:rPr>
                <w:t>&lt;/p1&gt;</w:t>
              </w:r>
            </w:ins>
          </w:p>
          <w:p w14:paraId="29675BC3" w14:textId="77777777" w:rsidR="0055352B" w:rsidRPr="0055352B" w:rsidRDefault="0055352B">
            <w:pPr>
              <w:rPr>
                <w:ins w:id="3022" w:author="Borja Gonzalez" w:date="2017-09-28T18:57:00Z"/>
                <w:lang w:val="en-US"/>
                <w:rPrChange w:id="3023" w:author="Borja Gonzalez" w:date="2017-09-28T18:57:00Z">
                  <w:rPr>
                    <w:ins w:id="3024" w:author="Borja Gonzalez" w:date="2017-09-28T18:57:00Z"/>
                    <w:rFonts w:ascii="Monaco" w:eastAsiaTheme="majorEastAsia" w:hAnsi="Monaco" w:cs="Monaco"/>
                    <w:color w:val="243F60" w:themeColor="accent1" w:themeShade="7F"/>
                    <w:sz w:val="32"/>
                    <w:szCs w:val="32"/>
                    <w:lang w:val="en-US"/>
                  </w:rPr>
                </w:rPrChange>
              </w:rPr>
              <w:pPrChange w:id="3025" w:author="GONZALEZ DIAZ, BORJA" w:date="2017-09-29T19:28:00Z">
                <w:pPr>
                  <w:keepNext/>
                  <w:keepLines/>
                  <w:widowControl w:val="0"/>
                  <w:autoSpaceDE w:val="0"/>
                  <w:autoSpaceDN w:val="0"/>
                  <w:adjustRightInd w:val="0"/>
                  <w:spacing w:before="200"/>
                  <w:outlineLvl w:val="4"/>
                </w:pPr>
              </w:pPrChange>
            </w:pPr>
            <w:ins w:id="3026" w:author="Borja Gonzalez" w:date="2017-09-28T18:57:00Z">
              <w:r w:rsidRPr="0079203F">
                <w:rPr>
                  <w:lang w:val="es-ES"/>
                  <w:rPrChange w:id="3027" w:author="Rodrigo García" w:date="2017-09-29T10:05:00Z">
                    <w:rPr>
                      <w:rFonts w:ascii="Monaco" w:hAnsi="Monaco" w:cs="Monaco"/>
                      <w:sz w:val="32"/>
                      <w:szCs w:val="32"/>
                      <w:lang w:val="en-US"/>
                    </w:rPr>
                  </w:rPrChange>
                </w:rPr>
                <w:tab/>
              </w:r>
              <w:r w:rsidRPr="0055352B">
                <w:rPr>
                  <w:b/>
                  <w:bCs/>
                  <w:color w:val="204A87"/>
                  <w:lang w:val="en-US"/>
                  <w:rPrChange w:id="3028" w:author="Borja Gonzalez" w:date="2017-09-28T18:57:00Z">
                    <w:rPr>
                      <w:rFonts w:ascii="Monaco" w:hAnsi="Monaco" w:cs="Monaco"/>
                      <w:b/>
                      <w:bCs/>
                      <w:color w:val="204A87"/>
                      <w:sz w:val="32"/>
                      <w:szCs w:val="32"/>
                      <w:lang w:val="en-US"/>
                    </w:rPr>
                  </w:rPrChange>
                </w:rPr>
                <w:t>&lt;input</w:t>
              </w:r>
              <w:r w:rsidRPr="0055352B">
                <w:rPr>
                  <w:lang w:val="en-US"/>
                  <w:rPrChange w:id="3029" w:author="Borja Gonzalez" w:date="2017-09-28T18:57:00Z">
                    <w:rPr>
                      <w:rFonts w:ascii="Monaco" w:hAnsi="Monaco" w:cs="Monaco"/>
                      <w:sz w:val="32"/>
                      <w:szCs w:val="32"/>
                      <w:lang w:val="en-US"/>
                    </w:rPr>
                  </w:rPrChange>
                </w:rPr>
                <w:t xml:space="preserve"> </w:t>
              </w:r>
              <w:r w:rsidRPr="0055352B">
                <w:rPr>
                  <w:color w:val="C4A000"/>
                  <w:lang w:val="en-US"/>
                  <w:rPrChange w:id="3030" w:author="Borja Gonzalez" w:date="2017-09-28T18:57:00Z">
                    <w:rPr>
                      <w:rFonts w:ascii="Monaco" w:hAnsi="Monaco" w:cs="Monaco"/>
                      <w:color w:val="C4A000"/>
                      <w:sz w:val="32"/>
                      <w:szCs w:val="32"/>
                      <w:lang w:val="en-US"/>
                    </w:rPr>
                  </w:rPrChange>
                </w:rPr>
                <w:t>type=</w:t>
              </w:r>
              <w:r w:rsidRPr="0055352B">
                <w:rPr>
                  <w:color w:val="4E9A06"/>
                  <w:lang w:val="en-US"/>
                  <w:rPrChange w:id="3031" w:author="Borja Gonzalez" w:date="2017-09-28T18:57:00Z">
                    <w:rPr>
                      <w:rFonts w:ascii="Monaco" w:hAnsi="Monaco" w:cs="Monaco"/>
                      <w:color w:val="4E9A06"/>
                      <w:sz w:val="32"/>
                      <w:szCs w:val="32"/>
                      <w:lang w:val="en-US"/>
                    </w:rPr>
                  </w:rPrChange>
                </w:rPr>
                <w:t>"radio"</w:t>
              </w:r>
              <w:r w:rsidRPr="0055352B">
                <w:rPr>
                  <w:lang w:val="en-US"/>
                  <w:rPrChange w:id="3032" w:author="Borja Gonzalez" w:date="2017-09-28T18:57:00Z">
                    <w:rPr>
                      <w:rFonts w:ascii="Monaco" w:hAnsi="Monaco" w:cs="Monaco"/>
                      <w:sz w:val="32"/>
                      <w:szCs w:val="32"/>
                      <w:lang w:val="en-US"/>
                    </w:rPr>
                  </w:rPrChange>
                </w:rPr>
                <w:t xml:space="preserve"> </w:t>
              </w:r>
              <w:r w:rsidRPr="0055352B">
                <w:rPr>
                  <w:color w:val="C4A000"/>
                  <w:lang w:val="en-US"/>
                  <w:rPrChange w:id="3033" w:author="Borja Gonzalez" w:date="2017-09-28T18:57:00Z">
                    <w:rPr>
                      <w:rFonts w:ascii="Monaco" w:hAnsi="Monaco" w:cs="Monaco"/>
                      <w:color w:val="C4A000"/>
                      <w:sz w:val="32"/>
                      <w:szCs w:val="32"/>
                      <w:lang w:val="en-US"/>
                    </w:rPr>
                  </w:rPrChange>
                </w:rPr>
                <w:t>name=</w:t>
              </w:r>
              <w:r w:rsidRPr="0055352B">
                <w:rPr>
                  <w:color w:val="4E9A06"/>
                  <w:lang w:val="en-US"/>
                  <w:rPrChange w:id="3034" w:author="Borja Gonzalez" w:date="2017-09-28T18:57:00Z">
                    <w:rPr>
                      <w:rFonts w:ascii="Monaco" w:hAnsi="Monaco" w:cs="Monaco"/>
                      <w:color w:val="4E9A06"/>
                      <w:sz w:val="32"/>
                      <w:szCs w:val="32"/>
                      <w:lang w:val="en-US"/>
                    </w:rPr>
                  </w:rPrChange>
                </w:rPr>
                <w:t>"sexo"</w:t>
              </w:r>
              <w:r w:rsidRPr="0055352B">
                <w:rPr>
                  <w:lang w:val="en-US"/>
                  <w:rPrChange w:id="3035" w:author="Borja Gonzalez" w:date="2017-09-28T18:57:00Z">
                    <w:rPr>
                      <w:rFonts w:ascii="Monaco" w:hAnsi="Monaco" w:cs="Monaco"/>
                      <w:sz w:val="32"/>
                      <w:szCs w:val="32"/>
                      <w:lang w:val="en-US"/>
                    </w:rPr>
                  </w:rPrChange>
                </w:rPr>
                <w:t xml:space="preserve"> </w:t>
              </w:r>
              <w:r w:rsidRPr="0055352B">
                <w:rPr>
                  <w:color w:val="C4A000"/>
                  <w:lang w:val="en-US"/>
                  <w:rPrChange w:id="3036" w:author="Borja Gonzalez" w:date="2017-09-28T18:57:00Z">
                    <w:rPr>
                      <w:rFonts w:ascii="Monaco" w:hAnsi="Monaco" w:cs="Monaco"/>
                      <w:color w:val="C4A000"/>
                      <w:sz w:val="32"/>
                      <w:szCs w:val="32"/>
                      <w:lang w:val="en-US"/>
                    </w:rPr>
                  </w:rPrChange>
                </w:rPr>
                <w:t>value=</w:t>
              </w:r>
              <w:r w:rsidRPr="0055352B">
                <w:rPr>
                  <w:color w:val="4E9A06"/>
                  <w:lang w:val="en-US"/>
                  <w:rPrChange w:id="3037" w:author="Borja Gonzalez" w:date="2017-09-28T18:57:00Z">
                    <w:rPr>
                      <w:rFonts w:ascii="Monaco" w:hAnsi="Monaco" w:cs="Monaco"/>
                      <w:color w:val="4E9A06"/>
                      <w:sz w:val="32"/>
                      <w:szCs w:val="32"/>
                      <w:lang w:val="en-US"/>
                    </w:rPr>
                  </w:rPrChange>
                </w:rPr>
                <w:t>"h"</w:t>
              </w:r>
              <w:r w:rsidRPr="0055352B">
                <w:rPr>
                  <w:lang w:val="en-US"/>
                  <w:rPrChange w:id="3038" w:author="Borja Gonzalez" w:date="2017-09-28T18:57:00Z">
                    <w:rPr>
                      <w:rFonts w:ascii="Monaco" w:hAnsi="Monaco" w:cs="Monaco"/>
                      <w:sz w:val="32"/>
                      <w:szCs w:val="32"/>
                      <w:lang w:val="en-US"/>
                    </w:rPr>
                  </w:rPrChange>
                </w:rPr>
                <w:t xml:space="preserve"> </w:t>
              </w:r>
              <w:r w:rsidRPr="0055352B">
                <w:rPr>
                  <w:color w:val="C4A000"/>
                  <w:lang w:val="en-US"/>
                  <w:rPrChange w:id="3039" w:author="Borja Gonzalez" w:date="2017-09-28T18:57:00Z">
                    <w:rPr>
                      <w:rFonts w:ascii="Monaco" w:hAnsi="Monaco" w:cs="Monaco"/>
                      <w:color w:val="C4A000"/>
                      <w:sz w:val="32"/>
                      <w:szCs w:val="32"/>
                      <w:lang w:val="en-US"/>
                    </w:rPr>
                  </w:rPrChange>
                </w:rPr>
                <w:t>id=</w:t>
              </w:r>
              <w:r w:rsidRPr="0055352B">
                <w:rPr>
                  <w:color w:val="4E9A06"/>
                  <w:lang w:val="en-US"/>
                  <w:rPrChange w:id="3040" w:author="Borja Gonzalez" w:date="2017-09-28T18:57:00Z">
                    <w:rPr>
                      <w:rFonts w:ascii="Monaco" w:hAnsi="Monaco" w:cs="Monaco"/>
                      <w:color w:val="4E9A06"/>
                      <w:sz w:val="32"/>
                      <w:szCs w:val="32"/>
                      <w:lang w:val="en-US"/>
                    </w:rPr>
                  </w:rPrChange>
                </w:rPr>
                <w:t>"sexo1"</w:t>
              </w:r>
              <w:r w:rsidRPr="0055352B">
                <w:rPr>
                  <w:b/>
                  <w:bCs/>
                  <w:color w:val="204A87"/>
                  <w:lang w:val="en-US"/>
                  <w:rPrChange w:id="3041" w:author="Borja Gonzalez" w:date="2017-09-28T18:57:00Z">
                    <w:rPr>
                      <w:rFonts w:ascii="Monaco" w:hAnsi="Monaco" w:cs="Monaco"/>
                      <w:b/>
                      <w:bCs/>
                      <w:color w:val="204A87"/>
                      <w:sz w:val="32"/>
                      <w:szCs w:val="32"/>
                      <w:lang w:val="en-US"/>
                    </w:rPr>
                  </w:rPrChange>
                </w:rPr>
                <w:t>&gt;</w:t>
              </w:r>
              <w:r w:rsidRPr="0055352B">
                <w:rPr>
                  <w:lang w:val="en-US"/>
                  <w:rPrChange w:id="3042" w:author="Borja Gonzalez" w:date="2017-09-28T18:57:00Z">
                    <w:rPr>
                      <w:rFonts w:ascii="Monaco" w:hAnsi="Monaco" w:cs="Monaco"/>
                      <w:sz w:val="32"/>
                      <w:szCs w:val="32"/>
                      <w:lang w:val="en-US"/>
                    </w:rPr>
                  </w:rPrChange>
                </w:rPr>
                <w:t xml:space="preserve"> Hombre</w:t>
              </w:r>
            </w:ins>
          </w:p>
          <w:p w14:paraId="7D381636" w14:textId="77777777" w:rsidR="0055352B" w:rsidRPr="0055352B" w:rsidRDefault="0055352B">
            <w:pPr>
              <w:rPr>
                <w:ins w:id="3043" w:author="Borja Gonzalez" w:date="2017-09-28T18:57:00Z"/>
                <w:lang w:val="en-US"/>
                <w:rPrChange w:id="3044" w:author="Borja Gonzalez" w:date="2017-09-28T18:57:00Z">
                  <w:rPr>
                    <w:ins w:id="3045" w:author="Borja Gonzalez" w:date="2017-09-28T18:57:00Z"/>
                    <w:rFonts w:ascii="Monaco" w:eastAsiaTheme="majorEastAsia" w:hAnsi="Monaco" w:cs="Monaco"/>
                    <w:color w:val="243F60" w:themeColor="accent1" w:themeShade="7F"/>
                    <w:sz w:val="32"/>
                    <w:szCs w:val="32"/>
                    <w:lang w:val="en-US"/>
                  </w:rPr>
                </w:rPrChange>
              </w:rPr>
              <w:pPrChange w:id="3046" w:author="GONZALEZ DIAZ, BORJA" w:date="2017-09-29T19:28:00Z">
                <w:pPr>
                  <w:keepNext/>
                  <w:keepLines/>
                  <w:widowControl w:val="0"/>
                  <w:autoSpaceDE w:val="0"/>
                  <w:autoSpaceDN w:val="0"/>
                  <w:adjustRightInd w:val="0"/>
                  <w:spacing w:before="200"/>
                  <w:outlineLvl w:val="4"/>
                </w:pPr>
              </w:pPrChange>
            </w:pPr>
            <w:ins w:id="3047" w:author="Borja Gonzalez" w:date="2017-09-28T18:57:00Z">
              <w:r w:rsidRPr="0055352B">
                <w:rPr>
                  <w:lang w:val="en-US"/>
                  <w:rPrChange w:id="3048" w:author="Borja Gonzalez" w:date="2017-09-28T18:57:00Z">
                    <w:rPr>
                      <w:rFonts w:ascii="Monaco" w:hAnsi="Monaco" w:cs="Monaco"/>
                      <w:sz w:val="32"/>
                      <w:szCs w:val="32"/>
                      <w:lang w:val="en-US"/>
                    </w:rPr>
                  </w:rPrChange>
                </w:rPr>
                <w:tab/>
              </w:r>
              <w:r w:rsidRPr="0055352B">
                <w:rPr>
                  <w:b/>
                  <w:bCs/>
                  <w:color w:val="204A87"/>
                  <w:lang w:val="en-US"/>
                  <w:rPrChange w:id="3049" w:author="Borja Gonzalez" w:date="2017-09-28T18:57:00Z">
                    <w:rPr>
                      <w:rFonts w:ascii="Monaco" w:hAnsi="Monaco" w:cs="Monaco"/>
                      <w:b/>
                      <w:bCs/>
                      <w:color w:val="204A87"/>
                      <w:sz w:val="32"/>
                      <w:szCs w:val="32"/>
                      <w:lang w:val="en-US"/>
                    </w:rPr>
                  </w:rPrChange>
                </w:rPr>
                <w:t>&lt;input</w:t>
              </w:r>
              <w:r w:rsidRPr="0055352B">
                <w:rPr>
                  <w:lang w:val="en-US"/>
                  <w:rPrChange w:id="3050" w:author="Borja Gonzalez" w:date="2017-09-28T18:57:00Z">
                    <w:rPr>
                      <w:rFonts w:ascii="Monaco" w:hAnsi="Monaco" w:cs="Monaco"/>
                      <w:sz w:val="32"/>
                      <w:szCs w:val="32"/>
                      <w:lang w:val="en-US"/>
                    </w:rPr>
                  </w:rPrChange>
                </w:rPr>
                <w:t xml:space="preserve"> </w:t>
              </w:r>
              <w:r w:rsidRPr="0055352B">
                <w:rPr>
                  <w:color w:val="C4A000"/>
                  <w:lang w:val="en-US"/>
                  <w:rPrChange w:id="3051" w:author="Borja Gonzalez" w:date="2017-09-28T18:57:00Z">
                    <w:rPr>
                      <w:rFonts w:ascii="Monaco" w:hAnsi="Monaco" w:cs="Monaco"/>
                      <w:color w:val="C4A000"/>
                      <w:sz w:val="32"/>
                      <w:szCs w:val="32"/>
                      <w:lang w:val="en-US"/>
                    </w:rPr>
                  </w:rPrChange>
                </w:rPr>
                <w:t>type=</w:t>
              </w:r>
              <w:r w:rsidRPr="0055352B">
                <w:rPr>
                  <w:color w:val="4E9A06"/>
                  <w:lang w:val="en-US"/>
                  <w:rPrChange w:id="3052" w:author="Borja Gonzalez" w:date="2017-09-28T18:57:00Z">
                    <w:rPr>
                      <w:rFonts w:ascii="Monaco" w:hAnsi="Monaco" w:cs="Monaco"/>
                      <w:color w:val="4E9A06"/>
                      <w:sz w:val="32"/>
                      <w:szCs w:val="32"/>
                      <w:lang w:val="en-US"/>
                    </w:rPr>
                  </w:rPrChange>
                </w:rPr>
                <w:t>"radio"</w:t>
              </w:r>
              <w:r w:rsidRPr="0055352B">
                <w:rPr>
                  <w:lang w:val="en-US"/>
                  <w:rPrChange w:id="3053" w:author="Borja Gonzalez" w:date="2017-09-28T18:57:00Z">
                    <w:rPr>
                      <w:rFonts w:ascii="Monaco" w:hAnsi="Monaco" w:cs="Monaco"/>
                      <w:sz w:val="32"/>
                      <w:szCs w:val="32"/>
                      <w:lang w:val="en-US"/>
                    </w:rPr>
                  </w:rPrChange>
                </w:rPr>
                <w:t xml:space="preserve"> </w:t>
              </w:r>
              <w:r w:rsidRPr="0055352B">
                <w:rPr>
                  <w:color w:val="C4A000"/>
                  <w:lang w:val="en-US"/>
                  <w:rPrChange w:id="3054" w:author="Borja Gonzalez" w:date="2017-09-28T18:57:00Z">
                    <w:rPr>
                      <w:rFonts w:ascii="Monaco" w:hAnsi="Monaco" w:cs="Monaco"/>
                      <w:color w:val="C4A000"/>
                      <w:sz w:val="32"/>
                      <w:szCs w:val="32"/>
                      <w:lang w:val="en-US"/>
                    </w:rPr>
                  </w:rPrChange>
                </w:rPr>
                <w:t>name=</w:t>
              </w:r>
              <w:r w:rsidRPr="0055352B">
                <w:rPr>
                  <w:color w:val="4E9A06"/>
                  <w:lang w:val="en-US"/>
                  <w:rPrChange w:id="3055" w:author="Borja Gonzalez" w:date="2017-09-28T18:57:00Z">
                    <w:rPr>
                      <w:rFonts w:ascii="Monaco" w:hAnsi="Monaco" w:cs="Monaco"/>
                      <w:color w:val="4E9A06"/>
                      <w:sz w:val="32"/>
                      <w:szCs w:val="32"/>
                      <w:lang w:val="en-US"/>
                    </w:rPr>
                  </w:rPrChange>
                </w:rPr>
                <w:t>"sexo"</w:t>
              </w:r>
              <w:r w:rsidRPr="0055352B">
                <w:rPr>
                  <w:lang w:val="en-US"/>
                  <w:rPrChange w:id="3056" w:author="Borja Gonzalez" w:date="2017-09-28T18:57:00Z">
                    <w:rPr>
                      <w:rFonts w:ascii="Monaco" w:hAnsi="Monaco" w:cs="Monaco"/>
                      <w:sz w:val="32"/>
                      <w:szCs w:val="32"/>
                      <w:lang w:val="en-US"/>
                    </w:rPr>
                  </w:rPrChange>
                </w:rPr>
                <w:t xml:space="preserve"> </w:t>
              </w:r>
              <w:r w:rsidRPr="0055352B">
                <w:rPr>
                  <w:color w:val="C4A000"/>
                  <w:lang w:val="en-US"/>
                  <w:rPrChange w:id="3057" w:author="Borja Gonzalez" w:date="2017-09-28T18:57:00Z">
                    <w:rPr>
                      <w:rFonts w:ascii="Monaco" w:hAnsi="Monaco" w:cs="Monaco"/>
                      <w:color w:val="C4A000"/>
                      <w:sz w:val="32"/>
                      <w:szCs w:val="32"/>
                      <w:lang w:val="en-US"/>
                    </w:rPr>
                  </w:rPrChange>
                </w:rPr>
                <w:t>value=</w:t>
              </w:r>
              <w:r w:rsidRPr="0055352B">
                <w:rPr>
                  <w:color w:val="4E9A06"/>
                  <w:lang w:val="en-US"/>
                  <w:rPrChange w:id="3058" w:author="Borja Gonzalez" w:date="2017-09-28T18:57:00Z">
                    <w:rPr>
                      <w:rFonts w:ascii="Monaco" w:hAnsi="Monaco" w:cs="Monaco"/>
                      <w:color w:val="4E9A06"/>
                      <w:sz w:val="32"/>
                      <w:szCs w:val="32"/>
                      <w:lang w:val="en-US"/>
                    </w:rPr>
                  </w:rPrChange>
                </w:rPr>
                <w:t>"m"</w:t>
              </w:r>
              <w:r w:rsidRPr="0055352B">
                <w:rPr>
                  <w:lang w:val="en-US"/>
                  <w:rPrChange w:id="3059" w:author="Borja Gonzalez" w:date="2017-09-28T18:57:00Z">
                    <w:rPr>
                      <w:rFonts w:ascii="Monaco" w:hAnsi="Monaco" w:cs="Monaco"/>
                      <w:sz w:val="32"/>
                      <w:szCs w:val="32"/>
                      <w:lang w:val="en-US"/>
                    </w:rPr>
                  </w:rPrChange>
                </w:rPr>
                <w:t xml:space="preserve"> </w:t>
              </w:r>
              <w:r w:rsidRPr="0055352B">
                <w:rPr>
                  <w:color w:val="C4A000"/>
                  <w:lang w:val="en-US"/>
                  <w:rPrChange w:id="3060" w:author="Borja Gonzalez" w:date="2017-09-28T18:57:00Z">
                    <w:rPr>
                      <w:rFonts w:ascii="Monaco" w:hAnsi="Monaco" w:cs="Monaco"/>
                      <w:color w:val="C4A000"/>
                      <w:sz w:val="32"/>
                      <w:szCs w:val="32"/>
                      <w:lang w:val="en-US"/>
                    </w:rPr>
                  </w:rPrChange>
                </w:rPr>
                <w:t>id=</w:t>
              </w:r>
              <w:r w:rsidRPr="0055352B">
                <w:rPr>
                  <w:color w:val="4E9A06"/>
                  <w:lang w:val="en-US"/>
                  <w:rPrChange w:id="3061" w:author="Borja Gonzalez" w:date="2017-09-28T18:57:00Z">
                    <w:rPr>
                      <w:rFonts w:ascii="Monaco" w:hAnsi="Monaco" w:cs="Monaco"/>
                      <w:color w:val="4E9A06"/>
                      <w:sz w:val="32"/>
                      <w:szCs w:val="32"/>
                      <w:lang w:val="en-US"/>
                    </w:rPr>
                  </w:rPrChange>
                </w:rPr>
                <w:t>"sexo2"</w:t>
              </w:r>
              <w:r w:rsidRPr="0055352B">
                <w:rPr>
                  <w:b/>
                  <w:bCs/>
                  <w:color w:val="204A87"/>
                  <w:lang w:val="en-US"/>
                  <w:rPrChange w:id="3062" w:author="Borja Gonzalez" w:date="2017-09-28T18:57:00Z">
                    <w:rPr>
                      <w:rFonts w:ascii="Monaco" w:hAnsi="Monaco" w:cs="Monaco"/>
                      <w:b/>
                      <w:bCs/>
                      <w:color w:val="204A87"/>
                      <w:sz w:val="32"/>
                      <w:szCs w:val="32"/>
                      <w:lang w:val="en-US"/>
                    </w:rPr>
                  </w:rPrChange>
                </w:rPr>
                <w:t>&gt;</w:t>
              </w:r>
              <w:r w:rsidRPr="0055352B">
                <w:rPr>
                  <w:lang w:val="en-US"/>
                  <w:rPrChange w:id="3063" w:author="Borja Gonzalez" w:date="2017-09-28T18:57:00Z">
                    <w:rPr>
                      <w:rFonts w:ascii="Monaco" w:hAnsi="Monaco" w:cs="Monaco"/>
                      <w:sz w:val="32"/>
                      <w:szCs w:val="32"/>
                      <w:lang w:val="en-US"/>
                    </w:rPr>
                  </w:rPrChange>
                </w:rPr>
                <w:t xml:space="preserve"> Mujer</w:t>
              </w:r>
              <w:r w:rsidRPr="0055352B">
                <w:rPr>
                  <w:b/>
                  <w:bCs/>
                  <w:color w:val="204A87"/>
                  <w:lang w:val="en-US"/>
                  <w:rPrChange w:id="3064" w:author="Borja Gonzalez" w:date="2017-09-28T18:57:00Z">
                    <w:rPr>
                      <w:rFonts w:ascii="Monaco" w:hAnsi="Monaco" w:cs="Monaco"/>
                      <w:b/>
                      <w:bCs/>
                      <w:color w:val="204A87"/>
                      <w:sz w:val="32"/>
                      <w:szCs w:val="32"/>
                      <w:lang w:val="en-US"/>
                    </w:rPr>
                  </w:rPrChange>
                </w:rPr>
                <w:t>&lt;br&gt;</w:t>
              </w:r>
            </w:ins>
          </w:p>
          <w:p w14:paraId="6BB915AB" w14:textId="77777777" w:rsidR="0055352B" w:rsidRPr="0055352B" w:rsidRDefault="0055352B">
            <w:pPr>
              <w:rPr>
                <w:ins w:id="3065" w:author="Borja Gonzalez" w:date="2017-09-28T18:57:00Z"/>
                <w:lang w:val="en-US"/>
                <w:rPrChange w:id="3066" w:author="Borja Gonzalez" w:date="2017-09-28T18:57:00Z">
                  <w:rPr>
                    <w:ins w:id="3067" w:author="Borja Gonzalez" w:date="2017-09-28T18:57:00Z"/>
                    <w:rFonts w:ascii="Monaco" w:eastAsiaTheme="majorEastAsia" w:hAnsi="Monaco" w:cs="Monaco"/>
                    <w:color w:val="243F60" w:themeColor="accent1" w:themeShade="7F"/>
                    <w:sz w:val="32"/>
                    <w:szCs w:val="32"/>
                    <w:lang w:val="en-US"/>
                  </w:rPr>
                </w:rPrChange>
              </w:rPr>
              <w:pPrChange w:id="3068" w:author="GONZALEZ DIAZ, BORJA" w:date="2017-09-29T19:28:00Z">
                <w:pPr>
                  <w:keepNext/>
                  <w:keepLines/>
                  <w:widowControl w:val="0"/>
                  <w:autoSpaceDE w:val="0"/>
                  <w:autoSpaceDN w:val="0"/>
                  <w:adjustRightInd w:val="0"/>
                  <w:spacing w:before="200"/>
                  <w:outlineLvl w:val="4"/>
                </w:pPr>
              </w:pPrChange>
            </w:pPr>
            <w:ins w:id="3069" w:author="Borja Gonzalez" w:date="2017-09-28T18:57:00Z">
              <w:r w:rsidRPr="0055352B">
                <w:rPr>
                  <w:lang w:val="en-US"/>
                  <w:rPrChange w:id="3070" w:author="Borja Gonzalez" w:date="2017-09-28T18:57:00Z">
                    <w:rPr>
                      <w:rFonts w:ascii="Monaco" w:hAnsi="Monaco" w:cs="Monaco"/>
                      <w:sz w:val="32"/>
                      <w:szCs w:val="32"/>
                      <w:lang w:val="en-US"/>
                    </w:rPr>
                  </w:rPrChange>
                </w:rPr>
                <w:tab/>
              </w:r>
              <w:r w:rsidRPr="0055352B">
                <w:rPr>
                  <w:b/>
                  <w:bCs/>
                  <w:color w:val="204A87"/>
                  <w:lang w:val="en-US"/>
                  <w:rPrChange w:id="3071" w:author="Borja Gonzalez" w:date="2017-09-28T18:57:00Z">
                    <w:rPr>
                      <w:rFonts w:ascii="Monaco" w:hAnsi="Monaco" w:cs="Monaco"/>
                      <w:b/>
                      <w:bCs/>
                      <w:color w:val="204A87"/>
                      <w:sz w:val="32"/>
                      <w:szCs w:val="32"/>
                      <w:lang w:val="en-US"/>
                    </w:rPr>
                  </w:rPrChange>
                </w:rPr>
                <w:t xml:space="preserve">&lt;script </w:t>
              </w:r>
              <w:r w:rsidRPr="0055352B">
                <w:rPr>
                  <w:color w:val="C4A000"/>
                  <w:lang w:val="en-US"/>
                  <w:rPrChange w:id="3072" w:author="Borja Gonzalez" w:date="2017-09-28T18:57:00Z">
                    <w:rPr>
                      <w:rFonts w:ascii="Monaco" w:hAnsi="Monaco" w:cs="Monaco"/>
                      <w:color w:val="C4A000"/>
                      <w:sz w:val="32"/>
                      <w:szCs w:val="32"/>
                      <w:lang w:val="en-US"/>
                    </w:rPr>
                  </w:rPrChange>
                </w:rPr>
                <w:t>type=</w:t>
              </w:r>
              <w:r w:rsidRPr="0055352B">
                <w:rPr>
                  <w:color w:val="4E9A06"/>
                  <w:lang w:val="en-US"/>
                  <w:rPrChange w:id="3073" w:author="Borja Gonzalez" w:date="2017-09-28T18:57:00Z">
                    <w:rPr>
                      <w:rFonts w:ascii="Monaco" w:hAnsi="Monaco" w:cs="Monaco"/>
                      <w:color w:val="4E9A06"/>
                      <w:sz w:val="32"/>
                      <w:szCs w:val="32"/>
                      <w:lang w:val="en-US"/>
                    </w:rPr>
                  </w:rPrChange>
                </w:rPr>
                <w:t>"text/javascript"</w:t>
              </w:r>
              <w:r w:rsidRPr="0055352B">
                <w:rPr>
                  <w:b/>
                  <w:bCs/>
                  <w:color w:val="204A87"/>
                  <w:lang w:val="en-US"/>
                  <w:rPrChange w:id="3074" w:author="Borja Gonzalez" w:date="2017-09-28T18:57:00Z">
                    <w:rPr>
                      <w:rFonts w:ascii="Monaco" w:hAnsi="Monaco" w:cs="Monaco"/>
                      <w:b/>
                      <w:bCs/>
                      <w:color w:val="204A87"/>
                      <w:sz w:val="32"/>
                      <w:szCs w:val="32"/>
                      <w:lang w:val="en-US"/>
                    </w:rPr>
                  </w:rPrChange>
                </w:rPr>
                <w:t>&gt;</w:t>
              </w:r>
            </w:ins>
          </w:p>
          <w:p w14:paraId="36812B4C" w14:textId="77777777" w:rsidR="0055352B" w:rsidRPr="0055352B" w:rsidRDefault="0055352B">
            <w:pPr>
              <w:rPr>
                <w:ins w:id="3075" w:author="Borja Gonzalez" w:date="2017-09-28T18:57:00Z"/>
                <w:lang w:val="en-US"/>
                <w:rPrChange w:id="3076" w:author="Borja Gonzalez" w:date="2017-09-28T18:57:00Z">
                  <w:rPr>
                    <w:ins w:id="3077" w:author="Borja Gonzalez" w:date="2017-09-28T18:57:00Z"/>
                    <w:rFonts w:ascii="Monaco" w:eastAsiaTheme="majorEastAsia" w:hAnsi="Monaco" w:cs="Monaco"/>
                    <w:color w:val="243F60" w:themeColor="accent1" w:themeShade="7F"/>
                    <w:sz w:val="32"/>
                    <w:szCs w:val="32"/>
                    <w:lang w:val="en-US"/>
                  </w:rPr>
                </w:rPrChange>
              </w:rPr>
              <w:pPrChange w:id="3078" w:author="GONZALEZ DIAZ, BORJA" w:date="2017-09-29T19:28:00Z">
                <w:pPr>
                  <w:keepNext/>
                  <w:keepLines/>
                  <w:widowControl w:val="0"/>
                  <w:autoSpaceDE w:val="0"/>
                  <w:autoSpaceDN w:val="0"/>
                  <w:adjustRightInd w:val="0"/>
                  <w:spacing w:before="200"/>
                  <w:outlineLvl w:val="4"/>
                </w:pPr>
              </w:pPrChange>
            </w:pPr>
            <w:ins w:id="3079" w:author="Borja Gonzalez" w:date="2017-09-28T18:57:00Z">
              <w:r w:rsidRPr="0055352B">
                <w:rPr>
                  <w:lang w:val="en-US"/>
                  <w:rPrChange w:id="3080" w:author="Borja Gonzalez" w:date="2017-09-28T18:57:00Z">
                    <w:rPr>
                      <w:rFonts w:ascii="Monaco" w:hAnsi="Monaco" w:cs="Monaco"/>
                      <w:sz w:val="32"/>
                      <w:szCs w:val="32"/>
                      <w:lang w:val="en-US"/>
                    </w:rPr>
                  </w:rPrChange>
                </w:rPr>
                <w:tab/>
              </w:r>
              <w:r w:rsidRPr="0055352B">
                <w:rPr>
                  <w:lang w:val="en-US"/>
                  <w:rPrChange w:id="3081" w:author="Borja Gonzalez" w:date="2017-09-28T18:57:00Z">
                    <w:rPr>
                      <w:rFonts w:ascii="Monaco" w:hAnsi="Monaco" w:cs="Monaco"/>
                      <w:sz w:val="32"/>
                      <w:szCs w:val="32"/>
                      <w:lang w:val="en-US"/>
                    </w:rPr>
                  </w:rPrChange>
                </w:rPr>
                <w:tab/>
              </w:r>
              <w:r w:rsidRPr="0055352B">
                <w:rPr>
                  <w:b/>
                  <w:bCs/>
                  <w:color w:val="204A87"/>
                  <w:lang w:val="en-US"/>
                  <w:rPrChange w:id="3082" w:author="Borja Gonzalez" w:date="2017-09-28T18:57:00Z">
                    <w:rPr>
                      <w:rFonts w:ascii="Monaco" w:hAnsi="Monaco" w:cs="Monaco"/>
                      <w:b/>
                      <w:bCs/>
                      <w:color w:val="204A87"/>
                      <w:sz w:val="32"/>
                      <w:szCs w:val="32"/>
                      <w:lang w:val="en-US"/>
                    </w:rPr>
                  </w:rPrChange>
                </w:rPr>
                <w:t>function</w:t>
              </w:r>
              <w:r w:rsidRPr="0055352B">
                <w:rPr>
                  <w:lang w:val="en-US"/>
                  <w:rPrChange w:id="3083" w:author="Borja Gonzalez" w:date="2017-09-28T18:57:00Z">
                    <w:rPr>
                      <w:rFonts w:ascii="Monaco" w:hAnsi="Monaco" w:cs="Monaco"/>
                      <w:sz w:val="32"/>
                      <w:szCs w:val="32"/>
                      <w:lang w:val="en-US"/>
                    </w:rPr>
                  </w:rPrChange>
                </w:rPr>
                <w:t xml:space="preserve"> </w:t>
              </w:r>
              <w:proofErr w:type="gramStart"/>
              <w:r w:rsidRPr="0055352B">
                <w:rPr>
                  <w:color w:val="000000"/>
                  <w:lang w:val="en-US"/>
                  <w:rPrChange w:id="3084" w:author="Borja Gonzalez" w:date="2017-09-28T18:57:00Z">
                    <w:rPr>
                      <w:rFonts w:ascii="Monaco" w:hAnsi="Monaco" w:cs="Monaco"/>
                      <w:color w:val="000000"/>
                      <w:sz w:val="32"/>
                      <w:szCs w:val="32"/>
                      <w:lang w:val="en-US"/>
                    </w:rPr>
                  </w:rPrChange>
                </w:rPr>
                <w:t>Validar</w:t>
              </w:r>
              <w:r w:rsidRPr="0055352B">
                <w:rPr>
                  <w:b/>
                  <w:bCs/>
                  <w:color w:val="000000"/>
                  <w:lang w:val="en-US"/>
                  <w:rPrChange w:id="3085" w:author="Borja Gonzalez" w:date="2017-09-28T18:57:00Z">
                    <w:rPr>
                      <w:rFonts w:ascii="Monaco" w:hAnsi="Monaco" w:cs="Monaco"/>
                      <w:b/>
                      <w:bCs/>
                      <w:color w:val="000000"/>
                      <w:sz w:val="32"/>
                      <w:szCs w:val="32"/>
                      <w:lang w:val="en-US"/>
                    </w:rPr>
                  </w:rPrChange>
                </w:rPr>
                <w:t>(</w:t>
              </w:r>
              <w:proofErr w:type="gramEnd"/>
              <w:r w:rsidRPr="0055352B">
                <w:rPr>
                  <w:b/>
                  <w:bCs/>
                  <w:color w:val="000000"/>
                  <w:lang w:val="en-US"/>
                  <w:rPrChange w:id="3086" w:author="Borja Gonzalez" w:date="2017-09-28T18:57:00Z">
                    <w:rPr>
                      <w:rFonts w:ascii="Monaco" w:hAnsi="Monaco" w:cs="Monaco"/>
                      <w:b/>
                      <w:bCs/>
                      <w:color w:val="000000"/>
                      <w:sz w:val="32"/>
                      <w:szCs w:val="32"/>
                      <w:lang w:val="en-US"/>
                    </w:rPr>
                  </w:rPrChange>
                </w:rPr>
                <w:t>){</w:t>
              </w:r>
            </w:ins>
          </w:p>
          <w:p w14:paraId="1466C4ED" w14:textId="77777777" w:rsidR="0055352B" w:rsidRPr="0055352B" w:rsidRDefault="0055352B">
            <w:pPr>
              <w:rPr>
                <w:ins w:id="3087" w:author="Borja Gonzalez" w:date="2017-09-28T18:57:00Z"/>
                <w:lang w:val="en-US"/>
                <w:rPrChange w:id="3088" w:author="Borja Gonzalez" w:date="2017-09-28T18:57:00Z">
                  <w:rPr>
                    <w:ins w:id="3089" w:author="Borja Gonzalez" w:date="2017-09-28T18:57:00Z"/>
                    <w:rFonts w:ascii="Monaco" w:eastAsiaTheme="majorEastAsia" w:hAnsi="Monaco" w:cs="Monaco"/>
                    <w:color w:val="243F60" w:themeColor="accent1" w:themeShade="7F"/>
                    <w:sz w:val="32"/>
                    <w:szCs w:val="32"/>
                    <w:lang w:val="en-US"/>
                  </w:rPr>
                </w:rPrChange>
              </w:rPr>
              <w:pPrChange w:id="3090" w:author="GONZALEZ DIAZ, BORJA" w:date="2017-09-29T19:28:00Z">
                <w:pPr>
                  <w:keepNext/>
                  <w:keepLines/>
                  <w:widowControl w:val="0"/>
                  <w:autoSpaceDE w:val="0"/>
                  <w:autoSpaceDN w:val="0"/>
                  <w:adjustRightInd w:val="0"/>
                  <w:spacing w:before="200"/>
                  <w:outlineLvl w:val="4"/>
                </w:pPr>
              </w:pPrChange>
            </w:pPr>
            <w:ins w:id="3091" w:author="Borja Gonzalez" w:date="2017-09-28T18:57:00Z">
              <w:r w:rsidRPr="0055352B">
                <w:rPr>
                  <w:lang w:val="en-US"/>
                  <w:rPrChange w:id="3092" w:author="Borja Gonzalez" w:date="2017-09-28T18:57:00Z">
                    <w:rPr>
                      <w:rFonts w:ascii="Monaco" w:hAnsi="Monaco" w:cs="Monaco"/>
                      <w:sz w:val="32"/>
                      <w:szCs w:val="32"/>
                      <w:lang w:val="en-US"/>
                    </w:rPr>
                  </w:rPrChange>
                </w:rPr>
                <w:tab/>
              </w:r>
              <w:r w:rsidRPr="0055352B">
                <w:rPr>
                  <w:lang w:val="en-US"/>
                  <w:rPrChange w:id="3093" w:author="Borja Gonzalez" w:date="2017-09-28T18:57:00Z">
                    <w:rPr>
                      <w:rFonts w:ascii="Monaco" w:hAnsi="Monaco" w:cs="Monaco"/>
                      <w:sz w:val="32"/>
                      <w:szCs w:val="32"/>
                      <w:lang w:val="en-US"/>
                    </w:rPr>
                  </w:rPrChange>
                </w:rPr>
                <w:tab/>
              </w:r>
              <w:r w:rsidRPr="0055352B">
                <w:rPr>
                  <w:lang w:val="en-US"/>
                  <w:rPrChange w:id="3094" w:author="Borja Gonzalez" w:date="2017-09-28T18:57:00Z">
                    <w:rPr>
                      <w:rFonts w:ascii="Monaco" w:hAnsi="Monaco" w:cs="Monaco"/>
                      <w:sz w:val="32"/>
                      <w:szCs w:val="32"/>
                      <w:lang w:val="en-US"/>
                    </w:rPr>
                  </w:rPrChange>
                </w:rPr>
                <w:tab/>
              </w:r>
              <w:r w:rsidRPr="0055352B">
                <w:rPr>
                  <w:b/>
                  <w:bCs/>
                  <w:color w:val="204A87"/>
                  <w:lang w:val="en-US"/>
                  <w:rPrChange w:id="3095" w:author="Borja Gonzalez" w:date="2017-09-28T18:57:00Z">
                    <w:rPr>
                      <w:rFonts w:ascii="Monaco" w:hAnsi="Monaco" w:cs="Monaco"/>
                      <w:b/>
                      <w:bCs/>
                      <w:color w:val="204A87"/>
                      <w:sz w:val="32"/>
                      <w:szCs w:val="32"/>
                      <w:lang w:val="en-US"/>
                    </w:rPr>
                  </w:rPrChange>
                </w:rPr>
                <w:t>if</w:t>
              </w:r>
              <w:r w:rsidRPr="0055352B">
                <w:rPr>
                  <w:b/>
                  <w:bCs/>
                  <w:color w:val="000000"/>
                  <w:lang w:val="en-US"/>
                  <w:rPrChange w:id="3096" w:author="Borja Gonzalez" w:date="2017-09-28T18:57:00Z">
                    <w:rPr>
                      <w:rFonts w:ascii="Monaco" w:hAnsi="Monaco" w:cs="Monaco"/>
                      <w:b/>
                      <w:bCs/>
                      <w:color w:val="000000"/>
                      <w:sz w:val="32"/>
                      <w:szCs w:val="32"/>
                      <w:lang w:val="en-US"/>
                    </w:rPr>
                  </w:rPrChange>
                </w:rPr>
                <w:t>(</w:t>
              </w:r>
              <w:proofErr w:type="gramStart"/>
              <w:r w:rsidRPr="0055352B">
                <w:rPr>
                  <w:color w:val="204A87"/>
                  <w:lang w:val="en-US"/>
                  <w:rPrChange w:id="3097" w:author="Borja Gonzalez" w:date="2017-09-28T18:57:00Z">
                    <w:rPr>
                      <w:rFonts w:ascii="Monaco" w:hAnsi="Monaco" w:cs="Monaco"/>
                      <w:color w:val="204A87"/>
                      <w:sz w:val="32"/>
                      <w:szCs w:val="32"/>
                      <w:lang w:val="en-US"/>
                    </w:rPr>
                  </w:rPrChange>
                </w:rPr>
                <w:t>document</w:t>
              </w:r>
              <w:r w:rsidRPr="0055352B">
                <w:rPr>
                  <w:b/>
                  <w:bCs/>
                  <w:color w:val="000000"/>
                  <w:lang w:val="en-US"/>
                  <w:rPrChange w:id="3098" w:author="Borja Gonzalez" w:date="2017-09-28T18:57:00Z">
                    <w:rPr>
                      <w:rFonts w:ascii="Monaco" w:hAnsi="Monaco" w:cs="Monaco"/>
                      <w:b/>
                      <w:bCs/>
                      <w:color w:val="000000"/>
                      <w:sz w:val="32"/>
                      <w:szCs w:val="32"/>
                      <w:lang w:val="en-US"/>
                    </w:rPr>
                  </w:rPrChange>
                </w:rPr>
                <w:t>.</w:t>
              </w:r>
              <w:r w:rsidRPr="0055352B">
                <w:rPr>
                  <w:color w:val="000000"/>
                  <w:lang w:val="en-US"/>
                  <w:rPrChange w:id="3099" w:author="Borja Gonzalez" w:date="2017-09-28T18:57:00Z">
                    <w:rPr>
                      <w:rFonts w:ascii="Monaco" w:hAnsi="Monaco" w:cs="Monaco"/>
                      <w:color w:val="000000"/>
                      <w:sz w:val="32"/>
                      <w:szCs w:val="32"/>
                      <w:lang w:val="en-US"/>
                    </w:rPr>
                  </w:rPrChange>
                </w:rPr>
                <w:t>getElementById</w:t>
              </w:r>
              <w:proofErr w:type="gramEnd"/>
              <w:r w:rsidRPr="0055352B">
                <w:rPr>
                  <w:b/>
                  <w:bCs/>
                  <w:color w:val="000000"/>
                  <w:lang w:val="en-US"/>
                  <w:rPrChange w:id="3100" w:author="Borja Gonzalez" w:date="2017-09-28T18:57:00Z">
                    <w:rPr>
                      <w:rFonts w:ascii="Monaco" w:hAnsi="Monaco" w:cs="Monaco"/>
                      <w:b/>
                      <w:bCs/>
                      <w:color w:val="000000"/>
                      <w:sz w:val="32"/>
                      <w:szCs w:val="32"/>
                      <w:lang w:val="en-US"/>
                    </w:rPr>
                  </w:rPrChange>
                </w:rPr>
                <w:t>(</w:t>
              </w:r>
              <w:r w:rsidRPr="0055352B">
                <w:rPr>
                  <w:color w:val="4E9A06"/>
                  <w:lang w:val="en-US"/>
                  <w:rPrChange w:id="3101" w:author="Borja Gonzalez" w:date="2017-09-28T18:57:00Z">
                    <w:rPr>
                      <w:rFonts w:ascii="Monaco" w:hAnsi="Monaco" w:cs="Monaco"/>
                      <w:color w:val="4E9A06"/>
                      <w:sz w:val="32"/>
                      <w:szCs w:val="32"/>
                      <w:lang w:val="en-US"/>
                    </w:rPr>
                  </w:rPrChange>
                </w:rPr>
                <w:t>"sexo1"</w:t>
              </w:r>
              <w:r w:rsidRPr="0055352B">
                <w:rPr>
                  <w:b/>
                  <w:bCs/>
                  <w:color w:val="000000"/>
                  <w:lang w:val="en-US"/>
                  <w:rPrChange w:id="3102" w:author="Borja Gonzalez" w:date="2017-09-28T18:57:00Z">
                    <w:rPr>
                      <w:rFonts w:ascii="Monaco" w:hAnsi="Monaco" w:cs="Monaco"/>
                      <w:b/>
                      <w:bCs/>
                      <w:color w:val="000000"/>
                      <w:sz w:val="32"/>
                      <w:szCs w:val="32"/>
                      <w:lang w:val="en-US"/>
                    </w:rPr>
                  </w:rPrChange>
                </w:rPr>
                <w:t>).</w:t>
              </w:r>
              <w:r w:rsidRPr="0055352B">
                <w:rPr>
                  <w:color w:val="000000"/>
                  <w:lang w:val="en-US"/>
                  <w:rPrChange w:id="3103" w:author="Borja Gonzalez" w:date="2017-09-28T18:57:00Z">
                    <w:rPr>
                      <w:rFonts w:ascii="Monaco" w:hAnsi="Monaco" w:cs="Monaco"/>
                      <w:color w:val="000000"/>
                      <w:sz w:val="32"/>
                      <w:szCs w:val="32"/>
                      <w:lang w:val="en-US"/>
                    </w:rPr>
                  </w:rPrChange>
                </w:rPr>
                <w:t>checked</w:t>
              </w:r>
              <w:r w:rsidRPr="0055352B">
                <w:rPr>
                  <w:b/>
                  <w:bCs/>
                  <w:color w:val="000000"/>
                  <w:lang w:val="en-US"/>
                  <w:rPrChange w:id="3104" w:author="Borja Gonzalez" w:date="2017-09-28T18:57:00Z">
                    <w:rPr>
                      <w:rFonts w:ascii="Monaco" w:hAnsi="Monaco" w:cs="Monaco"/>
                      <w:b/>
                      <w:bCs/>
                      <w:color w:val="000000"/>
                      <w:sz w:val="32"/>
                      <w:szCs w:val="32"/>
                      <w:lang w:val="en-US"/>
                    </w:rPr>
                  </w:rPrChange>
                </w:rPr>
                <w:t>){</w:t>
              </w:r>
            </w:ins>
          </w:p>
          <w:p w14:paraId="459D620F" w14:textId="77777777" w:rsidR="0055352B" w:rsidRPr="0055352B" w:rsidRDefault="0055352B">
            <w:pPr>
              <w:rPr>
                <w:ins w:id="3105" w:author="Borja Gonzalez" w:date="2017-09-28T18:57:00Z"/>
                <w:lang w:val="en-US"/>
                <w:rPrChange w:id="3106" w:author="Borja Gonzalez" w:date="2017-09-28T18:57:00Z">
                  <w:rPr>
                    <w:ins w:id="3107" w:author="Borja Gonzalez" w:date="2017-09-28T18:57:00Z"/>
                    <w:rFonts w:ascii="Monaco" w:eastAsiaTheme="majorEastAsia" w:hAnsi="Monaco" w:cs="Monaco"/>
                    <w:color w:val="243F60" w:themeColor="accent1" w:themeShade="7F"/>
                    <w:sz w:val="32"/>
                    <w:szCs w:val="32"/>
                    <w:lang w:val="en-US"/>
                  </w:rPr>
                </w:rPrChange>
              </w:rPr>
              <w:pPrChange w:id="3108" w:author="GONZALEZ DIAZ, BORJA" w:date="2017-09-29T19:28:00Z">
                <w:pPr>
                  <w:keepNext/>
                  <w:keepLines/>
                  <w:widowControl w:val="0"/>
                  <w:autoSpaceDE w:val="0"/>
                  <w:autoSpaceDN w:val="0"/>
                  <w:adjustRightInd w:val="0"/>
                  <w:spacing w:before="200"/>
                  <w:outlineLvl w:val="4"/>
                </w:pPr>
              </w:pPrChange>
            </w:pPr>
            <w:ins w:id="3109" w:author="Borja Gonzalez" w:date="2017-09-28T18:57:00Z">
              <w:r w:rsidRPr="0055352B">
                <w:rPr>
                  <w:lang w:val="en-US"/>
                  <w:rPrChange w:id="3110" w:author="Borja Gonzalez" w:date="2017-09-28T18:57:00Z">
                    <w:rPr>
                      <w:rFonts w:ascii="Monaco" w:hAnsi="Monaco" w:cs="Monaco"/>
                      <w:sz w:val="32"/>
                      <w:szCs w:val="32"/>
                      <w:lang w:val="en-US"/>
                    </w:rPr>
                  </w:rPrChange>
                </w:rPr>
                <w:tab/>
              </w:r>
              <w:r w:rsidRPr="0055352B">
                <w:rPr>
                  <w:lang w:val="en-US"/>
                  <w:rPrChange w:id="3111" w:author="Borja Gonzalez" w:date="2017-09-28T18:57:00Z">
                    <w:rPr>
                      <w:rFonts w:ascii="Monaco" w:hAnsi="Monaco" w:cs="Monaco"/>
                      <w:sz w:val="32"/>
                      <w:szCs w:val="32"/>
                      <w:lang w:val="en-US"/>
                    </w:rPr>
                  </w:rPrChange>
                </w:rPr>
                <w:tab/>
              </w:r>
              <w:r w:rsidRPr="0055352B">
                <w:rPr>
                  <w:lang w:val="en-US"/>
                  <w:rPrChange w:id="3112" w:author="Borja Gonzalez" w:date="2017-09-28T18:57:00Z">
                    <w:rPr>
                      <w:rFonts w:ascii="Monaco" w:hAnsi="Monaco" w:cs="Monaco"/>
                      <w:sz w:val="32"/>
                      <w:szCs w:val="32"/>
                      <w:lang w:val="en-US"/>
                    </w:rPr>
                  </w:rPrChange>
                </w:rPr>
                <w:tab/>
              </w:r>
              <w:r w:rsidRPr="0055352B">
                <w:rPr>
                  <w:lang w:val="en-US"/>
                  <w:rPrChange w:id="3113" w:author="Borja Gonzalez" w:date="2017-09-28T18:57:00Z">
                    <w:rPr>
                      <w:rFonts w:ascii="Monaco" w:hAnsi="Monaco" w:cs="Monaco"/>
                      <w:sz w:val="32"/>
                      <w:szCs w:val="32"/>
                      <w:lang w:val="en-US"/>
                    </w:rPr>
                  </w:rPrChange>
                </w:rPr>
                <w:tab/>
              </w:r>
              <w:r w:rsidRPr="0055352B">
                <w:rPr>
                  <w:b/>
                  <w:bCs/>
                  <w:color w:val="204A87"/>
                  <w:lang w:val="en-US"/>
                  <w:rPrChange w:id="3114" w:author="Borja Gonzalez" w:date="2017-09-28T18:57:00Z">
                    <w:rPr>
                      <w:rFonts w:ascii="Monaco" w:hAnsi="Monaco" w:cs="Monaco"/>
                      <w:b/>
                      <w:bCs/>
                      <w:color w:val="204A87"/>
                      <w:sz w:val="32"/>
                      <w:szCs w:val="32"/>
                      <w:lang w:val="en-US"/>
                    </w:rPr>
                  </w:rPrChange>
                </w:rPr>
                <w:t>var</w:t>
              </w:r>
              <w:r w:rsidRPr="0055352B">
                <w:rPr>
                  <w:lang w:val="en-US"/>
                  <w:rPrChange w:id="3115" w:author="Borja Gonzalez" w:date="2017-09-28T18:57:00Z">
                    <w:rPr>
                      <w:rFonts w:ascii="Monaco" w:hAnsi="Monaco" w:cs="Monaco"/>
                      <w:sz w:val="32"/>
                      <w:szCs w:val="32"/>
                      <w:lang w:val="en-US"/>
                    </w:rPr>
                  </w:rPrChange>
                </w:rPr>
                <w:t xml:space="preserve"> </w:t>
              </w:r>
              <w:r w:rsidRPr="0055352B">
                <w:rPr>
                  <w:color w:val="000000"/>
                  <w:lang w:val="en-US"/>
                  <w:rPrChange w:id="3116" w:author="Borja Gonzalez" w:date="2017-09-28T18:57:00Z">
                    <w:rPr>
                      <w:rFonts w:ascii="Monaco" w:hAnsi="Monaco" w:cs="Monaco"/>
                      <w:color w:val="000000"/>
                      <w:sz w:val="32"/>
                      <w:szCs w:val="32"/>
                      <w:lang w:val="en-US"/>
                    </w:rPr>
                  </w:rPrChange>
                </w:rPr>
                <w:t>sexo</w:t>
              </w:r>
              <w:r w:rsidRPr="0055352B">
                <w:rPr>
                  <w:lang w:val="en-US"/>
                  <w:rPrChange w:id="3117" w:author="Borja Gonzalez" w:date="2017-09-28T18:57:00Z">
                    <w:rPr>
                      <w:rFonts w:ascii="Monaco" w:hAnsi="Monaco" w:cs="Monaco"/>
                      <w:sz w:val="32"/>
                      <w:szCs w:val="32"/>
                      <w:lang w:val="en-US"/>
                    </w:rPr>
                  </w:rPrChange>
                </w:rPr>
                <w:t xml:space="preserve"> </w:t>
              </w:r>
              <w:r w:rsidRPr="0055352B">
                <w:rPr>
                  <w:b/>
                  <w:bCs/>
                  <w:color w:val="CE5C00"/>
                  <w:lang w:val="en-US"/>
                  <w:rPrChange w:id="3118" w:author="Borja Gonzalez" w:date="2017-09-28T18:57:00Z">
                    <w:rPr>
                      <w:rFonts w:ascii="Monaco" w:hAnsi="Monaco" w:cs="Monaco"/>
                      <w:b/>
                      <w:bCs/>
                      <w:color w:val="CE5C00"/>
                      <w:sz w:val="32"/>
                      <w:szCs w:val="32"/>
                      <w:lang w:val="en-US"/>
                    </w:rPr>
                  </w:rPrChange>
                </w:rPr>
                <w:t>=</w:t>
              </w:r>
              <w:r w:rsidRPr="0055352B">
                <w:rPr>
                  <w:lang w:val="en-US"/>
                  <w:rPrChange w:id="3119" w:author="Borja Gonzalez" w:date="2017-09-28T18:57:00Z">
                    <w:rPr>
                      <w:rFonts w:ascii="Monaco" w:hAnsi="Monaco" w:cs="Monaco"/>
                      <w:sz w:val="32"/>
                      <w:szCs w:val="32"/>
                      <w:lang w:val="en-US"/>
                    </w:rPr>
                  </w:rPrChange>
                </w:rPr>
                <w:t xml:space="preserve"> </w:t>
              </w:r>
              <w:proofErr w:type="gramStart"/>
              <w:r w:rsidRPr="0055352B">
                <w:rPr>
                  <w:color w:val="204A87"/>
                  <w:lang w:val="en-US"/>
                  <w:rPrChange w:id="3120" w:author="Borja Gonzalez" w:date="2017-09-28T18:57:00Z">
                    <w:rPr>
                      <w:rFonts w:ascii="Monaco" w:hAnsi="Monaco" w:cs="Monaco"/>
                      <w:color w:val="204A87"/>
                      <w:sz w:val="32"/>
                      <w:szCs w:val="32"/>
                      <w:lang w:val="en-US"/>
                    </w:rPr>
                  </w:rPrChange>
                </w:rPr>
                <w:t>document</w:t>
              </w:r>
              <w:r w:rsidRPr="0055352B">
                <w:rPr>
                  <w:b/>
                  <w:bCs/>
                  <w:color w:val="000000"/>
                  <w:lang w:val="en-US"/>
                  <w:rPrChange w:id="3121" w:author="Borja Gonzalez" w:date="2017-09-28T18:57:00Z">
                    <w:rPr>
                      <w:rFonts w:ascii="Monaco" w:hAnsi="Monaco" w:cs="Monaco"/>
                      <w:b/>
                      <w:bCs/>
                      <w:color w:val="000000"/>
                      <w:sz w:val="32"/>
                      <w:szCs w:val="32"/>
                      <w:lang w:val="en-US"/>
                    </w:rPr>
                  </w:rPrChange>
                </w:rPr>
                <w:t>.</w:t>
              </w:r>
              <w:r w:rsidRPr="0055352B">
                <w:rPr>
                  <w:color w:val="000000"/>
                  <w:lang w:val="en-US"/>
                  <w:rPrChange w:id="3122" w:author="Borja Gonzalez" w:date="2017-09-28T18:57:00Z">
                    <w:rPr>
                      <w:rFonts w:ascii="Monaco" w:hAnsi="Monaco" w:cs="Monaco"/>
                      <w:color w:val="000000"/>
                      <w:sz w:val="32"/>
                      <w:szCs w:val="32"/>
                      <w:lang w:val="en-US"/>
                    </w:rPr>
                  </w:rPrChange>
                </w:rPr>
                <w:t>getElementById</w:t>
              </w:r>
              <w:proofErr w:type="gramEnd"/>
              <w:r w:rsidRPr="0055352B">
                <w:rPr>
                  <w:b/>
                  <w:bCs/>
                  <w:color w:val="000000"/>
                  <w:lang w:val="en-US"/>
                  <w:rPrChange w:id="3123" w:author="Borja Gonzalez" w:date="2017-09-28T18:57:00Z">
                    <w:rPr>
                      <w:rFonts w:ascii="Monaco" w:hAnsi="Monaco" w:cs="Monaco"/>
                      <w:b/>
                      <w:bCs/>
                      <w:color w:val="000000"/>
                      <w:sz w:val="32"/>
                      <w:szCs w:val="32"/>
                      <w:lang w:val="en-US"/>
                    </w:rPr>
                  </w:rPrChange>
                </w:rPr>
                <w:t>(</w:t>
              </w:r>
              <w:r w:rsidRPr="0055352B">
                <w:rPr>
                  <w:color w:val="4E9A06"/>
                  <w:lang w:val="en-US"/>
                  <w:rPrChange w:id="3124" w:author="Borja Gonzalez" w:date="2017-09-28T18:57:00Z">
                    <w:rPr>
                      <w:rFonts w:ascii="Monaco" w:hAnsi="Monaco" w:cs="Monaco"/>
                      <w:color w:val="4E9A06"/>
                      <w:sz w:val="32"/>
                      <w:szCs w:val="32"/>
                      <w:lang w:val="en-US"/>
                    </w:rPr>
                  </w:rPrChange>
                </w:rPr>
                <w:t>"sexo1"</w:t>
              </w:r>
              <w:r w:rsidRPr="0055352B">
                <w:rPr>
                  <w:b/>
                  <w:bCs/>
                  <w:color w:val="000000"/>
                  <w:lang w:val="en-US"/>
                  <w:rPrChange w:id="3125" w:author="Borja Gonzalez" w:date="2017-09-28T18:57:00Z">
                    <w:rPr>
                      <w:rFonts w:ascii="Monaco" w:hAnsi="Monaco" w:cs="Monaco"/>
                      <w:b/>
                      <w:bCs/>
                      <w:color w:val="000000"/>
                      <w:sz w:val="32"/>
                      <w:szCs w:val="32"/>
                      <w:lang w:val="en-US"/>
                    </w:rPr>
                  </w:rPrChange>
                </w:rPr>
                <w:t>).</w:t>
              </w:r>
              <w:r w:rsidRPr="0055352B">
                <w:rPr>
                  <w:color w:val="000000"/>
                  <w:lang w:val="en-US"/>
                  <w:rPrChange w:id="3126" w:author="Borja Gonzalez" w:date="2017-09-28T18:57:00Z">
                    <w:rPr>
                      <w:rFonts w:ascii="Monaco" w:hAnsi="Monaco" w:cs="Monaco"/>
                      <w:color w:val="000000"/>
                      <w:sz w:val="32"/>
                      <w:szCs w:val="32"/>
                      <w:lang w:val="en-US"/>
                    </w:rPr>
                  </w:rPrChange>
                </w:rPr>
                <w:t>value</w:t>
              </w:r>
              <w:r w:rsidRPr="0055352B">
                <w:rPr>
                  <w:b/>
                  <w:bCs/>
                  <w:color w:val="000000"/>
                  <w:lang w:val="en-US"/>
                  <w:rPrChange w:id="3127" w:author="Borja Gonzalez" w:date="2017-09-28T18:57:00Z">
                    <w:rPr>
                      <w:rFonts w:ascii="Monaco" w:hAnsi="Monaco" w:cs="Monaco"/>
                      <w:b/>
                      <w:bCs/>
                      <w:color w:val="000000"/>
                      <w:sz w:val="32"/>
                      <w:szCs w:val="32"/>
                      <w:lang w:val="en-US"/>
                    </w:rPr>
                  </w:rPrChange>
                </w:rPr>
                <w:t>;</w:t>
              </w:r>
            </w:ins>
          </w:p>
          <w:p w14:paraId="41C7A880" w14:textId="77777777" w:rsidR="0055352B" w:rsidRPr="0055352B" w:rsidRDefault="0055352B">
            <w:pPr>
              <w:rPr>
                <w:ins w:id="3128" w:author="Borja Gonzalez" w:date="2017-09-28T18:57:00Z"/>
                <w:lang w:val="en-US"/>
                <w:rPrChange w:id="3129" w:author="Borja Gonzalez" w:date="2017-09-28T18:57:00Z">
                  <w:rPr>
                    <w:ins w:id="3130" w:author="Borja Gonzalez" w:date="2017-09-28T18:57:00Z"/>
                    <w:rFonts w:ascii="Monaco" w:eastAsiaTheme="majorEastAsia" w:hAnsi="Monaco" w:cs="Monaco"/>
                    <w:color w:val="243F60" w:themeColor="accent1" w:themeShade="7F"/>
                    <w:sz w:val="32"/>
                    <w:szCs w:val="32"/>
                    <w:lang w:val="en-US"/>
                  </w:rPr>
                </w:rPrChange>
              </w:rPr>
              <w:pPrChange w:id="3131" w:author="GONZALEZ DIAZ, BORJA" w:date="2017-09-29T19:28:00Z">
                <w:pPr>
                  <w:keepNext/>
                  <w:keepLines/>
                  <w:widowControl w:val="0"/>
                  <w:autoSpaceDE w:val="0"/>
                  <w:autoSpaceDN w:val="0"/>
                  <w:adjustRightInd w:val="0"/>
                  <w:spacing w:before="200"/>
                  <w:outlineLvl w:val="4"/>
                </w:pPr>
              </w:pPrChange>
            </w:pPr>
            <w:ins w:id="3132" w:author="Borja Gonzalez" w:date="2017-09-28T18:57:00Z">
              <w:r w:rsidRPr="0055352B">
                <w:rPr>
                  <w:lang w:val="en-US"/>
                  <w:rPrChange w:id="3133" w:author="Borja Gonzalez" w:date="2017-09-28T18:57:00Z">
                    <w:rPr>
                      <w:rFonts w:ascii="Monaco" w:hAnsi="Monaco" w:cs="Monaco"/>
                      <w:sz w:val="32"/>
                      <w:szCs w:val="32"/>
                      <w:lang w:val="en-US"/>
                    </w:rPr>
                  </w:rPrChange>
                </w:rPr>
                <w:tab/>
              </w:r>
              <w:r w:rsidRPr="0055352B">
                <w:rPr>
                  <w:lang w:val="en-US"/>
                  <w:rPrChange w:id="3134" w:author="Borja Gonzalez" w:date="2017-09-28T18:57:00Z">
                    <w:rPr>
                      <w:rFonts w:ascii="Monaco" w:hAnsi="Monaco" w:cs="Monaco"/>
                      <w:sz w:val="32"/>
                      <w:szCs w:val="32"/>
                      <w:lang w:val="en-US"/>
                    </w:rPr>
                  </w:rPrChange>
                </w:rPr>
                <w:tab/>
              </w:r>
              <w:r w:rsidRPr="0055352B">
                <w:rPr>
                  <w:lang w:val="en-US"/>
                  <w:rPrChange w:id="3135" w:author="Borja Gonzalez" w:date="2017-09-28T18:57:00Z">
                    <w:rPr>
                      <w:rFonts w:ascii="Monaco" w:hAnsi="Monaco" w:cs="Monaco"/>
                      <w:sz w:val="32"/>
                      <w:szCs w:val="32"/>
                      <w:lang w:val="en-US"/>
                    </w:rPr>
                  </w:rPrChange>
                </w:rPr>
                <w:tab/>
              </w:r>
              <w:r w:rsidRPr="0055352B">
                <w:rPr>
                  <w:b/>
                  <w:bCs/>
                  <w:color w:val="000000"/>
                  <w:lang w:val="en-US"/>
                  <w:rPrChange w:id="3136" w:author="Borja Gonzalez" w:date="2017-09-28T18:57:00Z">
                    <w:rPr>
                      <w:rFonts w:ascii="Monaco" w:hAnsi="Monaco" w:cs="Monaco"/>
                      <w:b/>
                      <w:bCs/>
                      <w:color w:val="000000"/>
                      <w:sz w:val="32"/>
                      <w:szCs w:val="32"/>
                      <w:lang w:val="en-US"/>
                    </w:rPr>
                  </w:rPrChange>
                </w:rPr>
                <w:t>}</w:t>
              </w:r>
            </w:ins>
          </w:p>
          <w:p w14:paraId="2398022E" w14:textId="77777777" w:rsidR="0055352B" w:rsidRPr="0055352B" w:rsidRDefault="0055352B">
            <w:pPr>
              <w:rPr>
                <w:ins w:id="3137" w:author="Borja Gonzalez" w:date="2017-09-28T18:57:00Z"/>
                <w:lang w:val="en-US"/>
                <w:rPrChange w:id="3138" w:author="Borja Gonzalez" w:date="2017-09-28T18:57:00Z">
                  <w:rPr>
                    <w:ins w:id="3139" w:author="Borja Gonzalez" w:date="2017-09-28T18:57:00Z"/>
                    <w:rFonts w:ascii="Monaco" w:eastAsiaTheme="majorEastAsia" w:hAnsi="Monaco" w:cs="Monaco"/>
                    <w:color w:val="243F60" w:themeColor="accent1" w:themeShade="7F"/>
                    <w:sz w:val="32"/>
                    <w:szCs w:val="32"/>
                    <w:lang w:val="en-US"/>
                  </w:rPr>
                </w:rPrChange>
              </w:rPr>
              <w:pPrChange w:id="3140" w:author="GONZALEZ DIAZ, BORJA" w:date="2017-09-29T19:28:00Z">
                <w:pPr>
                  <w:keepNext/>
                  <w:keepLines/>
                  <w:widowControl w:val="0"/>
                  <w:autoSpaceDE w:val="0"/>
                  <w:autoSpaceDN w:val="0"/>
                  <w:adjustRightInd w:val="0"/>
                  <w:spacing w:before="200"/>
                  <w:outlineLvl w:val="4"/>
                </w:pPr>
              </w:pPrChange>
            </w:pPr>
            <w:ins w:id="3141" w:author="Borja Gonzalez" w:date="2017-09-28T18:57:00Z">
              <w:r w:rsidRPr="0055352B">
                <w:rPr>
                  <w:lang w:val="en-US"/>
                  <w:rPrChange w:id="3142" w:author="Borja Gonzalez" w:date="2017-09-28T18:57:00Z">
                    <w:rPr>
                      <w:rFonts w:ascii="Monaco" w:hAnsi="Monaco" w:cs="Monaco"/>
                      <w:sz w:val="32"/>
                      <w:szCs w:val="32"/>
                      <w:lang w:val="en-US"/>
                    </w:rPr>
                  </w:rPrChange>
                </w:rPr>
                <w:tab/>
              </w:r>
              <w:r w:rsidRPr="0055352B">
                <w:rPr>
                  <w:lang w:val="en-US"/>
                  <w:rPrChange w:id="3143" w:author="Borja Gonzalez" w:date="2017-09-28T18:57:00Z">
                    <w:rPr>
                      <w:rFonts w:ascii="Monaco" w:hAnsi="Monaco" w:cs="Monaco"/>
                      <w:sz w:val="32"/>
                      <w:szCs w:val="32"/>
                      <w:lang w:val="en-US"/>
                    </w:rPr>
                  </w:rPrChange>
                </w:rPr>
                <w:tab/>
              </w:r>
              <w:r w:rsidRPr="0055352B">
                <w:rPr>
                  <w:lang w:val="en-US"/>
                  <w:rPrChange w:id="3144" w:author="Borja Gonzalez" w:date="2017-09-28T18:57:00Z">
                    <w:rPr>
                      <w:rFonts w:ascii="Monaco" w:hAnsi="Monaco" w:cs="Monaco"/>
                      <w:sz w:val="32"/>
                      <w:szCs w:val="32"/>
                      <w:lang w:val="en-US"/>
                    </w:rPr>
                  </w:rPrChange>
                </w:rPr>
                <w:tab/>
              </w:r>
              <w:r w:rsidRPr="0055352B">
                <w:rPr>
                  <w:b/>
                  <w:bCs/>
                  <w:color w:val="204A87"/>
                  <w:lang w:val="en-US"/>
                  <w:rPrChange w:id="3145" w:author="Borja Gonzalez" w:date="2017-09-28T18:57:00Z">
                    <w:rPr>
                      <w:rFonts w:ascii="Monaco" w:hAnsi="Monaco" w:cs="Monaco"/>
                      <w:b/>
                      <w:bCs/>
                      <w:color w:val="204A87"/>
                      <w:sz w:val="32"/>
                      <w:szCs w:val="32"/>
                      <w:lang w:val="en-US"/>
                    </w:rPr>
                  </w:rPrChange>
                </w:rPr>
                <w:t>else</w:t>
              </w:r>
              <w:r w:rsidRPr="0055352B">
                <w:rPr>
                  <w:lang w:val="en-US"/>
                  <w:rPrChange w:id="3146" w:author="Borja Gonzalez" w:date="2017-09-28T18:57:00Z">
                    <w:rPr>
                      <w:rFonts w:ascii="Monaco" w:hAnsi="Monaco" w:cs="Monaco"/>
                      <w:sz w:val="32"/>
                      <w:szCs w:val="32"/>
                      <w:lang w:val="en-US"/>
                    </w:rPr>
                  </w:rPrChange>
                </w:rPr>
                <w:t xml:space="preserve"> </w:t>
              </w:r>
              <w:r w:rsidRPr="0055352B">
                <w:rPr>
                  <w:b/>
                  <w:bCs/>
                  <w:color w:val="204A87"/>
                  <w:lang w:val="en-US"/>
                  <w:rPrChange w:id="3147" w:author="Borja Gonzalez" w:date="2017-09-28T18:57:00Z">
                    <w:rPr>
                      <w:rFonts w:ascii="Monaco" w:hAnsi="Monaco" w:cs="Monaco"/>
                      <w:b/>
                      <w:bCs/>
                      <w:color w:val="204A87"/>
                      <w:sz w:val="32"/>
                      <w:szCs w:val="32"/>
                      <w:lang w:val="en-US"/>
                    </w:rPr>
                  </w:rPrChange>
                </w:rPr>
                <w:t>if</w:t>
              </w:r>
              <w:r w:rsidRPr="0055352B">
                <w:rPr>
                  <w:b/>
                  <w:bCs/>
                  <w:color w:val="000000"/>
                  <w:lang w:val="en-US"/>
                  <w:rPrChange w:id="3148" w:author="Borja Gonzalez" w:date="2017-09-28T18:57:00Z">
                    <w:rPr>
                      <w:rFonts w:ascii="Monaco" w:hAnsi="Monaco" w:cs="Monaco"/>
                      <w:b/>
                      <w:bCs/>
                      <w:color w:val="000000"/>
                      <w:sz w:val="32"/>
                      <w:szCs w:val="32"/>
                      <w:lang w:val="en-US"/>
                    </w:rPr>
                  </w:rPrChange>
                </w:rPr>
                <w:t>(</w:t>
              </w:r>
              <w:proofErr w:type="gramStart"/>
              <w:r w:rsidRPr="0055352B">
                <w:rPr>
                  <w:color w:val="204A87"/>
                  <w:lang w:val="en-US"/>
                  <w:rPrChange w:id="3149" w:author="Borja Gonzalez" w:date="2017-09-28T18:57:00Z">
                    <w:rPr>
                      <w:rFonts w:ascii="Monaco" w:hAnsi="Monaco" w:cs="Monaco"/>
                      <w:color w:val="204A87"/>
                      <w:sz w:val="32"/>
                      <w:szCs w:val="32"/>
                      <w:lang w:val="en-US"/>
                    </w:rPr>
                  </w:rPrChange>
                </w:rPr>
                <w:t>document</w:t>
              </w:r>
              <w:r w:rsidRPr="0055352B">
                <w:rPr>
                  <w:b/>
                  <w:bCs/>
                  <w:color w:val="000000"/>
                  <w:lang w:val="en-US"/>
                  <w:rPrChange w:id="3150" w:author="Borja Gonzalez" w:date="2017-09-28T18:57:00Z">
                    <w:rPr>
                      <w:rFonts w:ascii="Monaco" w:hAnsi="Monaco" w:cs="Monaco"/>
                      <w:b/>
                      <w:bCs/>
                      <w:color w:val="000000"/>
                      <w:sz w:val="32"/>
                      <w:szCs w:val="32"/>
                      <w:lang w:val="en-US"/>
                    </w:rPr>
                  </w:rPrChange>
                </w:rPr>
                <w:t>.</w:t>
              </w:r>
              <w:r w:rsidRPr="0055352B">
                <w:rPr>
                  <w:color w:val="000000"/>
                  <w:lang w:val="en-US"/>
                  <w:rPrChange w:id="3151" w:author="Borja Gonzalez" w:date="2017-09-28T18:57:00Z">
                    <w:rPr>
                      <w:rFonts w:ascii="Monaco" w:hAnsi="Monaco" w:cs="Monaco"/>
                      <w:color w:val="000000"/>
                      <w:sz w:val="32"/>
                      <w:szCs w:val="32"/>
                      <w:lang w:val="en-US"/>
                    </w:rPr>
                  </w:rPrChange>
                </w:rPr>
                <w:t>getElementById</w:t>
              </w:r>
              <w:proofErr w:type="gramEnd"/>
              <w:r w:rsidRPr="0055352B">
                <w:rPr>
                  <w:b/>
                  <w:bCs/>
                  <w:color w:val="000000"/>
                  <w:lang w:val="en-US"/>
                  <w:rPrChange w:id="3152" w:author="Borja Gonzalez" w:date="2017-09-28T18:57:00Z">
                    <w:rPr>
                      <w:rFonts w:ascii="Monaco" w:hAnsi="Monaco" w:cs="Monaco"/>
                      <w:b/>
                      <w:bCs/>
                      <w:color w:val="000000"/>
                      <w:sz w:val="32"/>
                      <w:szCs w:val="32"/>
                      <w:lang w:val="en-US"/>
                    </w:rPr>
                  </w:rPrChange>
                </w:rPr>
                <w:t>(</w:t>
              </w:r>
              <w:r w:rsidRPr="0055352B">
                <w:rPr>
                  <w:color w:val="4E9A06"/>
                  <w:lang w:val="en-US"/>
                  <w:rPrChange w:id="3153" w:author="Borja Gonzalez" w:date="2017-09-28T18:57:00Z">
                    <w:rPr>
                      <w:rFonts w:ascii="Monaco" w:hAnsi="Monaco" w:cs="Monaco"/>
                      <w:color w:val="4E9A06"/>
                      <w:sz w:val="32"/>
                      <w:szCs w:val="32"/>
                      <w:lang w:val="en-US"/>
                    </w:rPr>
                  </w:rPrChange>
                </w:rPr>
                <w:t>"sexo2"</w:t>
              </w:r>
              <w:r w:rsidRPr="0055352B">
                <w:rPr>
                  <w:b/>
                  <w:bCs/>
                  <w:color w:val="000000"/>
                  <w:lang w:val="en-US"/>
                  <w:rPrChange w:id="3154" w:author="Borja Gonzalez" w:date="2017-09-28T18:57:00Z">
                    <w:rPr>
                      <w:rFonts w:ascii="Monaco" w:hAnsi="Monaco" w:cs="Monaco"/>
                      <w:b/>
                      <w:bCs/>
                      <w:color w:val="000000"/>
                      <w:sz w:val="32"/>
                      <w:szCs w:val="32"/>
                      <w:lang w:val="en-US"/>
                    </w:rPr>
                  </w:rPrChange>
                </w:rPr>
                <w:t>).</w:t>
              </w:r>
              <w:r w:rsidRPr="0055352B">
                <w:rPr>
                  <w:color w:val="000000"/>
                  <w:lang w:val="en-US"/>
                  <w:rPrChange w:id="3155" w:author="Borja Gonzalez" w:date="2017-09-28T18:57:00Z">
                    <w:rPr>
                      <w:rFonts w:ascii="Monaco" w:hAnsi="Monaco" w:cs="Monaco"/>
                      <w:color w:val="000000"/>
                      <w:sz w:val="32"/>
                      <w:szCs w:val="32"/>
                      <w:lang w:val="en-US"/>
                    </w:rPr>
                  </w:rPrChange>
                </w:rPr>
                <w:t>checked</w:t>
              </w:r>
              <w:r w:rsidRPr="0055352B">
                <w:rPr>
                  <w:b/>
                  <w:bCs/>
                  <w:color w:val="000000"/>
                  <w:lang w:val="en-US"/>
                  <w:rPrChange w:id="3156" w:author="Borja Gonzalez" w:date="2017-09-28T18:57:00Z">
                    <w:rPr>
                      <w:rFonts w:ascii="Monaco" w:hAnsi="Monaco" w:cs="Monaco"/>
                      <w:b/>
                      <w:bCs/>
                      <w:color w:val="000000"/>
                      <w:sz w:val="32"/>
                      <w:szCs w:val="32"/>
                      <w:lang w:val="en-US"/>
                    </w:rPr>
                  </w:rPrChange>
                </w:rPr>
                <w:t>){</w:t>
              </w:r>
            </w:ins>
          </w:p>
          <w:p w14:paraId="199863B9" w14:textId="77777777" w:rsidR="0055352B" w:rsidRPr="0079203F" w:rsidRDefault="0055352B">
            <w:pPr>
              <w:rPr>
                <w:ins w:id="3157" w:author="Borja Gonzalez" w:date="2017-09-28T18:57:00Z"/>
                <w:lang w:val="es-ES"/>
                <w:rPrChange w:id="3158" w:author="Rodrigo García" w:date="2017-09-29T10:05:00Z">
                  <w:rPr>
                    <w:ins w:id="3159" w:author="Borja Gonzalez" w:date="2017-09-28T18:57:00Z"/>
                    <w:rFonts w:ascii="Monaco" w:eastAsiaTheme="majorEastAsia" w:hAnsi="Monaco" w:cs="Monaco"/>
                    <w:color w:val="243F60" w:themeColor="accent1" w:themeShade="7F"/>
                    <w:sz w:val="32"/>
                    <w:szCs w:val="32"/>
                    <w:lang w:val="en-US"/>
                  </w:rPr>
                </w:rPrChange>
              </w:rPr>
              <w:pPrChange w:id="3160" w:author="GONZALEZ DIAZ, BORJA" w:date="2017-09-29T19:28:00Z">
                <w:pPr>
                  <w:keepNext/>
                  <w:keepLines/>
                  <w:widowControl w:val="0"/>
                  <w:autoSpaceDE w:val="0"/>
                  <w:autoSpaceDN w:val="0"/>
                  <w:adjustRightInd w:val="0"/>
                  <w:spacing w:before="200"/>
                  <w:outlineLvl w:val="4"/>
                </w:pPr>
              </w:pPrChange>
            </w:pPr>
            <w:ins w:id="3161" w:author="Borja Gonzalez" w:date="2017-09-28T18:57:00Z">
              <w:r w:rsidRPr="0055352B">
                <w:rPr>
                  <w:lang w:val="en-US"/>
                  <w:rPrChange w:id="3162" w:author="Borja Gonzalez" w:date="2017-09-28T18:57:00Z">
                    <w:rPr>
                      <w:rFonts w:ascii="Monaco" w:hAnsi="Monaco" w:cs="Monaco"/>
                      <w:sz w:val="32"/>
                      <w:szCs w:val="32"/>
                      <w:lang w:val="en-US"/>
                    </w:rPr>
                  </w:rPrChange>
                </w:rPr>
                <w:tab/>
              </w:r>
              <w:r w:rsidRPr="0055352B">
                <w:rPr>
                  <w:lang w:val="en-US"/>
                  <w:rPrChange w:id="3163" w:author="Borja Gonzalez" w:date="2017-09-28T18:57:00Z">
                    <w:rPr>
                      <w:rFonts w:ascii="Monaco" w:hAnsi="Monaco" w:cs="Monaco"/>
                      <w:sz w:val="32"/>
                      <w:szCs w:val="32"/>
                      <w:lang w:val="en-US"/>
                    </w:rPr>
                  </w:rPrChange>
                </w:rPr>
                <w:tab/>
              </w:r>
              <w:r w:rsidRPr="0055352B">
                <w:rPr>
                  <w:lang w:val="en-US"/>
                  <w:rPrChange w:id="3164" w:author="Borja Gonzalez" w:date="2017-09-28T18:57:00Z">
                    <w:rPr>
                      <w:rFonts w:ascii="Monaco" w:hAnsi="Monaco" w:cs="Monaco"/>
                      <w:sz w:val="32"/>
                      <w:szCs w:val="32"/>
                      <w:lang w:val="en-US"/>
                    </w:rPr>
                  </w:rPrChange>
                </w:rPr>
                <w:tab/>
              </w:r>
              <w:r w:rsidRPr="0055352B">
                <w:rPr>
                  <w:lang w:val="en-US"/>
                  <w:rPrChange w:id="3165" w:author="Borja Gonzalez" w:date="2017-09-28T18:57:00Z">
                    <w:rPr>
                      <w:rFonts w:ascii="Monaco" w:hAnsi="Monaco" w:cs="Monaco"/>
                      <w:sz w:val="32"/>
                      <w:szCs w:val="32"/>
                      <w:lang w:val="en-US"/>
                    </w:rPr>
                  </w:rPrChange>
                </w:rPr>
                <w:tab/>
              </w:r>
              <w:r w:rsidRPr="0079203F">
                <w:rPr>
                  <w:b/>
                  <w:bCs/>
                  <w:color w:val="204A87"/>
                  <w:lang w:val="es-ES"/>
                  <w:rPrChange w:id="3166" w:author="Rodrigo García" w:date="2017-09-29T10:05:00Z">
                    <w:rPr>
                      <w:rFonts w:ascii="Monaco" w:hAnsi="Monaco" w:cs="Monaco"/>
                      <w:b/>
                      <w:bCs/>
                      <w:color w:val="204A87"/>
                      <w:sz w:val="32"/>
                      <w:szCs w:val="32"/>
                      <w:lang w:val="en-US"/>
                    </w:rPr>
                  </w:rPrChange>
                </w:rPr>
                <w:t>var</w:t>
              </w:r>
              <w:r w:rsidRPr="0079203F">
                <w:rPr>
                  <w:lang w:val="es-ES"/>
                  <w:rPrChange w:id="3167" w:author="Rodrigo García" w:date="2017-09-29T10:05:00Z">
                    <w:rPr>
                      <w:rFonts w:ascii="Monaco" w:hAnsi="Monaco" w:cs="Monaco"/>
                      <w:sz w:val="32"/>
                      <w:szCs w:val="32"/>
                      <w:lang w:val="en-US"/>
                    </w:rPr>
                  </w:rPrChange>
                </w:rPr>
                <w:t xml:space="preserve"> </w:t>
              </w:r>
              <w:r w:rsidRPr="0079203F">
                <w:rPr>
                  <w:color w:val="000000"/>
                  <w:lang w:val="es-ES"/>
                  <w:rPrChange w:id="3168" w:author="Rodrigo García" w:date="2017-09-29T10:05:00Z">
                    <w:rPr>
                      <w:rFonts w:ascii="Monaco" w:hAnsi="Monaco" w:cs="Monaco"/>
                      <w:color w:val="000000"/>
                      <w:sz w:val="32"/>
                      <w:szCs w:val="32"/>
                      <w:lang w:val="en-US"/>
                    </w:rPr>
                  </w:rPrChange>
                </w:rPr>
                <w:t>sexo</w:t>
              </w:r>
              <w:r w:rsidRPr="0079203F">
                <w:rPr>
                  <w:lang w:val="es-ES"/>
                  <w:rPrChange w:id="3169" w:author="Rodrigo García" w:date="2017-09-29T10:05:00Z">
                    <w:rPr>
                      <w:rFonts w:ascii="Monaco" w:hAnsi="Monaco" w:cs="Monaco"/>
                      <w:sz w:val="32"/>
                      <w:szCs w:val="32"/>
                      <w:lang w:val="en-US"/>
                    </w:rPr>
                  </w:rPrChange>
                </w:rPr>
                <w:t xml:space="preserve"> </w:t>
              </w:r>
              <w:r w:rsidRPr="0079203F">
                <w:rPr>
                  <w:b/>
                  <w:bCs/>
                  <w:color w:val="CE5C00"/>
                  <w:lang w:val="es-ES"/>
                  <w:rPrChange w:id="3170" w:author="Rodrigo García" w:date="2017-09-29T10:05:00Z">
                    <w:rPr>
                      <w:rFonts w:ascii="Monaco" w:hAnsi="Monaco" w:cs="Monaco"/>
                      <w:b/>
                      <w:bCs/>
                      <w:color w:val="CE5C00"/>
                      <w:sz w:val="32"/>
                      <w:szCs w:val="32"/>
                      <w:lang w:val="en-US"/>
                    </w:rPr>
                  </w:rPrChange>
                </w:rPr>
                <w:t>=</w:t>
              </w:r>
              <w:r w:rsidRPr="0079203F">
                <w:rPr>
                  <w:lang w:val="es-ES"/>
                  <w:rPrChange w:id="3171" w:author="Rodrigo García" w:date="2017-09-29T10:05:00Z">
                    <w:rPr>
                      <w:rFonts w:ascii="Monaco" w:hAnsi="Monaco" w:cs="Monaco"/>
                      <w:sz w:val="32"/>
                      <w:szCs w:val="32"/>
                      <w:lang w:val="en-US"/>
                    </w:rPr>
                  </w:rPrChange>
                </w:rPr>
                <w:t xml:space="preserve"> </w:t>
              </w:r>
              <w:proofErr w:type="gramStart"/>
              <w:r w:rsidRPr="0079203F">
                <w:rPr>
                  <w:color w:val="204A87"/>
                  <w:lang w:val="es-ES"/>
                  <w:rPrChange w:id="3172" w:author="Rodrigo García" w:date="2017-09-29T10:05:00Z">
                    <w:rPr>
                      <w:rFonts w:ascii="Monaco" w:hAnsi="Monaco" w:cs="Monaco"/>
                      <w:color w:val="204A87"/>
                      <w:sz w:val="32"/>
                      <w:szCs w:val="32"/>
                      <w:lang w:val="en-US"/>
                    </w:rPr>
                  </w:rPrChange>
                </w:rPr>
                <w:t>document</w:t>
              </w:r>
              <w:r w:rsidRPr="0079203F">
                <w:rPr>
                  <w:b/>
                  <w:bCs/>
                  <w:color w:val="000000"/>
                  <w:lang w:val="es-ES"/>
                  <w:rPrChange w:id="3173" w:author="Rodrigo García" w:date="2017-09-29T10:05:00Z">
                    <w:rPr>
                      <w:rFonts w:ascii="Monaco" w:hAnsi="Monaco" w:cs="Monaco"/>
                      <w:b/>
                      <w:bCs/>
                      <w:color w:val="000000"/>
                      <w:sz w:val="32"/>
                      <w:szCs w:val="32"/>
                      <w:lang w:val="en-US"/>
                    </w:rPr>
                  </w:rPrChange>
                </w:rPr>
                <w:t>.</w:t>
              </w:r>
              <w:r w:rsidRPr="0079203F">
                <w:rPr>
                  <w:color w:val="000000"/>
                  <w:lang w:val="es-ES"/>
                  <w:rPrChange w:id="3174" w:author="Rodrigo García" w:date="2017-09-29T10:05:00Z">
                    <w:rPr>
                      <w:rFonts w:ascii="Monaco" w:hAnsi="Monaco" w:cs="Monaco"/>
                      <w:color w:val="000000"/>
                      <w:sz w:val="32"/>
                      <w:szCs w:val="32"/>
                      <w:lang w:val="en-US"/>
                    </w:rPr>
                  </w:rPrChange>
                </w:rPr>
                <w:t>getElementById</w:t>
              </w:r>
              <w:proofErr w:type="gramEnd"/>
              <w:r w:rsidRPr="0079203F">
                <w:rPr>
                  <w:b/>
                  <w:bCs/>
                  <w:color w:val="000000"/>
                  <w:lang w:val="es-ES"/>
                  <w:rPrChange w:id="3175" w:author="Rodrigo García" w:date="2017-09-29T10:05:00Z">
                    <w:rPr>
                      <w:rFonts w:ascii="Monaco" w:hAnsi="Monaco" w:cs="Monaco"/>
                      <w:b/>
                      <w:bCs/>
                      <w:color w:val="000000"/>
                      <w:sz w:val="32"/>
                      <w:szCs w:val="32"/>
                      <w:lang w:val="en-US"/>
                    </w:rPr>
                  </w:rPrChange>
                </w:rPr>
                <w:t>(</w:t>
              </w:r>
              <w:r w:rsidRPr="0079203F">
                <w:rPr>
                  <w:color w:val="4E9A06"/>
                  <w:lang w:val="es-ES"/>
                  <w:rPrChange w:id="3176" w:author="Rodrigo García" w:date="2017-09-29T10:05:00Z">
                    <w:rPr>
                      <w:rFonts w:ascii="Monaco" w:hAnsi="Monaco" w:cs="Monaco"/>
                      <w:color w:val="4E9A06"/>
                      <w:sz w:val="32"/>
                      <w:szCs w:val="32"/>
                      <w:lang w:val="en-US"/>
                    </w:rPr>
                  </w:rPrChange>
                </w:rPr>
                <w:t>"sexo2"</w:t>
              </w:r>
              <w:r w:rsidRPr="0079203F">
                <w:rPr>
                  <w:b/>
                  <w:bCs/>
                  <w:color w:val="000000"/>
                  <w:lang w:val="es-ES"/>
                  <w:rPrChange w:id="3177" w:author="Rodrigo García" w:date="2017-09-29T10:05:00Z">
                    <w:rPr>
                      <w:rFonts w:ascii="Monaco" w:hAnsi="Monaco" w:cs="Monaco"/>
                      <w:b/>
                      <w:bCs/>
                      <w:color w:val="000000"/>
                      <w:sz w:val="32"/>
                      <w:szCs w:val="32"/>
                      <w:lang w:val="en-US"/>
                    </w:rPr>
                  </w:rPrChange>
                </w:rPr>
                <w:t>).</w:t>
              </w:r>
              <w:r w:rsidRPr="0079203F">
                <w:rPr>
                  <w:color w:val="000000"/>
                  <w:lang w:val="es-ES"/>
                  <w:rPrChange w:id="3178" w:author="Rodrigo García" w:date="2017-09-29T10:05:00Z">
                    <w:rPr>
                      <w:rFonts w:ascii="Monaco" w:hAnsi="Monaco" w:cs="Monaco"/>
                      <w:color w:val="000000"/>
                      <w:sz w:val="32"/>
                      <w:szCs w:val="32"/>
                      <w:lang w:val="en-US"/>
                    </w:rPr>
                  </w:rPrChange>
                </w:rPr>
                <w:t>value</w:t>
              </w:r>
              <w:r w:rsidRPr="0079203F">
                <w:rPr>
                  <w:b/>
                  <w:bCs/>
                  <w:color w:val="000000"/>
                  <w:lang w:val="es-ES"/>
                  <w:rPrChange w:id="3179" w:author="Rodrigo García" w:date="2017-09-29T10:05:00Z">
                    <w:rPr>
                      <w:rFonts w:ascii="Monaco" w:hAnsi="Monaco" w:cs="Monaco"/>
                      <w:b/>
                      <w:bCs/>
                      <w:color w:val="000000"/>
                      <w:sz w:val="32"/>
                      <w:szCs w:val="32"/>
                      <w:lang w:val="en-US"/>
                    </w:rPr>
                  </w:rPrChange>
                </w:rPr>
                <w:t>;</w:t>
              </w:r>
            </w:ins>
          </w:p>
          <w:p w14:paraId="06366EDA" w14:textId="77777777" w:rsidR="0055352B" w:rsidRPr="0079203F" w:rsidRDefault="0055352B">
            <w:pPr>
              <w:rPr>
                <w:ins w:id="3180" w:author="Borja Gonzalez" w:date="2017-09-28T18:57:00Z"/>
                <w:lang w:val="es-ES"/>
                <w:rPrChange w:id="3181" w:author="Rodrigo García" w:date="2017-09-29T10:05:00Z">
                  <w:rPr>
                    <w:ins w:id="3182" w:author="Borja Gonzalez" w:date="2017-09-28T18:57:00Z"/>
                    <w:rFonts w:ascii="Monaco" w:eastAsiaTheme="majorEastAsia" w:hAnsi="Monaco" w:cs="Monaco"/>
                    <w:color w:val="243F60" w:themeColor="accent1" w:themeShade="7F"/>
                    <w:sz w:val="32"/>
                    <w:szCs w:val="32"/>
                    <w:lang w:val="en-US"/>
                  </w:rPr>
                </w:rPrChange>
              </w:rPr>
              <w:pPrChange w:id="3183" w:author="GONZALEZ DIAZ, BORJA" w:date="2017-09-29T19:28:00Z">
                <w:pPr>
                  <w:keepNext/>
                  <w:keepLines/>
                  <w:widowControl w:val="0"/>
                  <w:autoSpaceDE w:val="0"/>
                  <w:autoSpaceDN w:val="0"/>
                  <w:adjustRightInd w:val="0"/>
                  <w:spacing w:before="200"/>
                  <w:outlineLvl w:val="4"/>
                </w:pPr>
              </w:pPrChange>
            </w:pPr>
            <w:ins w:id="3184" w:author="Borja Gonzalez" w:date="2017-09-28T18:57:00Z">
              <w:r w:rsidRPr="0079203F">
                <w:rPr>
                  <w:lang w:val="es-ES"/>
                  <w:rPrChange w:id="3185" w:author="Rodrigo García" w:date="2017-09-29T10:05:00Z">
                    <w:rPr>
                      <w:rFonts w:ascii="Monaco" w:hAnsi="Monaco" w:cs="Monaco"/>
                      <w:sz w:val="32"/>
                      <w:szCs w:val="32"/>
                      <w:lang w:val="en-US"/>
                    </w:rPr>
                  </w:rPrChange>
                </w:rPr>
                <w:tab/>
              </w:r>
              <w:r w:rsidRPr="0079203F">
                <w:rPr>
                  <w:lang w:val="es-ES"/>
                  <w:rPrChange w:id="3186" w:author="Rodrigo García" w:date="2017-09-29T10:05:00Z">
                    <w:rPr>
                      <w:rFonts w:ascii="Monaco" w:hAnsi="Monaco" w:cs="Monaco"/>
                      <w:sz w:val="32"/>
                      <w:szCs w:val="32"/>
                      <w:lang w:val="en-US"/>
                    </w:rPr>
                  </w:rPrChange>
                </w:rPr>
                <w:tab/>
              </w:r>
              <w:r w:rsidRPr="0079203F">
                <w:rPr>
                  <w:lang w:val="es-ES"/>
                  <w:rPrChange w:id="3187" w:author="Rodrigo García" w:date="2017-09-29T10:05:00Z">
                    <w:rPr>
                      <w:rFonts w:ascii="Monaco" w:hAnsi="Monaco" w:cs="Monaco"/>
                      <w:sz w:val="32"/>
                      <w:szCs w:val="32"/>
                      <w:lang w:val="en-US"/>
                    </w:rPr>
                  </w:rPrChange>
                </w:rPr>
                <w:tab/>
              </w:r>
              <w:r w:rsidRPr="0079203F">
                <w:rPr>
                  <w:b/>
                  <w:bCs/>
                  <w:color w:val="000000"/>
                  <w:lang w:val="es-ES"/>
                  <w:rPrChange w:id="3188" w:author="Rodrigo García" w:date="2017-09-29T10:05:00Z">
                    <w:rPr>
                      <w:rFonts w:ascii="Monaco" w:hAnsi="Monaco" w:cs="Monaco"/>
                      <w:b/>
                      <w:bCs/>
                      <w:color w:val="000000"/>
                      <w:sz w:val="32"/>
                      <w:szCs w:val="32"/>
                      <w:lang w:val="en-US"/>
                    </w:rPr>
                  </w:rPrChange>
                </w:rPr>
                <w:t>}</w:t>
              </w:r>
            </w:ins>
          </w:p>
          <w:p w14:paraId="71474EF9" w14:textId="77777777" w:rsidR="0055352B" w:rsidRPr="0079203F" w:rsidRDefault="0055352B">
            <w:pPr>
              <w:rPr>
                <w:ins w:id="3189" w:author="Borja Gonzalez" w:date="2017-09-28T18:57:00Z"/>
                <w:lang w:val="es-ES"/>
                <w:rPrChange w:id="3190" w:author="Rodrigo García" w:date="2017-09-29T10:05:00Z">
                  <w:rPr>
                    <w:ins w:id="3191" w:author="Borja Gonzalez" w:date="2017-09-28T18:57:00Z"/>
                    <w:rFonts w:ascii="Monaco" w:eastAsiaTheme="majorEastAsia" w:hAnsi="Monaco" w:cs="Monaco"/>
                    <w:color w:val="243F60" w:themeColor="accent1" w:themeShade="7F"/>
                    <w:sz w:val="32"/>
                    <w:szCs w:val="32"/>
                    <w:lang w:val="en-US"/>
                  </w:rPr>
                </w:rPrChange>
              </w:rPr>
              <w:pPrChange w:id="3192" w:author="GONZALEZ DIAZ, BORJA" w:date="2017-09-29T19:28:00Z">
                <w:pPr>
                  <w:keepNext/>
                  <w:keepLines/>
                  <w:widowControl w:val="0"/>
                  <w:autoSpaceDE w:val="0"/>
                  <w:autoSpaceDN w:val="0"/>
                  <w:adjustRightInd w:val="0"/>
                  <w:spacing w:before="200"/>
                  <w:outlineLvl w:val="4"/>
                </w:pPr>
              </w:pPrChange>
            </w:pPr>
            <w:ins w:id="3193" w:author="Borja Gonzalez" w:date="2017-09-28T18:57:00Z">
              <w:r w:rsidRPr="0079203F">
                <w:rPr>
                  <w:lang w:val="es-ES"/>
                  <w:rPrChange w:id="3194" w:author="Rodrigo García" w:date="2017-09-29T10:05:00Z">
                    <w:rPr>
                      <w:rFonts w:ascii="Monaco" w:hAnsi="Monaco" w:cs="Monaco"/>
                      <w:sz w:val="32"/>
                      <w:szCs w:val="32"/>
                      <w:lang w:val="en-US"/>
                    </w:rPr>
                  </w:rPrChange>
                </w:rPr>
                <w:tab/>
              </w:r>
              <w:r w:rsidRPr="0079203F">
                <w:rPr>
                  <w:lang w:val="es-ES"/>
                  <w:rPrChange w:id="3195" w:author="Rodrigo García" w:date="2017-09-29T10:05:00Z">
                    <w:rPr>
                      <w:rFonts w:ascii="Monaco" w:hAnsi="Monaco" w:cs="Monaco"/>
                      <w:sz w:val="32"/>
                      <w:szCs w:val="32"/>
                      <w:lang w:val="en-US"/>
                    </w:rPr>
                  </w:rPrChange>
                </w:rPr>
                <w:tab/>
              </w:r>
              <w:r w:rsidRPr="0079203F">
                <w:rPr>
                  <w:lang w:val="es-ES"/>
                  <w:rPrChange w:id="3196" w:author="Rodrigo García" w:date="2017-09-29T10:05:00Z">
                    <w:rPr>
                      <w:rFonts w:ascii="Monaco" w:hAnsi="Monaco" w:cs="Monaco"/>
                      <w:sz w:val="32"/>
                      <w:szCs w:val="32"/>
                      <w:lang w:val="en-US"/>
                    </w:rPr>
                  </w:rPrChange>
                </w:rPr>
                <w:tab/>
              </w:r>
              <w:proofErr w:type="gramStart"/>
              <w:r w:rsidRPr="0079203F">
                <w:rPr>
                  <w:b/>
                  <w:bCs/>
                  <w:color w:val="204A87"/>
                  <w:lang w:val="es-ES"/>
                  <w:rPrChange w:id="3197" w:author="Rodrigo García" w:date="2017-09-29T10:05:00Z">
                    <w:rPr>
                      <w:rFonts w:ascii="Monaco" w:hAnsi="Monaco" w:cs="Monaco"/>
                      <w:b/>
                      <w:bCs/>
                      <w:color w:val="204A87"/>
                      <w:sz w:val="32"/>
                      <w:szCs w:val="32"/>
                      <w:lang w:val="en-US"/>
                    </w:rPr>
                  </w:rPrChange>
                </w:rPr>
                <w:t>else</w:t>
              </w:r>
              <w:r w:rsidRPr="0079203F">
                <w:rPr>
                  <w:b/>
                  <w:bCs/>
                  <w:color w:val="000000"/>
                  <w:lang w:val="es-ES"/>
                  <w:rPrChange w:id="3198" w:author="Rodrigo García" w:date="2017-09-29T10:05:00Z">
                    <w:rPr>
                      <w:rFonts w:ascii="Monaco" w:hAnsi="Monaco" w:cs="Monaco"/>
                      <w:b/>
                      <w:bCs/>
                      <w:color w:val="000000"/>
                      <w:sz w:val="32"/>
                      <w:szCs w:val="32"/>
                      <w:lang w:val="en-US"/>
                    </w:rPr>
                  </w:rPrChange>
                </w:rPr>
                <w:t>{</w:t>
              </w:r>
              <w:proofErr w:type="gramEnd"/>
            </w:ins>
          </w:p>
          <w:p w14:paraId="57ADA5FC" w14:textId="77777777" w:rsidR="0055352B" w:rsidRPr="0079203F" w:rsidRDefault="0055352B">
            <w:pPr>
              <w:rPr>
                <w:ins w:id="3199" w:author="Borja Gonzalez" w:date="2017-09-28T18:57:00Z"/>
                <w:lang w:val="es-ES"/>
                <w:rPrChange w:id="3200" w:author="Rodrigo García" w:date="2017-09-29T10:05:00Z">
                  <w:rPr>
                    <w:ins w:id="3201" w:author="Borja Gonzalez" w:date="2017-09-28T18:57:00Z"/>
                    <w:rFonts w:ascii="Monaco" w:eastAsiaTheme="majorEastAsia" w:hAnsi="Monaco" w:cs="Monaco"/>
                    <w:color w:val="243F60" w:themeColor="accent1" w:themeShade="7F"/>
                    <w:sz w:val="32"/>
                    <w:szCs w:val="32"/>
                    <w:lang w:val="en-US"/>
                  </w:rPr>
                </w:rPrChange>
              </w:rPr>
              <w:pPrChange w:id="3202" w:author="GONZALEZ DIAZ, BORJA" w:date="2017-09-29T19:28:00Z">
                <w:pPr>
                  <w:keepNext/>
                  <w:keepLines/>
                  <w:widowControl w:val="0"/>
                  <w:autoSpaceDE w:val="0"/>
                  <w:autoSpaceDN w:val="0"/>
                  <w:adjustRightInd w:val="0"/>
                  <w:spacing w:before="200"/>
                  <w:outlineLvl w:val="4"/>
                </w:pPr>
              </w:pPrChange>
            </w:pPr>
            <w:ins w:id="3203" w:author="Borja Gonzalez" w:date="2017-09-28T18:57:00Z">
              <w:r w:rsidRPr="0079203F">
                <w:rPr>
                  <w:lang w:val="es-ES"/>
                  <w:rPrChange w:id="3204" w:author="Rodrigo García" w:date="2017-09-29T10:05:00Z">
                    <w:rPr>
                      <w:rFonts w:ascii="Monaco" w:hAnsi="Monaco" w:cs="Monaco"/>
                      <w:sz w:val="32"/>
                      <w:szCs w:val="32"/>
                      <w:lang w:val="en-US"/>
                    </w:rPr>
                  </w:rPrChange>
                </w:rPr>
                <w:tab/>
              </w:r>
              <w:r w:rsidRPr="0079203F">
                <w:rPr>
                  <w:lang w:val="es-ES"/>
                  <w:rPrChange w:id="3205" w:author="Rodrigo García" w:date="2017-09-29T10:05:00Z">
                    <w:rPr>
                      <w:rFonts w:ascii="Monaco" w:hAnsi="Monaco" w:cs="Monaco"/>
                      <w:sz w:val="32"/>
                      <w:szCs w:val="32"/>
                      <w:lang w:val="en-US"/>
                    </w:rPr>
                  </w:rPrChange>
                </w:rPr>
                <w:tab/>
              </w:r>
              <w:r w:rsidRPr="0079203F">
                <w:rPr>
                  <w:lang w:val="es-ES"/>
                  <w:rPrChange w:id="3206" w:author="Rodrigo García" w:date="2017-09-29T10:05:00Z">
                    <w:rPr>
                      <w:rFonts w:ascii="Monaco" w:hAnsi="Monaco" w:cs="Monaco"/>
                      <w:sz w:val="32"/>
                      <w:szCs w:val="32"/>
                      <w:lang w:val="en-US"/>
                    </w:rPr>
                  </w:rPrChange>
                </w:rPr>
                <w:tab/>
              </w:r>
              <w:r w:rsidRPr="0079203F">
                <w:rPr>
                  <w:lang w:val="es-ES"/>
                  <w:rPrChange w:id="3207" w:author="Rodrigo García" w:date="2017-09-29T10:05:00Z">
                    <w:rPr>
                      <w:rFonts w:ascii="Monaco" w:hAnsi="Monaco" w:cs="Monaco"/>
                      <w:sz w:val="32"/>
                      <w:szCs w:val="32"/>
                      <w:lang w:val="en-US"/>
                    </w:rPr>
                  </w:rPrChange>
                </w:rPr>
                <w:tab/>
              </w:r>
              <w:proofErr w:type="gramStart"/>
              <w:r w:rsidRPr="0079203F">
                <w:rPr>
                  <w:color w:val="000000"/>
                  <w:lang w:val="es-ES"/>
                  <w:rPrChange w:id="3208" w:author="Rodrigo García" w:date="2017-09-29T10:05:00Z">
                    <w:rPr>
                      <w:rFonts w:ascii="Monaco" w:hAnsi="Monaco" w:cs="Monaco"/>
                      <w:color w:val="000000"/>
                      <w:sz w:val="32"/>
                      <w:szCs w:val="32"/>
                      <w:lang w:val="en-US"/>
                    </w:rPr>
                  </w:rPrChange>
                </w:rPr>
                <w:t>alert</w:t>
              </w:r>
              <w:r w:rsidRPr="0079203F">
                <w:rPr>
                  <w:b/>
                  <w:bCs/>
                  <w:color w:val="000000"/>
                  <w:lang w:val="es-ES"/>
                  <w:rPrChange w:id="3209"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3210" w:author="Rodrigo García" w:date="2017-09-29T10:05:00Z">
                    <w:rPr>
                      <w:rFonts w:ascii="Monaco" w:hAnsi="Monaco" w:cs="Monaco"/>
                      <w:color w:val="4E9A06"/>
                      <w:sz w:val="32"/>
                      <w:szCs w:val="32"/>
                      <w:lang w:val="en-US"/>
                    </w:rPr>
                  </w:rPrChange>
                </w:rPr>
                <w:t>"Añada un sexo"</w:t>
              </w:r>
              <w:r w:rsidRPr="0079203F">
                <w:rPr>
                  <w:b/>
                  <w:bCs/>
                  <w:color w:val="000000"/>
                  <w:lang w:val="es-ES"/>
                  <w:rPrChange w:id="3211" w:author="Rodrigo García" w:date="2017-09-29T10:05:00Z">
                    <w:rPr>
                      <w:rFonts w:ascii="Monaco" w:hAnsi="Monaco" w:cs="Monaco"/>
                      <w:b/>
                      <w:bCs/>
                      <w:color w:val="000000"/>
                      <w:sz w:val="32"/>
                      <w:szCs w:val="32"/>
                      <w:lang w:val="en-US"/>
                    </w:rPr>
                  </w:rPrChange>
                </w:rPr>
                <w:t>);</w:t>
              </w:r>
            </w:ins>
          </w:p>
          <w:p w14:paraId="3BC59461" w14:textId="77777777" w:rsidR="0055352B" w:rsidRPr="0079203F" w:rsidRDefault="0055352B">
            <w:pPr>
              <w:rPr>
                <w:ins w:id="3212" w:author="Borja Gonzalez" w:date="2017-09-28T18:57:00Z"/>
                <w:lang w:val="es-ES"/>
                <w:rPrChange w:id="3213" w:author="Rodrigo García" w:date="2017-09-29T10:05:00Z">
                  <w:rPr>
                    <w:ins w:id="3214" w:author="Borja Gonzalez" w:date="2017-09-28T18:57:00Z"/>
                    <w:rFonts w:ascii="Monaco" w:eastAsiaTheme="majorEastAsia" w:hAnsi="Monaco" w:cs="Monaco"/>
                    <w:color w:val="243F60" w:themeColor="accent1" w:themeShade="7F"/>
                    <w:sz w:val="32"/>
                    <w:szCs w:val="32"/>
                    <w:lang w:val="en-US"/>
                  </w:rPr>
                </w:rPrChange>
              </w:rPr>
              <w:pPrChange w:id="3215" w:author="GONZALEZ DIAZ, BORJA" w:date="2017-09-29T19:28:00Z">
                <w:pPr>
                  <w:keepNext/>
                  <w:keepLines/>
                  <w:widowControl w:val="0"/>
                  <w:autoSpaceDE w:val="0"/>
                  <w:autoSpaceDN w:val="0"/>
                  <w:adjustRightInd w:val="0"/>
                  <w:spacing w:before="200"/>
                  <w:outlineLvl w:val="4"/>
                </w:pPr>
              </w:pPrChange>
            </w:pPr>
            <w:ins w:id="3216" w:author="Borja Gonzalez" w:date="2017-09-28T18:57:00Z">
              <w:r w:rsidRPr="0079203F">
                <w:rPr>
                  <w:lang w:val="es-ES"/>
                  <w:rPrChange w:id="3217" w:author="Rodrigo García" w:date="2017-09-29T10:05:00Z">
                    <w:rPr>
                      <w:rFonts w:ascii="Monaco" w:hAnsi="Monaco" w:cs="Monaco"/>
                      <w:sz w:val="32"/>
                      <w:szCs w:val="32"/>
                      <w:lang w:val="en-US"/>
                    </w:rPr>
                  </w:rPrChange>
                </w:rPr>
                <w:tab/>
              </w:r>
              <w:r w:rsidRPr="0079203F">
                <w:rPr>
                  <w:lang w:val="es-ES"/>
                  <w:rPrChange w:id="3218" w:author="Rodrigo García" w:date="2017-09-29T10:05:00Z">
                    <w:rPr>
                      <w:rFonts w:ascii="Monaco" w:hAnsi="Monaco" w:cs="Monaco"/>
                      <w:sz w:val="32"/>
                      <w:szCs w:val="32"/>
                      <w:lang w:val="en-US"/>
                    </w:rPr>
                  </w:rPrChange>
                </w:rPr>
                <w:tab/>
              </w:r>
              <w:r w:rsidRPr="0079203F">
                <w:rPr>
                  <w:lang w:val="es-ES"/>
                  <w:rPrChange w:id="3219" w:author="Rodrigo García" w:date="2017-09-29T10:05:00Z">
                    <w:rPr>
                      <w:rFonts w:ascii="Monaco" w:hAnsi="Monaco" w:cs="Monaco"/>
                      <w:sz w:val="32"/>
                      <w:szCs w:val="32"/>
                      <w:lang w:val="en-US"/>
                    </w:rPr>
                  </w:rPrChange>
                </w:rPr>
                <w:tab/>
              </w:r>
              <w:r w:rsidRPr="0079203F">
                <w:rPr>
                  <w:lang w:val="es-ES"/>
                  <w:rPrChange w:id="3220" w:author="Rodrigo García" w:date="2017-09-29T10:05:00Z">
                    <w:rPr>
                      <w:rFonts w:ascii="Monaco" w:hAnsi="Monaco" w:cs="Monaco"/>
                      <w:sz w:val="32"/>
                      <w:szCs w:val="32"/>
                      <w:lang w:val="en-US"/>
                    </w:rPr>
                  </w:rPrChange>
                </w:rPr>
                <w:tab/>
              </w:r>
              <w:r w:rsidRPr="0079203F">
                <w:rPr>
                  <w:b/>
                  <w:bCs/>
                  <w:color w:val="204A87"/>
                  <w:lang w:val="es-ES"/>
                  <w:rPrChange w:id="3221" w:author="Rodrigo García" w:date="2017-09-29T10:05:00Z">
                    <w:rPr>
                      <w:rFonts w:ascii="Monaco" w:hAnsi="Monaco" w:cs="Monaco"/>
                      <w:b/>
                      <w:bCs/>
                      <w:color w:val="204A87"/>
                      <w:sz w:val="32"/>
                      <w:szCs w:val="32"/>
                      <w:lang w:val="en-US"/>
                    </w:rPr>
                  </w:rPrChange>
                </w:rPr>
                <w:t>return</w:t>
              </w:r>
              <w:r w:rsidRPr="0079203F">
                <w:rPr>
                  <w:b/>
                  <w:bCs/>
                  <w:color w:val="000000"/>
                  <w:lang w:val="es-ES"/>
                  <w:rPrChange w:id="3222" w:author="Rodrigo García" w:date="2017-09-29T10:05:00Z">
                    <w:rPr>
                      <w:rFonts w:ascii="Monaco" w:hAnsi="Monaco" w:cs="Monaco"/>
                      <w:b/>
                      <w:bCs/>
                      <w:color w:val="000000"/>
                      <w:sz w:val="32"/>
                      <w:szCs w:val="32"/>
                      <w:lang w:val="en-US"/>
                    </w:rPr>
                  </w:rPrChange>
                </w:rPr>
                <w:t>;</w:t>
              </w:r>
            </w:ins>
          </w:p>
          <w:p w14:paraId="25DA334B" w14:textId="77777777" w:rsidR="0055352B" w:rsidRPr="0079203F" w:rsidRDefault="0055352B">
            <w:pPr>
              <w:rPr>
                <w:ins w:id="3223" w:author="Borja Gonzalez" w:date="2017-09-28T18:57:00Z"/>
                <w:lang w:val="es-ES"/>
                <w:rPrChange w:id="3224" w:author="Rodrigo García" w:date="2017-09-29T10:05:00Z">
                  <w:rPr>
                    <w:ins w:id="3225" w:author="Borja Gonzalez" w:date="2017-09-28T18:57:00Z"/>
                    <w:rFonts w:ascii="Monaco" w:eastAsiaTheme="majorEastAsia" w:hAnsi="Monaco" w:cs="Monaco"/>
                    <w:color w:val="243F60" w:themeColor="accent1" w:themeShade="7F"/>
                    <w:sz w:val="32"/>
                    <w:szCs w:val="32"/>
                    <w:lang w:val="en-US"/>
                  </w:rPr>
                </w:rPrChange>
              </w:rPr>
              <w:pPrChange w:id="3226" w:author="GONZALEZ DIAZ, BORJA" w:date="2017-09-29T19:28:00Z">
                <w:pPr>
                  <w:keepNext/>
                  <w:keepLines/>
                  <w:widowControl w:val="0"/>
                  <w:autoSpaceDE w:val="0"/>
                  <w:autoSpaceDN w:val="0"/>
                  <w:adjustRightInd w:val="0"/>
                  <w:spacing w:before="200"/>
                  <w:outlineLvl w:val="4"/>
                </w:pPr>
              </w:pPrChange>
            </w:pPr>
            <w:ins w:id="3227" w:author="Borja Gonzalez" w:date="2017-09-28T18:57:00Z">
              <w:r w:rsidRPr="0079203F">
                <w:rPr>
                  <w:lang w:val="es-ES"/>
                  <w:rPrChange w:id="3228" w:author="Rodrigo García" w:date="2017-09-29T10:05:00Z">
                    <w:rPr>
                      <w:rFonts w:ascii="Monaco" w:hAnsi="Monaco" w:cs="Monaco"/>
                      <w:sz w:val="32"/>
                      <w:szCs w:val="32"/>
                      <w:lang w:val="en-US"/>
                    </w:rPr>
                  </w:rPrChange>
                </w:rPr>
                <w:tab/>
              </w:r>
              <w:r w:rsidRPr="0079203F">
                <w:rPr>
                  <w:lang w:val="es-ES"/>
                  <w:rPrChange w:id="3229" w:author="Rodrigo García" w:date="2017-09-29T10:05:00Z">
                    <w:rPr>
                      <w:rFonts w:ascii="Monaco" w:hAnsi="Monaco" w:cs="Monaco"/>
                      <w:sz w:val="32"/>
                      <w:szCs w:val="32"/>
                      <w:lang w:val="en-US"/>
                    </w:rPr>
                  </w:rPrChange>
                </w:rPr>
                <w:tab/>
              </w:r>
              <w:r w:rsidRPr="0079203F">
                <w:rPr>
                  <w:lang w:val="es-ES"/>
                  <w:rPrChange w:id="3230" w:author="Rodrigo García" w:date="2017-09-29T10:05:00Z">
                    <w:rPr>
                      <w:rFonts w:ascii="Monaco" w:hAnsi="Monaco" w:cs="Monaco"/>
                      <w:sz w:val="32"/>
                      <w:szCs w:val="32"/>
                      <w:lang w:val="en-US"/>
                    </w:rPr>
                  </w:rPrChange>
                </w:rPr>
                <w:tab/>
              </w:r>
              <w:r w:rsidRPr="0079203F">
                <w:rPr>
                  <w:b/>
                  <w:bCs/>
                  <w:color w:val="000000"/>
                  <w:lang w:val="es-ES"/>
                  <w:rPrChange w:id="3231" w:author="Rodrigo García" w:date="2017-09-29T10:05:00Z">
                    <w:rPr>
                      <w:rFonts w:ascii="Monaco" w:hAnsi="Monaco" w:cs="Monaco"/>
                      <w:b/>
                      <w:bCs/>
                      <w:color w:val="000000"/>
                      <w:sz w:val="32"/>
                      <w:szCs w:val="32"/>
                      <w:lang w:val="en-US"/>
                    </w:rPr>
                  </w:rPrChange>
                </w:rPr>
                <w:t>}</w:t>
              </w:r>
            </w:ins>
          </w:p>
          <w:p w14:paraId="3EEE86DC" w14:textId="77777777" w:rsidR="0055352B" w:rsidRPr="0079203F" w:rsidRDefault="0055352B">
            <w:pPr>
              <w:rPr>
                <w:ins w:id="3232" w:author="Borja Gonzalez" w:date="2017-09-28T18:57:00Z"/>
                <w:lang w:val="es-ES"/>
                <w:rPrChange w:id="3233" w:author="Rodrigo García" w:date="2017-09-29T10:05:00Z">
                  <w:rPr>
                    <w:ins w:id="3234" w:author="Borja Gonzalez" w:date="2017-09-28T18:57:00Z"/>
                    <w:rFonts w:ascii="Monaco" w:eastAsiaTheme="majorEastAsia" w:hAnsi="Monaco" w:cs="Monaco"/>
                    <w:color w:val="243F60" w:themeColor="accent1" w:themeShade="7F"/>
                    <w:sz w:val="32"/>
                    <w:szCs w:val="32"/>
                    <w:lang w:val="en-US"/>
                  </w:rPr>
                </w:rPrChange>
              </w:rPr>
              <w:pPrChange w:id="3235" w:author="GONZALEZ DIAZ, BORJA" w:date="2017-09-29T19:28:00Z">
                <w:pPr>
                  <w:keepNext/>
                  <w:keepLines/>
                  <w:widowControl w:val="0"/>
                  <w:autoSpaceDE w:val="0"/>
                  <w:autoSpaceDN w:val="0"/>
                  <w:adjustRightInd w:val="0"/>
                  <w:spacing w:before="200"/>
                  <w:outlineLvl w:val="4"/>
                </w:pPr>
              </w:pPrChange>
            </w:pPr>
            <w:ins w:id="3236" w:author="Borja Gonzalez" w:date="2017-09-28T18:57:00Z">
              <w:r w:rsidRPr="0079203F">
                <w:rPr>
                  <w:lang w:val="es-ES"/>
                  <w:rPrChange w:id="3237" w:author="Rodrigo García" w:date="2017-09-29T10:05:00Z">
                    <w:rPr>
                      <w:rFonts w:ascii="Monaco" w:hAnsi="Monaco" w:cs="Monaco"/>
                      <w:sz w:val="32"/>
                      <w:szCs w:val="32"/>
                      <w:lang w:val="en-US"/>
                    </w:rPr>
                  </w:rPrChange>
                </w:rPr>
                <w:tab/>
              </w:r>
              <w:r w:rsidRPr="0079203F">
                <w:rPr>
                  <w:lang w:val="es-ES"/>
                  <w:rPrChange w:id="3238" w:author="Rodrigo García" w:date="2017-09-29T10:05:00Z">
                    <w:rPr>
                      <w:rFonts w:ascii="Monaco" w:hAnsi="Monaco" w:cs="Monaco"/>
                      <w:sz w:val="32"/>
                      <w:szCs w:val="32"/>
                      <w:lang w:val="en-US"/>
                    </w:rPr>
                  </w:rPrChange>
                </w:rPr>
                <w:tab/>
              </w:r>
              <w:r w:rsidRPr="0079203F">
                <w:rPr>
                  <w:lang w:val="es-ES"/>
                  <w:rPrChange w:id="3239" w:author="Rodrigo García" w:date="2017-09-29T10:05:00Z">
                    <w:rPr>
                      <w:rFonts w:ascii="Monaco" w:hAnsi="Monaco" w:cs="Monaco"/>
                      <w:sz w:val="32"/>
                      <w:szCs w:val="32"/>
                      <w:lang w:val="en-US"/>
                    </w:rPr>
                  </w:rPrChange>
                </w:rPr>
                <w:tab/>
              </w:r>
              <w:r w:rsidRPr="0079203F">
                <w:rPr>
                  <w:b/>
                  <w:bCs/>
                  <w:color w:val="204A87"/>
                  <w:lang w:val="es-ES"/>
                  <w:rPrChange w:id="3240" w:author="Rodrigo García" w:date="2017-09-29T10:05:00Z">
                    <w:rPr>
                      <w:rFonts w:ascii="Monaco" w:hAnsi="Monaco" w:cs="Monaco"/>
                      <w:b/>
                      <w:bCs/>
                      <w:color w:val="204A87"/>
                      <w:sz w:val="32"/>
                      <w:szCs w:val="32"/>
                      <w:lang w:val="en-US"/>
                    </w:rPr>
                  </w:rPrChange>
                </w:rPr>
                <w:t>if</w:t>
              </w:r>
              <w:r w:rsidRPr="0079203F">
                <w:rPr>
                  <w:b/>
                  <w:bCs/>
                  <w:color w:val="000000"/>
                  <w:lang w:val="es-ES"/>
                  <w:rPrChange w:id="3241" w:author="Rodrigo García" w:date="2017-09-29T10:05:00Z">
                    <w:rPr>
                      <w:rFonts w:ascii="Monaco" w:hAnsi="Monaco" w:cs="Monaco"/>
                      <w:b/>
                      <w:bCs/>
                      <w:color w:val="000000"/>
                      <w:sz w:val="32"/>
                      <w:szCs w:val="32"/>
                      <w:lang w:val="en-US"/>
                    </w:rPr>
                  </w:rPrChange>
                </w:rPr>
                <w:t>(</w:t>
              </w:r>
              <w:proofErr w:type="gramStart"/>
              <w:r w:rsidRPr="0079203F">
                <w:rPr>
                  <w:color w:val="204A87"/>
                  <w:lang w:val="es-ES"/>
                  <w:rPrChange w:id="3242" w:author="Rodrigo García" w:date="2017-09-29T10:05:00Z">
                    <w:rPr>
                      <w:rFonts w:ascii="Monaco" w:hAnsi="Monaco" w:cs="Monaco"/>
                      <w:color w:val="204A87"/>
                      <w:sz w:val="32"/>
                      <w:szCs w:val="32"/>
                      <w:lang w:val="en-US"/>
                    </w:rPr>
                  </w:rPrChange>
                </w:rPr>
                <w:t>document</w:t>
              </w:r>
              <w:r w:rsidRPr="0079203F">
                <w:rPr>
                  <w:b/>
                  <w:bCs/>
                  <w:color w:val="000000"/>
                  <w:lang w:val="es-ES"/>
                  <w:rPrChange w:id="3243" w:author="Rodrigo García" w:date="2017-09-29T10:05:00Z">
                    <w:rPr>
                      <w:rFonts w:ascii="Monaco" w:hAnsi="Monaco" w:cs="Monaco"/>
                      <w:b/>
                      <w:bCs/>
                      <w:color w:val="000000"/>
                      <w:sz w:val="32"/>
                      <w:szCs w:val="32"/>
                      <w:lang w:val="en-US"/>
                    </w:rPr>
                  </w:rPrChange>
                </w:rPr>
                <w:t>.</w:t>
              </w:r>
              <w:r w:rsidRPr="0079203F">
                <w:rPr>
                  <w:color w:val="000000"/>
                  <w:lang w:val="es-ES"/>
                  <w:rPrChange w:id="3244" w:author="Rodrigo García" w:date="2017-09-29T10:05:00Z">
                    <w:rPr>
                      <w:rFonts w:ascii="Monaco" w:hAnsi="Monaco" w:cs="Monaco"/>
                      <w:color w:val="000000"/>
                      <w:sz w:val="32"/>
                      <w:szCs w:val="32"/>
                      <w:lang w:val="en-US"/>
                    </w:rPr>
                  </w:rPrChange>
                </w:rPr>
                <w:t>getElementById</w:t>
              </w:r>
              <w:proofErr w:type="gramEnd"/>
              <w:r w:rsidRPr="0079203F">
                <w:rPr>
                  <w:b/>
                  <w:bCs/>
                  <w:color w:val="000000"/>
                  <w:lang w:val="es-ES"/>
                  <w:rPrChange w:id="3245" w:author="Rodrigo García" w:date="2017-09-29T10:05:00Z">
                    <w:rPr>
                      <w:rFonts w:ascii="Monaco" w:hAnsi="Monaco" w:cs="Monaco"/>
                      <w:b/>
                      <w:bCs/>
                      <w:color w:val="000000"/>
                      <w:sz w:val="32"/>
                      <w:szCs w:val="32"/>
                      <w:lang w:val="en-US"/>
                    </w:rPr>
                  </w:rPrChange>
                </w:rPr>
                <w:t>(</w:t>
              </w:r>
              <w:r w:rsidRPr="0079203F">
                <w:rPr>
                  <w:color w:val="4E9A06"/>
                  <w:lang w:val="es-ES"/>
                  <w:rPrChange w:id="3246" w:author="Rodrigo García" w:date="2017-09-29T10:05:00Z">
                    <w:rPr>
                      <w:rFonts w:ascii="Monaco" w:hAnsi="Monaco" w:cs="Monaco"/>
                      <w:color w:val="4E9A06"/>
                      <w:sz w:val="32"/>
                      <w:szCs w:val="32"/>
                      <w:lang w:val="en-US"/>
                    </w:rPr>
                  </w:rPrChange>
                </w:rPr>
                <w:t>"nombre"</w:t>
              </w:r>
              <w:r w:rsidRPr="0079203F">
                <w:rPr>
                  <w:b/>
                  <w:bCs/>
                  <w:color w:val="000000"/>
                  <w:lang w:val="es-ES"/>
                  <w:rPrChange w:id="3247" w:author="Rodrigo García" w:date="2017-09-29T10:05:00Z">
                    <w:rPr>
                      <w:rFonts w:ascii="Monaco" w:hAnsi="Monaco" w:cs="Monaco"/>
                      <w:b/>
                      <w:bCs/>
                      <w:color w:val="000000"/>
                      <w:sz w:val="32"/>
                      <w:szCs w:val="32"/>
                      <w:lang w:val="en-US"/>
                    </w:rPr>
                  </w:rPrChange>
                </w:rPr>
                <w:t>).</w:t>
              </w:r>
              <w:r w:rsidRPr="0079203F">
                <w:rPr>
                  <w:color w:val="000000"/>
                  <w:lang w:val="es-ES"/>
                  <w:rPrChange w:id="3248" w:author="Rodrigo García" w:date="2017-09-29T10:05:00Z">
                    <w:rPr>
                      <w:rFonts w:ascii="Monaco" w:hAnsi="Monaco" w:cs="Monaco"/>
                      <w:color w:val="000000"/>
                      <w:sz w:val="32"/>
                      <w:szCs w:val="32"/>
                      <w:lang w:val="en-US"/>
                    </w:rPr>
                  </w:rPrChange>
                </w:rPr>
                <w:t>value</w:t>
              </w:r>
              <w:r w:rsidRPr="0079203F">
                <w:rPr>
                  <w:lang w:val="es-ES"/>
                  <w:rPrChange w:id="3249" w:author="Rodrigo García" w:date="2017-09-29T10:05:00Z">
                    <w:rPr>
                      <w:rFonts w:ascii="Monaco" w:hAnsi="Monaco" w:cs="Monaco"/>
                      <w:sz w:val="32"/>
                      <w:szCs w:val="32"/>
                      <w:lang w:val="en-US"/>
                    </w:rPr>
                  </w:rPrChange>
                </w:rPr>
                <w:t xml:space="preserve"> </w:t>
              </w:r>
              <w:r w:rsidRPr="0079203F">
                <w:rPr>
                  <w:b/>
                  <w:bCs/>
                  <w:color w:val="CE5C00"/>
                  <w:lang w:val="es-ES"/>
                  <w:rPrChange w:id="3250" w:author="Rodrigo García" w:date="2017-09-29T10:05:00Z">
                    <w:rPr>
                      <w:rFonts w:ascii="Monaco" w:hAnsi="Monaco" w:cs="Monaco"/>
                      <w:b/>
                      <w:bCs/>
                      <w:color w:val="CE5C00"/>
                      <w:sz w:val="32"/>
                      <w:szCs w:val="32"/>
                      <w:lang w:val="en-US"/>
                    </w:rPr>
                  </w:rPrChange>
                </w:rPr>
                <w:t>==</w:t>
              </w:r>
              <w:r w:rsidRPr="0079203F">
                <w:rPr>
                  <w:lang w:val="es-ES"/>
                  <w:rPrChange w:id="3251" w:author="Rodrigo García" w:date="2017-09-29T10:05:00Z">
                    <w:rPr>
                      <w:rFonts w:ascii="Monaco" w:hAnsi="Monaco" w:cs="Monaco"/>
                      <w:sz w:val="32"/>
                      <w:szCs w:val="32"/>
                      <w:lang w:val="en-US"/>
                    </w:rPr>
                  </w:rPrChange>
                </w:rPr>
                <w:t xml:space="preserve"> </w:t>
              </w:r>
              <w:r w:rsidRPr="0079203F">
                <w:rPr>
                  <w:color w:val="4E9A06"/>
                  <w:lang w:val="es-ES"/>
                  <w:rPrChange w:id="3252" w:author="Rodrigo García" w:date="2017-09-29T10:05:00Z">
                    <w:rPr>
                      <w:rFonts w:ascii="Monaco" w:hAnsi="Monaco" w:cs="Monaco"/>
                      <w:color w:val="4E9A06"/>
                      <w:sz w:val="32"/>
                      <w:szCs w:val="32"/>
                      <w:lang w:val="en-US"/>
                    </w:rPr>
                  </w:rPrChange>
                </w:rPr>
                <w:t>""</w:t>
              </w:r>
              <w:r w:rsidRPr="0079203F">
                <w:rPr>
                  <w:lang w:val="es-ES"/>
                  <w:rPrChange w:id="3253" w:author="Rodrigo García" w:date="2017-09-29T10:05:00Z">
                    <w:rPr>
                      <w:rFonts w:ascii="Monaco" w:hAnsi="Monaco" w:cs="Monaco"/>
                      <w:sz w:val="32"/>
                      <w:szCs w:val="32"/>
                      <w:lang w:val="en-US"/>
                    </w:rPr>
                  </w:rPrChange>
                </w:rPr>
                <w:t xml:space="preserve"> </w:t>
              </w:r>
              <w:r w:rsidRPr="0079203F">
                <w:rPr>
                  <w:b/>
                  <w:bCs/>
                  <w:color w:val="CE5C00"/>
                  <w:lang w:val="es-ES"/>
                  <w:rPrChange w:id="3254" w:author="Rodrigo García" w:date="2017-09-29T10:05:00Z">
                    <w:rPr>
                      <w:rFonts w:ascii="Monaco" w:hAnsi="Monaco" w:cs="Monaco"/>
                      <w:b/>
                      <w:bCs/>
                      <w:color w:val="CE5C00"/>
                      <w:sz w:val="32"/>
                      <w:szCs w:val="32"/>
                      <w:lang w:val="en-US"/>
                    </w:rPr>
                  </w:rPrChange>
                </w:rPr>
                <w:t>||</w:t>
              </w:r>
              <w:r w:rsidRPr="0079203F">
                <w:rPr>
                  <w:lang w:val="es-ES"/>
                  <w:rPrChange w:id="3255" w:author="Rodrigo García" w:date="2017-09-29T10:05:00Z">
                    <w:rPr>
                      <w:rFonts w:ascii="Monaco" w:hAnsi="Monaco" w:cs="Monaco"/>
                      <w:sz w:val="32"/>
                      <w:szCs w:val="32"/>
                      <w:lang w:val="en-US"/>
                    </w:rPr>
                  </w:rPrChange>
                </w:rPr>
                <w:t xml:space="preserve"> </w:t>
              </w:r>
              <w:r w:rsidRPr="0079203F">
                <w:rPr>
                  <w:color w:val="204A87"/>
                  <w:lang w:val="es-ES"/>
                  <w:rPrChange w:id="3256" w:author="Rodrigo García" w:date="2017-09-29T10:05:00Z">
                    <w:rPr>
                      <w:rFonts w:ascii="Monaco" w:hAnsi="Monaco" w:cs="Monaco"/>
                      <w:color w:val="204A87"/>
                      <w:sz w:val="32"/>
                      <w:szCs w:val="32"/>
                      <w:lang w:val="en-US"/>
                    </w:rPr>
                  </w:rPrChange>
                </w:rPr>
                <w:lastRenderedPageBreak/>
                <w:t>document</w:t>
              </w:r>
              <w:r w:rsidRPr="0079203F">
                <w:rPr>
                  <w:b/>
                  <w:bCs/>
                  <w:color w:val="000000"/>
                  <w:lang w:val="es-ES"/>
                  <w:rPrChange w:id="3257" w:author="Rodrigo García" w:date="2017-09-29T10:05:00Z">
                    <w:rPr>
                      <w:rFonts w:ascii="Monaco" w:hAnsi="Monaco" w:cs="Monaco"/>
                      <w:b/>
                      <w:bCs/>
                      <w:color w:val="000000"/>
                      <w:sz w:val="32"/>
                      <w:szCs w:val="32"/>
                      <w:lang w:val="en-US"/>
                    </w:rPr>
                  </w:rPrChange>
                </w:rPr>
                <w:t>.</w:t>
              </w:r>
              <w:r w:rsidRPr="0079203F">
                <w:rPr>
                  <w:color w:val="000000"/>
                  <w:lang w:val="es-ES"/>
                  <w:rPrChange w:id="3258" w:author="Rodrigo García" w:date="2017-09-29T10:05:00Z">
                    <w:rPr>
                      <w:rFonts w:ascii="Monaco" w:hAnsi="Monaco" w:cs="Monaco"/>
                      <w:color w:val="000000"/>
                      <w:sz w:val="32"/>
                      <w:szCs w:val="32"/>
                      <w:lang w:val="en-US"/>
                    </w:rPr>
                  </w:rPrChange>
                </w:rPr>
                <w:t>getElementById</w:t>
              </w:r>
              <w:r w:rsidRPr="0079203F">
                <w:rPr>
                  <w:b/>
                  <w:bCs/>
                  <w:color w:val="000000"/>
                  <w:lang w:val="es-ES"/>
                  <w:rPrChange w:id="3259" w:author="Rodrigo García" w:date="2017-09-29T10:05:00Z">
                    <w:rPr>
                      <w:rFonts w:ascii="Monaco" w:hAnsi="Monaco" w:cs="Monaco"/>
                      <w:b/>
                      <w:bCs/>
                      <w:color w:val="000000"/>
                      <w:sz w:val="32"/>
                      <w:szCs w:val="32"/>
                      <w:lang w:val="en-US"/>
                    </w:rPr>
                  </w:rPrChange>
                </w:rPr>
                <w:t>(</w:t>
              </w:r>
              <w:r w:rsidRPr="0079203F">
                <w:rPr>
                  <w:color w:val="4E9A06"/>
                  <w:lang w:val="es-ES"/>
                  <w:rPrChange w:id="3260" w:author="Rodrigo García" w:date="2017-09-29T10:05:00Z">
                    <w:rPr>
                      <w:rFonts w:ascii="Monaco" w:hAnsi="Monaco" w:cs="Monaco"/>
                      <w:color w:val="4E9A06"/>
                      <w:sz w:val="32"/>
                      <w:szCs w:val="32"/>
                      <w:lang w:val="en-US"/>
                    </w:rPr>
                  </w:rPrChange>
                </w:rPr>
                <w:t>"apellido"</w:t>
              </w:r>
              <w:r w:rsidRPr="0079203F">
                <w:rPr>
                  <w:b/>
                  <w:bCs/>
                  <w:color w:val="000000"/>
                  <w:lang w:val="es-ES"/>
                  <w:rPrChange w:id="3261" w:author="Rodrigo García" w:date="2017-09-29T10:05:00Z">
                    <w:rPr>
                      <w:rFonts w:ascii="Monaco" w:hAnsi="Monaco" w:cs="Monaco"/>
                      <w:b/>
                      <w:bCs/>
                      <w:color w:val="000000"/>
                      <w:sz w:val="32"/>
                      <w:szCs w:val="32"/>
                      <w:lang w:val="en-US"/>
                    </w:rPr>
                  </w:rPrChange>
                </w:rPr>
                <w:t>).</w:t>
              </w:r>
              <w:r w:rsidRPr="0079203F">
                <w:rPr>
                  <w:color w:val="000000"/>
                  <w:lang w:val="es-ES"/>
                  <w:rPrChange w:id="3262" w:author="Rodrigo García" w:date="2017-09-29T10:05:00Z">
                    <w:rPr>
                      <w:rFonts w:ascii="Monaco" w:hAnsi="Monaco" w:cs="Monaco"/>
                      <w:color w:val="000000"/>
                      <w:sz w:val="32"/>
                      <w:szCs w:val="32"/>
                      <w:lang w:val="en-US"/>
                    </w:rPr>
                  </w:rPrChange>
                </w:rPr>
                <w:t>value</w:t>
              </w:r>
              <w:r w:rsidRPr="0079203F">
                <w:rPr>
                  <w:lang w:val="es-ES"/>
                  <w:rPrChange w:id="3263" w:author="Rodrigo García" w:date="2017-09-29T10:05:00Z">
                    <w:rPr>
                      <w:rFonts w:ascii="Monaco" w:hAnsi="Monaco" w:cs="Monaco"/>
                      <w:sz w:val="32"/>
                      <w:szCs w:val="32"/>
                      <w:lang w:val="en-US"/>
                    </w:rPr>
                  </w:rPrChange>
                </w:rPr>
                <w:t xml:space="preserve"> </w:t>
              </w:r>
              <w:r w:rsidRPr="0079203F">
                <w:rPr>
                  <w:b/>
                  <w:bCs/>
                  <w:color w:val="CE5C00"/>
                  <w:lang w:val="es-ES"/>
                  <w:rPrChange w:id="3264" w:author="Rodrigo García" w:date="2017-09-29T10:05:00Z">
                    <w:rPr>
                      <w:rFonts w:ascii="Monaco" w:hAnsi="Monaco" w:cs="Monaco"/>
                      <w:b/>
                      <w:bCs/>
                      <w:color w:val="CE5C00"/>
                      <w:sz w:val="32"/>
                      <w:szCs w:val="32"/>
                      <w:lang w:val="en-US"/>
                    </w:rPr>
                  </w:rPrChange>
                </w:rPr>
                <w:t>==</w:t>
              </w:r>
              <w:r w:rsidRPr="0079203F">
                <w:rPr>
                  <w:lang w:val="es-ES"/>
                  <w:rPrChange w:id="3265" w:author="Rodrigo García" w:date="2017-09-29T10:05:00Z">
                    <w:rPr>
                      <w:rFonts w:ascii="Monaco" w:hAnsi="Monaco" w:cs="Monaco"/>
                      <w:sz w:val="32"/>
                      <w:szCs w:val="32"/>
                      <w:lang w:val="en-US"/>
                    </w:rPr>
                  </w:rPrChange>
                </w:rPr>
                <w:t xml:space="preserve"> </w:t>
              </w:r>
              <w:r w:rsidRPr="0079203F">
                <w:rPr>
                  <w:color w:val="4E9A06"/>
                  <w:lang w:val="es-ES"/>
                  <w:rPrChange w:id="3266" w:author="Rodrigo García" w:date="2017-09-29T10:05:00Z">
                    <w:rPr>
                      <w:rFonts w:ascii="Monaco" w:hAnsi="Monaco" w:cs="Monaco"/>
                      <w:color w:val="4E9A06"/>
                      <w:sz w:val="32"/>
                      <w:szCs w:val="32"/>
                      <w:lang w:val="en-US"/>
                    </w:rPr>
                  </w:rPrChange>
                </w:rPr>
                <w:t>""</w:t>
              </w:r>
              <w:r w:rsidRPr="0079203F">
                <w:rPr>
                  <w:b/>
                  <w:bCs/>
                  <w:color w:val="000000"/>
                  <w:lang w:val="es-ES"/>
                  <w:rPrChange w:id="3267" w:author="Rodrigo García" w:date="2017-09-29T10:05:00Z">
                    <w:rPr>
                      <w:rFonts w:ascii="Monaco" w:hAnsi="Monaco" w:cs="Monaco"/>
                      <w:b/>
                      <w:bCs/>
                      <w:color w:val="000000"/>
                      <w:sz w:val="32"/>
                      <w:szCs w:val="32"/>
                      <w:lang w:val="en-US"/>
                    </w:rPr>
                  </w:rPrChange>
                </w:rPr>
                <w:t>){</w:t>
              </w:r>
            </w:ins>
          </w:p>
          <w:p w14:paraId="5FB86BC1" w14:textId="77777777" w:rsidR="0055352B" w:rsidRPr="0079203F" w:rsidRDefault="0055352B">
            <w:pPr>
              <w:rPr>
                <w:ins w:id="3268" w:author="Borja Gonzalez" w:date="2017-09-28T18:57:00Z"/>
                <w:lang w:val="es-ES"/>
                <w:rPrChange w:id="3269" w:author="Rodrigo García" w:date="2017-09-29T10:05:00Z">
                  <w:rPr>
                    <w:ins w:id="3270" w:author="Borja Gonzalez" w:date="2017-09-28T18:57:00Z"/>
                    <w:rFonts w:ascii="Monaco" w:eastAsiaTheme="majorEastAsia" w:hAnsi="Monaco" w:cs="Monaco"/>
                    <w:color w:val="243F60" w:themeColor="accent1" w:themeShade="7F"/>
                    <w:sz w:val="32"/>
                    <w:szCs w:val="32"/>
                    <w:lang w:val="en-US"/>
                  </w:rPr>
                </w:rPrChange>
              </w:rPr>
              <w:pPrChange w:id="3271" w:author="GONZALEZ DIAZ, BORJA" w:date="2017-09-29T19:28:00Z">
                <w:pPr>
                  <w:keepNext/>
                  <w:keepLines/>
                  <w:widowControl w:val="0"/>
                  <w:autoSpaceDE w:val="0"/>
                  <w:autoSpaceDN w:val="0"/>
                  <w:adjustRightInd w:val="0"/>
                  <w:spacing w:before="200"/>
                  <w:outlineLvl w:val="4"/>
                </w:pPr>
              </w:pPrChange>
            </w:pPr>
            <w:ins w:id="3272" w:author="Borja Gonzalez" w:date="2017-09-28T18:57:00Z">
              <w:r w:rsidRPr="0079203F">
                <w:rPr>
                  <w:lang w:val="es-ES"/>
                  <w:rPrChange w:id="3273" w:author="Rodrigo García" w:date="2017-09-29T10:05:00Z">
                    <w:rPr>
                      <w:rFonts w:ascii="Monaco" w:hAnsi="Monaco" w:cs="Monaco"/>
                      <w:sz w:val="32"/>
                      <w:szCs w:val="32"/>
                      <w:lang w:val="en-US"/>
                    </w:rPr>
                  </w:rPrChange>
                </w:rPr>
                <w:tab/>
              </w:r>
              <w:r w:rsidRPr="0079203F">
                <w:rPr>
                  <w:lang w:val="es-ES"/>
                  <w:rPrChange w:id="3274" w:author="Rodrigo García" w:date="2017-09-29T10:05:00Z">
                    <w:rPr>
                      <w:rFonts w:ascii="Monaco" w:hAnsi="Monaco" w:cs="Monaco"/>
                      <w:sz w:val="32"/>
                      <w:szCs w:val="32"/>
                      <w:lang w:val="en-US"/>
                    </w:rPr>
                  </w:rPrChange>
                </w:rPr>
                <w:tab/>
              </w:r>
              <w:r w:rsidRPr="0079203F">
                <w:rPr>
                  <w:lang w:val="es-ES"/>
                  <w:rPrChange w:id="3275" w:author="Rodrigo García" w:date="2017-09-29T10:05:00Z">
                    <w:rPr>
                      <w:rFonts w:ascii="Monaco" w:hAnsi="Monaco" w:cs="Monaco"/>
                      <w:sz w:val="32"/>
                      <w:szCs w:val="32"/>
                      <w:lang w:val="en-US"/>
                    </w:rPr>
                  </w:rPrChange>
                </w:rPr>
                <w:tab/>
              </w:r>
              <w:r w:rsidRPr="0079203F">
                <w:rPr>
                  <w:lang w:val="es-ES"/>
                  <w:rPrChange w:id="3276" w:author="Rodrigo García" w:date="2017-09-29T10:05:00Z">
                    <w:rPr>
                      <w:rFonts w:ascii="Monaco" w:hAnsi="Monaco" w:cs="Monaco"/>
                      <w:sz w:val="32"/>
                      <w:szCs w:val="32"/>
                      <w:lang w:val="en-US"/>
                    </w:rPr>
                  </w:rPrChange>
                </w:rPr>
                <w:tab/>
              </w:r>
              <w:proofErr w:type="gramStart"/>
              <w:r w:rsidRPr="0079203F">
                <w:rPr>
                  <w:color w:val="000000"/>
                  <w:lang w:val="es-ES"/>
                  <w:rPrChange w:id="3277" w:author="Rodrigo García" w:date="2017-09-29T10:05:00Z">
                    <w:rPr>
                      <w:rFonts w:ascii="Monaco" w:hAnsi="Monaco" w:cs="Monaco"/>
                      <w:color w:val="000000"/>
                      <w:sz w:val="32"/>
                      <w:szCs w:val="32"/>
                      <w:lang w:val="en-US"/>
                    </w:rPr>
                  </w:rPrChange>
                </w:rPr>
                <w:t>alert</w:t>
              </w:r>
              <w:r w:rsidRPr="0079203F">
                <w:rPr>
                  <w:b/>
                  <w:bCs/>
                  <w:color w:val="000000"/>
                  <w:lang w:val="es-ES"/>
                  <w:rPrChange w:id="3278"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3279" w:author="Rodrigo García" w:date="2017-09-29T10:05:00Z">
                    <w:rPr>
                      <w:rFonts w:ascii="Monaco" w:hAnsi="Monaco" w:cs="Monaco"/>
                      <w:color w:val="4E9A06"/>
                      <w:sz w:val="32"/>
                      <w:szCs w:val="32"/>
                      <w:lang w:val="en-US"/>
                    </w:rPr>
                  </w:rPrChange>
                </w:rPr>
                <w:t>"Rellene nombre y apellidos"</w:t>
              </w:r>
              <w:r w:rsidRPr="0079203F">
                <w:rPr>
                  <w:b/>
                  <w:bCs/>
                  <w:color w:val="000000"/>
                  <w:lang w:val="es-ES"/>
                  <w:rPrChange w:id="3280" w:author="Rodrigo García" w:date="2017-09-29T10:05:00Z">
                    <w:rPr>
                      <w:rFonts w:ascii="Monaco" w:hAnsi="Monaco" w:cs="Monaco"/>
                      <w:b/>
                      <w:bCs/>
                      <w:color w:val="000000"/>
                      <w:sz w:val="32"/>
                      <w:szCs w:val="32"/>
                      <w:lang w:val="en-US"/>
                    </w:rPr>
                  </w:rPrChange>
                </w:rPr>
                <w:t>);</w:t>
              </w:r>
            </w:ins>
          </w:p>
          <w:p w14:paraId="410AB00B" w14:textId="77777777" w:rsidR="0055352B" w:rsidRPr="0079203F" w:rsidRDefault="0055352B">
            <w:pPr>
              <w:rPr>
                <w:ins w:id="3281" w:author="Borja Gonzalez" w:date="2017-09-28T18:57:00Z"/>
                <w:lang w:val="es-ES"/>
                <w:rPrChange w:id="3282" w:author="Rodrigo García" w:date="2017-09-29T10:05:00Z">
                  <w:rPr>
                    <w:ins w:id="3283" w:author="Borja Gonzalez" w:date="2017-09-28T18:57:00Z"/>
                    <w:rFonts w:ascii="Monaco" w:eastAsiaTheme="majorEastAsia" w:hAnsi="Monaco" w:cs="Monaco"/>
                    <w:color w:val="243F60" w:themeColor="accent1" w:themeShade="7F"/>
                    <w:sz w:val="32"/>
                    <w:szCs w:val="32"/>
                    <w:lang w:val="en-US"/>
                  </w:rPr>
                </w:rPrChange>
              </w:rPr>
              <w:pPrChange w:id="3284" w:author="GONZALEZ DIAZ, BORJA" w:date="2017-09-29T19:28:00Z">
                <w:pPr>
                  <w:keepNext/>
                  <w:keepLines/>
                  <w:widowControl w:val="0"/>
                  <w:autoSpaceDE w:val="0"/>
                  <w:autoSpaceDN w:val="0"/>
                  <w:adjustRightInd w:val="0"/>
                  <w:spacing w:before="200"/>
                  <w:outlineLvl w:val="4"/>
                </w:pPr>
              </w:pPrChange>
            </w:pPr>
            <w:ins w:id="3285" w:author="Borja Gonzalez" w:date="2017-09-28T18:57:00Z">
              <w:r w:rsidRPr="0079203F">
                <w:rPr>
                  <w:lang w:val="es-ES"/>
                  <w:rPrChange w:id="3286" w:author="Rodrigo García" w:date="2017-09-29T10:05:00Z">
                    <w:rPr>
                      <w:rFonts w:ascii="Monaco" w:hAnsi="Monaco" w:cs="Monaco"/>
                      <w:sz w:val="32"/>
                      <w:szCs w:val="32"/>
                      <w:lang w:val="en-US"/>
                    </w:rPr>
                  </w:rPrChange>
                </w:rPr>
                <w:tab/>
              </w:r>
              <w:r w:rsidRPr="0079203F">
                <w:rPr>
                  <w:lang w:val="es-ES"/>
                  <w:rPrChange w:id="3287" w:author="Rodrigo García" w:date="2017-09-29T10:05:00Z">
                    <w:rPr>
                      <w:rFonts w:ascii="Monaco" w:hAnsi="Monaco" w:cs="Monaco"/>
                      <w:sz w:val="32"/>
                      <w:szCs w:val="32"/>
                      <w:lang w:val="en-US"/>
                    </w:rPr>
                  </w:rPrChange>
                </w:rPr>
                <w:tab/>
              </w:r>
              <w:r w:rsidRPr="0079203F">
                <w:rPr>
                  <w:lang w:val="es-ES"/>
                  <w:rPrChange w:id="3288" w:author="Rodrigo García" w:date="2017-09-29T10:05:00Z">
                    <w:rPr>
                      <w:rFonts w:ascii="Monaco" w:hAnsi="Monaco" w:cs="Monaco"/>
                      <w:sz w:val="32"/>
                      <w:szCs w:val="32"/>
                      <w:lang w:val="en-US"/>
                    </w:rPr>
                  </w:rPrChange>
                </w:rPr>
                <w:tab/>
              </w:r>
              <w:r w:rsidRPr="0079203F">
                <w:rPr>
                  <w:lang w:val="es-ES"/>
                  <w:rPrChange w:id="3289" w:author="Rodrigo García" w:date="2017-09-29T10:05:00Z">
                    <w:rPr>
                      <w:rFonts w:ascii="Monaco" w:hAnsi="Monaco" w:cs="Monaco"/>
                      <w:sz w:val="32"/>
                      <w:szCs w:val="32"/>
                      <w:lang w:val="en-US"/>
                    </w:rPr>
                  </w:rPrChange>
                </w:rPr>
                <w:tab/>
              </w:r>
              <w:r w:rsidRPr="0079203F">
                <w:rPr>
                  <w:b/>
                  <w:bCs/>
                  <w:color w:val="204A87"/>
                  <w:lang w:val="es-ES"/>
                  <w:rPrChange w:id="3290" w:author="Rodrigo García" w:date="2017-09-29T10:05:00Z">
                    <w:rPr>
                      <w:rFonts w:ascii="Monaco" w:hAnsi="Monaco" w:cs="Monaco"/>
                      <w:b/>
                      <w:bCs/>
                      <w:color w:val="204A87"/>
                      <w:sz w:val="32"/>
                      <w:szCs w:val="32"/>
                      <w:lang w:val="en-US"/>
                    </w:rPr>
                  </w:rPrChange>
                </w:rPr>
                <w:t>return</w:t>
              </w:r>
              <w:r w:rsidRPr="0079203F">
                <w:rPr>
                  <w:b/>
                  <w:bCs/>
                  <w:color w:val="000000"/>
                  <w:lang w:val="es-ES"/>
                  <w:rPrChange w:id="3291" w:author="Rodrigo García" w:date="2017-09-29T10:05:00Z">
                    <w:rPr>
                      <w:rFonts w:ascii="Monaco" w:hAnsi="Monaco" w:cs="Monaco"/>
                      <w:b/>
                      <w:bCs/>
                      <w:color w:val="000000"/>
                      <w:sz w:val="32"/>
                      <w:szCs w:val="32"/>
                      <w:lang w:val="en-US"/>
                    </w:rPr>
                  </w:rPrChange>
                </w:rPr>
                <w:t>;</w:t>
              </w:r>
            </w:ins>
          </w:p>
          <w:p w14:paraId="5210632C" w14:textId="77777777" w:rsidR="0055352B" w:rsidRPr="0079203F" w:rsidRDefault="0055352B">
            <w:pPr>
              <w:rPr>
                <w:ins w:id="3292" w:author="Borja Gonzalez" w:date="2017-09-28T18:57:00Z"/>
                <w:lang w:val="es-ES"/>
                <w:rPrChange w:id="3293" w:author="Rodrigo García" w:date="2017-09-29T10:05:00Z">
                  <w:rPr>
                    <w:ins w:id="3294" w:author="Borja Gonzalez" w:date="2017-09-28T18:57:00Z"/>
                    <w:rFonts w:ascii="Monaco" w:eastAsiaTheme="majorEastAsia" w:hAnsi="Monaco" w:cs="Monaco"/>
                    <w:color w:val="243F60" w:themeColor="accent1" w:themeShade="7F"/>
                    <w:sz w:val="32"/>
                    <w:szCs w:val="32"/>
                    <w:lang w:val="en-US"/>
                  </w:rPr>
                </w:rPrChange>
              </w:rPr>
              <w:pPrChange w:id="3295" w:author="GONZALEZ DIAZ, BORJA" w:date="2017-09-29T19:28:00Z">
                <w:pPr>
                  <w:keepNext/>
                  <w:keepLines/>
                  <w:widowControl w:val="0"/>
                  <w:autoSpaceDE w:val="0"/>
                  <w:autoSpaceDN w:val="0"/>
                  <w:adjustRightInd w:val="0"/>
                  <w:spacing w:before="200"/>
                  <w:outlineLvl w:val="4"/>
                </w:pPr>
              </w:pPrChange>
            </w:pPr>
            <w:ins w:id="3296" w:author="Borja Gonzalez" w:date="2017-09-28T18:57:00Z">
              <w:r w:rsidRPr="0079203F">
                <w:rPr>
                  <w:lang w:val="es-ES"/>
                  <w:rPrChange w:id="3297" w:author="Rodrigo García" w:date="2017-09-29T10:05:00Z">
                    <w:rPr>
                      <w:rFonts w:ascii="Monaco" w:hAnsi="Monaco" w:cs="Monaco"/>
                      <w:sz w:val="32"/>
                      <w:szCs w:val="32"/>
                      <w:lang w:val="en-US"/>
                    </w:rPr>
                  </w:rPrChange>
                </w:rPr>
                <w:tab/>
              </w:r>
              <w:r w:rsidRPr="0079203F">
                <w:rPr>
                  <w:lang w:val="es-ES"/>
                  <w:rPrChange w:id="3298" w:author="Rodrigo García" w:date="2017-09-29T10:05:00Z">
                    <w:rPr>
                      <w:rFonts w:ascii="Monaco" w:hAnsi="Monaco" w:cs="Monaco"/>
                      <w:sz w:val="32"/>
                      <w:szCs w:val="32"/>
                      <w:lang w:val="en-US"/>
                    </w:rPr>
                  </w:rPrChange>
                </w:rPr>
                <w:tab/>
              </w:r>
              <w:r w:rsidRPr="0079203F">
                <w:rPr>
                  <w:lang w:val="es-ES"/>
                  <w:rPrChange w:id="3299" w:author="Rodrigo García" w:date="2017-09-29T10:05:00Z">
                    <w:rPr>
                      <w:rFonts w:ascii="Monaco" w:hAnsi="Monaco" w:cs="Monaco"/>
                      <w:sz w:val="32"/>
                      <w:szCs w:val="32"/>
                      <w:lang w:val="en-US"/>
                    </w:rPr>
                  </w:rPrChange>
                </w:rPr>
                <w:tab/>
              </w:r>
              <w:r w:rsidRPr="0079203F">
                <w:rPr>
                  <w:b/>
                  <w:bCs/>
                  <w:color w:val="000000"/>
                  <w:lang w:val="es-ES"/>
                  <w:rPrChange w:id="3300" w:author="Rodrigo García" w:date="2017-09-29T10:05:00Z">
                    <w:rPr>
                      <w:rFonts w:ascii="Monaco" w:hAnsi="Monaco" w:cs="Monaco"/>
                      <w:b/>
                      <w:bCs/>
                      <w:color w:val="000000"/>
                      <w:sz w:val="32"/>
                      <w:szCs w:val="32"/>
                      <w:lang w:val="en-US"/>
                    </w:rPr>
                  </w:rPrChange>
                </w:rPr>
                <w:t>}</w:t>
              </w:r>
            </w:ins>
          </w:p>
          <w:p w14:paraId="59B96C45" w14:textId="77777777" w:rsidR="0055352B" w:rsidRPr="0079203F" w:rsidRDefault="0055352B">
            <w:pPr>
              <w:rPr>
                <w:ins w:id="3301" w:author="Borja Gonzalez" w:date="2017-09-28T18:57:00Z"/>
                <w:lang w:val="es-ES"/>
                <w:rPrChange w:id="3302" w:author="Rodrigo García" w:date="2017-09-29T10:05:00Z">
                  <w:rPr>
                    <w:ins w:id="3303" w:author="Borja Gonzalez" w:date="2017-09-28T18:57:00Z"/>
                    <w:rFonts w:ascii="Monaco" w:eastAsiaTheme="majorEastAsia" w:hAnsi="Monaco" w:cs="Monaco"/>
                    <w:color w:val="243F60" w:themeColor="accent1" w:themeShade="7F"/>
                    <w:sz w:val="32"/>
                    <w:szCs w:val="32"/>
                    <w:lang w:val="en-US"/>
                  </w:rPr>
                </w:rPrChange>
              </w:rPr>
              <w:pPrChange w:id="3304" w:author="GONZALEZ DIAZ, BORJA" w:date="2017-09-29T19:28:00Z">
                <w:pPr>
                  <w:keepNext/>
                  <w:keepLines/>
                  <w:widowControl w:val="0"/>
                  <w:autoSpaceDE w:val="0"/>
                  <w:autoSpaceDN w:val="0"/>
                  <w:adjustRightInd w:val="0"/>
                  <w:spacing w:before="200"/>
                  <w:outlineLvl w:val="4"/>
                </w:pPr>
              </w:pPrChange>
            </w:pPr>
            <w:ins w:id="3305" w:author="Borja Gonzalez" w:date="2017-09-28T18:57:00Z">
              <w:r w:rsidRPr="0079203F">
                <w:rPr>
                  <w:lang w:val="es-ES"/>
                  <w:rPrChange w:id="3306" w:author="Rodrigo García" w:date="2017-09-29T10:05:00Z">
                    <w:rPr>
                      <w:rFonts w:ascii="Monaco" w:hAnsi="Monaco" w:cs="Monaco"/>
                      <w:sz w:val="32"/>
                      <w:szCs w:val="32"/>
                      <w:lang w:val="en-US"/>
                    </w:rPr>
                  </w:rPrChange>
                </w:rPr>
                <w:tab/>
              </w:r>
              <w:r w:rsidRPr="0079203F">
                <w:rPr>
                  <w:lang w:val="es-ES"/>
                  <w:rPrChange w:id="3307" w:author="Rodrigo García" w:date="2017-09-29T10:05:00Z">
                    <w:rPr>
                      <w:rFonts w:ascii="Monaco" w:hAnsi="Monaco" w:cs="Monaco"/>
                      <w:sz w:val="32"/>
                      <w:szCs w:val="32"/>
                      <w:lang w:val="en-US"/>
                    </w:rPr>
                  </w:rPrChange>
                </w:rPr>
                <w:tab/>
              </w:r>
              <w:r w:rsidRPr="0079203F">
                <w:rPr>
                  <w:color w:val="000000"/>
                  <w:lang w:val="es-ES"/>
                  <w:rPrChange w:id="3308" w:author="Rodrigo García" w:date="2017-09-29T10:05:00Z">
                    <w:rPr>
                      <w:rFonts w:ascii="Monaco" w:hAnsi="Monaco" w:cs="Monaco"/>
                      <w:color w:val="000000"/>
                      <w:sz w:val="32"/>
                      <w:szCs w:val="32"/>
                      <w:lang w:val="en-US"/>
                    </w:rPr>
                  </w:rPrChange>
                </w:rPr>
                <w:t>save_paciente</w:t>
              </w:r>
              <w:r w:rsidRPr="0079203F">
                <w:rPr>
                  <w:b/>
                  <w:bCs/>
                  <w:color w:val="000000"/>
                  <w:lang w:val="es-ES"/>
                  <w:rPrChange w:id="3309" w:author="Rodrigo García" w:date="2017-09-29T10:05:00Z">
                    <w:rPr>
                      <w:rFonts w:ascii="Monaco" w:hAnsi="Monaco" w:cs="Monaco"/>
                      <w:b/>
                      <w:bCs/>
                      <w:color w:val="000000"/>
                      <w:sz w:val="32"/>
                      <w:szCs w:val="32"/>
                      <w:lang w:val="en-US"/>
                    </w:rPr>
                  </w:rPrChange>
                </w:rPr>
                <w:t>(</w:t>
              </w:r>
              <w:proofErr w:type="gramStart"/>
              <w:r w:rsidRPr="0079203F">
                <w:rPr>
                  <w:color w:val="204A87"/>
                  <w:lang w:val="es-ES"/>
                  <w:rPrChange w:id="3310" w:author="Rodrigo García" w:date="2017-09-29T10:05:00Z">
                    <w:rPr>
                      <w:rFonts w:ascii="Monaco" w:hAnsi="Monaco" w:cs="Monaco"/>
                      <w:color w:val="204A87"/>
                      <w:sz w:val="32"/>
                      <w:szCs w:val="32"/>
                      <w:lang w:val="en-US"/>
                    </w:rPr>
                  </w:rPrChange>
                </w:rPr>
                <w:t>document</w:t>
              </w:r>
              <w:r w:rsidRPr="0079203F">
                <w:rPr>
                  <w:b/>
                  <w:bCs/>
                  <w:color w:val="000000"/>
                  <w:lang w:val="es-ES"/>
                  <w:rPrChange w:id="3311" w:author="Rodrigo García" w:date="2017-09-29T10:05:00Z">
                    <w:rPr>
                      <w:rFonts w:ascii="Monaco" w:hAnsi="Monaco" w:cs="Monaco"/>
                      <w:b/>
                      <w:bCs/>
                      <w:color w:val="000000"/>
                      <w:sz w:val="32"/>
                      <w:szCs w:val="32"/>
                      <w:lang w:val="en-US"/>
                    </w:rPr>
                  </w:rPrChange>
                </w:rPr>
                <w:t>.</w:t>
              </w:r>
              <w:r w:rsidRPr="0079203F">
                <w:rPr>
                  <w:color w:val="000000"/>
                  <w:lang w:val="es-ES"/>
                  <w:rPrChange w:id="3312" w:author="Rodrigo García" w:date="2017-09-29T10:05:00Z">
                    <w:rPr>
                      <w:rFonts w:ascii="Monaco" w:hAnsi="Monaco" w:cs="Monaco"/>
                      <w:color w:val="000000"/>
                      <w:sz w:val="32"/>
                      <w:szCs w:val="32"/>
                      <w:lang w:val="en-US"/>
                    </w:rPr>
                  </w:rPrChange>
                </w:rPr>
                <w:t>getElementById</w:t>
              </w:r>
              <w:proofErr w:type="gramEnd"/>
              <w:r w:rsidRPr="0079203F">
                <w:rPr>
                  <w:b/>
                  <w:bCs/>
                  <w:color w:val="000000"/>
                  <w:lang w:val="es-ES"/>
                  <w:rPrChange w:id="3313" w:author="Rodrigo García" w:date="2017-09-29T10:05:00Z">
                    <w:rPr>
                      <w:rFonts w:ascii="Monaco" w:hAnsi="Monaco" w:cs="Monaco"/>
                      <w:b/>
                      <w:bCs/>
                      <w:color w:val="000000"/>
                      <w:sz w:val="32"/>
                      <w:szCs w:val="32"/>
                      <w:lang w:val="en-US"/>
                    </w:rPr>
                  </w:rPrChange>
                </w:rPr>
                <w:t>(</w:t>
              </w:r>
              <w:r w:rsidRPr="0079203F">
                <w:rPr>
                  <w:color w:val="4E9A06"/>
                  <w:lang w:val="es-ES"/>
                  <w:rPrChange w:id="3314" w:author="Rodrigo García" w:date="2017-09-29T10:05:00Z">
                    <w:rPr>
                      <w:rFonts w:ascii="Monaco" w:hAnsi="Monaco" w:cs="Monaco"/>
                      <w:color w:val="4E9A06"/>
                      <w:sz w:val="32"/>
                      <w:szCs w:val="32"/>
                      <w:lang w:val="en-US"/>
                    </w:rPr>
                  </w:rPrChange>
                </w:rPr>
                <w:t>"nombre"</w:t>
              </w:r>
              <w:r w:rsidRPr="0079203F">
                <w:rPr>
                  <w:b/>
                  <w:bCs/>
                  <w:color w:val="000000"/>
                  <w:lang w:val="es-ES"/>
                  <w:rPrChange w:id="3315" w:author="Rodrigo García" w:date="2017-09-29T10:05:00Z">
                    <w:rPr>
                      <w:rFonts w:ascii="Monaco" w:hAnsi="Monaco" w:cs="Monaco"/>
                      <w:b/>
                      <w:bCs/>
                      <w:color w:val="000000"/>
                      <w:sz w:val="32"/>
                      <w:szCs w:val="32"/>
                      <w:lang w:val="en-US"/>
                    </w:rPr>
                  </w:rPrChange>
                </w:rPr>
                <w:t>).</w:t>
              </w:r>
              <w:r w:rsidRPr="0079203F">
                <w:rPr>
                  <w:color w:val="000000"/>
                  <w:lang w:val="es-ES"/>
                  <w:rPrChange w:id="3316" w:author="Rodrigo García" w:date="2017-09-29T10:05:00Z">
                    <w:rPr>
                      <w:rFonts w:ascii="Monaco" w:hAnsi="Monaco" w:cs="Monaco"/>
                      <w:color w:val="000000"/>
                      <w:sz w:val="32"/>
                      <w:szCs w:val="32"/>
                      <w:lang w:val="en-US"/>
                    </w:rPr>
                  </w:rPrChange>
                </w:rPr>
                <w:t>value</w:t>
              </w:r>
              <w:r w:rsidRPr="0079203F">
                <w:rPr>
                  <w:b/>
                  <w:bCs/>
                  <w:color w:val="000000"/>
                  <w:lang w:val="es-ES"/>
                  <w:rPrChange w:id="3317" w:author="Rodrigo García" w:date="2017-09-29T10:05:00Z">
                    <w:rPr>
                      <w:rFonts w:ascii="Monaco" w:hAnsi="Monaco" w:cs="Monaco"/>
                      <w:b/>
                      <w:bCs/>
                      <w:color w:val="000000"/>
                      <w:sz w:val="32"/>
                      <w:szCs w:val="32"/>
                      <w:lang w:val="en-US"/>
                    </w:rPr>
                  </w:rPrChange>
                </w:rPr>
                <w:t>,</w:t>
              </w:r>
              <w:r w:rsidRPr="0079203F">
                <w:rPr>
                  <w:lang w:val="es-ES"/>
                  <w:rPrChange w:id="3318" w:author="Rodrigo García" w:date="2017-09-29T10:05:00Z">
                    <w:rPr>
                      <w:rFonts w:ascii="Monaco" w:hAnsi="Monaco" w:cs="Monaco"/>
                      <w:sz w:val="32"/>
                      <w:szCs w:val="32"/>
                      <w:lang w:val="en-US"/>
                    </w:rPr>
                  </w:rPrChange>
                </w:rPr>
                <w:t xml:space="preserve"> </w:t>
              </w:r>
              <w:r w:rsidRPr="0079203F">
                <w:rPr>
                  <w:color w:val="204A87"/>
                  <w:lang w:val="es-ES"/>
                  <w:rPrChange w:id="3319" w:author="Rodrigo García" w:date="2017-09-29T10:05:00Z">
                    <w:rPr>
                      <w:rFonts w:ascii="Monaco" w:hAnsi="Monaco" w:cs="Monaco"/>
                      <w:color w:val="204A87"/>
                      <w:sz w:val="32"/>
                      <w:szCs w:val="32"/>
                      <w:lang w:val="en-US"/>
                    </w:rPr>
                  </w:rPrChange>
                </w:rPr>
                <w:t>document</w:t>
              </w:r>
              <w:r w:rsidRPr="0079203F">
                <w:rPr>
                  <w:b/>
                  <w:bCs/>
                  <w:color w:val="000000"/>
                  <w:lang w:val="es-ES"/>
                  <w:rPrChange w:id="3320" w:author="Rodrigo García" w:date="2017-09-29T10:05:00Z">
                    <w:rPr>
                      <w:rFonts w:ascii="Monaco" w:hAnsi="Monaco" w:cs="Monaco"/>
                      <w:b/>
                      <w:bCs/>
                      <w:color w:val="000000"/>
                      <w:sz w:val="32"/>
                      <w:szCs w:val="32"/>
                      <w:lang w:val="en-US"/>
                    </w:rPr>
                  </w:rPrChange>
                </w:rPr>
                <w:t>.</w:t>
              </w:r>
              <w:r w:rsidRPr="0079203F">
                <w:rPr>
                  <w:color w:val="000000"/>
                  <w:lang w:val="es-ES"/>
                  <w:rPrChange w:id="3321" w:author="Rodrigo García" w:date="2017-09-29T10:05:00Z">
                    <w:rPr>
                      <w:rFonts w:ascii="Monaco" w:hAnsi="Monaco" w:cs="Monaco"/>
                      <w:color w:val="000000"/>
                      <w:sz w:val="32"/>
                      <w:szCs w:val="32"/>
                      <w:lang w:val="en-US"/>
                    </w:rPr>
                  </w:rPrChange>
                </w:rPr>
                <w:t>getElementById</w:t>
              </w:r>
              <w:r w:rsidRPr="0079203F">
                <w:rPr>
                  <w:b/>
                  <w:bCs/>
                  <w:color w:val="000000"/>
                  <w:lang w:val="es-ES"/>
                  <w:rPrChange w:id="3322" w:author="Rodrigo García" w:date="2017-09-29T10:05:00Z">
                    <w:rPr>
                      <w:rFonts w:ascii="Monaco" w:hAnsi="Monaco" w:cs="Monaco"/>
                      <w:b/>
                      <w:bCs/>
                      <w:color w:val="000000"/>
                      <w:sz w:val="32"/>
                      <w:szCs w:val="32"/>
                      <w:lang w:val="en-US"/>
                    </w:rPr>
                  </w:rPrChange>
                </w:rPr>
                <w:t>(</w:t>
              </w:r>
              <w:r w:rsidRPr="0079203F">
                <w:rPr>
                  <w:color w:val="4E9A06"/>
                  <w:lang w:val="es-ES"/>
                  <w:rPrChange w:id="3323" w:author="Rodrigo García" w:date="2017-09-29T10:05:00Z">
                    <w:rPr>
                      <w:rFonts w:ascii="Monaco" w:hAnsi="Monaco" w:cs="Monaco"/>
                      <w:color w:val="4E9A06"/>
                      <w:sz w:val="32"/>
                      <w:szCs w:val="32"/>
                      <w:lang w:val="en-US"/>
                    </w:rPr>
                  </w:rPrChange>
                </w:rPr>
                <w:t>"apellido"</w:t>
              </w:r>
              <w:r w:rsidRPr="0079203F">
                <w:rPr>
                  <w:b/>
                  <w:bCs/>
                  <w:color w:val="000000"/>
                  <w:lang w:val="es-ES"/>
                  <w:rPrChange w:id="3324" w:author="Rodrigo García" w:date="2017-09-29T10:05:00Z">
                    <w:rPr>
                      <w:rFonts w:ascii="Monaco" w:hAnsi="Monaco" w:cs="Monaco"/>
                      <w:b/>
                      <w:bCs/>
                      <w:color w:val="000000"/>
                      <w:sz w:val="32"/>
                      <w:szCs w:val="32"/>
                      <w:lang w:val="en-US"/>
                    </w:rPr>
                  </w:rPrChange>
                </w:rPr>
                <w:t>).</w:t>
              </w:r>
              <w:r w:rsidRPr="0079203F">
                <w:rPr>
                  <w:color w:val="000000"/>
                  <w:lang w:val="es-ES"/>
                  <w:rPrChange w:id="3325" w:author="Rodrigo García" w:date="2017-09-29T10:05:00Z">
                    <w:rPr>
                      <w:rFonts w:ascii="Monaco" w:hAnsi="Monaco" w:cs="Monaco"/>
                      <w:color w:val="000000"/>
                      <w:sz w:val="32"/>
                      <w:szCs w:val="32"/>
                      <w:lang w:val="en-US"/>
                    </w:rPr>
                  </w:rPrChange>
                </w:rPr>
                <w:t>value</w:t>
              </w:r>
              <w:r w:rsidRPr="0079203F">
                <w:rPr>
                  <w:b/>
                  <w:bCs/>
                  <w:color w:val="000000"/>
                  <w:lang w:val="es-ES"/>
                  <w:rPrChange w:id="3326" w:author="Rodrigo García" w:date="2017-09-29T10:05:00Z">
                    <w:rPr>
                      <w:rFonts w:ascii="Monaco" w:hAnsi="Monaco" w:cs="Monaco"/>
                      <w:b/>
                      <w:bCs/>
                      <w:color w:val="000000"/>
                      <w:sz w:val="32"/>
                      <w:szCs w:val="32"/>
                      <w:lang w:val="en-US"/>
                    </w:rPr>
                  </w:rPrChange>
                </w:rPr>
                <w:t>,</w:t>
              </w:r>
              <w:r w:rsidRPr="0079203F">
                <w:rPr>
                  <w:color w:val="000000"/>
                  <w:lang w:val="es-ES"/>
                  <w:rPrChange w:id="3327" w:author="Rodrigo García" w:date="2017-09-29T10:05:00Z">
                    <w:rPr>
                      <w:rFonts w:ascii="Monaco" w:hAnsi="Monaco" w:cs="Monaco"/>
                      <w:color w:val="000000"/>
                      <w:sz w:val="32"/>
                      <w:szCs w:val="32"/>
                      <w:lang w:val="en-US"/>
                    </w:rPr>
                  </w:rPrChange>
                </w:rPr>
                <w:t>sexo</w:t>
              </w:r>
              <w:r w:rsidRPr="0079203F">
                <w:rPr>
                  <w:b/>
                  <w:bCs/>
                  <w:color w:val="000000"/>
                  <w:lang w:val="es-ES"/>
                  <w:rPrChange w:id="3328" w:author="Rodrigo García" w:date="2017-09-29T10:05:00Z">
                    <w:rPr>
                      <w:rFonts w:ascii="Monaco" w:hAnsi="Monaco" w:cs="Monaco"/>
                      <w:b/>
                      <w:bCs/>
                      <w:color w:val="000000"/>
                      <w:sz w:val="32"/>
                      <w:szCs w:val="32"/>
                      <w:lang w:val="en-US"/>
                    </w:rPr>
                  </w:rPrChange>
                </w:rPr>
                <w:t>);</w:t>
              </w:r>
            </w:ins>
          </w:p>
          <w:p w14:paraId="397B7260" w14:textId="77777777" w:rsidR="0055352B" w:rsidRPr="0055352B" w:rsidRDefault="0055352B">
            <w:pPr>
              <w:rPr>
                <w:ins w:id="3329" w:author="Borja Gonzalez" w:date="2017-09-28T18:57:00Z"/>
                <w:lang w:val="en-US"/>
                <w:rPrChange w:id="3330" w:author="Borja Gonzalez" w:date="2017-09-28T18:57:00Z">
                  <w:rPr>
                    <w:ins w:id="3331" w:author="Borja Gonzalez" w:date="2017-09-28T18:57:00Z"/>
                    <w:rFonts w:ascii="Monaco" w:eastAsiaTheme="majorEastAsia" w:hAnsi="Monaco" w:cs="Monaco"/>
                    <w:color w:val="243F60" w:themeColor="accent1" w:themeShade="7F"/>
                    <w:sz w:val="32"/>
                    <w:szCs w:val="32"/>
                    <w:lang w:val="en-US"/>
                  </w:rPr>
                </w:rPrChange>
              </w:rPr>
              <w:pPrChange w:id="3332" w:author="GONZALEZ DIAZ, BORJA" w:date="2017-09-29T19:28:00Z">
                <w:pPr>
                  <w:keepNext/>
                  <w:keepLines/>
                  <w:widowControl w:val="0"/>
                  <w:autoSpaceDE w:val="0"/>
                  <w:autoSpaceDN w:val="0"/>
                  <w:adjustRightInd w:val="0"/>
                  <w:spacing w:before="200"/>
                  <w:outlineLvl w:val="4"/>
                </w:pPr>
              </w:pPrChange>
            </w:pPr>
            <w:ins w:id="3333" w:author="Borja Gonzalez" w:date="2017-09-28T18:57:00Z">
              <w:r w:rsidRPr="0079203F">
                <w:rPr>
                  <w:lang w:val="es-ES"/>
                  <w:rPrChange w:id="3334" w:author="Rodrigo García" w:date="2017-09-29T10:05:00Z">
                    <w:rPr>
                      <w:rFonts w:ascii="Monaco" w:hAnsi="Monaco" w:cs="Monaco"/>
                      <w:sz w:val="32"/>
                      <w:szCs w:val="32"/>
                      <w:lang w:val="en-US"/>
                    </w:rPr>
                  </w:rPrChange>
                </w:rPr>
                <w:tab/>
              </w:r>
              <w:r w:rsidRPr="0079203F">
                <w:rPr>
                  <w:lang w:val="es-ES"/>
                  <w:rPrChange w:id="3335" w:author="Rodrigo García" w:date="2017-09-29T10:05:00Z">
                    <w:rPr>
                      <w:rFonts w:ascii="Monaco" w:hAnsi="Monaco" w:cs="Monaco"/>
                      <w:sz w:val="32"/>
                      <w:szCs w:val="32"/>
                      <w:lang w:val="en-US"/>
                    </w:rPr>
                  </w:rPrChange>
                </w:rPr>
                <w:tab/>
              </w:r>
              <w:r w:rsidRPr="0055352B">
                <w:rPr>
                  <w:b/>
                  <w:bCs/>
                  <w:color w:val="000000"/>
                  <w:lang w:val="en-US"/>
                  <w:rPrChange w:id="3336" w:author="Borja Gonzalez" w:date="2017-09-28T18:57:00Z">
                    <w:rPr>
                      <w:rFonts w:ascii="Monaco" w:hAnsi="Monaco" w:cs="Monaco"/>
                      <w:b/>
                      <w:bCs/>
                      <w:color w:val="000000"/>
                      <w:sz w:val="32"/>
                      <w:szCs w:val="32"/>
                      <w:lang w:val="en-US"/>
                    </w:rPr>
                  </w:rPrChange>
                </w:rPr>
                <w:t>}</w:t>
              </w:r>
            </w:ins>
          </w:p>
          <w:p w14:paraId="4FDFA883" w14:textId="77777777" w:rsidR="0055352B" w:rsidRPr="0055352B" w:rsidRDefault="0055352B">
            <w:pPr>
              <w:rPr>
                <w:ins w:id="3337" w:author="Borja Gonzalez" w:date="2017-09-28T18:57:00Z"/>
                <w:lang w:val="en-US"/>
                <w:rPrChange w:id="3338" w:author="Borja Gonzalez" w:date="2017-09-28T18:57:00Z">
                  <w:rPr>
                    <w:ins w:id="3339" w:author="Borja Gonzalez" w:date="2017-09-28T18:57:00Z"/>
                    <w:rFonts w:ascii="Monaco" w:eastAsiaTheme="majorEastAsia" w:hAnsi="Monaco" w:cs="Monaco"/>
                    <w:color w:val="243F60" w:themeColor="accent1" w:themeShade="7F"/>
                    <w:sz w:val="32"/>
                    <w:szCs w:val="32"/>
                    <w:lang w:val="en-US"/>
                  </w:rPr>
                </w:rPrChange>
              </w:rPr>
              <w:pPrChange w:id="3340" w:author="GONZALEZ DIAZ, BORJA" w:date="2017-09-29T19:28:00Z">
                <w:pPr>
                  <w:keepNext/>
                  <w:keepLines/>
                  <w:widowControl w:val="0"/>
                  <w:autoSpaceDE w:val="0"/>
                  <w:autoSpaceDN w:val="0"/>
                  <w:adjustRightInd w:val="0"/>
                  <w:spacing w:before="200"/>
                  <w:outlineLvl w:val="4"/>
                </w:pPr>
              </w:pPrChange>
            </w:pPr>
            <w:ins w:id="3341" w:author="Borja Gonzalez" w:date="2017-09-28T18:57:00Z">
              <w:r w:rsidRPr="0055352B">
                <w:rPr>
                  <w:lang w:val="en-US"/>
                  <w:rPrChange w:id="3342" w:author="Borja Gonzalez" w:date="2017-09-28T18:57:00Z">
                    <w:rPr>
                      <w:rFonts w:ascii="Monaco" w:hAnsi="Monaco" w:cs="Monaco"/>
                      <w:sz w:val="32"/>
                      <w:szCs w:val="32"/>
                      <w:lang w:val="en-US"/>
                    </w:rPr>
                  </w:rPrChange>
                </w:rPr>
                <w:tab/>
              </w:r>
              <w:r w:rsidRPr="0055352B">
                <w:rPr>
                  <w:b/>
                  <w:bCs/>
                  <w:color w:val="204A87"/>
                  <w:lang w:val="en-US"/>
                  <w:rPrChange w:id="3343" w:author="Borja Gonzalez" w:date="2017-09-28T18:57:00Z">
                    <w:rPr>
                      <w:rFonts w:ascii="Monaco" w:hAnsi="Monaco" w:cs="Monaco"/>
                      <w:b/>
                      <w:bCs/>
                      <w:color w:val="204A87"/>
                      <w:sz w:val="32"/>
                      <w:szCs w:val="32"/>
                      <w:lang w:val="en-US"/>
                    </w:rPr>
                  </w:rPrChange>
                </w:rPr>
                <w:t>&lt;/script&gt;</w:t>
              </w:r>
            </w:ins>
          </w:p>
          <w:p w14:paraId="5250890C" w14:textId="77777777" w:rsidR="0055352B" w:rsidRPr="0055352B" w:rsidRDefault="0055352B">
            <w:pPr>
              <w:rPr>
                <w:ins w:id="3344" w:author="Borja Gonzalez" w:date="2017-09-28T18:57:00Z"/>
                <w:lang w:val="en-US"/>
                <w:rPrChange w:id="3345" w:author="Borja Gonzalez" w:date="2017-09-28T18:57:00Z">
                  <w:rPr>
                    <w:ins w:id="3346" w:author="Borja Gonzalez" w:date="2017-09-28T18:57:00Z"/>
                    <w:rFonts w:ascii="Monaco" w:eastAsiaTheme="majorEastAsia" w:hAnsi="Monaco" w:cs="Monaco"/>
                    <w:color w:val="243F60" w:themeColor="accent1" w:themeShade="7F"/>
                    <w:sz w:val="32"/>
                    <w:szCs w:val="32"/>
                    <w:lang w:val="en-US"/>
                  </w:rPr>
                </w:rPrChange>
              </w:rPr>
              <w:pPrChange w:id="3347" w:author="GONZALEZ DIAZ, BORJA" w:date="2017-09-29T19:28:00Z">
                <w:pPr>
                  <w:keepNext/>
                  <w:keepLines/>
                  <w:widowControl w:val="0"/>
                  <w:autoSpaceDE w:val="0"/>
                  <w:autoSpaceDN w:val="0"/>
                  <w:adjustRightInd w:val="0"/>
                  <w:spacing w:before="200"/>
                  <w:outlineLvl w:val="4"/>
                </w:pPr>
              </w:pPrChange>
            </w:pPr>
            <w:ins w:id="3348" w:author="Borja Gonzalez" w:date="2017-09-28T18:57:00Z">
              <w:r w:rsidRPr="0055352B">
                <w:rPr>
                  <w:lang w:val="en-US"/>
                  <w:rPrChange w:id="3349" w:author="Borja Gonzalez" w:date="2017-09-28T18:57:00Z">
                    <w:rPr>
                      <w:rFonts w:ascii="Monaco" w:hAnsi="Monaco" w:cs="Monaco"/>
                      <w:sz w:val="32"/>
                      <w:szCs w:val="32"/>
                      <w:lang w:val="en-US"/>
                    </w:rPr>
                  </w:rPrChange>
                </w:rPr>
                <w:tab/>
              </w:r>
              <w:r w:rsidRPr="0055352B">
                <w:rPr>
                  <w:b/>
                  <w:bCs/>
                  <w:color w:val="204A87"/>
                  <w:lang w:val="en-US"/>
                  <w:rPrChange w:id="3350" w:author="Borja Gonzalez" w:date="2017-09-28T18:57:00Z">
                    <w:rPr>
                      <w:rFonts w:ascii="Monaco" w:hAnsi="Monaco" w:cs="Monaco"/>
                      <w:b/>
                      <w:bCs/>
                      <w:color w:val="204A87"/>
                      <w:sz w:val="32"/>
                      <w:szCs w:val="32"/>
                      <w:lang w:val="en-US"/>
                    </w:rPr>
                  </w:rPrChange>
                </w:rPr>
                <w:t>&lt;input</w:t>
              </w:r>
              <w:r w:rsidRPr="0055352B">
                <w:rPr>
                  <w:lang w:val="en-US"/>
                  <w:rPrChange w:id="3351" w:author="Borja Gonzalez" w:date="2017-09-28T18:57:00Z">
                    <w:rPr>
                      <w:rFonts w:ascii="Monaco" w:hAnsi="Monaco" w:cs="Monaco"/>
                      <w:sz w:val="32"/>
                      <w:szCs w:val="32"/>
                      <w:lang w:val="en-US"/>
                    </w:rPr>
                  </w:rPrChange>
                </w:rPr>
                <w:t xml:space="preserve"> </w:t>
              </w:r>
              <w:r w:rsidRPr="0055352B">
                <w:rPr>
                  <w:color w:val="C4A000"/>
                  <w:lang w:val="en-US"/>
                  <w:rPrChange w:id="3352" w:author="Borja Gonzalez" w:date="2017-09-28T18:57:00Z">
                    <w:rPr>
                      <w:rFonts w:ascii="Monaco" w:hAnsi="Monaco" w:cs="Monaco"/>
                      <w:color w:val="C4A000"/>
                      <w:sz w:val="32"/>
                      <w:szCs w:val="32"/>
                      <w:lang w:val="en-US"/>
                    </w:rPr>
                  </w:rPrChange>
                </w:rPr>
                <w:t>type=</w:t>
              </w:r>
              <w:r w:rsidRPr="0055352B">
                <w:rPr>
                  <w:color w:val="4E9A06"/>
                  <w:lang w:val="en-US"/>
                  <w:rPrChange w:id="3353" w:author="Borja Gonzalez" w:date="2017-09-28T18:57:00Z">
                    <w:rPr>
                      <w:rFonts w:ascii="Monaco" w:hAnsi="Monaco" w:cs="Monaco"/>
                      <w:color w:val="4E9A06"/>
                      <w:sz w:val="32"/>
                      <w:szCs w:val="32"/>
                      <w:lang w:val="en-US"/>
                    </w:rPr>
                  </w:rPrChange>
                </w:rPr>
                <w:t>"button"</w:t>
              </w:r>
              <w:r w:rsidRPr="0055352B">
                <w:rPr>
                  <w:lang w:val="en-US"/>
                  <w:rPrChange w:id="3354" w:author="Borja Gonzalez" w:date="2017-09-28T18:57:00Z">
                    <w:rPr>
                      <w:rFonts w:ascii="Monaco" w:hAnsi="Monaco" w:cs="Monaco"/>
                      <w:sz w:val="32"/>
                      <w:szCs w:val="32"/>
                      <w:lang w:val="en-US"/>
                    </w:rPr>
                  </w:rPrChange>
                </w:rPr>
                <w:t xml:space="preserve"> </w:t>
              </w:r>
              <w:r w:rsidRPr="0055352B">
                <w:rPr>
                  <w:color w:val="C4A000"/>
                  <w:lang w:val="en-US"/>
                  <w:rPrChange w:id="3355" w:author="Borja Gonzalez" w:date="2017-09-28T18:57:00Z">
                    <w:rPr>
                      <w:rFonts w:ascii="Monaco" w:hAnsi="Monaco" w:cs="Monaco"/>
                      <w:color w:val="C4A000"/>
                      <w:sz w:val="32"/>
                      <w:szCs w:val="32"/>
                      <w:lang w:val="en-US"/>
                    </w:rPr>
                  </w:rPrChange>
                </w:rPr>
                <w:t>onclick=</w:t>
              </w:r>
              <w:r w:rsidRPr="0055352B">
                <w:rPr>
                  <w:color w:val="4E9A06"/>
                  <w:lang w:val="en-US"/>
                  <w:rPrChange w:id="3356" w:author="Borja Gonzalez" w:date="2017-09-28T18:57:00Z">
                    <w:rPr>
                      <w:rFonts w:ascii="Monaco" w:hAnsi="Monaco" w:cs="Monaco"/>
                      <w:color w:val="4E9A06"/>
                      <w:sz w:val="32"/>
                      <w:szCs w:val="32"/>
                      <w:lang w:val="en-US"/>
                    </w:rPr>
                  </w:rPrChange>
                </w:rPr>
                <w:t>"</w:t>
              </w:r>
              <w:proofErr w:type="gramStart"/>
              <w:r w:rsidRPr="0055352B">
                <w:rPr>
                  <w:color w:val="4E9A06"/>
                  <w:lang w:val="en-US"/>
                  <w:rPrChange w:id="3357" w:author="Borja Gonzalez" w:date="2017-09-28T18:57:00Z">
                    <w:rPr>
                      <w:rFonts w:ascii="Monaco" w:hAnsi="Monaco" w:cs="Monaco"/>
                      <w:color w:val="4E9A06"/>
                      <w:sz w:val="32"/>
                      <w:szCs w:val="32"/>
                      <w:lang w:val="en-US"/>
                    </w:rPr>
                  </w:rPrChange>
                </w:rPr>
                <w:t>Validar(</w:t>
              </w:r>
              <w:proofErr w:type="gramEnd"/>
              <w:r w:rsidRPr="0055352B">
                <w:rPr>
                  <w:color w:val="4E9A06"/>
                  <w:lang w:val="en-US"/>
                  <w:rPrChange w:id="3358" w:author="Borja Gonzalez" w:date="2017-09-28T18:57:00Z">
                    <w:rPr>
                      <w:rFonts w:ascii="Monaco" w:hAnsi="Monaco" w:cs="Monaco"/>
                      <w:color w:val="4E9A06"/>
                      <w:sz w:val="32"/>
                      <w:szCs w:val="32"/>
                      <w:lang w:val="en-US"/>
                    </w:rPr>
                  </w:rPrChange>
                </w:rPr>
                <w:t>)"</w:t>
              </w:r>
              <w:r w:rsidRPr="0055352B">
                <w:rPr>
                  <w:lang w:val="en-US"/>
                  <w:rPrChange w:id="3359" w:author="Borja Gonzalez" w:date="2017-09-28T18:57:00Z">
                    <w:rPr>
                      <w:rFonts w:ascii="Monaco" w:hAnsi="Monaco" w:cs="Monaco"/>
                      <w:sz w:val="32"/>
                      <w:szCs w:val="32"/>
                      <w:lang w:val="en-US"/>
                    </w:rPr>
                  </w:rPrChange>
                </w:rPr>
                <w:t xml:space="preserve"> </w:t>
              </w:r>
              <w:r w:rsidRPr="0055352B">
                <w:rPr>
                  <w:color w:val="C4A000"/>
                  <w:lang w:val="en-US"/>
                  <w:rPrChange w:id="3360" w:author="Borja Gonzalez" w:date="2017-09-28T18:57:00Z">
                    <w:rPr>
                      <w:rFonts w:ascii="Monaco" w:hAnsi="Monaco" w:cs="Monaco"/>
                      <w:color w:val="C4A000"/>
                      <w:sz w:val="32"/>
                      <w:szCs w:val="32"/>
                      <w:lang w:val="en-US"/>
                    </w:rPr>
                  </w:rPrChange>
                </w:rPr>
                <w:t>value=</w:t>
              </w:r>
              <w:r w:rsidRPr="0055352B">
                <w:rPr>
                  <w:color w:val="4E9A06"/>
                  <w:lang w:val="en-US"/>
                  <w:rPrChange w:id="3361" w:author="Borja Gonzalez" w:date="2017-09-28T18:57:00Z">
                    <w:rPr>
                      <w:rFonts w:ascii="Monaco" w:hAnsi="Monaco" w:cs="Monaco"/>
                      <w:color w:val="4E9A06"/>
                      <w:sz w:val="32"/>
                      <w:szCs w:val="32"/>
                      <w:lang w:val="en-US"/>
                    </w:rPr>
                  </w:rPrChange>
                </w:rPr>
                <w:t>"Añadir"</w:t>
              </w:r>
              <w:r w:rsidRPr="0055352B">
                <w:rPr>
                  <w:b/>
                  <w:bCs/>
                  <w:color w:val="204A87"/>
                  <w:lang w:val="en-US"/>
                  <w:rPrChange w:id="3362" w:author="Borja Gonzalez" w:date="2017-09-28T18:57:00Z">
                    <w:rPr>
                      <w:rFonts w:ascii="Monaco" w:hAnsi="Monaco" w:cs="Monaco"/>
                      <w:b/>
                      <w:bCs/>
                      <w:color w:val="204A87"/>
                      <w:sz w:val="32"/>
                      <w:szCs w:val="32"/>
                      <w:lang w:val="en-US"/>
                    </w:rPr>
                  </w:rPrChange>
                </w:rPr>
                <w:t>&gt;&lt;br&gt;&lt;br&gt;</w:t>
              </w:r>
            </w:ins>
          </w:p>
          <w:p w14:paraId="45C6E47B" w14:textId="77777777" w:rsidR="0055352B" w:rsidRPr="0079203F" w:rsidRDefault="0055352B" w:rsidP="00F137C1">
            <w:pPr>
              <w:rPr>
                <w:ins w:id="3363" w:author="Borja Gonzalez" w:date="2017-09-28T18:57:00Z"/>
                <w:lang w:val="en-US"/>
                <w:rPrChange w:id="3364" w:author="Rodrigo García" w:date="2017-09-29T10:05:00Z">
                  <w:rPr>
                    <w:ins w:id="3365" w:author="Borja Gonzalez" w:date="2017-09-28T18:57:00Z"/>
                  </w:rPr>
                </w:rPrChange>
              </w:rPr>
            </w:pPr>
          </w:p>
        </w:tc>
      </w:tr>
    </w:tbl>
    <w:p w14:paraId="0F6210F1" w14:textId="46C8C5A0" w:rsidR="00337DCF" w:rsidRPr="0079203F" w:rsidRDefault="00337DCF" w:rsidP="00F137C1">
      <w:pPr>
        <w:rPr>
          <w:lang w:val="en-US"/>
          <w:rPrChange w:id="3366" w:author="Rodrigo García" w:date="2017-09-29T10:05:00Z">
            <w:rPr/>
          </w:rPrChange>
        </w:rPr>
      </w:pPr>
      <w:del w:id="3367" w:author="Borja Gonzalez" w:date="2017-09-28T18:56:00Z">
        <w:r w:rsidRPr="00337DCF" w:rsidDel="0055352B">
          <w:rPr>
            <w:noProof/>
            <w:lang w:eastAsia="es-ES_tradnl"/>
          </w:rPr>
          <w:lastRenderedPageBreak/>
          <w:drawing>
            <wp:inline distT="0" distB="0" distL="0" distR="0" wp14:anchorId="129F8875" wp14:editId="1F5269FD">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del>
    </w:p>
    <w:p w14:paraId="1C4E2C74" w14:textId="77777777" w:rsidR="00337DCF" w:rsidRPr="0079203F" w:rsidRDefault="00337DCF" w:rsidP="00F137C1">
      <w:pPr>
        <w:rPr>
          <w:lang w:val="en-US"/>
          <w:rPrChange w:id="3368" w:author="Rodrigo García" w:date="2017-09-29T10:05:00Z">
            <w:rPr/>
          </w:rPrChange>
        </w:rPr>
      </w:pPr>
    </w:p>
    <w:p w14:paraId="7E0C186E" w14:textId="4766C4F6" w:rsidR="00337DCF" w:rsidRDefault="00337DCF" w:rsidP="00F137C1">
      <w:r>
        <w:t>El formulario solicitará un nombre, apellidos y el sexo del paciente. Cuando se presione el botón añadir se llamará a una función “</w:t>
      </w:r>
      <w:proofErr w:type="gramStart"/>
      <w:r>
        <w:t>Validar(</w:t>
      </w:r>
      <w:proofErr w:type="gramEnd"/>
      <w:r>
        <w:t>)”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“save_</w:t>
      </w:r>
      <w:proofErr w:type="gramStart"/>
      <w:r w:rsidR="00DC0CEF">
        <w:t>paciente(</w:t>
      </w:r>
      <w:proofErr w:type="gramEnd"/>
      <w:r w:rsidR="00DC0CEF">
        <w:t>)” a la que se le pasarán los datos requeridos.</w:t>
      </w:r>
    </w:p>
    <w:p w14:paraId="403093FE" w14:textId="2F63FBF3" w:rsidR="00337DCF" w:rsidRDefault="00337DCF" w:rsidP="00F137C1"/>
    <w:p w14:paraId="1ECFF641" w14:textId="77777777" w:rsidR="0055352B" w:rsidRDefault="00DC0CEF" w:rsidP="00F137C1">
      <w:pPr>
        <w:rPr>
          <w:ins w:id="3369" w:author="Borja Gonzalez" w:date="2017-09-28T18:57:00Z"/>
        </w:rPr>
      </w:pPr>
      <w:del w:id="3370" w:author="Borja Gonzalez" w:date="2017-09-28T18:57:00Z">
        <w:r w:rsidDel="0055352B">
          <w:rPr>
            <w:noProof/>
            <w:lang w:eastAsia="es-ES_tradnl"/>
          </w:rPr>
          <w:drawing>
            <wp:inline distT="0" distB="0" distL="0" distR="0" wp14:anchorId="6A2C662A" wp14:editId="6BC6FA0A">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48FDE0DD" w14:textId="77777777" w:rsidTr="0055352B">
        <w:trPr>
          <w:ins w:id="3371" w:author="Borja Gonzalez" w:date="2017-09-28T18:57:00Z"/>
        </w:trPr>
        <w:tc>
          <w:tcPr>
            <w:tcW w:w="8856" w:type="dxa"/>
          </w:tcPr>
          <w:p w14:paraId="38F6C61F" w14:textId="77777777" w:rsidR="0055352B" w:rsidRPr="0079203F" w:rsidRDefault="0055352B">
            <w:pPr>
              <w:rPr>
                <w:ins w:id="3372" w:author="Borja Gonzalez" w:date="2017-09-28T18:57:00Z"/>
                <w:lang w:val="es-ES"/>
                <w:rPrChange w:id="3373" w:author="Rodrigo García" w:date="2017-09-29T10:05:00Z">
                  <w:rPr>
                    <w:ins w:id="3374" w:author="Borja Gonzalez" w:date="2017-09-28T18:57:00Z"/>
                    <w:rFonts w:ascii="Monaco" w:eastAsiaTheme="majorEastAsia" w:hAnsi="Monaco" w:cs="Monaco"/>
                    <w:color w:val="243F60" w:themeColor="accent1" w:themeShade="7F"/>
                    <w:sz w:val="32"/>
                    <w:szCs w:val="32"/>
                    <w:lang w:val="en-US"/>
                  </w:rPr>
                </w:rPrChange>
              </w:rPr>
              <w:pPrChange w:id="3375" w:author="GONZALEZ DIAZ, BORJA" w:date="2017-09-29T19:28:00Z">
                <w:pPr>
                  <w:keepNext/>
                  <w:keepLines/>
                  <w:widowControl w:val="0"/>
                  <w:autoSpaceDE w:val="0"/>
                  <w:autoSpaceDN w:val="0"/>
                  <w:adjustRightInd w:val="0"/>
                  <w:spacing w:before="200"/>
                  <w:outlineLvl w:val="4"/>
                </w:pPr>
              </w:pPrChange>
            </w:pPr>
            <w:ins w:id="3376" w:author="Borja Gonzalez" w:date="2017-09-28T18:57:00Z">
              <w:r w:rsidRPr="0079203F">
                <w:rPr>
                  <w:b/>
                  <w:bCs/>
                  <w:color w:val="204A87"/>
                  <w:lang w:val="es-ES"/>
                  <w:rPrChange w:id="3377" w:author="Rodrigo García" w:date="2017-09-29T10:05:00Z">
                    <w:rPr>
                      <w:rFonts w:ascii="Monaco" w:hAnsi="Monaco" w:cs="Monaco"/>
                      <w:b/>
                      <w:bCs/>
                      <w:color w:val="204A87"/>
                      <w:sz w:val="32"/>
                      <w:szCs w:val="32"/>
                      <w:lang w:val="en-US"/>
                    </w:rPr>
                  </w:rPrChange>
                </w:rPr>
                <w:t>function</w:t>
              </w:r>
              <w:r w:rsidRPr="0079203F">
                <w:rPr>
                  <w:lang w:val="es-ES"/>
                  <w:rPrChange w:id="3378" w:author="Rodrigo García" w:date="2017-09-29T10:05:00Z">
                    <w:rPr>
                      <w:rFonts w:ascii="Monaco" w:hAnsi="Monaco" w:cs="Monaco"/>
                      <w:sz w:val="32"/>
                      <w:szCs w:val="32"/>
                      <w:lang w:val="en-US"/>
                    </w:rPr>
                  </w:rPrChange>
                </w:rPr>
                <w:t xml:space="preserve"> save_</w:t>
              </w:r>
              <w:proofErr w:type="gramStart"/>
              <w:r w:rsidRPr="0079203F">
                <w:rPr>
                  <w:lang w:val="es-ES"/>
                  <w:rPrChange w:id="3379" w:author="Rodrigo García" w:date="2017-09-29T10:05:00Z">
                    <w:rPr>
                      <w:rFonts w:ascii="Monaco" w:hAnsi="Monaco" w:cs="Monaco"/>
                      <w:sz w:val="32"/>
                      <w:szCs w:val="32"/>
                      <w:lang w:val="en-US"/>
                    </w:rPr>
                  </w:rPrChange>
                </w:rPr>
                <w:t>paciente</w:t>
              </w:r>
              <w:r w:rsidRPr="0079203F">
                <w:rPr>
                  <w:b/>
                  <w:bCs/>
                  <w:lang w:val="es-ES"/>
                  <w:rPrChange w:id="3380" w:author="Rodrigo García" w:date="2017-09-29T10:05:00Z">
                    <w:rPr>
                      <w:rFonts w:ascii="Monaco" w:hAnsi="Monaco" w:cs="Monaco"/>
                      <w:b/>
                      <w:bCs/>
                      <w:color w:val="000000"/>
                      <w:sz w:val="32"/>
                      <w:szCs w:val="32"/>
                      <w:lang w:val="en-US"/>
                    </w:rPr>
                  </w:rPrChange>
                </w:rPr>
                <w:t>(</w:t>
              </w:r>
              <w:proofErr w:type="gramEnd"/>
              <w:r w:rsidRPr="0079203F">
                <w:rPr>
                  <w:lang w:val="es-ES"/>
                  <w:rPrChange w:id="3381" w:author="Rodrigo García" w:date="2017-09-29T10:05:00Z">
                    <w:rPr>
                      <w:rFonts w:ascii="Monaco" w:hAnsi="Monaco" w:cs="Monaco"/>
                      <w:color w:val="000000"/>
                      <w:sz w:val="32"/>
                      <w:szCs w:val="32"/>
                      <w:lang w:val="en-US"/>
                    </w:rPr>
                  </w:rPrChange>
                </w:rPr>
                <w:t>nombre</w:t>
              </w:r>
              <w:r w:rsidRPr="0079203F">
                <w:rPr>
                  <w:b/>
                  <w:bCs/>
                  <w:lang w:val="es-ES"/>
                  <w:rPrChange w:id="3382" w:author="Rodrigo García" w:date="2017-09-29T10:05:00Z">
                    <w:rPr>
                      <w:rFonts w:ascii="Monaco" w:hAnsi="Monaco" w:cs="Monaco"/>
                      <w:b/>
                      <w:bCs/>
                      <w:color w:val="000000"/>
                      <w:sz w:val="32"/>
                      <w:szCs w:val="32"/>
                      <w:lang w:val="en-US"/>
                    </w:rPr>
                  </w:rPrChange>
                </w:rPr>
                <w:t>,</w:t>
              </w:r>
              <w:r w:rsidRPr="0079203F">
                <w:rPr>
                  <w:lang w:val="es-ES"/>
                  <w:rPrChange w:id="3383" w:author="Rodrigo García" w:date="2017-09-29T10:05:00Z">
                    <w:rPr>
                      <w:rFonts w:ascii="Monaco" w:hAnsi="Monaco" w:cs="Monaco"/>
                      <w:sz w:val="32"/>
                      <w:szCs w:val="32"/>
                      <w:lang w:val="en-US"/>
                    </w:rPr>
                  </w:rPrChange>
                </w:rPr>
                <w:t xml:space="preserve"> apellido</w:t>
              </w:r>
              <w:r w:rsidRPr="0079203F">
                <w:rPr>
                  <w:b/>
                  <w:bCs/>
                  <w:lang w:val="es-ES"/>
                  <w:rPrChange w:id="3384" w:author="Rodrigo García" w:date="2017-09-29T10:05:00Z">
                    <w:rPr>
                      <w:rFonts w:ascii="Monaco" w:hAnsi="Monaco" w:cs="Monaco"/>
                      <w:b/>
                      <w:bCs/>
                      <w:color w:val="000000"/>
                      <w:sz w:val="32"/>
                      <w:szCs w:val="32"/>
                      <w:lang w:val="en-US"/>
                    </w:rPr>
                  </w:rPrChange>
                </w:rPr>
                <w:t>,</w:t>
              </w:r>
              <w:r w:rsidRPr="0079203F">
                <w:rPr>
                  <w:lang w:val="es-ES"/>
                  <w:rPrChange w:id="3385" w:author="Rodrigo García" w:date="2017-09-29T10:05:00Z">
                    <w:rPr>
                      <w:rFonts w:ascii="Monaco" w:hAnsi="Monaco" w:cs="Monaco"/>
                      <w:sz w:val="32"/>
                      <w:szCs w:val="32"/>
                      <w:lang w:val="en-US"/>
                    </w:rPr>
                  </w:rPrChange>
                </w:rPr>
                <w:t xml:space="preserve"> sexo</w:t>
              </w:r>
              <w:r w:rsidRPr="0079203F">
                <w:rPr>
                  <w:b/>
                  <w:bCs/>
                  <w:lang w:val="es-ES"/>
                  <w:rPrChange w:id="3386" w:author="Rodrigo García" w:date="2017-09-29T10:05:00Z">
                    <w:rPr>
                      <w:rFonts w:ascii="Monaco" w:hAnsi="Monaco" w:cs="Monaco"/>
                      <w:b/>
                      <w:bCs/>
                      <w:color w:val="000000"/>
                      <w:sz w:val="32"/>
                      <w:szCs w:val="32"/>
                      <w:lang w:val="en-US"/>
                    </w:rPr>
                  </w:rPrChange>
                </w:rPr>
                <w:t>){</w:t>
              </w:r>
            </w:ins>
          </w:p>
          <w:p w14:paraId="6E1B5798" w14:textId="77777777" w:rsidR="0055352B" w:rsidRPr="0055352B" w:rsidRDefault="0055352B">
            <w:pPr>
              <w:rPr>
                <w:ins w:id="3387" w:author="Borja Gonzalez" w:date="2017-09-28T18:57:00Z"/>
                <w:lang w:val="en-US"/>
                <w:rPrChange w:id="3388" w:author="Borja Gonzalez" w:date="2017-09-28T18:58:00Z">
                  <w:rPr>
                    <w:ins w:id="3389" w:author="Borja Gonzalez" w:date="2017-09-28T18:57:00Z"/>
                    <w:rFonts w:ascii="Monaco" w:eastAsiaTheme="majorEastAsia" w:hAnsi="Monaco" w:cs="Monaco"/>
                    <w:color w:val="243F60" w:themeColor="accent1" w:themeShade="7F"/>
                    <w:sz w:val="32"/>
                    <w:szCs w:val="32"/>
                    <w:lang w:val="en-US"/>
                  </w:rPr>
                </w:rPrChange>
              </w:rPr>
              <w:pPrChange w:id="3390" w:author="GONZALEZ DIAZ, BORJA" w:date="2017-09-29T19:28:00Z">
                <w:pPr>
                  <w:keepNext/>
                  <w:keepLines/>
                  <w:widowControl w:val="0"/>
                  <w:autoSpaceDE w:val="0"/>
                  <w:autoSpaceDN w:val="0"/>
                  <w:adjustRightInd w:val="0"/>
                  <w:spacing w:before="200"/>
                  <w:outlineLvl w:val="4"/>
                </w:pPr>
              </w:pPrChange>
            </w:pPr>
            <w:ins w:id="3391" w:author="Borja Gonzalez" w:date="2017-09-28T18:57:00Z">
              <w:r w:rsidRPr="0079203F">
                <w:rPr>
                  <w:lang w:val="es-ES"/>
                  <w:rPrChange w:id="3392" w:author="Rodrigo García" w:date="2017-09-29T10:05:00Z">
                    <w:rPr>
                      <w:rFonts w:ascii="Monaco" w:hAnsi="Monaco" w:cs="Monaco"/>
                      <w:sz w:val="32"/>
                      <w:szCs w:val="32"/>
                      <w:lang w:val="en-US"/>
                    </w:rPr>
                  </w:rPrChange>
                </w:rPr>
                <w:tab/>
              </w:r>
              <w:r w:rsidRPr="0055352B">
                <w:rPr>
                  <w:b/>
                  <w:bCs/>
                  <w:color w:val="204A87"/>
                  <w:lang w:val="en-US"/>
                  <w:rPrChange w:id="3393" w:author="Borja Gonzalez" w:date="2017-09-28T18:58:00Z">
                    <w:rPr>
                      <w:rFonts w:ascii="Monaco" w:hAnsi="Monaco" w:cs="Monaco"/>
                      <w:b/>
                      <w:bCs/>
                      <w:color w:val="204A87"/>
                      <w:sz w:val="32"/>
                      <w:szCs w:val="32"/>
                      <w:lang w:val="en-US"/>
                    </w:rPr>
                  </w:rPrChange>
                </w:rPr>
                <w:t>var</w:t>
              </w:r>
              <w:r w:rsidRPr="0055352B">
                <w:rPr>
                  <w:lang w:val="en-US"/>
                  <w:rPrChange w:id="3394" w:author="Borja Gonzalez" w:date="2017-09-28T18:58:00Z">
                    <w:rPr>
                      <w:rFonts w:ascii="Monaco" w:hAnsi="Monaco" w:cs="Monaco"/>
                      <w:sz w:val="32"/>
                      <w:szCs w:val="32"/>
                      <w:lang w:val="en-US"/>
                    </w:rPr>
                  </w:rPrChange>
                </w:rPr>
                <w:t xml:space="preserve"> socket </w:t>
              </w:r>
              <w:r w:rsidRPr="0055352B">
                <w:rPr>
                  <w:b/>
                  <w:bCs/>
                  <w:color w:val="CE5C00"/>
                  <w:lang w:val="en-US"/>
                  <w:rPrChange w:id="3395" w:author="Borja Gonzalez" w:date="2017-09-28T18:58:00Z">
                    <w:rPr>
                      <w:rFonts w:ascii="Monaco" w:hAnsi="Monaco" w:cs="Monaco"/>
                      <w:b/>
                      <w:bCs/>
                      <w:color w:val="CE5C00"/>
                      <w:sz w:val="32"/>
                      <w:szCs w:val="32"/>
                      <w:lang w:val="en-US"/>
                    </w:rPr>
                  </w:rPrChange>
                </w:rPr>
                <w:t>=</w:t>
              </w:r>
              <w:r w:rsidRPr="0055352B">
                <w:rPr>
                  <w:lang w:val="en-US"/>
                  <w:rPrChange w:id="3396" w:author="Borja Gonzalez" w:date="2017-09-28T18:58:00Z">
                    <w:rPr>
                      <w:rFonts w:ascii="Monaco" w:hAnsi="Monaco" w:cs="Monaco"/>
                      <w:sz w:val="32"/>
                      <w:szCs w:val="32"/>
                      <w:lang w:val="en-US"/>
                    </w:rPr>
                  </w:rPrChange>
                </w:rPr>
                <w:t xml:space="preserve"> </w:t>
              </w:r>
              <w:proofErr w:type="gramStart"/>
              <w:r w:rsidRPr="0055352B">
                <w:rPr>
                  <w:lang w:val="en-US"/>
                  <w:rPrChange w:id="3397" w:author="Borja Gonzalez" w:date="2017-09-28T18:58:00Z">
                    <w:rPr>
                      <w:rFonts w:ascii="Monaco" w:hAnsi="Monaco" w:cs="Monaco"/>
                      <w:sz w:val="32"/>
                      <w:szCs w:val="32"/>
                      <w:lang w:val="en-US"/>
                    </w:rPr>
                  </w:rPrChange>
                </w:rPr>
                <w:t>io</w:t>
              </w:r>
              <w:r w:rsidRPr="0055352B">
                <w:rPr>
                  <w:b/>
                  <w:bCs/>
                  <w:lang w:val="en-US"/>
                  <w:rPrChange w:id="3398" w:author="Borja Gonzalez" w:date="2017-09-28T18:58:00Z">
                    <w:rPr>
                      <w:rFonts w:ascii="Monaco" w:hAnsi="Monaco" w:cs="Monaco"/>
                      <w:b/>
                      <w:bCs/>
                      <w:color w:val="000000"/>
                      <w:sz w:val="32"/>
                      <w:szCs w:val="32"/>
                      <w:lang w:val="en-US"/>
                    </w:rPr>
                  </w:rPrChange>
                </w:rPr>
                <w:t>.</w:t>
              </w:r>
              <w:r w:rsidRPr="0055352B">
                <w:rPr>
                  <w:lang w:val="en-US"/>
                  <w:rPrChange w:id="3399" w:author="Borja Gonzalez" w:date="2017-09-28T18:58:00Z">
                    <w:rPr>
                      <w:rFonts w:ascii="Monaco" w:hAnsi="Monaco" w:cs="Monaco"/>
                      <w:color w:val="000000"/>
                      <w:sz w:val="32"/>
                      <w:szCs w:val="32"/>
                      <w:lang w:val="en-US"/>
                    </w:rPr>
                  </w:rPrChange>
                </w:rPr>
                <w:t>connect</w:t>
              </w:r>
              <w:proofErr w:type="gramEnd"/>
              <w:r w:rsidRPr="0055352B">
                <w:rPr>
                  <w:b/>
                  <w:bCs/>
                  <w:lang w:val="en-US"/>
                  <w:rPrChange w:id="3400" w:author="Borja Gonzalez" w:date="2017-09-28T18:58:00Z">
                    <w:rPr>
                      <w:rFonts w:ascii="Monaco" w:hAnsi="Monaco" w:cs="Monaco"/>
                      <w:b/>
                      <w:bCs/>
                      <w:color w:val="000000"/>
                      <w:sz w:val="32"/>
                      <w:szCs w:val="32"/>
                      <w:lang w:val="en-US"/>
                    </w:rPr>
                  </w:rPrChange>
                </w:rPr>
                <w:t>(</w:t>
              </w:r>
              <w:r w:rsidRPr="0055352B">
                <w:rPr>
                  <w:color w:val="4E9A06"/>
                  <w:lang w:val="en-US"/>
                  <w:rPrChange w:id="3401" w:author="Borja Gonzalez" w:date="2017-09-28T18:58:00Z">
                    <w:rPr>
                      <w:rFonts w:ascii="Monaco" w:hAnsi="Monaco" w:cs="Monaco"/>
                      <w:color w:val="4E9A06"/>
                      <w:sz w:val="32"/>
                      <w:szCs w:val="32"/>
                      <w:lang w:val="en-US"/>
                    </w:rPr>
                  </w:rPrChange>
                </w:rPr>
                <w:t>"http://172.20.10.5:8124"</w:t>
              </w:r>
              <w:r w:rsidRPr="0055352B">
                <w:rPr>
                  <w:b/>
                  <w:bCs/>
                  <w:lang w:val="en-US"/>
                  <w:rPrChange w:id="3402" w:author="Borja Gonzalez" w:date="2017-09-28T18:58:00Z">
                    <w:rPr>
                      <w:rFonts w:ascii="Monaco" w:hAnsi="Monaco" w:cs="Monaco"/>
                      <w:b/>
                      <w:bCs/>
                      <w:color w:val="000000"/>
                      <w:sz w:val="32"/>
                      <w:szCs w:val="32"/>
                      <w:lang w:val="en-US"/>
                    </w:rPr>
                  </w:rPrChange>
                </w:rPr>
                <w:t>);</w:t>
              </w:r>
              <w:r w:rsidRPr="0055352B">
                <w:rPr>
                  <w:lang w:val="en-US"/>
                  <w:rPrChange w:id="3403" w:author="Borja Gonzalez" w:date="2017-09-28T18:58:00Z">
                    <w:rPr>
                      <w:rFonts w:ascii="Monaco" w:hAnsi="Monaco" w:cs="Monaco"/>
                      <w:sz w:val="32"/>
                      <w:szCs w:val="32"/>
                      <w:lang w:val="en-US"/>
                    </w:rPr>
                  </w:rPrChange>
                </w:rPr>
                <w:t xml:space="preserve"> </w:t>
              </w:r>
            </w:ins>
          </w:p>
          <w:p w14:paraId="29FC553C" w14:textId="77777777" w:rsidR="0055352B" w:rsidRPr="0079203F" w:rsidRDefault="0055352B">
            <w:pPr>
              <w:rPr>
                <w:ins w:id="3404" w:author="Borja Gonzalez" w:date="2017-09-28T18:57:00Z"/>
                <w:lang w:val="es-ES"/>
                <w:rPrChange w:id="3405" w:author="Rodrigo García" w:date="2017-09-29T10:05:00Z">
                  <w:rPr>
                    <w:ins w:id="3406" w:author="Borja Gonzalez" w:date="2017-09-28T18:57:00Z"/>
                    <w:rFonts w:ascii="Monaco" w:eastAsiaTheme="majorEastAsia" w:hAnsi="Monaco" w:cs="Monaco"/>
                    <w:color w:val="243F60" w:themeColor="accent1" w:themeShade="7F"/>
                    <w:sz w:val="32"/>
                    <w:szCs w:val="32"/>
                    <w:lang w:val="en-US"/>
                  </w:rPr>
                </w:rPrChange>
              </w:rPr>
              <w:pPrChange w:id="3407" w:author="GONZALEZ DIAZ, BORJA" w:date="2017-09-29T19:28:00Z">
                <w:pPr>
                  <w:keepNext/>
                  <w:keepLines/>
                  <w:widowControl w:val="0"/>
                  <w:autoSpaceDE w:val="0"/>
                  <w:autoSpaceDN w:val="0"/>
                  <w:adjustRightInd w:val="0"/>
                  <w:spacing w:before="200"/>
                  <w:outlineLvl w:val="4"/>
                </w:pPr>
              </w:pPrChange>
            </w:pPr>
            <w:ins w:id="3408" w:author="Borja Gonzalez" w:date="2017-09-28T18:57:00Z">
              <w:r w:rsidRPr="0055352B">
                <w:rPr>
                  <w:lang w:val="en-US"/>
                  <w:rPrChange w:id="3409" w:author="Borja Gonzalez" w:date="2017-09-28T18:58:00Z">
                    <w:rPr>
                      <w:rFonts w:ascii="Monaco" w:hAnsi="Monaco" w:cs="Monaco"/>
                      <w:sz w:val="32"/>
                      <w:szCs w:val="32"/>
                      <w:lang w:val="en-US"/>
                    </w:rPr>
                  </w:rPrChange>
                </w:rPr>
                <w:t xml:space="preserve">    </w:t>
              </w:r>
              <w:proofErr w:type="gramStart"/>
              <w:r w:rsidRPr="0079203F">
                <w:rPr>
                  <w:lang w:val="es-ES"/>
                  <w:rPrChange w:id="3410" w:author="Rodrigo García" w:date="2017-09-29T10:05:00Z">
                    <w:rPr>
                      <w:rFonts w:ascii="Monaco" w:hAnsi="Monaco" w:cs="Monaco"/>
                      <w:color w:val="000000"/>
                      <w:sz w:val="32"/>
                      <w:szCs w:val="32"/>
                      <w:lang w:val="en-US"/>
                    </w:rPr>
                  </w:rPrChange>
                </w:rPr>
                <w:t>console</w:t>
              </w:r>
              <w:r w:rsidRPr="0079203F">
                <w:rPr>
                  <w:b/>
                  <w:bCs/>
                  <w:lang w:val="es-ES"/>
                  <w:rPrChange w:id="3411" w:author="Rodrigo García" w:date="2017-09-29T10:05:00Z">
                    <w:rPr>
                      <w:rFonts w:ascii="Monaco" w:hAnsi="Monaco" w:cs="Monaco"/>
                      <w:b/>
                      <w:bCs/>
                      <w:color w:val="000000"/>
                      <w:sz w:val="32"/>
                      <w:szCs w:val="32"/>
                      <w:lang w:val="en-US"/>
                    </w:rPr>
                  </w:rPrChange>
                </w:rPr>
                <w:t>.</w:t>
              </w:r>
              <w:r w:rsidRPr="0079203F">
                <w:rPr>
                  <w:lang w:val="es-ES"/>
                  <w:rPrChange w:id="3412" w:author="Rodrigo García" w:date="2017-09-29T10:05:00Z">
                    <w:rPr>
                      <w:rFonts w:ascii="Monaco" w:hAnsi="Monaco" w:cs="Monaco"/>
                      <w:color w:val="000000"/>
                      <w:sz w:val="32"/>
                      <w:szCs w:val="32"/>
                      <w:lang w:val="en-US"/>
                    </w:rPr>
                  </w:rPrChange>
                </w:rPr>
                <w:t>log</w:t>
              </w:r>
              <w:r w:rsidRPr="0079203F">
                <w:rPr>
                  <w:b/>
                  <w:bCs/>
                  <w:lang w:val="es-ES"/>
                  <w:rPrChange w:id="3413"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3414" w:author="Rodrigo García" w:date="2017-09-29T10:05:00Z">
                    <w:rPr>
                      <w:rFonts w:ascii="Monaco" w:hAnsi="Monaco" w:cs="Monaco"/>
                      <w:color w:val="4E9A06"/>
                      <w:sz w:val="32"/>
                      <w:szCs w:val="32"/>
                      <w:lang w:val="en-US"/>
                    </w:rPr>
                  </w:rPrChange>
                </w:rPr>
                <w:t>"Conexíon establecida con el servidor"</w:t>
              </w:r>
              <w:r w:rsidRPr="0079203F">
                <w:rPr>
                  <w:b/>
                  <w:bCs/>
                  <w:lang w:val="es-ES"/>
                  <w:rPrChange w:id="3415" w:author="Rodrigo García" w:date="2017-09-29T10:05:00Z">
                    <w:rPr>
                      <w:rFonts w:ascii="Monaco" w:hAnsi="Monaco" w:cs="Monaco"/>
                      <w:b/>
                      <w:bCs/>
                      <w:color w:val="000000"/>
                      <w:sz w:val="32"/>
                      <w:szCs w:val="32"/>
                      <w:lang w:val="en-US"/>
                    </w:rPr>
                  </w:rPrChange>
                </w:rPr>
                <w:t>);</w:t>
              </w:r>
              <w:r w:rsidRPr="0079203F">
                <w:rPr>
                  <w:lang w:val="es-ES"/>
                  <w:rPrChange w:id="3416" w:author="Rodrigo García" w:date="2017-09-29T10:05:00Z">
                    <w:rPr>
                      <w:rFonts w:ascii="Monaco" w:hAnsi="Monaco" w:cs="Monaco"/>
                      <w:sz w:val="32"/>
                      <w:szCs w:val="32"/>
                      <w:lang w:val="en-US"/>
                    </w:rPr>
                  </w:rPrChange>
                </w:rPr>
                <w:t xml:space="preserve">  </w:t>
              </w:r>
            </w:ins>
          </w:p>
          <w:p w14:paraId="505EB1BE" w14:textId="77777777" w:rsidR="0055352B" w:rsidRPr="0055352B" w:rsidRDefault="0055352B">
            <w:pPr>
              <w:rPr>
                <w:ins w:id="3417" w:author="Borja Gonzalez" w:date="2017-09-28T18:57:00Z"/>
                <w:lang w:val="en-US"/>
                <w:rPrChange w:id="3418" w:author="Borja Gonzalez" w:date="2017-09-28T18:58:00Z">
                  <w:rPr>
                    <w:ins w:id="3419" w:author="Borja Gonzalez" w:date="2017-09-28T18:57:00Z"/>
                    <w:rFonts w:ascii="Monaco" w:eastAsiaTheme="majorEastAsia" w:hAnsi="Monaco" w:cs="Monaco"/>
                    <w:color w:val="243F60" w:themeColor="accent1" w:themeShade="7F"/>
                    <w:sz w:val="32"/>
                    <w:szCs w:val="32"/>
                    <w:lang w:val="en-US"/>
                  </w:rPr>
                </w:rPrChange>
              </w:rPr>
              <w:pPrChange w:id="3420" w:author="GONZALEZ DIAZ, BORJA" w:date="2017-09-29T19:28:00Z">
                <w:pPr>
                  <w:keepNext/>
                  <w:keepLines/>
                  <w:widowControl w:val="0"/>
                  <w:autoSpaceDE w:val="0"/>
                  <w:autoSpaceDN w:val="0"/>
                  <w:adjustRightInd w:val="0"/>
                  <w:spacing w:before="200"/>
                  <w:outlineLvl w:val="4"/>
                </w:pPr>
              </w:pPrChange>
            </w:pPr>
            <w:ins w:id="3421" w:author="Borja Gonzalez" w:date="2017-09-28T18:57:00Z">
              <w:r w:rsidRPr="0079203F">
                <w:rPr>
                  <w:lang w:val="es-ES"/>
                  <w:rPrChange w:id="3422" w:author="Rodrigo García" w:date="2017-09-29T10:05:00Z">
                    <w:rPr>
                      <w:rFonts w:ascii="Monaco" w:hAnsi="Monaco" w:cs="Monaco"/>
                      <w:sz w:val="32"/>
                      <w:szCs w:val="32"/>
                      <w:lang w:val="en-US"/>
                    </w:rPr>
                  </w:rPrChange>
                </w:rPr>
                <w:t xml:space="preserve">    </w:t>
              </w:r>
              <w:proofErr w:type="gramStart"/>
              <w:r w:rsidRPr="0055352B">
                <w:rPr>
                  <w:lang w:val="en-US"/>
                  <w:rPrChange w:id="3423" w:author="Borja Gonzalez" w:date="2017-09-28T18:58:00Z">
                    <w:rPr>
                      <w:rFonts w:ascii="Monaco" w:hAnsi="Monaco" w:cs="Monaco"/>
                      <w:color w:val="000000"/>
                      <w:sz w:val="32"/>
                      <w:szCs w:val="32"/>
                      <w:lang w:val="en-US"/>
                    </w:rPr>
                  </w:rPrChange>
                </w:rPr>
                <w:t>socket</w:t>
              </w:r>
              <w:r w:rsidRPr="0055352B">
                <w:rPr>
                  <w:b/>
                  <w:bCs/>
                  <w:lang w:val="en-US"/>
                  <w:rPrChange w:id="3424" w:author="Borja Gonzalez" w:date="2017-09-28T18:58:00Z">
                    <w:rPr>
                      <w:rFonts w:ascii="Monaco" w:hAnsi="Monaco" w:cs="Monaco"/>
                      <w:b/>
                      <w:bCs/>
                      <w:color w:val="000000"/>
                      <w:sz w:val="32"/>
                      <w:szCs w:val="32"/>
                      <w:lang w:val="en-US"/>
                    </w:rPr>
                  </w:rPrChange>
                </w:rPr>
                <w:t>.</w:t>
              </w:r>
              <w:r w:rsidRPr="0055352B">
                <w:rPr>
                  <w:lang w:val="en-US"/>
                  <w:rPrChange w:id="3425" w:author="Borja Gonzalez" w:date="2017-09-28T18:58:00Z">
                    <w:rPr>
                      <w:rFonts w:ascii="Monaco" w:hAnsi="Monaco" w:cs="Monaco"/>
                      <w:color w:val="000000"/>
                      <w:sz w:val="32"/>
                      <w:szCs w:val="32"/>
                      <w:lang w:val="en-US"/>
                    </w:rPr>
                  </w:rPrChange>
                </w:rPr>
                <w:t>on</w:t>
              </w:r>
              <w:proofErr w:type="gramEnd"/>
              <w:r w:rsidRPr="0055352B">
                <w:rPr>
                  <w:b/>
                  <w:bCs/>
                  <w:lang w:val="en-US"/>
                  <w:rPrChange w:id="3426" w:author="Borja Gonzalez" w:date="2017-09-28T18:58:00Z">
                    <w:rPr>
                      <w:rFonts w:ascii="Monaco" w:hAnsi="Monaco" w:cs="Monaco"/>
                      <w:b/>
                      <w:bCs/>
                      <w:color w:val="000000"/>
                      <w:sz w:val="32"/>
                      <w:szCs w:val="32"/>
                      <w:lang w:val="en-US"/>
                    </w:rPr>
                  </w:rPrChange>
                </w:rPr>
                <w:t>(</w:t>
              </w:r>
              <w:r w:rsidRPr="0055352B">
                <w:rPr>
                  <w:color w:val="4E9A06"/>
                  <w:lang w:val="en-US"/>
                  <w:rPrChange w:id="3427" w:author="Borja Gonzalez" w:date="2017-09-28T18:58:00Z">
                    <w:rPr>
                      <w:rFonts w:ascii="Monaco" w:hAnsi="Monaco" w:cs="Monaco"/>
                      <w:color w:val="4E9A06"/>
                      <w:sz w:val="32"/>
                      <w:szCs w:val="32"/>
                      <w:lang w:val="en-US"/>
                    </w:rPr>
                  </w:rPrChange>
                </w:rPr>
                <w:t>"message"</w:t>
              </w:r>
              <w:r w:rsidRPr="0055352B">
                <w:rPr>
                  <w:b/>
                  <w:bCs/>
                  <w:lang w:val="en-US"/>
                  <w:rPrChange w:id="3428" w:author="Borja Gonzalez" w:date="2017-09-28T18:58:00Z">
                    <w:rPr>
                      <w:rFonts w:ascii="Monaco" w:hAnsi="Monaco" w:cs="Monaco"/>
                      <w:b/>
                      <w:bCs/>
                      <w:color w:val="000000"/>
                      <w:sz w:val="32"/>
                      <w:szCs w:val="32"/>
                      <w:lang w:val="en-US"/>
                    </w:rPr>
                  </w:rPrChange>
                </w:rPr>
                <w:t>,</w:t>
              </w:r>
              <w:r w:rsidRPr="0055352B">
                <w:rPr>
                  <w:b/>
                  <w:bCs/>
                  <w:color w:val="204A87"/>
                  <w:lang w:val="en-US"/>
                  <w:rPrChange w:id="3429" w:author="Borja Gonzalez" w:date="2017-09-28T18:58:00Z">
                    <w:rPr>
                      <w:rFonts w:ascii="Monaco" w:hAnsi="Monaco" w:cs="Monaco"/>
                      <w:b/>
                      <w:bCs/>
                      <w:color w:val="204A87"/>
                      <w:sz w:val="32"/>
                      <w:szCs w:val="32"/>
                      <w:lang w:val="en-US"/>
                    </w:rPr>
                  </w:rPrChange>
                </w:rPr>
                <w:t>function</w:t>
              </w:r>
              <w:r w:rsidRPr="0055352B">
                <w:rPr>
                  <w:b/>
                  <w:bCs/>
                  <w:lang w:val="en-US"/>
                  <w:rPrChange w:id="3430" w:author="Borja Gonzalez" w:date="2017-09-28T18:58:00Z">
                    <w:rPr>
                      <w:rFonts w:ascii="Monaco" w:hAnsi="Monaco" w:cs="Monaco"/>
                      <w:b/>
                      <w:bCs/>
                      <w:color w:val="000000"/>
                      <w:sz w:val="32"/>
                      <w:szCs w:val="32"/>
                      <w:lang w:val="en-US"/>
                    </w:rPr>
                  </w:rPrChange>
                </w:rPr>
                <w:t>(</w:t>
              </w:r>
              <w:r w:rsidRPr="0055352B">
                <w:rPr>
                  <w:lang w:val="en-US"/>
                  <w:rPrChange w:id="3431" w:author="Borja Gonzalez" w:date="2017-09-28T18:58:00Z">
                    <w:rPr>
                      <w:rFonts w:ascii="Monaco" w:hAnsi="Monaco" w:cs="Monaco"/>
                      <w:color w:val="000000"/>
                      <w:sz w:val="32"/>
                      <w:szCs w:val="32"/>
                      <w:lang w:val="en-US"/>
                    </w:rPr>
                  </w:rPrChange>
                </w:rPr>
                <w:t>message</w:t>
              </w:r>
              <w:r w:rsidRPr="0055352B">
                <w:rPr>
                  <w:b/>
                  <w:bCs/>
                  <w:lang w:val="en-US"/>
                  <w:rPrChange w:id="3432" w:author="Borja Gonzalez" w:date="2017-09-28T18:58:00Z">
                    <w:rPr>
                      <w:rFonts w:ascii="Monaco" w:hAnsi="Monaco" w:cs="Monaco"/>
                      <w:b/>
                      <w:bCs/>
                      <w:color w:val="000000"/>
                      <w:sz w:val="32"/>
                      <w:szCs w:val="32"/>
                      <w:lang w:val="en-US"/>
                    </w:rPr>
                  </w:rPrChange>
                </w:rPr>
                <w:t>){</w:t>
              </w:r>
              <w:r w:rsidRPr="0055352B">
                <w:rPr>
                  <w:lang w:val="en-US"/>
                  <w:rPrChange w:id="3433" w:author="Borja Gonzalez" w:date="2017-09-28T18:58:00Z">
                    <w:rPr>
                      <w:rFonts w:ascii="Monaco" w:hAnsi="Monaco" w:cs="Monaco"/>
                      <w:sz w:val="32"/>
                      <w:szCs w:val="32"/>
                      <w:lang w:val="en-US"/>
                    </w:rPr>
                  </w:rPrChange>
                </w:rPr>
                <w:t xml:space="preserve">  </w:t>
              </w:r>
            </w:ins>
          </w:p>
          <w:p w14:paraId="5BD5A2C9" w14:textId="77777777" w:rsidR="0055352B" w:rsidRPr="0079203F" w:rsidRDefault="0055352B">
            <w:pPr>
              <w:rPr>
                <w:ins w:id="3434" w:author="Borja Gonzalez" w:date="2017-09-28T18:57:00Z"/>
                <w:lang w:val="es-ES"/>
                <w:rPrChange w:id="3435" w:author="Rodrigo García" w:date="2017-09-29T10:05:00Z">
                  <w:rPr>
                    <w:ins w:id="3436" w:author="Borja Gonzalez" w:date="2017-09-28T18:57:00Z"/>
                    <w:rFonts w:ascii="Monaco" w:eastAsiaTheme="majorEastAsia" w:hAnsi="Monaco" w:cs="Monaco"/>
                    <w:color w:val="243F60" w:themeColor="accent1" w:themeShade="7F"/>
                    <w:sz w:val="32"/>
                    <w:szCs w:val="32"/>
                    <w:lang w:val="en-US"/>
                  </w:rPr>
                </w:rPrChange>
              </w:rPr>
              <w:pPrChange w:id="3437" w:author="GONZALEZ DIAZ, BORJA" w:date="2017-09-29T19:28:00Z">
                <w:pPr>
                  <w:keepNext/>
                  <w:keepLines/>
                  <w:widowControl w:val="0"/>
                  <w:autoSpaceDE w:val="0"/>
                  <w:autoSpaceDN w:val="0"/>
                  <w:adjustRightInd w:val="0"/>
                  <w:spacing w:before="200"/>
                  <w:outlineLvl w:val="4"/>
                </w:pPr>
              </w:pPrChange>
            </w:pPr>
            <w:ins w:id="3438" w:author="Borja Gonzalez" w:date="2017-09-28T18:57:00Z">
              <w:r w:rsidRPr="0055352B">
                <w:rPr>
                  <w:lang w:val="en-US"/>
                  <w:rPrChange w:id="3439" w:author="Borja Gonzalez" w:date="2017-09-28T18:58:00Z">
                    <w:rPr>
                      <w:rFonts w:ascii="Monaco" w:hAnsi="Monaco" w:cs="Monaco"/>
                      <w:sz w:val="32"/>
                      <w:szCs w:val="32"/>
                      <w:lang w:val="en-US"/>
                    </w:rPr>
                  </w:rPrChange>
                </w:rPr>
                <w:t xml:space="preserve">        </w:t>
              </w:r>
              <w:proofErr w:type="gramStart"/>
              <w:r w:rsidRPr="0079203F">
                <w:rPr>
                  <w:lang w:val="es-ES"/>
                  <w:rPrChange w:id="3440" w:author="Rodrigo García" w:date="2017-09-29T10:05:00Z">
                    <w:rPr>
                      <w:rFonts w:ascii="Monaco" w:hAnsi="Monaco" w:cs="Monaco"/>
                      <w:color w:val="000000"/>
                      <w:sz w:val="32"/>
                      <w:szCs w:val="32"/>
                      <w:lang w:val="en-US"/>
                    </w:rPr>
                  </w:rPrChange>
                </w:rPr>
                <w:t>console</w:t>
              </w:r>
              <w:r w:rsidRPr="0079203F">
                <w:rPr>
                  <w:b/>
                  <w:bCs/>
                  <w:lang w:val="es-ES"/>
                  <w:rPrChange w:id="3441" w:author="Rodrigo García" w:date="2017-09-29T10:05:00Z">
                    <w:rPr>
                      <w:rFonts w:ascii="Monaco" w:hAnsi="Monaco" w:cs="Monaco"/>
                      <w:b/>
                      <w:bCs/>
                      <w:color w:val="000000"/>
                      <w:sz w:val="32"/>
                      <w:szCs w:val="32"/>
                      <w:lang w:val="en-US"/>
                    </w:rPr>
                  </w:rPrChange>
                </w:rPr>
                <w:t>.</w:t>
              </w:r>
              <w:r w:rsidRPr="0079203F">
                <w:rPr>
                  <w:lang w:val="es-ES"/>
                  <w:rPrChange w:id="3442" w:author="Rodrigo García" w:date="2017-09-29T10:05:00Z">
                    <w:rPr>
                      <w:rFonts w:ascii="Monaco" w:hAnsi="Monaco" w:cs="Monaco"/>
                      <w:color w:val="000000"/>
                      <w:sz w:val="32"/>
                      <w:szCs w:val="32"/>
                      <w:lang w:val="en-US"/>
                    </w:rPr>
                  </w:rPrChange>
                </w:rPr>
                <w:t>log</w:t>
              </w:r>
              <w:r w:rsidRPr="0079203F">
                <w:rPr>
                  <w:b/>
                  <w:bCs/>
                  <w:lang w:val="es-ES"/>
                  <w:rPrChange w:id="3443"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3444" w:author="Rodrigo García" w:date="2017-09-29T10:05:00Z">
                    <w:rPr>
                      <w:rFonts w:ascii="Monaco" w:hAnsi="Monaco" w:cs="Monaco"/>
                      <w:color w:val="4E9A06"/>
                      <w:sz w:val="32"/>
                      <w:szCs w:val="32"/>
                      <w:lang w:val="en-US"/>
                    </w:rPr>
                  </w:rPrChange>
                </w:rPr>
                <w:t>"El servidor ha enviado un mensaje:"</w:t>
              </w:r>
              <w:r w:rsidRPr="0079203F">
                <w:rPr>
                  <w:b/>
                  <w:bCs/>
                  <w:lang w:val="es-ES"/>
                  <w:rPrChange w:id="3445" w:author="Rodrigo García" w:date="2017-09-29T10:05:00Z">
                    <w:rPr>
                      <w:rFonts w:ascii="Monaco" w:hAnsi="Monaco" w:cs="Monaco"/>
                      <w:b/>
                      <w:bCs/>
                      <w:color w:val="000000"/>
                      <w:sz w:val="32"/>
                      <w:szCs w:val="32"/>
                      <w:lang w:val="en-US"/>
                    </w:rPr>
                  </w:rPrChange>
                </w:rPr>
                <w:t>);</w:t>
              </w:r>
            </w:ins>
          </w:p>
          <w:p w14:paraId="2DD2CDEA" w14:textId="77777777" w:rsidR="0055352B" w:rsidRPr="0055352B" w:rsidRDefault="0055352B">
            <w:pPr>
              <w:rPr>
                <w:ins w:id="3446" w:author="Borja Gonzalez" w:date="2017-09-28T18:57:00Z"/>
                <w:lang w:val="en-US"/>
                <w:rPrChange w:id="3447" w:author="Borja Gonzalez" w:date="2017-09-28T18:58:00Z">
                  <w:rPr>
                    <w:ins w:id="3448" w:author="Borja Gonzalez" w:date="2017-09-28T18:57:00Z"/>
                    <w:rFonts w:ascii="Monaco" w:eastAsiaTheme="majorEastAsia" w:hAnsi="Monaco" w:cs="Monaco"/>
                    <w:color w:val="243F60" w:themeColor="accent1" w:themeShade="7F"/>
                    <w:sz w:val="32"/>
                    <w:szCs w:val="32"/>
                    <w:lang w:val="en-US"/>
                  </w:rPr>
                </w:rPrChange>
              </w:rPr>
              <w:pPrChange w:id="3449" w:author="GONZALEZ DIAZ, BORJA" w:date="2017-09-29T19:28:00Z">
                <w:pPr>
                  <w:keepNext/>
                  <w:keepLines/>
                  <w:widowControl w:val="0"/>
                  <w:autoSpaceDE w:val="0"/>
                  <w:autoSpaceDN w:val="0"/>
                  <w:adjustRightInd w:val="0"/>
                  <w:spacing w:before="200"/>
                  <w:outlineLvl w:val="4"/>
                </w:pPr>
              </w:pPrChange>
            </w:pPr>
            <w:ins w:id="3450" w:author="Borja Gonzalez" w:date="2017-09-28T18:57:00Z">
              <w:r w:rsidRPr="0079203F">
                <w:rPr>
                  <w:lang w:val="es-ES"/>
                  <w:rPrChange w:id="3451" w:author="Rodrigo García" w:date="2017-09-29T10:05:00Z">
                    <w:rPr>
                      <w:rFonts w:ascii="Monaco" w:hAnsi="Monaco" w:cs="Monaco"/>
                      <w:sz w:val="32"/>
                      <w:szCs w:val="32"/>
                      <w:lang w:val="en-US"/>
                    </w:rPr>
                  </w:rPrChange>
                </w:rPr>
                <w:t xml:space="preserve">        </w:t>
              </w:r>
              <w:r w:rsidRPr="0055352B">
                <w:rPr>
                  <w:lang w:val="en-US"/>
                  <w:rPrChange w:id="3452" w:author="Borja Gonzalez" w:date="2017-09-28T18:58:00Z">
                    <w:rPr>
                      <w:rFonts w:ascii="Monaco" w:hAnsi="Monaco" w:cs="Monaco"/>
                      <w:color w:val="000000"/>
                      <w:sz w:val="32"/>
                      <w:szCs w:val="32"/>
                      <w:lang w:val="en-US"/>
                    </w:rPr>
                  </w:rPrChange>
                </w:rPr>
                <w:t xml:space="preserve">message </w:t>
              </w:r>
              <w:r w:rsidRPr="0055352B">
                <w:rPr>
                  <w:b/>
                  <w:bCs/>
                  <w:color w:val="CE5C00"/>
                  <w:lang w:val="en-US"/>
                  <w:rPrChange w:id="3453" w:author="Borja Gonzalez" w:date="2017-09-28T18:58:00Z">
                    <w:rPr>
                      <w:rFonts w:ascii="Monaco" w:hAnsi="Monaco" w:cs="Monaco"/>
                      <w:b/>
                      <w:bCs/>
                      <w:color w:val="CE5C00"/>
                      <w:sz w:val="32"/>
                      <w:szCs w:val="32"/>
                      <w:lang w:val="en-US"/>
                    </w:rPr>
                  </w:rPrChange>
                </w:rPr>
                <w:t>=</w:t>
              </w:r>
              <w:r w:rsidRPr="0055352B">
                <w:rPr>
                  <w:lang w:val="en-US"/>
                  <w:rPrChange w:id="3454" w:author="Borja Gonzalez" w:date="2017-09-28T18:58:00Z">
                    <w:rPr>
                      <w:rFonts w:ascii="Monaco" w:hAnsi="Monaco" w:cs="Monaco"/>
                      <w:sz w:val="32"/>
                      <w:szCs w:val="32"/>
                      <w:lang w:val="en-US"/>
                    </w:rPr>
                  </w:rPrChange>
                </w:rPr>
                <w:t xml:space="preserve"> JSON</w:t>
              </w:r>
              <w:r w:rsidRPr="0055352B">
                <w:rPr>
                  <w:b/>
                  <w:bCs/>
                  <w:lang w:val="en-US"/>
                  <w:rPrChange w:id="3455" w:author="Borja Gonzalez" w:date="2017-09-28T18:58:00Z">
                    <w:rPr>
                      <w:rFonts w:ascii="Monaco" w:hAnsi="Monaco" w:cs="Monaco"/>
                      <w:b/>
                      <w:bCs/>
                      <w:color w:val="000000"/>
                      <w:sz w:val="32"/>
                      <w:szCs w:val="32"/>
                      <w:lang w:val="en-US"/>
                    </w:rPr>
                  </w:rPrChange>
                </w:rPr>
                <w:t>.</w:t>
              </w:r>
              <w:r w:rsidRPr="0055352B">
                <w:rPr>
                  <w:lang w:val="en-US"/>
                  <w:rPrChange w:id="3456" w:author="Borja Gonzalez" w:date="2017-09-28T18:58:00Z">
                    <w:rPr>
                      <w:rFonts w:ascii="Monaco" w:hAnsi="Monaco" w:cs="Monaco"/>
                      <w:color w:val="000000"/>
                      <w:sz w:val="32"/>
                      <w:szCs w:val="32"/>
                      <w:lang w:val="en-US"/>
                    </w:rPr>
                  </w:rPrChange>
                </w:rPr>
                <w:t>parse</w:t>
              </w:r>
              <w:r w:rsidRPr="0055352B">
                <w:rPr>
                  <w:b/>
                  <w:bCs/>
                  <w:lang w:val="en-US"/>
                  <w:rPrChange w:id="3457" w:author="Borja Gonzalez" w:date="2017-09-28T18:58:00Z">
                    <w:rPr>
                      <w:rFonts w:ascii="Monaco" w:hAnsi="Monaco" w:cs="Monaco"/>
                      <w:b/>
                      <w:bCs/>
                      <w:color w:val="000000"/>
                      <w:sz w:val="32"/>
                      <w:szCs w:val="32"/>
                      <w:lang w:val="en-US"/>
                    </w:rPr>
                  </w:rPrChange>
                </w:rPr>
                <w:t>(</w:t>
              </w:r>
              <w:r w:rsidRPr="0055352B">
                <w:rPr>
                  <w:lang w:val="en-US"/>
                  <w:rPrChange w:id="3458" w:author="Borja Gonzalez" w:date="2017-09-28T18:58:00Z">
                    <w:rPr>
                      <w:rFonts w:ascii="Monaco" w:hAnsi="Monaco" w:cs="Monaco"/>
                      <w:color w:val="000000"/>
                      <w:sz w:val="32"/>
                      <w:szCs w:val="32"/>
                      <w:lang w:val="en-US"/>
                    </w:rPr>
                  </w:rPrChange>
                </w:rPr>
                <w:t>message</w:t>
              </w:r>
              <w:r w:rsidRPr="0055352B">
                <w:rPr>
                  <w:b/>
                  <w:bCs/>
                  <w:lang w:val="en-US"/>
                  <w:rPrChange w:id="3459" w:author="Borja Gonzalez" w:date="2017-09-28T18:58:00Z">
                    <w:rPr>
                      <w:rFonts w:ascii="Monaco" w:hAnsi="Monaco" w:cs="Monaco"/>
                      <w:b/>
                      <w:bCs/>
                      <w:color w:val="000000"/>
                      <w:sz w:val="32"/>
                      <w:szCs w:val="32"/>
                      <w:lang w:val="en-US"/>
                    </w:rPr>
                  </w:rPrChange>
                </w:rPr>
                <w:t>);</w:t>
              </w:r>
            </w:ins>
          </w:p>
          <w:p w14:paraId="0B325C22" w14:textId="77777777" w:rsidR="0055352B" w:rsidRPr="0055352B" w:rsidRDefault="0055352B">
            <w:pPr>
              <w:rPr>
                <w:ins w:id="3460" w:author="Borja Gonzalez" w:date="2017-09-28T18:57:00Z"/>
                <w:i/>
                <w:iCs/>
                <w:color w:val="8F5902"/>
                <w:lang w:val="en-US"/>
                <w:rPrChange w:id="3461" w:author="Borja Gonzalez" w:date="2017-09-28T18:58:00Z">
                  <w:rPr>
                    <w:ins w:id="3462" w:author="Borja Gonzalez" w:date="2017-09-28T18:57:00Z"/>
                    <w:rFonts w:ascii="Monaco" w:eastAsiaTheme="majorEastAsia" w:hAnsi="Monaco" w:cs="Monaco"/>
                    <w:i/>
                    <w:iCs/>
                    <w:color w:val="8F5902"/>
                    <w:sz w:val="32"/>
                    <w:szCs w:val="32"/>
                    <w:lang w:val="en-US"/>
                  </w:rPr>
                </w:rPrChange>
              </w:rPr>
              <w:pPrChange w:id="3463" w:author="GONZALEZ DIAZ, BORJA" w:date="2017-09-29T19:28:00Z">
                <w:pPr>
                  <w:keepNext/>
                  <w:keepLines/>
                  <w:widowControl w:val="0"/>
                  <w:autoSpaceDE w:val="0"/>
                  <w:autoSpaceDN w:val="0"/>
                  <w:adjustRightInd w:val="0"/>
                  <w:spacing w:before="200"/>
                  <w:outlineLvl w:val="4"/>
                </w:pPr>
              </w:pPrChange>
            </w:pPr>
            <w:ins w:id="3464" w:author="Borja Gonzalez" w:date="2017-09-28T18:57:00Z">
              <w:r w:rsidRPr="0055352B">
                <w:rPr>
                  <w:lang w:val="en-US"/>
                  <w:rPrChange w:id="3465" w:author="Borja Gonzalez" w:date="2017-09-28T18:58:00Z">
                    <w:rPr>
                      <w:rFonts w:ascii="Monaco" w:hAnsi="Monaco" w:cs="Monaco"/>
                      <w:sz w:val="32"/>
                      <w:szCs w:val="32"/>
                      <w:lang w:val="en-US"/>
                    </w:rPr>
                  </w:rPrChange>
                </w:rPr>
                <w:t xml:space="preserve">        </w:t>
              </w:r>
              <w:r w:rsidRPr="0055352B">
                <w:rPr>
                  <w:i/>
                  <w:iCs/>
                  <w:color w:val="8F5902"/>
                  <w:lang w:val="en-US"/>
                  <w:rPrChange w:id="3466" w:author="Borja Gonzalez" w:date="2017-09-28T18:58:00Z">
                    <w:rPr>
                      <w:rFonts w:ascii="Monaco" w:hAnsi="Monaco" w:cs="Monaco"/>
                      <w:i/>
                      <w:iCs/>
                      <w:color w:val="8F5902"/>
                      <w:sz w:val="32"/>
                      <w:szCs w:val="32"/>
                      <w:lang w:val="en-US"/>
                    </w:rPr>
                  </w:rPrChange>
                </w:rPr>
                <w:t xml:space="preserve">//console.log(message.data); </w:t>
              </w:r>
            </w:ins>
          </w:p>
          <w:p w14:paraId="26053AD4" w14:textId="77777777" w:rsidR="0055352B" w:rsidRPr="0079203F" w:rsidRDefault="0055352B">
            <w:pPr>
              <w:rPr>
                <w:ins w:id="3467" w:author="Borja Gonzalez" w:date="2017-09-28T18:57:00Z"/>
                <w:lang w:val="es-ES"/>
                <w:rPrChange w:id="3468" w:author="Rodrigo García" w:date="2017-09-29T10:05:00Z">
                  <w:rPr>
                    <w:ins w:id="3469" w:author="Borja Gonzalez" w:date="2017-09-28T18:57:00Z"/>
                    <w:rFonts w:ascii="Monaco" w:eastAsiaTheme="majorEastAsia" w:hAnsi="Monaco" w:cs="Monaco"/>
                    <w:color w:val="243F60" w:themeColor="accent1" w:themeShade="7F"/>
                    <w:sz w:val="32"/>
                    <w:szCs w:val="32"/>
                    <w:lang w:val="en-US"/>
                  </w:rPr>
                </w:rPrChange>
              </w:rPr>
              <w:pPrChange w:id="3470" w:author="GONZALEZ DIAZ, BORJA" w:date="2017-09-29T19:28:00Z">
                <w:pPr>
                  <w:keepNext/>
                  <w:keepLines/>
                  <w:widowControl w:val="0"/>
                  <w:autoSpaceDE w:val="0"/>
                  <w:autoSpaceDN w:val="0"/>
                  <w:adjustRightInd w:val="0"/>
                  <w:spacing w:before="200"/>
                  <w:outlineLvl w:val="4"/>
                </w:pPr>
              </w:pPrChange>
            </w:pPr>
            <w:ins w:id="3471" w:author="Borja Gonzalez" w:date="2017-09-28T18:57:00Z">
              <w:r w:rsidRPr="0055352B">
                <w:rPr>
                  <w:lang w:val="en-US"/>
                  <w:rPrChange w:id="3472" w:author="Borja Gonzalez" w:date="2017-09-28T18:58:00Z">
                    <w:rPr>
                      <w:rFonts w:ascii="Monaco" w:hAnsi="Monaco" w:cs="Monaco"/>
                      <w:sz w:val="32"/>
                      <w:szCs w:val="32"/>
                      <w:lang w:val="en-US"/>
                    </w:rPr>
                  </w:rPrChange>
                </w:rPr>
                <w:t xml:space="preserve">    </w:t>
              </w:r>
              <w:r w:rsidRPr="0079203F">
                <w:rPr>
                  <w:b/>
                  <w:bCs/>
                  <w:lang w:val="es-ES"/>
                  <w:rPrChange w:id="3473" w:author="Rodrigo García" w:date="2017-09-29T10:05:00Z">
                    <w:rPr>
                      <w:rFonts w:ascii="Monaco" w:hAnsi="Monaco" w:cs="Monaco"/>
                      <w:b/>
                      <w:bCs/>
                      <w:color w:val="000000"/>
                      <w:sz w:val="32"/>
                      <w:szCs w:val="32"/>
                      <w:lang w:val="en-US"/>
                    </w:rPr>
                  </w:rPrChange>
                </w:rPr>
                <w:t>});</w:t>
              </w:r>
            </w:ins>
          </w:p>
          <w:p w14:paraId="31AE8C84" w14:textId="77777777" w:rsidR="0055352B" w:rsidRPr="0079203F" w:rsidRDefault="0055352B">
            <w:pPr>
              <w:rPr>
                <w:ins w:id="3474" w:author="Borja Gonzalez" w:date="2017-09-28T18:57:00Z"/>
                <w:lang w:val="es-ES"/>
                <w:rPrChange w:id="3475" w:author="Rodrigo García" w:date="2017-09-29T10:05:00Z">
                  <w:rPr>
                    <w:ins w:id="3476" w:author="Borja Gonzalez" w:date="2017-09-28T18:57:00Z"/>
                    <w:rFonts w:ascii="Monaco" w:hAnsi="Monaco" w:cs="Monaco"/>
                    <w:sz w:val="32"/>
                    <w:szCs w:val="32"/>
                    <w:lang w:val="en-US"/>
                  </w:rPr>
                </w:rPrChange>
              </w:rPr>
              <w:pPrChange w:id="3477" w:author="GONZALEZ DIAZ, BORJA" w:date="2017-09-29T19:28:00Z">
                <w:pPr>
                  <w:widowControl w:val="0"/>
                  <w:autoSpaceDE w:val="0"/>
                  <w:autoSpaceDN w:val="0"/>
                  <w:adjustRightInd w:val="0"/>
                </w:pPr>
              </w:pPrChange>
            </w:pPr>
          </w:p>
          <w:p w14:paraId="105171F5" w14:textId="77777777" w:rsidR="0055352B" w:rsidRPr="0079203F" w:rsidRDefault="0055352B">
            <w:pPr>
              <w:rPr>
                <w:ins w:id="3478" w:author="Borja Gonzalez" w:date="2017-09-28T18:57:00Z"/>
                <w:lang w:val="es-ES"/>
                <w:rPrChange w:id="3479" w:author="Rodrigo García" w:date="2017-09-29T10:05:00Z">
                  <w:rPr>
                    <w:ins w:id="3480" w:author="Borja Gonzalez" w:date="2017-09-28T18:57:00Z"/>
                    <w:rFonts w:ascii="Monaco" w:eastAsiaTheme="majorEastAsia" w:hAnsi="Monaco" w:cs="Monaco"/>
                    <w:color w:val="243F60" w:themeColor="accent1" w:themeShade="7F"/>
                    <w:sz w:val="32"/>
                    <w:szCs w:val="32"/>
                    <w:lang w:val="en-US"/>
                  </w:rPr>
                </w:rPrChange>
              </w:rPr>
              <w:pPrChange w:id="3481" w:author="GONZALEZ DIAZ, BORJA" w:date="2017-09-29T19:28:00Z">
                <w:pPr>
                  <w:keepNext/>
                  <w:keepLines/>
                  <w:widowControl w:val="0"/>
                  <w:autoSpaceDE w:val="0"/>
                  <w:autoSpaceDN w:val="0"/>
                  <w:adjustRightInd w:val="0"/>
                  <w:spacing w:before="200"/>
                  <w:outlineLvl w:val="4"/>
                </w:pPr>
              </w:pPrChange>
            </w:pPr>
            <w:ins w:id="3482" w:author="Borja Gonzalez" w:date="2017-09-28T18:57:00Z">
              <w:r w:rsidRPr="0079203F">
                <w:rPr>
                  <w:lang w:val="es-ES"/>
                  <w:rPrChange w:id="3483" w:author="Rodrigo García" w:date="2017-09-29T10:05:00Z">
                    <w:rPr>
                      <w:rFonts w:ascii="Monaco" w:hAnsi="Monaco" w:cs="Monaco"/>
                      <w:sz w:val="32"/>
                      <w:szCs w:val="32"/>
                      <w:lang w:val="en-US"/>
                    </w:rPr>
                  </w:rPrChange>
                </w:rPr>
                <w:t xml:space="preserve">     </w:t>
              </w:r>
              <w:r w:rsidRPr="0079203F">
                <w:rPr>
                  <w:b/>
                  <w:bCs/>
                  <w:color w:val="204A87"/>
                  <w:lang w:val="es-ES"/>
                  <w:rPrChange w:id="3484" w:author="Rodrigo García" w:date="2017-09-29T10:05:00Z">
                    <w:rPr>
                      <w:rFonts w:ascii="Monaco" w:hAnsi="Monaco" w:cs="Monaco"/>
                      <w:b/>
                      <w:bCs/>
                      <w:color w:val="204A87"/>
                      <w:sz w:val="32"/>
                      <w:szCs w:val="32"/>
                      <w:lang w:val="en-US"/>
                    </w:rPr>
                  </w:rPrChange>
                </w:rPr>
                <w:t>var</w:t>
              </w:r>
              <w:r w:rsidRPr="0079203F">
                <w:rPr>
                  <w:lang w:val="es-ES"/>
                  <w:rPrChange w:id="3485" w:author="Rodrigo García" w:date="2017-09-29T10:05:00Z">
                    <w:rPr>
                      <w:rFonts w:ascii="Monaco" w:hAnsi="Monaco" w:cs="Monaco"/>
                      <w:sz w:val="32"/>
                      <w:szCs w:val="32"/>
                      <w:lang w:val="en-US"/>
                    </w:rPr>
                  </w:rPrChange>
                </w:rPr>
                <w:t xml:space="preserve"> data </w:t>
              </w:r>
              <w:r w:rsidRPr="0079203F">
                <w:rPr>
                  <w:b/>
                  <w:bCs/>
                  <w:color w:val="CE5C00"/>
                  <w:lang w:val="es-ES"/>
                  <w:rPrChange w:id="3486" w:author="Rodrigo García" w:date="2017-09-29T10:05:00Z">
                    <w:rPr>
                      <w:rFonts w:ascii="Monaco" w:hAnsi="Monaco" w:cs="Monaco"/>
                      <w:b/>
                      <w:bCs/>
                      <w:color w:val="CE5C00"/>
                      <w:sz w:val="32"/>
                      <w:szCs w:val="32"/>
                      <w:lang w:val="en-US"/>
                    </w:rPr>
                  </w:rPrChange>
                </w:rPr>
                <w:t>=</w:t>
              </w:r>
              <w:r w:rsidRPr="0079203F">
                <w:rPr>
                  <w:lang w:val="es-ES"/>
                  <w:rPrChange w:id="3487" w:author="Rodrigo García" w:date="2017-09-29T10:05:00Z">
                    <w:rPr>
                      <w:rFonts w:ascii="Monaco" w:hAnsi="Monaco" w:cs="Monaco"/>
                      <w:sz w:val="32"/>
                      <w:szCs w:val="32"/>
                      <w:lang w:val="en-US"/>
                    </w:rPr>
                  </w:rPrChange>
                </w:rPr>
                <w:t xml:space="preserve"> </w:t>
              </w:r>
              <w:r w:rsidRPr="0079203F">
                <w:rPr>
                  <w:b/>
                  <w:bCs/>
                  <w:lang w:val="es-ES"/>
                  <w:rPrChange w:id="3488" w:author="Rodrigo García" w:date="2017-09-29T10:05:00Z">
                    <w:rPr>
                      <w:rFonts w:ascii="Monaco" w:hAnsi="Monaco" w:cs="Monaco"/>
                      <w:b/>
                      <w:bCs/>
                      <w:color w:val="000000"/>
                      <w:sz w:val="32"/>
                      <w:szCs w:val="32"/>
                      <w:lang w:val="en-US"/>
                    </w:rPr>
                  </w:rPrChange>
                </w:rPr>
                <w:t>{</w:t>
              </w:r>
            </w:ins>
          </w:p>
          <w:p w14:paraId="1F8D7ADB" w14:textId="77777777" w:rsidR="0055352B" w:rsidRPr="0079203F" w:rsidRDefault="0055352B">
            <w:pPr>
              <w:rPr>
                <w:ins w:id="3489" w:author="Borja Gonzalez" w:date="2017-09-28T18:57:00Z"/>
                <w:lang w:val="es-ES"/>
                <w:rPrChange w:id="3490" w:author="Rodrigo García" w:date="2017-09-29T10:05:00Z">
                  <w:rPr>
                    <w:ins w:id="3491" w:author="Borja Gonzalez" w:date="2017-09-28T18:57:00Z"/>
                    <w:rFonts w:ascii="Monaco" w:eastAsiaTheme="majorEastAsia" w:hAnsi="Monaco" w:cs="Monaco"/>
                    <w:color w:val="243F60" w:themeColor="accent1" w:themeShade="7F"/>
                    <w:sz w:val="32"/>
                    <w:szCs w:val="32"/>
                    <w:lang w:val="en-US"/>
                  </w:rPr>
                </w:rPrChange>
              </w:rPr>
              <w:pPrChange w:id="3492" w:author="GONZALEZ DIAZ, BORJA" w:date="2017-09-29T19:28:00Z">
                <w:pPr>
                  <w:keepNext/>
                  <w:keepLines/>
                  <w:widowControl w:val="0"/>
                  <w:autoSpaceDE w:val="0"/>
                  <w:autoSpaceDN w:val="0"/>
                  <w:adjustRightInd w:val="0"/>
                  <w:spacing w:before="200"/>
                  <w:outlineLvl w:val="4"/>
                </w:pPr>
              </w:pPrChange>
            </w:pPr>
            <w:ins w:id="3493" w:author="Borja Gonzalez" w:date="2017-09-28T18:57:00Z">
              <w:r w:rsidRPr="0079203F">
                <w:rPr>
                  <w:lang w:val="es-ES"/>
                  <w:rPrChange w:id="3494" w:author="Rodrigo García" w:date="2017-09-29T10:05:00Z">
                    <w:rPr>
                      <w:rFonts w:ascii="Monaco" w:hAnsi="Monaco" w:cs="Monaco"/>
                      <w:sz w:val="32"/>
                      <w:szCs w:val="32"/>
                      <w:lang w:val="en-US"/>
                    </w:rPr>
                  </w:rPrChange>
                </w:rPr>
                <w:t xml:space="preserve">        </w:t>
              </w:r>
              <w:r w:rsidRPr="0079203F">
                <w:rPr>
                  <w:lang w:val="es-ES"/>
                  <w:rPrChange w:id="3495" w:author="Rodrigo García" w:date="2017-09-29T10:05:00Z">
                    <w:rPr>
                      <w:rFonts w:ascii="Monaco" w:hAnsi="Monaco" w:cs="Monaco"/>
                      <w:sz w:val="32"/>
                      <w:szCs w:val="32"/>
                      <w:lang w:val="en-US"/>
                    </w:rPr>
                  </w:rPrChange>
                </w:rPr>
                <w:tab/>
                <w:t>operacion</w:t>
              </w:r>
              <w:r w:rsidRPr="0079203F">
                <w:rPr>
                  <w:b/>
                  <w:bCs/>
                  <w:color w:val="CE5C00"/>
                  <w:lang w:val="es-ES"/>
                  <w:rPrChange w:id="3496" w:author="Rodrigo García" w:date="2017-09-29T10:05:00Z">
                    <w:rPr>
                      <w:rFonts w:ascii="Monaco" w:hAnsi="Monaco" w:cs="Monaco"/>
                      <w:b/>
                      <w:bCs/>
                      <w:color w:val="CE5C00"/>
                      <w:sz w:val="32"/>
                      <w:szCs w:val="32"/>
                      <w:lang w:val="en-US"/>
                    </w:rPr>
                  </w:rPrChange>
                </w:rPr>
                <w:t>:</w:t>
              </w:r>
              <w:r w:rsidRPr="0079203F">
                <w:rPr>
                  <w:lang w:val="es-ES"/>
                  <w:rPrChange w:id="3497" w:author="Rodrigo García" w:date="2017-09-29T10:05:00Z">
                    <w:rPr>
                      <w:rFonts w:ascii="Monaco" w:hAnsi="Monaco" w:cs="Monaco"/>
                      <w:sz w:val="32"/>
                      <w:szCs w:val="32"/>
                      <w:lang w:val="en-US"/>
                    </w:rPr>
                  </w:rPrChange>
                </w:rPr>
                <w:t xml:space="preserve"> </w:t>
              </w:r>
              <w:r w:rsidRPr="0079203F">
                <w:rPr>
                  <w:color w:val="4E9A06"/>
                  <w:lang w:val="es-ES"/>
                  <w:rPrChange w:id="3498" w:author="Rodrigo García" w:date="2017-09-29T10:05:00Z">
                    <w:rPr>
                      <w:rFonts w:ascii="Monaco" w:hAnsi="Monaco" w:cs="Monaco"/>
                      <w:color w:val="4E9A06"/>
                      <w:sz w:val="32"/>
                      <w:szCs w:val="32"/>
                      <w:lang w:val="en-US"/>
                    </w:rPr>
                  </w:rPrChange>
                </w:rPr>
                <w:t>"Añadir paciente"</w:t>
              </w:r>
              <w:r w:rsidRPr="0079203F">
                <w:rPr>
                  <w:b/>
                  <w:bCs/>
                  <w:lang w:val="es-ES"/>
                  <w:rPrChange w:id="3499" w:author="Rodrigo García" w:date="2017-09-29T10:05:00Z">
                    <w:rPr>
                      <w:rFonts w:ascii="Monaco" w:hAnsi="Monaco" w:cs="Monaco"/>
                      <w:b/>
                      <w:bCs/>
                      <w:color w:val="000000"/>
                      <w:sz w:val="32"/>
                      <w:szCs w:val="32"/>
                      <w:lang w:val="en-US"/>
                    </w:rPr>
                  </w:rPrChange>
                </w:rPr>
                <w:t>,</w:t>
              </w:r>
              <w:r w:rsidRPr="0079203F">
                <w:rPr>
                  <w:lang w:val="es-ES"/>
                  <w:rPrChange w:id="3500" w:author="Rodrigo García" w:date="2017-09-29T10:05:00Z">
                    <w:rPr>
                      <w:rFonts w:ascii="Monaco" w:hAnsi="Monaco" w:cs="Monaco"/>
                      <w:sz w:val="32"/>
                      <w:szCs w:val="32"/>
                      <w:lang w:val="en-US"/>
                    </w:rPr>
                  </w:rPrChange>
                </w:rPr>
                <w:t xml:space="preserve">  </w:t>
              </w:r>
            </w:ins>
          </w:p>
          <w:p w14:paraId="11AED58A" w14:textId="77777777" w:rsidR="0055352B" w:rsidRPr="0079203F" w:rsidRDefault="0055352B">
            <w:pPr>
              <w:rPr>
                <w:ins w:id="3501" w:author="Borja Gonzalez" w:date="2017-09-28T18:57:00Z"/>
                <w:lang w:val="es-ES"/>
                <w:rPrChange w:id="3502" w:author="Rodrigo García" w:date="2017-09-29T10:05:00Z">
                  <w:rPr>
                    <w:ins w:id="3503" w:author="Borja Gonzalez" w:date="2017-09-28T18:57:00Z"/>
                    <w:rFonts w:ascii="Monaco" w:eastAsiaTheme="majorEastAsia" w:hAnsi="Monaco" w:cs="Monaco"/>
                    <w:color w:val="243F60" w:themeColor="accent1" w:themeShade="7F"/>
                    <w:sz w:val="32"/>
                    <w:szCs w:val="32"/>
                    <w:lang w:val="en-US"/>
                  </w:rPr>
                </w:rPrChange>
              </w:rPr>
              <w:pPrChange w:id="3504" w:author="GONZALEZ DIAZ, BORJA" w:date="2017-09-29T19:28:00Z">
                <w:pPr>
                  <w:keepNext/>
                  <w:keepLines/>
                  <w:widowControl w:val="0"/>
                  <w:autoSpaceDE w:val="0"/>
                  <w:autoSpaceDN w:val="0"/>
                  <w:adjustRightInd w:val="0"/>
                  <w:spacing w:before="200"/>
                  <w:outlineLvl w:val="4"/>
                </w:pPr>
              </w:pPrChange>
            </w:pPr>
            <w:ins w:id="3505" w:author="Borja Gonzalez" w:date="2017-09-28T18:57:00Z">
              <w:r w:rsidRPr="0079203F">
                <w:rPr>
                  <w:lang w:val="es-ES"/>
                  <w:rPrChange w:id="3506" w:author="Rodrigo García" w:date="2017-09-29T10:05:00Z">
                    <w:rPr>
                      <w:rFonts w:ascii="Monaco" w:hAnsi="Monaco" w:cs="Monaco"/>
                      <w:sz w:val="32"/>
                      <w:szCs w:val="32"/>
                      <w:lang w:val="en-US"/>
                    </w:rPr>
                  </w:rPrChange>
                </w:rPr>
                <w:t xml:space="preserve">            n</w:t>
              </w:r>
              <w:r w:rsidRPr="0079203F">
                <w:rPr>
                  <w:b/>
                  <w:bCs/>
                  <w:color w:val="CE5C00"/>
                  <w:lang w:val="es-ES"/>
                  <w:rPrChange w:id="3507" w:author="Rodrigo García" w:date="2017-09-29T10:05:00Z">
                    <w:rPr>
                      <w:rFonts w:ascii="Monaco" w:hAnsi="Monaco" w:cs="Monaco"/>
                      <w:b/>
                      <w:bCs/>
                      <w:color w:val="CE5C00"/>
                      <w:sz w:val="32"/>
                      <w:szCs w:val="32"/>
                      <w:lang w:val="en-US"/>
                    </w:rPr>
                  </w:rPrChange>
                </w:rPr>
                <w:t>:</w:t>
              </w:r>
              <w:r w:rsidRPr="0079203F">
                <w:rPr>
                  <w:lang w:val="es-ES"/>
                  <w:rPrChange w:id="3508" w:author="Rodrigo García" w:date="2017-09-29T10:05:00Z">
                    <w:rPr>
                      <w:rFonts w:ascii="Monaco" w:hAnsi="Monaco" w:cs="Monaco"/>
                      <w:sz w:val="32"/>
                      <w:szCs w:val="32"/>
                      <w:lang w:val="en-US"/>
                    </w:rPr>
                  </w:rPrChange>
                </w:rPr>
                <w:t xml:space="preserve"> nombre</w:t>
              </w:r>
              <w:r w:rsidRPr="0079203F">
                <w:rPr>
                  <w:b/>
                  <w:bCs/>
                  <w:lang w:val="es-ES"/>
                  <w:rPrChange w:id="3509" w:author="Rodrigo García" w:date="2017-09-29T10:05:00Z">
                    <w:rPr>
                      <w:rFonts w:ascii="Monaco" w:hAnsi="Monaco" w:cs="Monaco"/>
                      <w:b/>
                      <w:bCs/>
                      <w:color w:val="000000"/>
                      <w:sz w:val="32"/>
                      <w:szCs w:val="32"/>
                      <w:lang w:val="en-US"/>
                    </w:rPr>
                  </w:rPrChange>
                </w:rPr>
                <w:t>,</w:t>
              </w:r>
              <w:r w:rsidRPr="0079203F">
                <w:rPr>
                  <w:lang w:val="es-ES"/>
                  <w:rPrChange w:id="3510" w:author="Rodrigo García" w:date="2017-09-29T10:05:00Z">
                    <w:rPr>
                      <w:rFonts w:ascii="Monaco" w:hAnsi="Monaco" w:cs="Monaco"/>
                      <w:sz w:val="32"/>
                      <w:szCs w:val="32"/>
                      <w:lang w:val="en-US"/>
                    </w:rPr>
                  </w:rPrChange>
                </w:rPr>
                <w:t xml:space="preserve"> </w:t>
              </w:r>
            </w:ins>
          </w:p>
          <w:p w14:paraId="7B42C886" w14:textId="77777777" w:rsidR="0055352B" w:rsidRPr="0079203F" w:rsidRDefault="0055352B">
            <w:pPr>
              <w:rPr>
                <w:ins w:id="3511" w:author="Borja Gonzalez" w:date="2017-09-28T18:57:00Z"/>
                <w:lang w:val="es-ES"/>
                <w:rPrChange w:id="3512" w:author="Rodrigo García" w:date="2017-09-29T10:05:00Z">
                  <w:rPr>
                    <w:ins w:id="3513" w:author="Borja Gonzalez" w:date="2017-09-28T18:57:00Z"/>
                    <w:rFonts w:ascii="Monaco" w:eastAsiaTheme="majorEastAsia" w:hAnsi="Monaco" w:cs="Monaco"/>
                    <w:color w:val="243F60" w:themeColor="accent1" w:themeShade="7F"/>
                    <w:sz w:val="32"/>
                    <w:szCs w:val="32"/>
                    <w:lang w:val="en-US"/>
                  </w:rPr>
                </w:rPrChange>
              </w:rPr>
              <w:pPrChange w:id="3514" w:author="GONZALEZ DIAZ, BORJA" w:date="2017-09-29T19:28:00Z">
                <w:pPr>
                  <w:keepNext/>
                  <w:keepLines/>
                  <w:widowControl w:val="0"/>
                  <w:autoSpaceDE w:val="0"/>
                  <w:autoSpaceDN w:val="0"/>
                  <w:adjustRightInd w:val="0"/>
                  <w:spacing w:before="200"/>
                  <w:outlineLvl w:val="4"/>
                </w:pPr>
              </w:pPrChange>
            </w:pPr>
            <w:ins w:id="3515" w:author="Borja Gonzalez" w:date="2017-09-28T18:57:00Z">
              <w:r w:rsidRPr="0079203F">
                <w:rPr>
                  <w:lang w:val="es-ES"/>
                  <w:rPrChange w:id="3516" w:author="Rodrigo García" w:date="2017-09-29T10:05:00Z">
                    <w:rPr>
                      <w:rFonts w:ascii="Monaco" w:hAnsi="Monaco" w:cs="Monaco"/>
                      <w:sz w:val="32"/>
                      <w:szCs w:val="32"/>
                      <w:lang w:val="en-US"/>
                    </w:rPr>
                  </w:rPrChange>
                </w:rPr>
                <w:t xml:space="preserve">            a</w:t>
              </w:r>
              <w:r w:rsidRPr="0079203F">
                <w:rPr>
                  <w:b/>
                  <w:bCs/>
                  <w:color w:val="CE5C00"/>
                  <w:lang w:val="es-ES"/>
                  <w:rPrChange w:id="3517" w:author="Rodrigo García" w:date="2017-09-29T10:05:00Z">
                    <w:rPr>
                      <w:rFonts w:ascii="Monaco" w:hAnsi="Monaco" w:cs="Monaco"/>
                      <w:b/>
                      <w:bCs/>
                      <w:color w:val="CE5C00"/>
                      <w:sz w:val="32"/>
                      <w:szCs w:val="32"/>
                      <w:lang w:val="en-US"/>
                    </w:rPr>
                  </w:rPrChange>
                </w:rPr>
                <w:t>:</w:t>
              </w:r>
              <w:r w:rsidRPr="0079203F">
                <w:rPr>
                  <w:lang w:val="es-ES"/>
                  <w:rPrChange w:id="3518" w:author="Rodrigo García" w:date="2017-09-29T10:05:00Z">
                    <w:rPr>
                      <w:rFonts w:ascii="Monaco" w:hAnsi="Monaco" w:cs="Monaco"/>
                      <w:sz w:val="32"/>
                      <w:szCs w:val="32"/>
                      <w:lang w:val="en-US"/>
                    </w:rPr>
                  </w:rPrChange>
                </w:rPr>
                <w:t xml:space="preserve"> apellido</w:t>
              </w:r>
              <w:r w:rsidRPr="0079203F">
                <w:rPr>
                  <w:b/>
                  <w:bCs/>
                  <w:lang w:val="es-ES"/>
                  <w:rPrChange w:id="3519" w:author="Rodrigo García" w:date="2017-09-29T10:05:00Z">
                    <w:rPr>
                      <w:rFonts w:ascii="Monaco" w:hAnsi="Monaco" w:cs="Monaco"/>
                      <w:b/>
                      <w:bCs/>
                      <w:color w:val="000000"/>
                      <w:sz w:val="32"/>
                      <w:szCs w:val="32"/>
                      <w:lang w:val="en-US"/>
                    </w:rPr>
                  </w:rPrChange>
                </w:rPr>
                <w:t>,</w:t>
              </w:r>
            </w:ins>
          </w:p>
          <w:p w14:paraId="4C13C220" w14:textId="77777777" w:rsidR="0055352B" w:rsidRPr="0079203F" w:rsidRDefault="0055352B">
            <w:pPr>
              <w:rPr>
                <w:ins w:id="3520" w:author="Borja Gonzalez" w:date="2017-09-28T18:57:00Z"/>
                <w:lang w:val="es-ES"/>
                <w:rPrChange w:id="3521" w:author="Rodrigo García" w:date="2017-09-29T10:05:00Z">
                  <w:rPr>
                    <w:ins w:id="3522" w:author="Borja Gonzalez" w:date="2017-09-28T18:57:00Z"/>
                    <w:rFonts w:ascii="Monaco" w:eastAsiaTheme="majorEastAsia" w:hAnsi="Monaco" w:cs="Monaco"/>
                    <w:color w:val="243F60" w:themeColor="accent1" w:themeShade="7F"/>
                    <w:sz w:val="32"/>
                    <w:szCs w:val="32"/>
                    <w:lang w:val="en-US"/>
                  </w:rPr>
                </w:rPrChange>
              </w:rPr>
              <w:pPrChange w:id="3523" w:author="GONZALEZ DIAZ, BORJA" w:date="2017-09-29T19:28:00Z">
                <w:pPr>
                  <w:keepNext/>
                  <w:keepLines/>
                  <w:widowControl w:val="0"/>
                  <w:autoSpaceDE w:val="0"/>
                  <w:autoSpaceDN w:val="0"/>
                  <w:adjustRightInd w:val="0"/>
                  <w:spacing w:before="200"/>
                  <w:outlineLvl w:val="4"/>
                </w:pPr>
              </w:pPrChange>
            </w:pPr>
            <w:ins w:id="3524" w:author="Borja Gonzalez" w:date="2017-09-28T18:57:00Z">
              <w:r w:rsidRPr="0079203F">
                <w:rPr>
                  <w:lang w:val="es-ES"/>
                  <w:rPrChange w:id="3525" w:author="Rodrigo García" w:date="2017-09-29T10:05:00Z">
                    <w:rPr>
                      <w:rFonts w:ascii="Monaco" w:hAnsi="Monaco" w:cs="Monaco"/>
                      <w:sz w:val="32"/>
                      <w:szCs w:val="32"/>
                      <w:lang w:val="en-US"/>
                    </w:rPr>
                  </w:rPrChange>
                </w:rPr>
                <w:t xml:space="preserve">            s</w:t>
              </w:r>
              <w:r w:rsidRPr="0079203F">
                <w:rPr>
                  <w:b/>
                  <w:bCs/>
                  <w:color w:val="CE5C00"/>
                  <w:lang w:val="es-ES"/>
                  <w:rPrChange w:id="3526" w:author="Rodrigo García" w:date="2017-09-29T10:05:00Z">
                    <w:rPr>
                      <w:rFonts w:ascii="Monaco" w:hAnsi="Monaco" w:cs="Monaco"/>
                      <w:b/>
                      <w:bCs/>
                      <w:color w:val="CE5C00"/>
                      <w:sz w:val="32"/>
                      <w:szCs w:val="32"/>
                      <w:lang w:val="en-US"/>
                    </w:rPr>
                  </w:rPrChange>
                </w:rPr>
                <w:t>:</w:t>
              </w:r>
              <w:r w:rsidRPr="0079203F">
                <w:rPr>
                  <w:lang w:val="es-ES"/>
                  <w:rPrChange w:id="3527" w:author="Rodrigo García" w:date="2017-09-29T10:05:00Z">
                    <w:rPr>
                      <w:rFonts w:ascii="Monaco" w:hAnsi="Monaco" w:cs="Monaco"/>
                      <w:sz w:val="32"/>
                      <w:szCs w:val="32"/>
                      <w:lang w:val="en-US"/>
                    </w:rPr>
                  </w:rPrChange>
                </w:rPr>
                <w:t xml:space="preserve"> sexo               </w:t>
              </w:r>
            </w:ins>
          </w:p>
          <w:p w14:paraId="2D0B32CC" w14:textId="77777777" w:rsidR="0055352B" w:rsidRPr="0055352B" w:rsidRDefault="0055352B">
            <w:pPr>
              <w:rPr>
                <w:ins w:id="3528" w:author="Borja Gonzalez" w:date="2017-09-28T18:57:00Z"/>
                <w:lang w:val="en-US"/>
                <w:rPrChange w:id="3529" w:author="Borja Gonzalez" w:date="2017-09-28T18:58:00Z">
                  <w:rPr>
                    <w:ins w:id="3530" w:author="Borja Gonzalez" w:date="2017-09-28T18:57:00Z"/>
                    <w:rFonts w:ascii="Monaco" w:eastAsiaTheme="majorEastAsia" w:hAnsi="Monaco" w:cs="Monaco"/>
                    <w:color w:val="243F60" w:themeColor="accent1" w:themeShade="7F"/>
                    <w:sz w:val="32"/>
                    <w:szCs w:val="32"/>
                    <w:lang w:val="en-US"/>
                  </w:rPr>
                </w:rPrChange>
              </w:rPr>
              <w:pPrChange w:id="3531" w:author="GONZALEZ DIAZ, BORJA" w:date="2017-09-29T19:28:00Z">
                <w:pPr>
                  <w:keepNext/>
                  <w:keepLines/>
                  <w:widowControl w:val="0"/>
                  <w:autoSpaceDE w:val="0"/>
                  <w:autoSpaceDN w:val="0"/>
                  <w:adjustRightInd w:val="0"/>
                  <w:spacing w:before="200"/>
                  <w:outlineLvl w:val="4"/>
                </w:pPr>
              </w:pPrChange>
            </w:pPr>
            <w:ins w:id="3532" w:author="Borja Gonzalez" w:date="2017-09-28T18:57:00Z">
              <w:r w:rsidRPr="0079203F">
                <w:rPr>
                  <w:lang w:val="es-ES"/>
                  <w:rPrChange w:id="3533" w:author="Rodrigo García" w:date="2017-09-29T10:05:00Z">
                    <w:rPr>
                      <w:rFonts w:ascii="Monaco" w:hAnsi="Monaco" w:cs="Monaco"/>
                      <w:sz w:val="32"/>
                      <w:szCs w:val="32"/>
                      <w:lang w:val="en-US"/>
                    </w:rPr>
                  </w:rPrChange>
                </w:rPr>
                <w:t xml:space="preserve">    </w:t>
              </w:r>
              <w:r w:rsidRPr="0055352B">
                <w:rPr>
                  <w:b/>
                  <w:bCs/>
                  <w:lang w:val="en-US"/>
                  <w:rPrChange w:id="3534" w:author="Borja Gonzalez" w:date="2017-09-28T18:58:00Z">
                    <w:rPr>
                      <w:rFonts w:ascii="Monaco" w:hAnsi="Monaco" w:cs="Monaco"/>
                      <w:b/>
                      <w:bCs/>
                      <w:color w:val="000000"/>
                      <w:sz w:val="32"/>
                      <w:szCs w:val="32"/>
                      <w:lang w:val="en-US"/>
                    </w:rPr>
                  </w:rPrChange>
                </w:rPr>
                <w:t>}</w:t>
              </w:r>
            </w:ins>
          </w:p>
          <w:p w14:paraId="21A8888A" w14:textId="77777777" w:rsidR="0055352B" w:rsidRPr="0055352B" w:rsidRDefault="0055352B">
            <w:pPr>
              <w:rPr>
                <w:ins w:id="3535" w:author="Borja Gonzalez" w:date="2017-09-28T18:57:00Z"/>
                <w:lang w:val="en-US"/>
                <w:rPrChange w:id="3536" w:author="Borja Gonzalez" w:date="2017-09-28T18:58:00Z">
                  <w:rPr>
                    <w:ins w:id="3537" w:author="Borja Gonzalez" w:date="2017-09-28T18:57:00Z"/>
                    <w:rFonts w:ascii="Monaco" w:eastAsiaTheme="majorEastAsia" w:hAnsi="Monaco" w:cs="Monaco"/>
                    <w:color w:val="243F60" w:themeColor="accent1" w:themeShade="7F"/>
                    <w:sz w:val="32"/>
                    <w:szCs w:val="32"/>
                    <w:lang w:val="en-US"/>
                  </w:rPr>
                </w:rPrChange>
              </w:rPr>
              <w:pPrChange w:id="3538" w:author="GONZALEZ DIAZ, BORJA" w:date="2017-09-29T19:28:00Z">
                <w:pPr>
                  <w:keepNext/>
                  <w:keepLines/>
                  <w:widowControl w:val="0"/>
                  <w:autoSpaceDE w:val="0"/>
                  <w:autoSpaceDN w:val="0"/>
                  <w:adjustRightInd w:val="0"/>
                  <w:spacing w:before="200"/>
                  <w:outlineLvl w:val="4"/>
                </w:pPr>
              </w:pPrChange>
            </w:pPr>
            <w:ins w:id="3539" w:author="Borja Gonzalez" w:date="2017-09-28T18:57:00Z">
              <w:r w:rsidRPr="0055352B">
                <w:rPr>
                  <w:lang w:val="en-US"/>
                  <w:rPrChange w:id="3540" w:author="Borja Gonzalez" w:date="2017-09-28T18:58:00Z">
                    <w:rPr>
                      <w:rFonts w:ascii="Monaco" w:hAnsi="Monaco" w:cs="Monaco"/>
                      <w:sz w:val="32"/>
                      <w:szCs w:val="32"/>
                      <w:lang w:val="en-US"/>
                    </w:rPr>
                  </w:rPrChange>
                </w:rPr>
                <w:t xml:space="preserve">    </w:t>
              </w:r>
              <w:proofErr w:type="gramStart"/>
              <w:r w:rsidRPr="0055352B">
                <w:rPr>
                  <w:lang w:val="en-US"/>
                  <w:rPrChange w:id="3541" w:author="Borja Gonzalez" w:date="2017-09-28T18:58:00Z">
                    <w:rPr>
                      <w:rFonts w:ascii="Monaco" w:hAnsi="Monaco" w:cs="Monaco"/>
                      <w:sz w:val="32"/>
                      <w:szCs w:val="32"/>
                      <w:lang w:val="en-US"/>
                    </w:rPr>
                  </w:rPrChange>
                </w:rPr>
                <w:t>socket</w:t>
              </w:r>
              <w:r w:rsidRPr="0055352B">
                <w:rPr>
                  <w:b/>
                  <w:bCs/>
                  <w:lang w:val="en-US"/>
                  <w:rPrChange w:id="3542" w:author="Borja Gonzalez" w:date="2017-09-28T18:58:00Z">
                    <w:rPr>
                      <w:rFonts w:ascii="Monaco" w:hAnsi="Monaco" w:cs="Monaco"/>
                      <w:b/>
                      <w:bCs/>
                      <w:color w:val="000000"/>
                      <w:sz w:val="32"/>
                      <w:szCs w:val="32"/>
                      <w:lang w:val="en-US"/>
                    </w:rPr>
                  </w:rPrChange>
                </w:rPr>
                <w:t>.</w:t>
              </w:r>
              <w:r w:rsidRPr="0055352B">
                <w:rPr>
                  <w:lang w:val="en-US"/>
                  <w:rPrChange w:id="3543" w:author="Borja Gonzalez" w:date="2017-09-28T18:58:00Z">
                    <w:rPr>
                      <w:rFonts w:ascii="Monaco" w:hAnsi="Monaco" w:cs="Monaco"/>
                      <w:color w:val="000000"/>
                      <w:sz w:val="32"/>
                      <w:szCs w:val="32"/>
                      <w:lang w:val="en-US"/>
                    </w:rPr>
                  </w:rPrChange>
                </w:rPr>
                <w:t>send</w:t>
              </w:r>
              <w:proofErr w:type="gramEnd"/>
              <w:r w:rsidRPr="0055352B">
                <w:rPr>
                  <w:b/>
                  <w:bCs/>
                  <w:lang w:val="en-US"/>
                  <w:rPrChange w:id="3544" w:author="Borja Gonzalez" w:date="2017-09-28T18:58:00Z">
                    <w:rPr>
                      <w:rFonts w:ascii="Monaco" w:hAnsi="Monaco" w:cs="Monaco"/>
                      <w:b/>
                      <w:bCs/>
                      <w:color w:val="000000"/>
                      <w:sz w:val="32"/>
                      <w:szCs w:val="32"/>
                      <w:lang w:val="en-US"/>
                    </w:rPr>
                  </w:rPrChange>
                </w:rPr>
                <w:t>(</w:t>
              </w:r>
              <w:r w:rsidRPr="0055352B">
                <w:rPr>
                  <w:lang w:val="en-US"/>
                  <w:rPrChange w:id="3545" w:author="Borja Gonzalez" w:date="2017-09-28T18:58:00Z">
                    <w:rPr>
                      <w:rFonts w:ascii="Monaco" w:hAnsi="Monaco" w:cs="Monaco"/>
                      <w:color w:val="000000"/>
                      <w:sz w:val="32"/>
                      <w:szCs w:val="32"/>
                      <w:lang w:val="en-US"/>
                    </w:rPr>
                  </w:rPrChange>
                </w:rPr>
                <w:t>JSON</w:t>
              </w:r>
              <w:r w:rsidRPr="0055352B">
                <w:rPr>
                  <w:b/>
                  <w:bCs/>
                  <w:lang w:val="en-US"/>
                  <w:rPrChange w:id="3546" w:author="Borja Gonzalez" w:date="2017-09-28T18:58:00Z">
                    <w:rPr>
                      <w:rFonts w:ascii="Monaco" w:hAnsi="Monaco" w:cs="Monaco"/>
                      <w:b/>
                      <w:bCs/>
                      <w:color w:val="000000"/>
                      <w:sz w:val="32"/>
                      <w:szCs w:val="32"/>
                      <w:lang w:val="en-US"/>
                    </w:rPr>
                  </w:rPrChange>
                </w:rPr>
                <w:t>.</w:t>
              </w:r>
              <w:r w:rsidRPr="0055352B">
                <w:rPr>
                  <w:lang w:val="en-US"/>
                  <w:rPrChange w:id="3547" w:author="Borja Gonzalez" w:date="2017-09-28T18:58:00Z">
                    <w:rPr>
                      <w:rFonts w:ascii="Monaco" w:hAnsi="Monaco" w:cs="Monaco"/>
                      <w:color w:val="000000"/>
                      <w:sz w:val="32"/>
                      <w:szCs w:val="32"/>
                      <w:lang w:val="en-US"/>
                    </w:rPr>
                  </w:rPrChange>
                </w:rPr>
                <w:t>stringify</w:t>
              </w:r>
              <w:r w:rsidRPr="0055352B">
                <w:rPr>
                  <w:b/>
                  <w:bCs/>
                  <w:lang w:val="en-US"/>
                  <w:rPrChange w:id="3548" w:author="Borja Gonzalez" w:date="2017-09-28T18:58:00Z">
                    <w:rPr>
                      <w:rFonts w:ascii="Monaco" w:hAnsi="Monaco" w:cs="Monaco"/>
                      <w:b/>
                      <w:bCs/>
                      <w:color w:val="000000"/>
                      <w:sz w:val="32"/>
                      <w:szCs w:val="32"/>
                      <w:lang w:val="en-US"/>
                    </w:rPr>
                  </w:rPrChange>
                </w:rPr>
                <w:t>(</w:t>
              </w:r>
              <w:r w:rsidRPr="0055352B">
                <w:rPr>
                  <w:lang w:val="en-US"/>
                  <w:rPrChange w:id="3549" w:author="Borja Gonzalez" w:date="2017-09-28T18:58:00Z">
                    <w:rPr>
                      <w:rFonts w:ascii="Monaco" w:hAnsi="Monaco" w:cs="Monaco"/>
                      <w:color w:val="000000"/>
                      <w:sz w:val="32"/>
                      <w:szCs w:val="32"/>
                      <w:lang w:val="en-US"/>
                    </w:rPr>
                  </w:rPrChange>
                </w:rPr>
                <w:t>data</w:t>
              </w:r>
              <w:r w:rsidRPr="0055352B">
                <w:rPr>
                  <w:b/>
                  <w:bCs/>
                  <w:lang w:val="en-US"/>
                  <w:rPrChange w:id="3550" w:author="Borja Gonzalez" w:date="2017-09-28T18:58:00Z">
                    <w:rPr>
                      <w:rFonts w:ascii="Monaco" w:hAnsi="Monaco" w:cs="Monaco"/>
                      <w:b/>
                      <w:bCs/>
                      <w:color w:val="000000"/>
                      <w:sz w:val="32"/>
                      <w:szCs w:val="32"/>
                      <w:lang w:val="en-US"/>
                    </w:rPr>
                  </w:rPrChange>
                </w:rPr>
                <w:t>));</w:t>
              </w:r>
            </w:ins>
          </w:p>
          <w:p w14:paraId="598AD419" w14:textId="77777777" w:rsidR="0055352B" w:rsidRPr="0079203F" w:rsidRDefault="0055352B">
            <w:pPr>
              <w:rPr>
                <w:ins w:id="3551" w:author="Borja Gonzalez" w:date="2017-09-28T18:57:00Z"/>
                <w:lang w:val="es-ES"/>
                <w:rPrChange w:id="3552" w:author="Rodrigo García" w:date="2017-09-29T10:05:00Z">
                  <w:rPr>
                    <w:ins w:id="3553" w:author="Borja Gonzalez" w:date="2017-09-28T18:57:00Z"/>
                    <w:rFonts w:ascii="Monaco" w:eastAsiaTheme="majorEastAsia" w:hAnsi="Monaco" w:cs="Monaco"/>
                    <w:color w:val="243F60" w:themeColor="accent1" w:themeShade="7F"/>
                    <w:sz w:val="32"/>
                    <w:szCs w:val="32"/>
                    <w:lang w:val="en-US"/>
                  </w:rPr>
                </w:rPrChange>
              </w:rPr>
              <w:pPrChange w:id="3554" w:author="GONZALEZ DIAZ, BORJA" w:date="2017-09-29T19:28:00Z">
                <w:pPr>
                  <w:keepNext/>
                  <w:keepLines/>
                  <w:widowControl w:val="0"/>
                  <w:autoSpaceDE w:val="0"/>
                  <w:autoSpaceDN w:val="0"/>
                  <w:adjustRightInd w:val="0"/>
                  <w:spacing w:before="200"/>
                  <w:outlineLvl w:val="4"/>
                </w:pPr>
              </w:pPrChange>
            </w:pPr>
            <w:ins w:id="3555" w:author="Borja Gonzalez" w:date="2017-09-28T18:57:00Z">
              <w:r w:rsidRPr="0055352B">
                <w:rPr>
                  <w:lang w:val="en-US"/>
                  <w:rPrChange w:id="3556" w:author="Borja Gonzalez" w:date="2017-09-28T18:58:00Z">
                    <w:rPr>
                      <w:rFonts w:ascii="Monaco" w:hAnsi="Monaco" w:cs="Monaco"/>
                      <w:sz w:val="32"/>
                      <w:szCs w:val="32"/>
                      <w:lang w:val="en-US"/>
                    </w:rPr>
                  </w:rPrChange>
                </w:rPr>
                <w:t xml:space="preserve">    </w:t>
              </w:r>
              <w:proofErr w:type="gramStart"/>
              <w:r w:rsidRPr="0079203F">
                <w:rPr>
                  <w:lang w:val="es-ES"/>
                  <w:rPrChange w:id="3557" w:author="Rodrigo García" w:date="2017-09-29T10:05:00Z">
                    <w:rPr>
                      <w:rFonts w:ascii="Monaco" w:hAnsi="Monaco" w:cs="Monaco"/>
                      <w:color w:val="000000"/>
                      <w:sz w:val="32"/>
                      <w:szCs w:val="32"/>
                      <w:lang w:val="en-US"/>
                    </w:rPr>
                  </w:rPrChange>
                </w:rPr>
                <w:t>console</w:t>
              </w:r>
              <w:r w:rsidRPr="0079203F">
                <w:rPr>
                  <w:b/>
                  <w:bCs/>
                  <w:lang w:val="es-ES"/>
                  <w:rPrChange w:id="3558" w:author="Rodrigo García" w:date="2017-09-29T10:05:00Z">
                    <w:rPr>
                      <w:rFonts w:ascii="Monaco" w:hAnsi="Monaco" w:cs="Monaco"/>
                      <w:b/>
                      <w:bCs/>
                      <w:color w:val="000000"/>
                      <w:sz w:val="32"/>
                      <w:szCs w:val="32"/>
                      <w:lang w:val="en-US"/>
                    </w:rPr>
                  </w:rPrChange>
                </w:rPr>
                <w:t>.</w:t>
              </w:r>
              <w:r w:rsidRPr="0079203F">
                <w:rPr>
                  <w:lang w:val="es-ES"/>
                  <w:rPrChange w:id="3559" w:author="Rodrigo García" w:date="2017-09-29T10:05:00Z">
                    <w:rPr>
                      <w:rFonts w:ascii="Monaco" w:hAnsi="Monaco" w:cs="Monaco"/>
                      <w:color w:val="000000"/>
                      <w:sz w:val="32"/>
                      <w:szCs w:val="32"/>
                      <w:lang w:val="en-US"/>
                    </w:rPr>
                  </w:rPrChange>
                </w:rPr>
                <w:t>log</w:t>
              </w:r>
              <w:r w:rsidRPr="0079203F">
                <w:rPr>
                  <w:b/>
                  <w:bCs/>
                  <w:lang w:val="es-ES"/>
                  <w:rPrChange w:id="3560"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3561" w:author="Rodrigo García" w:date="2017-09-29T10:05:00Z">
                    <w:rPr>
                      <w:rFonts w:ascii="Monaco" w:hAnsi="Monaco" w:cs="Monaco"/>
                      <w:color w:val="4E9A06"/>
                      <w:sz w:val="32"/>
                      <w:szCs w:val="32"/>
                      <w:lang w:val="en-US"/>
                    </w:rPr>
                  </w:rPrChange>
                </w:rPr>
                <w:t>"Solicitud para añadir paciente: ("</w:t>
              </w:r>
              <w:r w:rsidRPr="0079203F">
                <w:rPr>
                  <w:b/>
                  <w:bCs/>
                  <w:color w:val="CE5C00"/>
                  <w:lang w:val="es-ES"/>
                  <w:rPrChange w:id="3562" w:author="Rodrigo García" w:date="2017-09-29T10:05:00Z">
                    <w:rPr>
                      <w:rFonts w:ascii="Monaco" w:hAnsi="Monaco" w:cs="Monaco"/>
                      <w:b/>
                      <w:bCs/>
                      <w:color w:val="CE5C00"/>
                      <w:sz w:val="32"/>
                      <w:szCs w:val="32"/>
                      <w:lang w:val="en-US"/>
                    </w:rPr>
                  </w:rPrChange>
                </w:rPr>
                <w:t>+</w:t>
              </w:r>
              <w:r w:rsidRPr="0079203F">
                <w:rPr>
                  <w:lang w:val="es-ES"/>
                  <w:rPrChange w:id="3563" w:author="Rodrigo García" w:date="2017-09-29T10:05:00Z">
                    <w:rPr>
                      <w:rFonts w:ascii="Monaco" w:hAnsi="Monaco" w:cs="Monaco"/>
                      <w:color w:val="000000"/>
                      <w:sz w:val="32"/>
                      <w:szCs w:val="32"/>
                      <w:lang w:val="en-US"/>
                    </w:rPr>
                  </w:rPrChange>
                </w:rPr>
                <w:t>data</w:t>
              </w:r>
              <w:r w:rsidRPr="0079203F">
                <w:rPr>
                  <w:b/>
                  <w:bCs/>
                  <w:lang w:val="es-ES"/>
                  <w:rPrChange w:id="3564" w:author="Rodrigo García" w:date="2017-09-29T10:05:00Z">
                    <w:rPr>
                      <w:rFonts w:ascii="Monaco" w:hAnsi="Monaco" w:cs="Monaco"/>
                      <w:b/>
                      <w:bCs/>
                      <w:color w:val="000000"/>
                      <w:sz w:val="32"/>
                      <w:szCs w:val="32"/>
                      <w:lang w:val="en-US"/>
                    </w:rPr>
                  </w:rPrChange>
                </w:rPr>
                <w:t>.</w:t>
              </w:r>
              <w:r w:rsidRPr="0079203F">
                <w:rPr>
                  <w:lang w:val="es-ES"/>
                  <w:rPrChange w:id="3565" w:author="Rodrigo García" w:date="2017-09-29T10:05:00Z">
                    <w:rPr>
                      <w:rFonts w:ascii="Monaco" w:hAnsi="Monaco" w:cs="Monaco"/>
                      <w:color w:val="000000"/>
                      <w:sz w:val="32"/>
                      <w:szCs w:val="32"/>
                      <w:lang w:val="en-US"/>
                    </w:rPr>
                  </w:rPrChange>
                </w:rPr>
                <w:t>n</w:t>
              </w:r>
              <w:r w:rsidRPr="0079203F">
                <w:rPr>
                  <w:b/>
                  <w:bCs/>
                  <w:color w:val="CE5C00"/>
                  <w:lang w:val="es-ES"/>
                  <w:rPrChange w:id="3566" w:author="Rodrigo García" w:date="2017-09-29T10:05:00Z">
                    <w:rPr>
                      <w:rFonts w:ascii="Monaco" w:hAnsi="Monaco" w:cs="Monaco"/>
                      <w:b/>
                      <w:bCs/>
                      <w:color w:val="CE5C00"/>
                      <w:sz w:val="32"/>
                      <w:szCs w:val="32"/>
                      <w:lang w:val="en-US"/>
                    </w:rPr>
                  </w:rPrChange>
                </w:rPr>
                <w:t>+</w:t>
              </w:r>
              <w:r w:rsidRPr="0079203F">
                <w:rPr>
                  <w:color w:val="4E9A06"/>
                  <w:lang w:val="es-ES"/>
                  <w:rPrChange w:id="3567" w:author="Rodrigo García" w:date="2017-09-29T10:05:00Z">
                    <w:rPr>
                      <w:rFonts w:ascii="Monaco" w:hAnsi="Monaco" w:cs="Monaco"/>
                      <w:color w:val="4E9A06"/>
                      <w:sz w:val="32"/>
                      <w:szCs w:val="32"/>
                      <w:lang w:val="en-US"/>
                    </w:rPr>
                  </w:rPrChange>
                </w:rPr>
                <w:t>" "</w:t>
              </w:r>
              <w:r w:rsidRPr="0079203F">
                <w:rPr>
                  <w:b/>
                  <w:bCs/>
                  <w:color w:val="CE5C00"/>
                  <w:lang w:val="es-ES"/>
                  <w:rPrChange w:id="3568" w:author="Rodrigo García" w:date="2017-09-29T10:05:00Z">
                    <w:rPr>
                      <w:rFonts w:ascii="Monaco" w:hAnsi="Monaco" w:cs="Monaco"/>
                      <w:b/>
                      <w:bCs/>
                      <w:color w:val="CE5C00"/>
                      <w:sz w:val="32"/>
                      <w:szCs w:val="32"/>
                      <w:lang w:val="en-US"/>
                    </w:rPr>
                  </w:rPrChange>
                </w:rPr>
                <w:t>+</w:t>
              </w:r>
              <w:r w:rsidRPr="0079203F">
                <w:rPr>
                  <w:lang w:val="es-ES"/>
                  <w:rPrChange w:id="3569" w:author="Rodrigo García" w:date="2017-09-29T10:05:00Z">
                    <w:rPr>
                      <w:rFonts w:ascii="Monaco" w:hAnsi="Monaco" w:cs="Monaco"/>
                      <w:color w:val="000000"/>
                      <w:sz w:val="32"/>
                      <w:szCs w:val="32"/>
                      <w:lang w:val="en-US"/>
                    </w:rPr>
                  </w:rPrChange>
                </w:rPr>
                <w:t>data</w:t>
              </w:r>
              <w:r w:rsidRPr="0079203F">
                <w:rPr>
                  <w:b/>
                  <w:bCs/>
                  <w:lang w:val="es-ES"/>
                  <w:rPrChange w:id="3570" w:author="Rodrigo García" w:date="2017-09-29T10:05:00Z">
                    <w:rPr>
                      <w:rFonts w:ascii="Monaco" w:hAnsi="Monaco" w:cs="Monaco"/>
                      <w:b/>
                      <w:bCs/>
                      <w:color w:val="000000"/>
                      <w:sz w:val="32"/>
                      <w:szCs w:val="32"/>
                      <w:lang w:val="en-US"/>
                    </w:rPr>
                  </w:rPrChange>
                </w:rPr>
                <w:t>.</w:t>
              </w:r>
              <w:r w:rsidRPr="0079203F">
                <w:rPr>
                  <w:lang w:val="es-ES"/>
                  <w:rPrChange w:id="3571" w:author="Rodrigo García" w:date="2017-09-29T10:05:00Z">
                    <w:rPr>
                      <w:rFonts w:ascii="Monaco" w:hAnsi="Monaco" w:cs="Monaco"/>
                      <w:color w:val="000000"/>
                      <w:sz w:val="32"/>
                      <w:szCs w:val="32"/>
                      <w:lang w:val="en-US"/>
                    </w:rPr>
                  </w:rPrChange>
                </w:rPr>
                <w:t>a</w:t>
              </w:r>
              <w:r w:rsidRPr="0079203F">
                <w:rPr>
                  <w:b/>
                  <w:bCs/>
                  <w:color w:val="CE5C00"/>
                  <w:lang w:val="es-ES"/>
                  <w:rPrChange w:id="3572" w:author="Rodrigo García" w:date="2017-09-29T10:05:00Z">
                    <w:rPr>
                      <w:rFonts w:ascii="Monaco" w:hAnsi="Monaco" w:cs="Monaco"/>
                      <w:b/>
                      <w:bCs/>
                      <w:color w:val="CE5C00"/>
                      <w:sz w:val="32"/>
                      <w:szCs w:val="32"/>
                      <w:lang w:val="en-US"/>
                    </w:rPr>
                  </w:rPrChange>
                </w:rPr>
                <w:t>+</w:t>
              </w:r>
              <w:r w:rsidRPr="0079203F">
                <w:rPr>
                  <w:color w:val="4E9A06"/>
                  <w:lang w:val="es-ES"/>
                  <w:rPrChange w:id="3573" w:author="Rodrigo García" w:date="2017-09-29T10:05:00Z">
                    <w:rPr>
                      <w:rFonts w:ascii="Monaco" w:hAnsi="Monaco" w:cs="Monaco"/>
                      <w:color w:val="4E9A06"/>
                      <w:sz w:val="32"/>
                      <w:szCs w:val="32"/>
                      <w:lang w:val="en-US"/>
                    </w:rPr>
                  </w:rPrChange>
                </w:rPr>
                <w:t>") enviada"</w:t>
              </w:r>
              <w:r w:rsidRPr="0079203F">
                <w:rPr>
                  <w:b/>
                  <w:bCs/>
                  <w:lang w:val="es-ES"/>
                  <w:rPrChange w:id="3574" w:author="Rodrigo García" w:date="2017-09-29T10:05:00Z">
                    <w:rPr>
                      <w:rFonts w:ascii="Monaco" w:hAnsi="Monaco" w:cs="Monaco"/>
                      <w:b/>
                      <w:bCs/>
                      <w:color w:val="000000"/>
                      <w:sz w:val="32"/>
                      <w:szCs w:val="32"/>
                      <w:lang w:val="en-US"/>
                    </w:rPr>
                  </w:rPrChange>
                </w:rPr>
                <w:t>);</w:t>
              </w:r>
            </w:ins>
          </w:p>
          <w:p w14:paraId="3DF7A53D" w14:textId="77777777" w:rsidR="0055352B" w:rsidRPr="0055352B" w:rsidRDefault="0055352B">
            <w:pPr>
              <w:rPr>
                <w:ins w:id="3575" w:author="Borja Gonzalez" w:date="2017-09-28T18:57:00Z"/>
                <w:lang w:val="en-US"/>
                <w:rPrChange w:id="3576" w:author="Borja Gonzalez" w:date="2017-09-28T18:58:00Z">
                  <w:rPr>
                    <w:ins w:id="3577" w:author="Borja Gonzalez" w:date="2017-09-28T18:57:00Z"/>
                    <w:rFonts w:ascii="Monaco" w:eastAsiaTheme="majorEastAsia" w:hAnsi="Monaco" w:cs="Monaco"/>
                    <w:color w:val="243F60" w:themeColor="accent1" w:themeShade="7F"/>
                    <w:sz w:val="32"/>
                    <w:szCs w:val="32"/>
                    <w:lang w:val="en-US"/>
                  </w:rPr>
                </w:rPrChange>
              </w:rPr>
              <w:pPrChange w:id="3578" w:author="GONZALEZ DIAZ, BORJA" w:date="2017-09-29T19:28:00Z">
                <w:pPr>
                  <w:keepNext/>
                  <w:keepLines/>
                  <w:widowControl w:val="0"/>
                  <w:autoSpaceDE w:val="0"/>
                  <w:autoSpaceDN w:val="0"/>
                  <w:adjustRightInd w:val="0"/>
                  <w:spacing w:before="200"/>
                  <w:outlineLvl w:val="4"/>
                </w:pPr>
              </w:pPrChange>
            </w:pPr>
            <w:ins w:id="3579" w:author="Borja Gonzalez" w:date="2017-09-28T18:57:00Z">
              <w:r w:rsidRPr="0055352B">
                <w:rPr>
                  <w:b/>
                  <w:bCs/>
                  <w:lang w:val="en-US"/>
                  <w:rPrChange w:id="3580" w:author="Borja Gonzalez" w:date="2017-09-28T18:58:00Z">
                    <w:rPr>
                      <w:rFonts w:ascii="Monaco" w:hAnsi="Monaco" w:cs="Monaco"/>
                      <w:b/>
                      <w:bCs/>
                      <w:color w:val="000000"/>
                      <w:sz w:val="32"/>
                      <w:szCs w:val="32"/>
                      <w:lang w:val="en-US"/>
                    </w:rPr>
                  </w:rPrChange>
                </w:rPr>
                <w:t>}</w:t>
              </w:r>
            </w:ins>
          </w:p>
          <w:p w14:paraId="0DF9F377" w14:textId="77777777" w:rsidR="0055352B" w:rsidRDefault="0055352B" w:rsidP="00F137C1">
            <w:pPr>
              <w:rPr>
                <w:ins w:id="3581" w:author="Borja Gonzalez" w:date="2017-09-28T18:57:00Z"/>
              </w:rPr>
            </w:pPr>
          </w:p>
        </w:tc>
      </w:tr>
    </w:tbl>
    <w:p w14:paraId="05733BCB" w14:textId="4B733BF5" w:rsidR="00DC0CEF" w:rsidRDefault="00DC0CEF" w:rsidP="00F137C1"/>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w:t>
      </w:r>
      <w:r w:rsidR="00520C5F">
        <w:lastRenderedPageBreak/>
        <w:t>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104B538D" w14:textId="1298544B" w:rsidR="0055352B" w:rsidRPr="0079203F" w:rsidRDefault="0055352B" w:rsidP="0055352B">
      <w:pPr>
        <w:widowControl w:val="0"/>
        <w:autoSpaceDE w:val="0"/>
        <w:autoSpaceDN w:val="0"/>
        <w:adjustRightInd w:val="0"/>
        <w:rPr>
          <w:ins w:id="3582" w:author="Borja Gonzalez" w:date="2017-09-28T18:59:00Z"/>
          <w:rFonts w:ascii="Monaco" w:hAnsi="Monaco" w:cs="Monaco"/>
          <w:noProof/>
          <w:sz w:val="20"/>
          <w:szCs w:val="20"/>
          <w:lang w:val="es-ES"/>
          <w:rPrChange w:id="3583" w:author="Rodrigo García" w:date="2017-09-29T10:05:00Z">
            <w:rPr>
              <w:ins w:id="3584" w:author="Borja Gonzalez" w:date="2017-09-28T18:59:00Z"/>
              <w:rFonts w:ascii="Monaco" w:hAnsi="Monaco" w:cs="Monaco"/>
              <w:noProof/>
              <w:sz w:val="20"/>
              <w:szCs w:val="20"/>
              <w:lang w:val="en-US"/>
            </w:rPr>
          </w:rPrChange>
        </w:rPr>
      </w:pPr>
    </w:p>
    <w:tbl>
      <w:tblPr>
        <w:tblStyle w:val="Tablaconcuadrcula"/>
        <w:tblW w:w="0" w:type="auto"/>
        <w:tblLook w:val="04A0" w:firstRow="1" w:lastRow="0" w:firstColumn="1" w:lastColumn="0" w:noHBand="0" w:noVBand="1"/>
      </w:tblPr>
      <w:tblGrid>
        <w:gridCol w:w="8856"/>
      </w:tblGrid>
      <w:tr w:rsidR="0055352B" w14:paraId="655655C2" w14:textId="77777777" w:rsidTr="0055352B">
        <w:trPr>
          <w:ins w:id="3585" w:author="Borja Gonzalez" w:date="2017-09-28T18:59:00Z"/>
        </w:trPr>
        <w:tc>
          <w:tcPr>
            <w:tcW w:w="8856" w:type="dxa"/>
          </w:tcPr>
          <w:p w14:paraId="73F5ABB8" w14:textId="77777777" w:rsidR="0055352B" w:rsidRPr="00557475" w:rsidRDefault="0055352B">
            <w:pPr>
              <w:rPr>
                <w:ins w:id="3586" w:author="Borja Gonzalez" w:date="2017-09-28T18:59:00Z"/>
                <w:noProof/>
                <w:lang w:val="en-US"/>
              </w:rPr>
              <w:pPrChange w:id="3587" w:author="GONZALEZ DIAZ, BORJA" w:date="2017-09-29T19:28:00Z">
                <w:pPr>
                  <w:widowControl w:val="0"/>
                  <w:autoSpaceDE w:val="0"/>
                  <w:autoSpaceDN w:val="0"/>
                  <w:adjustRightInd w:val="0"/>
                </w:pPr>
              </w:pPrChange>
            </w:pPr>
            <w:ins w:id="3588" w:author="Borja Gonzalez" w:date="2017-09-28T18:59:00Z">
              <w:r w:rsidRPr="00557475">
                <w:rPr>
                  <w:b/>
                  <w:bCs/>
                  <w:noProof/>
                  <w:color w:val="204A87"/>
                  <w:lang w:val="en-US"/>
                </w:rPr>
                <w:t>var</w:t>
              </w:r>
              <w:r w:rsidRPr="00557475">
                <w:rPr>
                  <w:noProof/>
                  <w:lang w:val="en-US"/>
                </w:rPr>
                <w:t xml:space="preserve"> </w:t>
              </w:r>
              <w:r w:rsidRPr="00557475">
                <w:rPr>
                  <w:noProof/>
                  <w:color w:val="000000"/>
                  <w:lang w:val="en-US"/>
                </w:rPr>
                <w:t>socket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io</w:t>
              </w:r>
              <w:r w:rsidRPr="00557475">
                <w:rPr>
                  <w:b/>
                  <w:bCs/>
                  <w:noProof/>
                  <w:color w:val="000000"/>
                  <w:lang w:val="en-US"/>
                </w:rPr>
                <w:t>.</w:t>
              </w:r>
              <w:r w:rsidRPr="00557475">
                <w:rPr>
                  <w:noProof/>
                  <w:color w:val="000000"/>
                  <w:lang w:val="en-US"/>
                </w:rPr>
                <w:t>connect</w:t>
              </w:r>
              <w:r w:rsidRPr="00557475">
                <w:rPr>
                  <w:b/>
                  <w:bCs/>
                  <w:noProof/>
                  <w:color w:val="000000"/>
                  <w:lang w:val="en-US"/>
                </w:rPr>
                <w:t>(</w:t>
              </w:r>
              <w:r w:rsidRPr="00557475">
                <w:rPr>
                  <w:noProof/>
                  <w:lang w:val="en-US"/>
                </w:rPr>
                <w:t>"http://172.20.10.5:8124"</w:t>
              </w:r>
              <w:r w:rsidRPr="00557475">
                <w:rPr>
                  <w:b/>
                  <w:bCs/>
                  <w:noProof/>
                  <w:color w:val="000000"/>
                  <w:lang w:val="en-US"/>
                </w:rPr>
                <w:t>);</w:t>
              </w:r>
              <w:r w:rsidRPr="00557475">
                <w:rPr>
                  <w:noProof/>
                  <w:lang w:val="en-US"/>
                </w:rPr>
                <w:t xml:space="preserve"> </w:t>
              </w:r>
            </w:ins>
          </w:p>
          <w:p w14:paraId="32C9A502" w14:textId="77777777" w:rsidR="0055352B" w:rsidRPr="00557475" w:rsidRDefault="0055352B">
            <w:pPr>
              <w:rPr>
                <w:ins w:id="3589" w:author="Borja Gonzalez" w:date="2017-09-28T18:59:00Z"/>
                <w:noProof/>
                <w:lang w:val="en-US"/>
              </w:rPr>
              <w:pPrChange w:id="3590" w:author="GONZALEZ DIAZ, BORJA" w:date="2017-09-29T19:28:00Z">
                <w:pPr>
                  <w:widowControl w:val="0"/>
                  <w:autoSpaceDE w:val="0"/>
                  <w:autoSpaceDN w:val="0"/>
                  <w:adjustRightInd w:val="0"/>
                </w:pPr>
              </w:pPrChange>
            </w:pPr>
            <w:ins w:id="3591" w:author="Borja Gonzalez" w:date="2017-09-28T18:59:00Z">
              <w:r w:rsidRPr="00557475">
                <w:rPr>
                  <w:noProof/>
                  <w:color w:val="000000"/>
                  <w:lang w:val="en-US"/>
                </w:rPr>
                <w:t>socket</w:t>
              </w:r>
              <w:r w:rsidRPr="00557475">
                <w:rPr>
                  <w:b/>
                  <w:bCs/>
                  <w:noProof/>
                  <w:color w:val="000000"/>
                  <w:lang w:val="en-US"/>
                </w:rPr>
                <w:t>.</w:t>
              </w:r>
              <w:r w:rsidRPr="00557475">
                <w:rPr>
                  <w:noProof/>
                  <w:color w:val="000000"/>
                  <w:lang w:val="en-US"/>
                </w:rPr>
                <w:t>on</w:t>
              </w:r>
              <w:r w:rsidRPr="00557475">
                <w:rPr>
                  <w:b/>
                  <w:bCs/>
                  <w:noProof/>
                  <w:color w:val="000000"/>
                  <w:lang w:val="en-US"/>
                </w:rPr>
                <w:t>(</w:t>
              </w:r>
              <w:r w:rsidRPr="00557475">
                <w:rPr>
                  <w:noProof/>
                  <w:lang w:val="en-US"/>
                </w:rPr>
                <w:t>"reload"</w:t>
              </w:r>
              <w:r w:rsidRPr="00557475">
                <w:rPr>
                  <w:b/>
                  <w:bCs/>
                  <w:noProof/>
                  <w:color w:val="000000"/>
                  <w:lang w:val="en-US"/>
                </w:rPr>
                <w:t>,</w:t>
              </w:r>
              <w:r w:rsidRPr="00557475">
                <w:rPr>
                  <w:noProof/>
                  <w:lang w:val="en-US"/>
                </w:rPr>
                <w:t xml:space="preserve"> </w:t>
              </w:r>
              <w:r w:rsidRPr="00557475">
                <w:rPr>
                  <w:b/>
                  <w:bCs/>
                  <w:noProof/>
                  <w:color w:val="204A87"/>
                  <w:lang w:val="en-US"/>
                </w:rPr>
                <w:t>function</w:t>
              </w:r>
              <w:r w:rsidRPr="00557475">
                <w:rPr>
                  <w:noProof/>
                  <w:lang w:val="en-US"/>
                </w:rPr>
                <w:t xml:space="preserve"> </w:t>
              </w:r>
              <w:r w:rsidRPr="00557475">
                <w:rPr>
                  <w:b/>
                  <w:bCs/>
                  <w:noProof/>
                  <w:color w:val="000000"/>
                  <w:lang w:val="en-US"/>
                </w:rPr>
                <w:t>(</w:t>
              </w:r>
              <w:r w:rsidRPr="00557475">
                <w:rPr>
                  <w:noProof/>
                  <w:color w:val="000000"/>
                  <w:lang w:val="en-US"/>
                </w:rPr>
                <w:t>data</w:t>
              </w:r>
              <w:r w:rsidRPr="00557475">
                <w:rPr>
                  <w:b/>
                  <w:bCs/>
                  <w:noProof/>
                  <w:color w:val="000000"/>
                  <w:lang w:val="en-US"/>
                </w:rPr>
                <w:t>)</w:t>
              </w:r>
              <w:r w:rsidRPr="00557475">
                <w:rPr>
                  <w:noProof/>
                  <w:lang w:val="en-US"/>
                </w:rPr>
                <w:t xml:space="preserve"> </w:t>
              </w:r>
              <w:r w:rsidRPr="00557475">
                <w:rPr>
                  <w:b/>
                  <w:bCs/>
                  <w:noProof/>
                  <w:color w:val="000000"/>
                  <w:lang w:val="en-US"/>
                </w:rPr>
                <w:t>{</w:t>
              </w:r>
            </w:ins>
          </w:p>
          <w:p w14:paraId="7CCC1E9B" w14:textId="77777777" w:rsidR="0055352B" w:rsidRPr="00557475" w:rsidRDefault="0055352B">
            <w:pPr>
              <w:rPr>
                <w:ins w:id="3592" w:author="Borja Gonzalez" w:date="2017-09-28T18:59:00Z"/>
                <w:noProof/>
                <w:lang w:val="en-US"/>
              </w:rPr>
              <w:pPrChange w:id="3593" w:author="GONZALEZ DIAZ, BORJA" w:date="2017-09-29T19:28:00Z">
                <w:pPr>
                  <w:widowControl w:val="0"/>
                  <w:autoSpaceDE w:val="0"/>
                  <w:autoSpaceDN w:val="0"/>
                  <w:adjustRightInd w:val="0"/>
                </w:pPr>
              </w:pPrChange>
            </w:pPr>
            <w:ins w:id="3594" w:author="Borja Gonzalez" w:date="2017-09-28T18:59:00Z">
              <w:r w:rsidRPr="00557475">
                <w:rPr>
                  <w:noProof/>
                  <w:lang w:val="en-US"/>
                </w:rPr>
                <w:t xml:space="preserve">    </w:t>
              </w:r>
              <w:r w:rsidRPr="00557475">
                <w:rPr>
                  <w:noProof/>
                  <w:lang w:val="en-US"/>
                </w:rPr>
                <w:tab/>
              </w:r>
              <w:r w:rsidRPr="00557475">
                <w:rPr>
                  <w:noProof/>
                  <w:color w:val="000000"/>
                  <w:lang w:val="en-US"/>
                </w:rPr>
                <w:t>location</w:t>
              </w:r>
              <w:r w:rsidRPr="00557475">
                <w:rPr>
                  <w:b/>
                  <w:bCs/>
                  <w:noProof/>
                  <w:color w:val="000000"/>
                  <w:lang w:val="en-US"/>
                </w:rPr>
                <w:t>.</w:t>
              </w:r>
              <w:r w:rsidRPr="00557475">
                <w:rPr>
                  <w:noProof/>
                  <w:color w:val="000000"/>
                  <w:lang w:val="en-US"/>
                </w:rPr>
                <w:t>reload</w:t>
              </w:r>
              <w:r w:rsidRPr="00557475">
                <w:rPr>
                  <w:b/>
                  <w:bCs/>
                  <w:noProof/>
                  <w:color w:val="000000"/>
                  <w:lang w:val="en-US"/>
                </w:rPr>
                <w:t>();</w:t>
              </w:r>
            </w:ins>
          </w:p>
          <w:p w14:paraId="3DBF1B31" w14:textId="77777777" w:rsidR="0055352B" w:rsidRPr="00557475" w:rsidRDefault="0055352B">
            <w:pPr>
              <w:rPr>
                <w:ins w:id="3595" w:author="Borja Gonzalez" w:date="2017-09-28T18:59:00Z"/>
                <w:noProof/>
                <w:lang w:val="en-US"/>
              </w:rPr>
              <w:pPrChange w:id="3596" w:author="GONZALEZ DIAZ, BORJA" w:date="2017-09-29T19:28:00Z">
                <w:pPr>
                  <w:widowControl w:val="0"/>
                  <w:autoSpaceDE w:val="0"/>
                  <w:autoSpaceDN w:val="0"/>
                  <w:adjustRightInd w:val="0"/>
                </w:pPr>
              </w:pPrChange>
            </w:pPr>
            <w:ins w:id="3597" w:author="Borja Gonzalez" w:date="2017-09-28T18:59:00Z">
              <w:r w:rsidRPr="00557475">
                <w:rPr>
                  <w:noProof/>
                  <w:lang w:val="en-US"/>
                </w:rPr>
                <w:tab/>
              </w:r>
              <w:r w:rsidRPr="00557475">
                <w:rPr>
                  <w:b/>
                  <w:bCs/>
                  <w:noProof/>
                  <w:color w:val="000000"/>
                  <w:lang w:val="en-US"/>
                </w:rPr>
                <w:t>});</w:t>
              </w:r>
            </w:ins>
          </w:p>
          <w:p w14:paraId="4FAE1B33" w14:textId="77777777" w:rsidR="0055352B" w:rsidRDefault="0055352B" w:rsidP="0055352B">
            <w:pPr>
              <w:widowControl w:val="0"/>
              <w:autoSpaceDE w:val="0"/>
              <w:autoSpaceDN w:val="0"/>
              <w:adjustRightInd w:val="0"/>
              <w:rPr>
                <w:ins w:id="3598" w:author="Borja Gonzalez" w:date="2017-09-28T18:59:00Z"/>
                <w:rFonts w:ascii="Monaco" w:hAnsi="Monaco" w:cs="Monaco"/>
                <w:noProof/>
                <w:sz w:val="20"/>
                <w:szCs w:val="20"/>
                <w:lang w:val="en-US"/>
              </w:rPr>
            </w:pPr>
          </w:p>
        </w:tc>
      </w:tr>
    </w:tbl>
    <w:p w14:paraId="13CD27C3" w14:textId="4C4BBAD5" w:rsidR="0055352B" w:rsidRPr="00557475" w:rsidRDefault="0055352B" w:rsidP="0055352B">
      <w:pPr>
        <w:widowControl w:val="0"/>
        <w:autoSpaceDE w:val="0"/>
        <w:autoSpaceDN w:val="0"/>
        <w:adjustRightInd w:val="0"/>
        <w:rPr>
          <w:ins w:id="3599" w:author="Borja Gonzalez" w:date="2017-09-28T18:59:00Z"/>
          <w:rFonts w:ascii="Monaco" w:hAnsi="Monaco" w:cs="Monaco"/>
          <w:noProof/>
          <w:sz w:val="20"/>
          <w:szCs w:val="20"/>
          <w:lang w:val="en-US"/>
        </w:rPr>
      </w:pPr>
    </w:p>
    <w:p w14:paraId="0E3EF5F8" w14:textId="55030607" w:rsidR="00520C5F" w:rsidRDefault="00520C5F" w:rsidP="00520C5F">
      <w:del w:id="3600" w:author="Borja Gonzalez" w:date="2017-09-28T18:58:00Z">
        <w:r w:rsidDel="0055352B">
          <w:rPr>
            <w:noProof/>
            <w:lang w:eastAsia="es-ES_tradnl"/>
          </w:rPr>
          <w:drawing>
            <wp:inline distT="0" distB="0" distL="0" distR="0" wp14:anchorId="48BE4AA4" wp14:editId="73C5A24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p w14:paraId="206EF25A" w14:textId="77777777" w:rsidR="00520C5F" w:rsidRDefault="00520C5F" w:rsidP="00520C5F"/>
    <w:p w14:paraId="5B543691" w14:textId="0854A314" w:rsidR="00520C5F" w:rsidRDefault="001D2097" w:rsidP="00520C5F">
      <w:ins w:id="3601" w:author="Borja Gonzalez" w:date="2017-09-29T12:48:00Z">
        <w:r>
          <w:t>E</w:t>
        </w:r>
      </w:ins>
      <w:del w:id="3602" w:author="Borja Gonzalez" w:date="2017-09-29T12:48:00Z">
        <w:r w:rsidR="00520C5F" w:rsidDel="001D2097">
          <w:delText>É</w:delText>
        </w:r>
      </w:del>
      <w:r w:rsidR="00520C5F">
        <w:t>st</w:t>
      </w:r>
      <w:r w:rsidR="00BC4CE1">
        <w:t>e</w:t>
      </w:r>
      <w:r w:rsidR="00520C5F">
        <w:t xml:space="preserve"> código se encuentra en el navegador y espera a que el servidor confirme </w:t>
      </w:r>
      <w:r w:rsidR="00520C5F">
        <w:tab/>
        <w:t xml:space="preserve">que se han borrado los datos. Una vez recibida la confirmación, el navegador realiza un </w:t>
      </w:r>
      <w:proofErr w:type="gramStart"/>
      <w:r w:rsidR="00520C5F">
        <w:t>location.reload</w:t>
      </w:r>
      <w:proofErr w:type="gramEnd"/>
      <w:r w:rsidR="00520C5F">
        <w:t>()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Ttulo4"/>
      </w:pPr>
      <w:r>
        <w:t>4.3.3.2.  Funcionalidad en el lado del servidor</w:t>
      </w:r>
    </w:p>
    <w:p w14:paraId="4C731094" w14:textId="77777777" w:rsidR="00520C5F" w:rsidRDefault="00520C5F" w:rsidP="00BC4CE1"/>
    <w:tbl>
      <w:tblPr>
        <w:tblStyle w:val="Tablaconcuadrcula"/>
        <w:tblW w:w="0" w:type="auto"/>
        <w:tblLook w:val="04A0" w:firstRow="1" w:lastRow="0" w:firstColumn="1" w:lastColumn="0" w:noHBand="0" w:noVBand="1"/>
      </w:tblPr>
      <w:tblGrid>
        <w:gridCol w:w="8856"/>
      </w:tblGrid>
      <w:tr w:rsidR="0055352B" w14:paraId="02311D39" w14:textId="77777777" w:rsidTr="0055352B">
        <w:trPr>
          <w:ins w:id="3603" w:author="Borja Gonzalez" w:date="2017-09-28T19:00:00Z"/>
        </w:trPr>
        <w:tc>
          <w:tcPr>
            <w:tcW w:w="8856" w:type="dxa"/>
          </w:tcPr>
          <w:p w14:paraId="3E7E0B57" w14:textId="77777777" w:rsidR="0055352B" w:rsidRPr="00557475" w:rsidRDefault="0055352B">
            <w:pPr>
              <w:rPr>
                <w:ins w:id="3604" w:author="Borja Gonzalez" w:date="2017-09-28T19:00:00Z"/>
                <w:noProof/>
                <w:lang w:val="en-US"/>
              </w:rPr>
              <w:pPrChange w:id="3605" w:author="GONZALEZ DIAZ, BORJA" w:date="2017-09-29T19:28:00Z">
                <w:pPr>
                  <w:widowControl w:val="0"/>
                  <w:autoSpaceDE w:val="0"/>
                  <w:autoSpaceDN w:val="0"/>
                  <w:adjustRightInd w:val="0"/>
                </w:pPr>
              </w:pPrChange>
            </w:pPr>
            <w:ins w:id="3606" w:author="Borja Gonzalez" w:date="2017-09-28T19:00: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7D0C0B8" w14:textId="0485E0CD" w:rsidR="0055352B" w:rsidRPr="0079203F" w:rsidRDefault="0055352B">
            <w:pPr>
              <w:rPr>
                <w:ins w:id="3607" w:author="Borja Gonzalez" w:date="2017-09-28T19:00:00Z"/>
                <w:b/>
                <w:bCs/>
                <w:noProof/>
                <w:lang w:val="es-ES"/>
                <w:rPrChange w:id="3608" w:author="Rodrigo García" w:date="2017-09-29T10:05:00Z">
                  <w:rPr>
                    <w:ins w:id="3609" w:author="Borja Gonzalez" w:date="2017-09-28T19:00:00Z"/>
                    <w:rFonts w:ascii="Monaco" w:eastAsiaTheme="majorEastAsia" w:hAnsi="Monaco" w:cs="Monaco"/>
                    <w:b/>
                    <w:bCs/>
                    <w:noProof/>
                    <w:color w:val="000000"/>
                    <w:sz w:val="20"/>
                    <w:szCs w:val="20"/>
                    <w:lang w:val="en-US"/>
                  </w:rPr>
                </w:rPrChange>
              </w:rPr>
              <w:pPrChange w:id="3610" w:author="GONZALEZ DIAZ, BORJA" w:date="2017-09-29T19:28:00Z">
                <w:pPr>
                  <w:keepNext/>
                  <w:keepLines/>
                  <w:widowControl w:val="0"/>
                  <w:autoSpaceDE w:val="0"/>
                  <w:autoSpaceDN w:val="0"/>
                  <w:adjustRightInd w:val="0"/>
                  <w:spacing w:before="200"/>
                  <w:outlineLvl w:val="4"/>
                </w:pPr>
              </w:pPrChange>
            </w:pPr>
            <w:ins w:id="3611" w:author="Borja Gonzalez" w:date="2017-09-28T19:00:00Z">
              <w:r w:rsidRPr="00557475">
                <w:rPr>
                  <w:noProof/>
                  <w:lang w:val="en-US"/>
                </w:rPr>
                <w:t xml:space="preserve">    </w:t>
              </w:r>
              <w:r w:rsidRPr="0079203F">
                <w:rPr>
                  <w:noProof/>
                  <w:lang w:val="es-ES"/>
                  <w:rPrChange w:id="3612"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3613" w:author="Rodrigo García" w:date="2017-09-29T10:05:00Z">
                    <w:rPr>
                      <w:rFonts w:ascii="Monaco" w:hAnsi="Monaco" w:cs="Monaco"/>
                      <w:b/>
                      <w:bCs/>
                      <w:noProof/>
                      <w:color w:val="CE5C00"/>
                      <w:sz w:val="20"/>
                      <w:szCs w:val="20"/>
                      <w:lang w:val="en-US"/>
                    </w:rPr>
                  </w:rPrChange>
                </w:rPr>
                <w:t>=</w:t>
              </w:r>
              <w:r w:rsidRPr="0079203F">
                <w:rPr>
                  <w:noProof/>
                  <w:lang w:val="es-ES"/>
                  <w:rPrChange w:id="3614" w:author="Rodrigo García" w:date="2017-09-29T10:05:00Z">
                    <w:rPr>
                      <w:rFonts w:ascii="Monaco" w:hAnsi="Monaco" w:cs="Monaco"/>
                      <w:noProof/>
                      <w:sz w:val="20"/>
                      <w:szCs w:val="20"/>
                      <w:lang w:val="en-US"/>
                    </w:rPr>
                  </w:rPrChange>
                </w:rPr>
                <w:t xml:space="preserve"> JSON</w:t>
              </w:r>
              <w:r w:rsidRPr="0079203F">
                <w:rPr>
                  <w:b/>
                  <w:bCs/>
                  <w:noProof/>
                  <w:lang w:val="es-ES"/>
                  <w:rPrChange w:id="3615" w:author="Rodrigo García" w:date="2017-09-29T10:05:00Z">
                    <w:rPr>
                      <w:rFonts w:ascii="Monaco" w:hAnsi="Monaco" w:cs="Monaco"/>
                      <w:b/>
                      <w:bCs/>
                      <w:noProof/>
                      <w:color w:val="000000"/>
                      <w:sz w:val="20"/>
                      <w:szCs w:val="20"/>
                      <w:lang w:val="en-US"/>
                    </w:rPr>
                  </w:rPrChange>
                </w:rPr>
                <w:t>.</w:t>
              </w:r>
              <w:r w:rsidRPr="0079203F">
                <w:rPr>
                  <w:noProof/>
                  <w:lang w:val="es-ES"/>
                  <w:rPrChange w:id="3616" w:author="Rodrigo García" w:date="2017-09-29T10:05:00Z">
                    <w:rPr>
                      <w:rFonts w:ascii="Monaco" w:hAnsi="Monaco" w:cs="Monaco"/>
                      <w:noProof/>
                      <w:color w:val="000000"/>
                      <w:sz w:val="20"/>
                      <w:szCs w:val="20"/>
                      <w:lang w:val="en-US"/>
                    </w:rPr>
                  </w:rPrChange>
                </w:rPr>
                <w:t>parse</w:t>
              </w:r>
              <w:r w:rsidRPr="0079203F">
                <w:rPr>
                  <w:b/>
                  <w:bCs/>
                  <w:noProof/>
                  <w:lang w:val="es-ES"/>
                  <w:rPrChange w:id="3617" w:author="Rodrigo García" w:date="2017-09-29T10:05:00Z">
                    <w:rPr>
                      <w:rFonts w:ascii="Monaco" w:hAnsi="Monaco" w:cs="Monaco"/>
                      <w:b/>
                      <w:bCs/>
                      <w:noProof/>
                      <w:color w:val="000000"/>
                      <w:sz w:val="20"/>
                      <w:szCs w:val="20"/>
                      <w:lang w:val="en-US"/>
                    </w:rPr>
                  </w:rPrChange>
                </w:rPr>
                <w:t>(</w:t>
              </w:r>
              <w:r w:rsidRPr="0079203F">
                <w:rPr>
                  <w:noProof/>
                  <w:lang w:val="es-ES"/>
                  <w:rPrChange w:id="3618" w:author="Rodrigo García" w:date="2017-09-29T10:05:00Z">
                    <w:rPr>
                      <w:rFonts w:ascii="Monaco" w:hAnsi="Monaco" w:cs="Monaco"/>
                      <w:noProof/>
                      <w:color w:val="000000"/>
                      <w:sz w:val="20"/>
                      <w:szCs w:val="20"/>
                      <w:lang w:val="en-US"/>
                    </w:rPr>
                  </w:rPrChange>
                </w:rPr>
                <w:t>info</w:t>
              </w:r>
              <w:r w:rsidRPr="0079203F">
                <w:rPr>
                  <w:b/>
                  <w:bCs/>
                  <w:noProof/>
                  <w:lang w:val="es-ES"/>
                  <w:rPrChange w:id="3619" w:author="Rodrigo García" w:date="2017-09-29T10:05:00Z">
                    <w:rPr>
                      <w:rFonts w:ascii="Monaco" w:hAnsi="Monaco" w:cs="Monaco"/>
                      <w:b/>
                      <w:bCs/>
                      <w:noProof/>
                      <w:color w:val="000000"/>
                      <w:sz w:val="20"/>
                      <w:szCs w:val="20"/>
                      <w:lang w:val="en-US"/>
                    </w:rPr>
                  </w:rPrChange>
                </w:rPr>
                <w:t>);</w:t>
              </w:r>
            </w:ins>
          </w:p>
          <w:p w14:paraId="1F0DC3EF" w14:textId="77777777" w:rsidR="0055352B" w:rsidRPr="0079203F" w:rsidRDefault="0055352B">
            <w:pPr>
              <w:rPr>
                <w:ins w:id="3620" w:author="Borja Gonzalez" w:date="2017-09-28T19:00:00Z"/>
                <w:b/>
                <w:bCs/>
                <w:color w:val="204A87"/>
                <w:lang w:val="es-ES"/>
                <w:rPrChange w:id="3621" w:author="Rodrigo García" w:date="2017-09-29T10:05:00Z">
                  <w:rPr>
                    <w:ins w:id="3622" w:author="Borja Gonzalez" w:date="2017-09-28T19:00:00Z"/>
                    <w:rFonts w:ascii="Monaco" w:hAnsi="Monaco" w:cs="Monaco"/>
                    <w:b/>
                    <w:bCs/>
                    <w:color w:val="204A87"/>
                    <w:sz w:val="20"/>
                    <w:szCs w:val="20"/>
                    <w:lang w:val="en-US"/>
                  </w:rPr>
                </w:rPrChange>
              </w:rPr>
              <w:pPrChange w:id="3623" w:author="GONZALEZ DIAZ, BORJA" w:date="2017-09-29T19:28:00Z">
                <w:pPr>
                  <w:widowControl w:val="0"/>
                  <w:autoSpaceDE w:val="0"/>
                  <w:autoSpaceDN w:val="0"/>
                  <w:adjustRightInd w:val="0"/>
                </w:pPr>
              </w:pPrChange>
            </w:pPr>
          </w:p>
          <w:p w14:paraId="6D3226C2" w14:textId="77777777" w:rsidR="0055352B" w:rsidRPr="0079203F" w:rsidRDefault="0055352B">
            <w:pPr>
              <w:rPr>
                <w:ins w:id="3624" w:author="Borja Gonzalez" w:date="2017-09-28T19:00:00Z"/>
                <w:lang w:val="es-ES"/>
                <w:rPrChange w:id="3625" w:author="Rodrigo García" w:date="2017-09-29T10:05:00Z">
                  <w:rPr>
                    <w:ins w:id="3626" w:author="Borja Gonzalez" w:date="2017-09-28T19:00:00Z"/>
                    <w:rFonts w:ascii="Monaco" w:eastAsiaTheme="majorEastAsia" w:hAnsi="Monaco" w:cs="Monaco"/>
                    <w:color w:val="243F60" w:themeColor="accent1" w:themeShade="7F"/>
                    <w:sz w:val="32"/>
                    <w:szCs w:val="32"/>
                    <w:lang w:val="en-US"/>
                  </w:rPr>
                </w:rPrChange>
              </w:rPr>
              <w:pPrChange w:id="3627" w:author="GONZALEZ DIAZ, BORJA" w:date="2017-09-29T19:28:00Z">
                <w:pPr>
                  <w:keepNext/>
                  <w:keepLines/>
                  <w:widowControl w:val="0"/>
                  <w:autoSpaceDE w:val="0"/>
                  <w:autoSpaceDN w:val="0"/>
                  <w:adjustRightInd w:val="0"/>
                  <w:spacing w:before="200"/>
                  <w:outlineLvl w:val="4"/>
                </w:pPr>
              </w:pPrChange>
            </w:pPr>
            <w:proofErr w:type="gramStart"/>
            <w:ins w:id="3628" w:author="Borja Gonzalez" w:date="2017-09-28T19:00:00Z">
              <w:r w:rsidRPr="0079203F">
                <w:rPr>
                  <w:b/>
                  <w:bCs/>
                  <w:color w:val="204A87"/>
                  <w:lang w:val="es-ES"/>
                  <w:rPrChange w:id="3629" w:author="Rodrigo García" w:date="2017-09-29T10:05:00Z">
                    <w:rPr>
                      <w:rFonts w:ascii="Monaco" w:hAnsi="Monaco" w:cs="Monaco"/>
                      <w:b/>
                      <w:bCs/>
                      <w:color w:val="204A87"/>
                      <w:sz w:val="32"/>
                      <w:szCs w:val="32"/>
                      <w:lang w:val="en-US"/>
                    </w:rPr>
                  </w:rPrChange>
                </w:rPr>
                <w:t>if</w:t>
              </w:r>
              <w:r w:rsidRPr="0079203F">
                <w:rPr>
                  <w:b/>
                  <w:bCs/>
                  <w:lang w:val="es-ES"/>
                  <w:rPrChange w:id="3630" w:author="Rodrigo García" w:date="2017-09-29T10:05:00Z">
                    <w:rPr>
                      <w:rFonts w:ascii="Monaco" w:hAnsi="Monaco" w:cs="Monaco"/>
                      <w:b/>
                      <w:bCs/>
                      <w:color w:val="000000"/>
                      <w:sz w:val="32"/>
                      <w:szCs w:val="32"/>
                      <w:lang w:val="en-US"/>
                    </w:rPr>
                  </w:rPrChange>
                </w:rPr>
                <w:t>(</w:t>
              </w:r>
              <w:proofErr w:type="gramEnd"/>
              <w:r w:rsidRPr="0079203F">
                <w:rPr>
                  <w:lang w:val="es-ES"/>
                  <w:rPrChange w:id="3631" w:author="Rodrigo García" w:date="2017-09-29T10:05:00Z">
                    <w:rPr>
                      <w:rFonts w:ascii="Monaco" w:hAnsi="Monaco" w:cs="Monaco"/>
                      <w:color w:val="000000"/>
                      <w:sz w:val="32"/>
                      <w:szCs w:val="32"/>
                      <w:lang w:val="en-US"/>
                    </w:rPr>
                  </w:rPrChange>
                </w:rPr>
                <w:t>datos</w:t>
              </w:r>
              <w:r w:rsidRPr="0079203F">
                <w:rPr>
                  <w:b/>
                  <w:bCs/>
                  <w:lang w:val="es-ES"/>
                  <w:rPrChange w:id="3632" w:author="Rodrigo García" w:date="2017-09-29T10:05:00Z">
                    <w:rPr>
                      <w:rFonts w:ascii="Monaco" w:hAnsi="Monaco" w:cs="Monaco"/>
                      <w:b/>
                      <w:bCs/>
                      <w:color w:val="000000"/>
                      <w:sz w:val="32"/>
                      <w:szCs w:val="32"/>
                      <w:lang w:val="en-US"/>
                    </w:rPr>
                  </w:rPrChange>
                </w:rPr>
                <w:t>.</w:t>
              </w:r>
              <w:r w:rsidRPr="0079203F">
                <w:rPr>
                  <w:lang w:val="es-ES"/>
                  <w:rPrChange w:id="3633" w:author="Rodrigo García" w:date="2017-09-29T10:05:00Z">
                    <w:rPr>
                      <w:rFonts w:ascii="Monaco" w:hAnsi="Monaco" w:cs="Monaco"/>
                      <w:color w:val="000000"/>
                      <w:sz w:val="32"/>
                      <w:szCs w:val="32"/>
                      <w:lang w:val="en-US"/>
                    </w:rPr>
                  </w:rPrChange>
                </w:rPr>
                <w:t xml:space="preserve">operacion </w:t>
              </w:r>
              <w:r w:rsidRPr="0079203F">
                <w:rPr>
                  <w:b/>
                  <w:bCs/>
                  <w:color w:val="CE5C00"/>
                  <w:lang w:val="es-ES"/>
                  <w:rPrChange w:id="3634" w:author="Rodrigo García" w:date="2017-09-29T10:05:00Z">
                    <w:rPr>
                      <w:rFonts w:ascii="Monaco" w:hAnsi="Monaco" w:cs="Monaco"/>
                      <w:b/>
                      <w:bCs/>
                      <w:color w:val="CE5C00"/>
                      <w:sz w:val="32"/>
                      <w:szCs w:val="32"/>
                      <w:lang w:val="en-US"/>
                    </w:rPr>
                  </w:rPrChange>
                </w:rPr>
                <w:t>==</w:t>
              </w:r>
              <w:r w:rsidRPr="0079203F">
                <w:rPr>
                  <w:lang w:val="es-ES"/>
                  <w:rPrChange w:id="3635" w:author="Rodrigo García" w:date="2017-09-29T10:05:00Z">
                    <w:rPr>
                      <w:rFonts w:ascii="Monaco" w:hAnsi="Monaco" w:cs="Monaco"/>
                      <w:sz w:val="32"/>
                      <w:szCs w:val="32"/>
                      <w:lang w:val="en-US"/>
                    </w:rPr>
                  </w:rPrChange>
                </w:rPr>
                <w:t xml:space="preserve"> </w:t>
              </w:r>
              <w:r w:rsidRPr="0079203F">
                <w:rPr>
                  <w:color w:val="4E9A06"/>
                  <w:lang w:val="es-ES"/>
                  <w:rPrChange w:id="3636" w:author="Rodrigo García" w:date="2017-09-29T10:05:00Z">
                    <w:rPr>
                      <w:rFonts w:ascii="Monaco" w:hAnsi="Monaco" w:cs="Monaco"/>
                      <w:color w:val="4E9A06"/>
                      <w:sz w:val="32"/>
                      <w:szCs w:val="32"/>
                      <w:lang w:val="en-US"/>
                    </w:rPr>
                  </w:rPrChange>
                </w:rPr>
                <w:t>"Añadir paciente"</w:t>
              </w:r>
              <w:r w:rsidRPr="0079203F">
                <w:rPr>
                  <w:b/>
                  <w:bCs/>
                  <w:lang w:val="es-ES"/>
                  <w:rPrChange w:id="3637" w:author="Rodrigo García" w:date="2017-09-29T10:05:00Z">
                    <w:rPr>
                      <w:rFonts w:ascii="Monaco" w:hAnsi="Monaco" w:cs="Monaco"/>
                      <w:b/>
                      <w:bCs/>
                      <w:color w:val="000000"/>
                      <w:sz w:val="32"/>
                      <w:szCs w:val="32"/>
                      <w:lang w:val="en-US"/>
                    </w:rPr>
                  </w:rPrChange>
                </w:rPr>
                <w:t>){</w:t>
              </w:r>
            </w:ins>
          </w:p>
          <w:p w14:paraId="3805D7FD" w14:textId="77777777" w:rsidR="0055352B" w:rsidRPr="0079203F" w:rsidRDefault="0055352B">
            <w:pPr>
              <w:rPr>
                <w:ins w:id="3638" w:author="Borja Gonzalez" w:date="2017-09-28T19:00:00Z"/>
                <w:lang w:val="es-ES"/>
                <w:rPrChange w:id="3639" w:author="Rodrigo García" w:date="2017-09-29T10:05:00Z">
                  <w:rPr>
                    <w:ins w:id="3640" w:author="Borja Gonzalez" w:date="2017-09-28T19:00:00Z"/>
                    <w:rFonts w:ascii="Monaco" w:eastAsiaTheme="majorEastAsia" w:hAnsi="Monaco" w:cs="Monaco"/>
                    <w:color w:val="243F60" w:themeColor="accent1" w:themeShade="7F"/>
                    <w:sz w:val="32"/>
                    <w:szCs w:val="32"/>
                    <w:lang w:val="en-US"/>
                  </w:rPr>
                </w:rPrChange>
              </w:rPr>
              <w:pPrChange w:id="3641" w:author="GONZALEZ DIAZ, BORJA" w:date="2017-09-29T19:28:00Z">
                <w:pPr>
                  <w:keepNext/>
                  <w:keepLines/>
                  <w:widowControl w:val="0"/>
                  <w:autoSpaceDE w:val="0"/>
                  <w:autoSpaceDN w:val="0"/>
                  <w:adjustRightInd w:val="0"/>
                  <w:spacing w:before="200"/>
                  <w:outlineLvl w:val="4"/>
                </w:pPr>
              </w:pPrChange>
            </w:pPr>
            <w:ins w:id="3642" w:author="Borja Gonzalez" w:date="2017-09-28T19:00:00Z">
              <w:r w:rsidRPr="0079203F">
                <w:rPr>
                  <w:lang w:val="es-ES"/>
                  <w:rPrChange w:id="3643" w:author="Rodrigo García" w:date="2017-09-29T10:05:00Z">
                    <w:rPr>
                      <w:rFonts w:ascii="Monaco" w:hAnsi="Monaco" w:cs="Monaco"/>
                      <w:sz w:val="32"/>
                      <w:szCs w:val="32"/>
                      <w:lang w:val="en-US"/>
                    </w:rPr>
                  </w:rPrChange>
                </w:rPr>
                <w:t xml:space="preserve">    console</w:t>
              </w:r>
              <w:r w:rsidRPr="0079203F">
                <w:rPr>
                  <w:b/>
                  <w:bCs/>
                  <w:lang w:val="es-ES"/>
                  <w:rPrChange w:id="3644" w:author="Rodrigo García" w:date="2017-09-29T10:05:00Z">
                    <w:rPr>
                      <w:rFonts w:ascii="Monaco" w:hAnsi="Monaco" w:cs="Monaco"/>
                      <w:b/>
                      <w:bCs/>
                      <w:color w:val="000000"/>
                      <w:sz w:val="32"/>
                      <w:szCs w:val="32"/>
                      <w:lang w:val="en-US"/>
                    </w:rPr>
                  </w:rPrChange>
                </w:rPr>
                <w:t>.</w:t>
              </w:r>
              <w:r w:rsidRPr="0079203F">
                <w:rPr>
                  <w:lang w:val="es-ES"/>
                  <w:rPrChange w:id="3645" w:author="Rodrigo García" w:date="2017-09-29T10:05:00Z">
                    <w:rPr>
                      <w:rFonts w:ascii="Monaco" w:hAnsi="Monaco" w:cs="Monaco"/>
                      <w:color w:val="000000"/>
                      <w:sz w:val="32"/>
                      <w:szCs w:val="32"/>
                      <w:lang w:val="en-US"/>
                    </w:rPr>
                  </w:rPrChange>
                </w:rPr>
                <w:t>log</w:t>
              </w:r>
              <w:r w:rsidRPr="0079203F">
                <w:rPr>
                  <w:b/>
                  <w:bCs/>
                  <w:lang w:val="es-ES"/>
                  <w:rPrChange w:id="3646" w:author="Rodrigo García" w:date="2017-09-29T10:05:00Z">
                    <w:rPr>
                      <w:rFonts w:ascii="Monaco" w:hAnsi="Monaco" w:cs="Monaco"/>
                      <w:b/>
                      <w:bCs/>
                      <w:color w:val="000000"/>
                      <w:sz w:val="32"/>
                      <w:szCs w:val="32"/>
                      <w:lang w:val="en-US"/>
                    </w:rPr>
                  </w:rPrChange>
                </w:rPr>
                <w:t>(</w:t>
              </w:r>
              <w:r w:rsidRPr="0079203F">
                <w:rPr>
                  <w:lang w:val="es-ES"/>
                  <w:rPrChange w:id="3647" w:author="Rodrigo García" w:date="2017-09-29T10:05:00Z">
                    <w:rPr>
                      <w:rFonts w:ascii="Monaco" w:hAnsi="Monaco" w:cs="Monaco"/>
                      <w:color w:val="000000"/>
                      <w:sz w:val="32"/>
                      <w:szCs w:val="32"/>
                      <w:lang w:val="en-US"/>
                    </w:rPr>
                  </w:rPrChange>
                </w:rPr>
                <w:t>timestamp</w:t>
              </w:r>
              <w:r w:rsidRPr="0079203F">
                <w:rPr>
                  <w:b/>
                  <w:bCs/>
                  <w:lang w:val="es-ES"/>
                  <w:rPrChange w:id="3648" w:author="Rodrigo García" w:date="2017-09-29T10:05:00Z">
                    <w:rPr>
                      <w:rFonts w:ascii="Monaco" w:hAnsi="Monaco" w:cs="Monaco"/>
                      <w:b/>
                      <w:bCs/>
                      <w:color w:val="000000"/>
                      <w:sz w:val="32"/>
                      <w:szCs w:val="32"/>
                      <w:lang w:val="en-US"/>
                    </w:rPr>
                  </w:rPrChange>
                </w:rPr>
                <w:t>(</w:t>
              </w:r>
              <w:r w:rsidRPr="0079203F">
                <w:rPr>
                  <w:color w:val="4E9A06"/>
                  <w:lang w:val="es-ES"/>
                  <w:rPrChange w:id="3649"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3650"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3651" w:author="Rodrigo García" w:date="2017-09-29T10:05:00Z">
                    <w:rPr>
                      <w:rFonts w:ascii="Monaco" w:hAnsi="Monaco" w:cs="Monaco"/>
                      <w:color w:val="4E9A06"/>
                      <w:sz w:val="32"/>
                      <w:szCs w:val="32"/>
                      <w:lang w:val="en-US"/>
                    </w:rPr>
                  </w:rPrChange>
                </w:rPr>
                <w:t>:iii'</w:t>
              </w:r>
              <w:r w:rsidRPr="0079203F">
                <w:rPr>
                  <w:b/>
                  <w:bCs/>
                  <w:lang w:val="es-ES"/>
                  <w:rPrChange w:id="3652" w:author="Rodrigo García" w:date="2017-09-29T10:05:00Z">
                    <w:rPr>
                      <w:rFonts w:ascii="Monaco" w:hAnsi="Monaco" w:cs="Monaco"/>
                      <w:b/>
                      <w:bCs/>
                      <w:color w:val="000000"/>
                      <w:sz w:val="32"/>
                      <w:szCs w:val="32"/>
                      <w:lang w:val="en-US"/>
                    </w:rPr>
                  </w:rPrChange>
                </w:rPr>
                <w:t>)</w:t>
              </w:r>
              <w:r w:rsidRPr="0079203F">
                <w:rPr>
                  <w:b/>
                  <w:bCs/>
                  <w:color w:val="CE5C00"/>
                  <w:lang w:val="es-ES"/>
                  <w:rPrChange w:id="3653" w:author="Rodrigo García" w:date="2017-09-29T10:05:00Z">
                    <w:rPr>
                      <w:rFonts w:ascii="Monaco" w:hAnsi="Monaco" w:cs="Monaco"/>
                      <w:b/>
                      <w:bCs/>
                      <w:color w:val="CE5C00"/>
                      <w:sz w:val="32"/>
                      <w:szCs w:val="32"/>
                      <w:lang w:val="en-US"/>
                    </w:rPr>
                  </w:rPrChange>
                </w:rPr>
                <w:t>+</w:t>
              </w:r>
              <w:r w:rsidRPr="0079203F">
                <w:rPr>
                  <w:color w:val="4E9A06"/>
                  <w:lang w:val="es-ES"/>
                  <w:rPrChange w:id="3654" w:author="Rodrigo García" w:date="2017-09-29T10:05:00Z">
                    <w:rPr>
                      <w:rFonts w:ascii="Monaco" w:hAnsi="Monaco" w:cs="Monaco"/>
                      <w:color w:val="4E9A06"/>
                      <w:sz w:val="32"/>
                      <w:szCs w:val="32"/>
                      <w:lang w:val="en-US"/>
                    </w:rPr>
                  </w:rPrChange>
                </w:rPr>
                <w:t>" Paciente a añadir: "</w:t>
              </w:r>
              <w:r w:rsidRPr="0079203F">
                <w:rPr>
                  <w:b/>
                  <w:bCs/>
                  <w:color w:val="CE5C00"/>
                  <w:lang w:val="es-ES"/>
                  <w:rPrChange w:id="3655" w:author="Rodrigo García" w:date="2017-09-29T10:05:00Z">
                    <w:rPr>
                      <w:rFonts w:ascii="Monaco" w:hAnsi="Monaco" w:cs="Monaco"/>
                      <w:b/>
                      <w:bCs/>
                      <w:color w:val="CE5C00"/>
                      <w:sz w:val="32"/>
                      <w:szCs w:val="32"/>
                      <w:lang w:val="en-US"/>
                    </w:rPr>
                  </w:rPrChange>
                </w:rPr>
                <w:t>+</w:t>
              </w:r>
              <w:r w:rsidRPr="0079203F">
                <w:rPr>
                  <w:lang w:val="es-ES"/>
                  <w:rPrChange w:id="3656" w:author="Rodrigo García" w:date="2017-09-29T10:05:00Z">
                    <w:rPr>
                      <w:rFonts w:ascii="Monaco" w:hAnsi="Monaco" w:cs="Monaco"/>
                      <w:color w:val="000000"/>
                      <w:sz w:val="32"/>
                      <w:szCs w:val="32"/>
                      <w:lang w:val="en-US"/>
                    </w:rPr>
                  </w:rPrChange>
                </w:rPr>
                <w:t>datos</w:t>
              </w:r>
              <w:r w:rsidRPr="0079203F">
                <w:rPr>
                  <w:b/>
                  <w:bCs/>
                  <w:lang w:val="es-ES"/>
                  <w:rPrChange w:id="3657" w:author="Rodrigo García" w:date="2017-09-29T10:05:00Z">
                    <w:rPr>
                      <w:rFonts w:ascii="Monaco" w:hAnsi="Monaco" w:cs="Monaco"/>
                      <w:b/>
                      <w:bCs/>
                      <w:color w:val="000000"/>
                      <w:sz w:val="32"/>
                      <w:szCs w:val="32"/>
                      <w:lang w:val="en-US"/>
                    </w:rPr>
                  </w:rPrChange>
                </w:rPr>
                <w:t>.</w:t>
              </w:r>
              <w:r w:rsidRPr="0079203F">
                <w:rPr>
                  <w:lang w:val="es-ES"/>
                  <w:rPrChange w:id="3658" w:author="Rodrigo García" w:date="2017-09-29T10:05:00Z">
                    <w:rPr>
                      <w:rFonts w:ascii="Monaco" w:hAnsi="Monaco" w:cs="Monaco"/>
                      <w:color w:val="000000"/>
                      <w:sz w:val="32"/>
                      <w:szCs w:val="32"/>
                      <w:lang w:val="en-US"/>
                    </w:rPr>
                  </w:rPrChange>
                </w:rPr>
                <w:t>n</w:t>
              </w:r>
              <w:r w:rsidRPr="0079203F">
                <w:rPr>
                  <w:b/>
                  <w:bCs/>
                  <w:color w:val="CE5C00"/>
                  <w:lang w:val="es-ES"/>
                  <w:rPrChange w:id="3659" w:author="Rodrigo García" w:date="2017-09-29T10:05:00Z">
                    <w:rPr>
                      <w:rFonts w:ascii="Monaco" w:hAnsi="Monaco" w:cs="Monaco"/>
                      <w:b/>
                      <w:bCs/>
                      <w:color w:val="CE5C00"/>
                      <w:sz w:val="32"/>
                      <w:szCs w:val="32"/>
                      <w:lang w:val="en-US"/>
                    </w:rPr>
                  </w:rPrChange>
                </w:rPr>
                <w:t>+</w:t>
              </w:r>
              <w:r w:rsidRPr="0079203F">
                <w:rPr>
                  <w:color w:val="4E9A06"/>
                  <w:lang w:val="es-ES"/>
                  <w:rPrChange w:id="3660" w:author="Rodrigo García" w:date="2017-09-29T10:05:00Z">
                    <w:rPr>
                      <w:rFonts w:ascii="Monaco" w:hAnsi="Monaco" w:cs="Monaco"/>
                      <w:color w:val="4E9A06"/>
                      <w:sz w:val="32"/>
                      <w:szCs w:val="32"/>
                      <w:lang w:val="en-US"/>
                    </w:rPr>
                  </w:rPrChange>
                </w:rPr>
                <w:t>" "</w:t>
              </w:r>
              <w:r w:rsidRPr="0079203F">
                <w:rPr>
                  <w:b/>
                  <w:bCs/>
                  <w:color w:val="CE5C00"/>
                  <w:lang w:val="es-ES"/>
                  <w:rPrChange w:id="3661" w:author="Rodrigo García" w:date="2017-09-29T10:05:00Z">
                    <w:rPr>
                      <w:rFonts w:ascii="Monaco" w:hAnsi="Monaco" w:cs="Monaco"/>
                      <w:b/>
                      <w:bCs/>
                      <w:color w:val="CE5C00"/>
                      <w:sz w:val="32"/>
                      <w:szCs w:val="32"/>
                      <w:lang w:val="en-US"/>
                    </w:rPr>
                  </w:rPrChange>
                </w:rPr>
                <w:t>+</w:t>
              </w:r>
              <w:r w:rsidRPr="0079203F">
                <w:rPr>
                  <w:lang w:val="es-ES"/>
                  <w:rPrChange w:id="3662" w:author="Rodrigo García" w:date="2017-09-29T10:05:00Z">
                    <w:rPr>
                      <w:rFonts w:ascii="Monaco" w:hAnsi="Monaco" w:cs="Monaco"/>
                      <w:color w:val="000000"/>
                      <w:sz w:val="32"/>
                      <w:szCs w:val="32"/>
                      <w:lang w:val="en-US"/>
                    </w:rPr>
                  </w:rPrChange>
                </w:rPr>
                <w:t>datos</w:t>
              </w:r>
              <w:r w:rsidRPr="0079203F">
                <w:rPr>
                  <w:b/>
                  <w:bCs/>
                  <w:lang w:val="es-ES"/>
                  <w:rPrChange w:id="3663" w:author="Rodrigo García" w:date="2017-09-29T10:05:00Z">
                    <w:rPr>
                      <w:rFonts w:ascii="Monaco" w:hAnsi="Monaco" w:cs="Monaco"/>
                      <w:b/>
                      <w:bCs/>
                      <w:color w:val="000000"/>
                      <w:sz w:val="32"/>
                      <w:szCs w:val="32"/>
                      <w:lang w:val="en-US"/>
                    </w:rPr>
                  </w:rPrChange>
                </w:rPr>
                <w:t>.</w:t>
              </w:r>
              <w:r w:rsidRPr="0079203F">
                <w:rPr>
                  <w:lang w:val="es-ES"/>
                  <w:rPrChange w:id="3664" w:author="Rodrigo García" w:date="2017-09-29T10:05:00Z">
                    <w:rPr>
                      <w:rFonts w:ascii="Monaco" w:hAnsi="Monaco" w:cs="Monaco"/>
                      <w:color w:val="000000"/>
                      <w:sz w:val="32"/>
                      <w:szCs w:val="32"/>
                      <w:lang w:val="en-US"/>
                    </w:rPr>
                  </w:rPrChange>
                </w:rPr>
                <w:t>a</w:t>
              </w:r>
              <w:r w:rsidRPr="0079203F">
                <w:rPr>
                  <w:b/>
                  <w:bCs/>
                  <w:lang w:val="es-ES"/>
                  <w:rPrChange w:id="3665" w:author="Rodrigo García" w:date="2017-09-29T10:05:00Z">
                    <w:rPr>
                      <w:rFonts w:ascii="Monaco" w:hAnsi="Monaco" w:cs="Monaco"/>
                      <w:b/>
                      <w:bCs/>
                      <w:color w:val="000000"/>
                      <w:sz w:val="32"/>
                      <w:szCs w:val="32"/>
                      <w:lang w:val="en-US"/>
                    </w:rPr>
                  </w:rPrChange>
                </w:rPr>
                <w:t>);</w:t>
              </w:r>
            </w:ins>
          </w:p>
          <w:p w14:paraId="533BD3F5" w14:textId="77777777" w:rsidR="0055352B" w:rsidRPr="0055352B" w:rsidRDefault="0055352B">
            <w:pPr>
              <w:rPr>
                <w:ins w:id="3666" w:author="Borja Gonzalez" w:date="2017-09-28T19:00:00Z"/>
                <w:lang w:val="en-US"/>
                <w:rPrChange w:id="3667" w:author="Borja Gonzalez" w:date="2017-09-28T19:00:00Z">
                  <w:rPr>
                    <w:ins w:id="3668" w:author="Borja Gonzalez" w:date="2017-09-28T19:00:00Z"/>
                    <w:rFonts w:ascii="Monaco" w:eastAsiaTheme="majorEastAsia" w:hAnsi="Monaco" w:cs="Monaco"/>
                    <w:color w:val="243F60" w:themeColor="accent1" w:themeShade="7F"/>
                    <w:sz w:val="32"/>
                    <w:szCs w:val="32"/>
                    <w:lang w:val="en-US"/>
                  </w:rPr>
                </w:rPrChange>
              </w:rPr>
              <w:pPrChange w:id="3669" w:author="GONZALEZ DIAZ, BORJA" w:date="2017-09-29T19:28:00Z">
                <w:pPr>
                  <w:keepNext/>
                  <w:keepLines/>
                  <w:widowControl w:val="0"/>
                  <w:autoSpaceDE w:val="0"/>
                  <w:autoSpaceDN w:val="0"/>
                  <w:adjustRightInd w:val="0"/>
                  <w:spacing w:before="200"/>
                  <w:outlineLvl w:val="4"/>
                </w:pPr>
              </w:pPrChange>
            </w:pPr>
            <w:ins w:id="3670" w:author="Borja Gonzalez" w:date="2017-09-28T19:00:00Z">
              <w:r w:rsidRPr="0079203F">
                <w:rPr>
                  <w:lang w:val="es-ES"/>
                  <w:rPrChange w:id="3671" w:author="Rodrigo García" w:date="2017-09-29T10:05:00Z">
                    <w:rPr>
                      <w:rFonts w:ascii="Monaco" w:hAnsi="Monaco" w:cs="Monaco"/>
                      <w:sz w:val="32"/>
                      <w:szCs w:val="32"/>
                      <w:lang w:val="en-US"/>
                    </w:rPr>
                  </w:rPrChange>
                </w:rPr>
                <w:t xml:space="preserve">    </w:t>
              </w:r>
              <w:r w:rsidRPr="0055352B">
                <w:rPr>
                  <w:b/>
                  <w:bCs/>
                  <w:color w:val="204A87"/>
                  <w:lang w:val="en-US"/>
                  <w:rPrChange w:id="3672" w:author="Borja Gonzalez" w:date="2017-09-28T19:00:00Z">
                    <w:rPr>
                      <w:rFonts w:ascii="Monaco" w:hAnsi="Monaco" w:cs="Monaco"/>
                      <w:b/>
                      <w:bCs/>
                      <w:color w:val="204A87"/>
                      <w:sz w:val="32"/>
                      <w:szCs w:val="32"/>
                      <w:lang w:val="en-US"/>
                    </w:rPr>
                  </w:rPrChange>
                </w:rPr>
                <w:t>var</w:t>
              </w:r>
              <w:r w:rsidRPr="0055352B">
                <w:rPr>
                  <w:lang w:val="en-US"/>
                  <w:rPrChange w:id="3673" w:author="Borja Gonzalez" w:date="2017-09-28T19:00:00Z">
                    <w:rPr>
                      <w:rFonts w:ascii="Monaco" w:hAnsi="Monaco" w:cs="Monaco"/>
                      <w:sz w:val="32"/>
                      <w:szCs w:val="32"/>
                      <w:lang w:val="en-US"/>
                    </w:rPr>
                  </w:rPrChange>
                </w:rPr>
                <w:t xml:space="preserve"> filebuffer </w:t>
              </w:r>
              <w:r w:rsidRPr="0055352B">
                <w:rPr>
                  <w:b/>
                  <w:bCs/>
                  <w:color w:val="CE5C00"/>
                  <w:lang w:val="en-US"/>
                  <w:rPrChange w:id="3674" w:author="Borja Gonzalez" w:date="2017-09-28T19:00:00Z">
                    <w:rPr>
                      <w:rFonts w:ascii="Monaco" w:hAnsi="Monaco" w:cs="Monaco"/>
                      <w:b/>
                      <w:bCs/>
                      <w:color w:val="CE5C00"/>
                      <w:sz w:val="32"/>
                      <w:szCs w:val="32"/>
                      <w:lang w:val="en-US"/>
                    </w:rPr>
                  </w:rPrChange>
                </w:rPr>
                <w:t>=</w:t>
              </w:r>
              <w:r w:rsidRPr="0055352B">
                <w:rPr>
                  <w:lang w:val="en-US"/>
                  <w:rPrChange w:id="3675" w:author="Borja Gonzalez" w:date="2017-09-28T19:00:00Z">
                    <w:rPr>
                      <w:rFonts w:ascii="Monaco" w:hAnsi="Monaco" w:cs="Monaco"/>
                      <w:sz w:val="32"/>
                      <w:szCs w:val="32"/>
                      <w:lang w:val="en-US"/>
                    </w:rPr>
                  </w:rPrChange>
                </w:rPr>
                <w:t xml:space="preserve"> </w:t>
              </w:r>
              <w:proofErr w:type="gramStart"/>
              <w:r w:rsidRPr="0055352B">
                <w:rPr>
                  <w:lang w:val="en-US"/>
                  <w:rPrChange w:id="3676" w:author="Borja Gonzalez" w:date="2017-09-28T19:00:00Z">
                    <w:rPr>
                      <w:rFonts w:ascii="Monaco" w:hAnsi="Monaco" w:cs="Monaco"/>
                      <w:sz w:val="32"/>
                      <w:szCs w:val="32"/>
                      <w:lang w:val="en-US"/>
                    </w:rPr>
                  </w:rPrChange>
                </w:rPr>
                <w:t>fs</w:t>
              </w:r>
              <w:r w:rsidRPr="0055352B">
                <w:rPr>
                  <w:b/>
                  <w:bCs/>
                  <w:lang w:val="en-US"/>
                  <w:rPrChange w:id="3677" w:author="Borja Gonzalez" w:date="2017-09-28T19:00:00Z">
                    <w:rPr>
                      <w:rFonts w:ascii="Monaco" w:hAnsi="Monaco" w:cs="Monaco"/>
                      <w:b/>
                      <w:bCs/>
                      <w:color w:val="000000"/>
                      <w:sz w:val="32"/>
                      <w:szCs w:val="32"/>
                      <w:lang w:val="en-US"/>
                    </w:rPr>
                  </w:rPrChange>
                </w:rPr>
                <w:t>.</w:t>
              </w:r>
              <w:r w:rsidRPr="0055352B">
                <w:rPr>
                  <w:lang w:val="en-US"/>
                  <w:rPrChange w:id="3678" w:author="Borja Gonzalez" w:date="2017-09-28T19:00:00Z">
                    <w:rPr>
                      <w:rFonts w:ascii="Monaco" w:hAnsi="Monaco" w:cs="Monaco"/>
                      <w:color w:val="000000"/>
                      <w:sz w:val="32"/>
                      <w:szCs w:val="32"/>
                      <w:lang w:val="en-US"/>
                    </w:rPr>
                  </w:rPrChange>
                </w:rPr>
                <w:t>readFileSync</w:t>
              </w:r>
              <w:proofErr w:type="gramEnd"/>
              <w:r w:rsidRPr="0055352B">
                <w:rPr>
                  <w:b/>
                  <w:bCs/>
                  <w:lang w:val="en-US"/>
                  <w:rPrChange w:id="3679" w:author="Borja Gonzalez" w:date="2017-09-28T19:00:00Z">
                    <w:rPr>
                      <w:rFonts w:ascii="Monaco" w:hAnsi="Monaco" w:cs="Monaco"/>
                      <w:b/>
                      <w:bCs/>
                      <w:color w:val="000000"/>
                      <w:sz w:val="32"/>
                      <w:szCs w:val="32"/>
                      <w:lang w:val="en-US"/>
                    </w:rPr>
                  </w:rPrChange>
                </w:rPr>
                <w:t>(</w:t>
              </w:r>
              <w:r w:rsidRPr="0055352B">
                <w:rPr>
                  <w:color w:val="4E9A06"/>
                  <w:lang w:val="en-US"/>
                  <w:rPrChange w:id="3680" w:author="Borja Gonzalez" w:date="2017-09-28T19:00:00Z">
                    <w:rPr>
                      <w:rFonts w:ascii="Monaco" w:hAnsi="Monaco" w:cs="Monaco"/>
                      <w:color w:val="4E9A06"/>
                      <w:sz w:val="32"/>
                      <w:szCs w:val="32"/>
                      <w:lang w:val="en-US"/>
                    </w:rPr>
                  </w:rPrChange>
                </w:rPr>
                <w:t>'./Pacientes_DB.db'</w:t>
              </w:r>
              <w:r w:rsidRPr="0055352B">
                <w:rPr>
                  <w:b/>
                  <w:bCs/>
                  <w:lang w:val="en-US"/>
                  <w:rPrChange w:id="3681" w:author="Borja Gonzalez" w:date="2017-09-28T19:00:00Z">
                    <w:rPr>
                      <w:rFonts w:ascii="Monaco" w:hAnsi="Monaco" w:cs="Monaco"/>
                      <w:b/>
                      <w:bCs/>
                      <w:color w:val="000000"/>
                      <w:sz w:val="32"/>
                      <w:szCs w:val="32"/>
                      <w:lang w:val="en-US"/>
                    </w:rPr>
                  </w:rPrChange>
                </w:rPr>
                <w:t>);</w:t>
              </w:r>
            </w:ins>
          </w:p>
          <w:p w14:paraId="393F500C" w14:textId="77777777" w:rsidR="0055352B" w:rsidRPr="0055352B" w:rsidRDefault="0055352B">
            <w:pPr>
              <w:rPr>
                <w:ins w:id="3682" w:author="Borja Gonzalez" w:date="2017-09-28T19:00:00Z"/>
                <w:lang w:val="en-US"/>
                <w:rPrChange w:id="3683" w:author="Borja Gonzalez" w:date="2017-09-28T19:00:00Z">
                  <w:rPr>
                    <w:ins w:id="3684" w:author="Borja Gonzalez" w:date="2017-09-28T19:00:00Z"/>
                    <w:rFonts w:ascii="Monaco" w:hAnsi="Monaco" w:cs="Monaco"/>
                    <w:sz w:val="32"/>
                    <w:szCs w:val="32"/>
                    <w:lang w:val="en-US"/>
                  </w:rPr>
                </w:rPrChange>
              </w:rPr>
              <w:pPrChange w:id="3685" w:author="GONZALEZ DIAZ, BORJA" w:date="2017-09-29T19:28:00Z">
                <w:pPr>
                  <w:widowControl w:val="0"/>
                  <w:autoSpaceDE w:val="0"/>
                  <w:autoSpaceDN w:val="0"/>
                  <w:adjustRightInd w:val="0"/>
                </w:pPr>
              </w:pPrChange>
            </w:pPr>
          </w:p>
          <w:p w14:paraId="4CEEA15E" w14:textId="77777777" w:rsidR="0055352B" w:rsidRPr="0055352B" w:rsidRDefault="0055352B">
            <w:pPr>
              <w:rPr>
                <w:ins w:id="3686" w:author="Borja Gonzalez" w:date="2017-09-28T19:00:00Z"/>
                <w:lang w:val="en-US"/>
                <w:rPrChange w:id="3687" w:author="Borja Gonzalez" w:date="2017-09-28T19:00:00Z">
                  <w:rPr>
                    <w:ins w:id="3688" w:author="Borja Gonzalez" w:date="2017-09-28T19:00:00Z"/>
                    <w:rFonts w:ascii="Monaco" w:eastAsiaTheme="majorEastAsia" w:hAnsi="Monaco" w:cs="Monaco"/>
                    <w:color w:val="243F60" w:themeColor="accent1" w:themeShade="7F"/>
                    <w:sz w:val="32"/>
                    <w:szCs w:val="32"/>
                    <w:lang w:val="en-US"/>
                  </w:rPr>
                </w:rPrChange>
              </w:rPr>
              <w:pPrChange w:id="3689" w:author="GONZALEZ DIAZ, BORJA" w:date="2017-09-29T19:28:00Z">
                <w:pPr>
                  <w:keepNext/>
                  <w:keepLines/>
                  <w:widowControl w:val="0"/>
                  <w:autoSpaceDE w:val="0"/>
                  <w:autoSpaceDN w:val="0"/>
                  <w:adjustRightInd w:val="0"/>
                  <w:spacing w:before="200"/>
                  <w:outlineLvl w:val="4"/>
                </w:pPr>
              </w:pPrChange>
            </w:pPr>
            <w:ins w:id="3690" w:author="Borja Gonzalez" w:date="2017-09-28T19:00:00Z">
              <w:r w:rsidRPr="0055352B">
                <w:rPr>
                  <w:lang w:val="en-US"/>
                  <w:rPrChange w:id="3691" w:author="Borja Gonzalez" w:date="2017-09-28T19:00:00Z">
                    <w:rPr>
                      <w:rFonts w:ascii="Monaco" w:hAnsi="Monaco" w:cs="Monaco"/>
                      <w:sz w:val="32"/>
                      <w:szCs w:val="32"/>
                      <w:lang w:val="en-US"/>
                    </w:rPr>
                  </w:rPrChange>
                </w:rPr>
                <w:t xml:space="preserve">    </w:t>
              </w:r>
              <w:r w:rsidRPr="0055352B">
                <w:rPr>
                  <w:b/>
                  <w:bCs/>
                  <w:color w:val="204A87"/>
                  <w:lang w:val="en-US"/>
                  <w:rPrChange w:id="3692" w:author="Borja Gonzalez" w:date="2017-09-28T19:00:00Z">
                    <w:rPr>
                      <w:rFonts w:ascii="Monaco" w:hAnsi="Monaco" w:cs="Monaco"/>
                      <w:b/>
                      <w:bCs/>
                      <w:color w:val="204A87"/>
                      <w:sz w:val="32"/>
                      <w:szCs w:val="32"/>
                      <w:lang w:val="en-US"/>
                    </w:rPr>
                  </w:rPrChange>
                </w:rPr>
                <w:t>var</w:t>
              </w:r>
              <w:r w:rsidRPr="0055352B">
                <w:rPr>
                  <w:lang w:val="en-US"/>
                  <w:rPrChange w:id="3693" w:author="Borja Gonzalez" w:date="2017-09-28T19:00:00Z">
                    <w:rPr>
                      <w:rFonts w:ascii="Monaco" w:hAnsi="Monaco" w:cs="Monaco"/>
                      <w:sz w:val="32"/>
                      <w:szCs w:val="32"/>
                      <w:lang w:val="en-US"/>
                    </w:rPr>
                  </w:rPrChange>
                </w:rPr>
                <w:t xml:space="preserve"> db </w:t>
              </w:r>
              <w:r w:rsidRPr="0055352B">
                <w:rPr>
                  <w:b/>
                  <w:bCs/>
                  <w:color w:val="CE5C00"/>
                  <w:lang w:val="en-US"/>
                  <w:rPrChange w:id="3694" w:author="Borja Gonzalez" w:date="2017-09-28T19:00:00Z">
                    <w:rPr>
                      <w:rFonts w:ascii="Monaco" w:hAnsi="Monaco" w:cs="Monaco"/>
                      <w:b/>
                      <w:bCs/>
                      <w:color w:val="CE5C00"/>
                      <w:sz w:val="32"/>
                      <w:szCs w:val="32"/>
                      <w:lang w:val="en-US"/>
                    </w:rPr>
                  </w:rPrChange>
                </w:rPr>
                <w:t>=</w:t>
              </w:r>
              <w:r w:rsidRPr="0055352B">
                <w:rPr>
                  <w:lang w:val="en-US"/>
                  <w:rPrChange w:id="3695" w:author="Borja Gonzalez" w:date="2017-09-28T19:00:00Z">
                    <w:rPr>
                      <w:rFonts w:ascii="Monaco" w:hAnsi="Monaco" w:cs="Monaco"/>
                      <w:sz w:val="32"/>
                      <w:szCs w:val="32"/>
                      <w:lang w:val="en-US"/>
                    </w:rPr>
                  </w:rPrChange>
                </w:rPr>
                <w:t xml:space="preserve"> </w:t>
              </w:r>
              <w:r w:rsidRPr="0055352B">
                <w:rPr>
                  <w:b/>
                  <w:bCs/>
                  <w:color w:val="204A87"/>
                  <w:lang w:val="en-US"/>
                  <w:rPrChange w:id="3696" w:author="Borja Gonzalez" w:date="2017-09-28T19:00:00Z">
                    <w:rPr>
                      <w:rFonts w:ascii="Monaco" w:hAnsi="Monaco" w:cs="Monaco"/>
                      <w:b/>
                      <w:bCs/>
                      <w:color w:val="204A87"/>
                      <w:sz w:val="32"/>
                      <w:szCs w:val="32"/>
                      <w:lang w:val="en-US"/>
                    </w:rPr>
                  </w:rPrChange>
                </w:rPr>
                <w:t>new</w:t>
              </w:r>
              <w:r w:rsidRPr="0055352B">
                <w:rPr>
                  <w:lang w:val="en-US"/>
                  <w:rPrChange w:id="3697" w:author="Borja Gonzalez" w:date="2017-09-28T19:00:00Z">
                    <w:rPr>
                      <w:rFonts w:ascii="Monaco" w:hAnsi="Monaco" w:cs="Monaco"/>
                      <w:sz w:val="32"/>
                      <w:szCs w:val="32"/>
                      <w:lang w:val="en-US"/>
                    </w:rPr>
                  </w:rPrChange>
                </w:rPr>
                <w:t xml:space="preserve"> SQL</w:t>
              </w:r>
              <w:r w:rsidRPr="0055352B">
                <w:rPr>
                  <w:b/>
                  <w:bCs/>
                  <w:lang w:val="en-US"/>
                  <w:rPrChange w:id="3698" w:author="Borja Gonzalez" w:date="2017-09-28T19:00:00Z">
                    <w:rPr>
                      <w:rFonts w:ascii="Monaco" w:hAnsi="Monaco" w:cs="Monaco"/>
                      <w:b/>
                      <w:bCs/>
                      <w:color w:val="000000"/>
                      <w:sz w:val="32"/>
                      <w:szCs w:val="32"/>
                      <w:lang w:val="en-US"/>
                    </w:rPr>
                  </w:rPrChange>
                </w:rPr>
                <w:t>.</w:t>
              </w:r>
              <w:r w:rsidRPr="0055352B">
                <w:rPr>
                  <w:lang w:val="en-US"/>
                  <w:rPrChange w:id="3699" w:author="Borja Gonzalez" w:date="2017-09-28T19:00:00Z">
                    <w:rPr>
                      <w:rFonts w:ascii="Monaco" w:hAnsi="Monaco" w:cs="Monaco"/>
                      <w:color w:val="000000"/>
                      <w:sz w:val="32"/>
                      <w:szCs w:val="32"/>
                      <w:lang w:val="en-US"/>
                    </w:rPr>
                  </w:rPrChange>
                </w:rPr>
                <w:t>Database</w:t>
              </w:r>
              <w:r w:rsidRPr="0055352B">
                <w:rPr>
                  <w:b/>
                  <w:bCs/>
                  <w:lang w:val="en-US"/>
                  <w:rPrChange w:id="3700" w:author="Borja Gonzalez" w:date="2017-09-28T19:00:00Z">
                    <w:rPr>
                      <w:rFonts w:ascii="Monaco" w:hAnsi="Monaco" w:cs="Monaco"/>
                      <w:b/>
                      <w:bCs/>
                      <w:color w:val="000000"/>
                      <w:sz w:val="32"/>
                      <w:szCs w:val="32"/>
                      <w:lang w:val="en-US"/>
                    </w:rPr>
                  </w:rPrChange>
                </w:rPr>
                <w:t>(</w:t>
              </w:r>
              <w:r w:rsidRPr="0055352B">
                <w:rPr>
                  <w:lang w:val="en-US"/>
                  <w:rPrChange w:id="3701" w:author="Borja Gonzalez" w:date="2017-09-28T19:00:00Z">
                    <w:rPr>
                      <w:rFonts w:ascii="Monaco" w:hAnsi="Monaco" w:cs="Monaco"/>
                      <w:color w:val="000000"/>
                      <w:sz w:val="32"/>
                      <w:szCs w:val="32"/>
                      <w:lang w:val="en-US"/>
                    </w:rPr>
                  </w:rPrChange>
                </w:rPr>
                <w:t>filebuffer</w:t>
              </w:r>
              <w:r w:rsidRPr="0055352B">
                <w:rPr>
                  <w:b/>
                  <w:bCs/>
                  <w:lang w:val="en-US"/>
                  <w:rPrChange w:id="3702" w:author="Borja Gonzalez" w:date="2017-09-28T19:00:00Z">
                    <w:rPr>
                      <w:rFonts w:ascii="Monaco" w:hAnsi="Monaco" w:cs="Monaco"/>
                      <w:b/>
                      <w:bCs/>
                      <w:color w:val="000000"/>
                      <w:sz w:val="32"/>
                      <w:szCs w:val="32"/>
                      <w:lang w:val="en-US"/>
                    </w:rPr>
                  </w:rPrChange>
                </w:rPr>
                <w:t>);</w:t>
              </w:r>
            </w:ins>
          </w:p>
          <w:p w14:paraId="79B17826" w14:textId="77777777" w:rsidR="0055352B" w:rsidRPr="0079203F" w:rsidRDefault="0055352B">
            <w:pPr>
              <w:rPr>
                <w:ins w:id="3703" w:author="Borja Gonzalez" w:date="2017-09-28T19:00:00Z"/>
                <w:lang w:val="es-ES"/>
                <w:rPrChange w:id="3704" w:author="Rodrigo García" w:date="2017-09-29T10:05:00Z">
                  <w:rPr>
                    <w:ins w:id="3705" w:author="Borja Gonzalez" w:date="2017-09-28T19:00:00Z"/>
                    <w:rFonts w:ascii="Monaco" w:eastAsiaTheme="majorEastAsia" w:hAnsi="Monaco" w:cs="Monaco"/>
                    <w:color w:val="243F60" w:themeColor="accent1" w:themeShade="7F"/>
                    <w:sz w:val="32"/>
                    <w:szCs w:val="32"/>
                    <w:lang w:val="en-US"/>
                  </w:rPr>
                </w:rPrChange>
              </w:rPr>
              <w:pPrChange w:id="3706" w:author="GONZALEZ DIAZ, BORJA" w:date="2017-09-29T19:28:00Z">
                <w:pPr>
                  <w:keepNext/>
                  <w:keepLines/>
                  <w:widowControl w:val="0"/>
                  <w:autoSpaceDE w:val="0"/>
                  <w:autoSpaceDN w:val="0"/>
                  <w:adjustRightInd w:val="0"/>
                  <w:spacing w:before="200"/>
                  <w:outlineLvl w:val="4"/>
                </w:pPr>
              </w:pPrChange>
            </w:pPr>
            <w:ins w:id="3707" w:author="Borja Gonzalez" w:date="2017-09-28T19:00:00Z">
              <w:r w:rsidRPr="0055352B">
                <w:rPr>
                  <w:lang w:val="en-US"/>
                  <w:rPrChange w:id="3708" w:author="Borja Gonzalez" w:date="2017-09-28T19:00:00Z">
                    <w:rPr>
                      <w:rFonts w:ascii="Monaco" w:hAnsi="Monaco" w:cs="Monaco"/>
                      <w:sz w:val="32"/>
                      <w:szCs w:val="32"/>
                      <w:lang w:val="en-US"/>
                    </w:rPr>
                  </w:rPrChange>
                </w:rPr>
                <w:t xml:space="preserve">    </w:t>
              </w:r>
              <w:r w:rsidRPr="0079203F">
                <w:rPr>
                  <w:lang w:val="es-ES"/>
                  <w:rPrChange w:id="3709" w:author="Rodrigo García" w:date="2017-09-29T10:05:00Z">
                    <w:rPr>
                      <w:rFonts w:ascii="Monaco" w:hAnsi="Monaco" w:cs="Monaco"/>
                      <w:color w:val="000000"/>
                      <w:sz w:val="32"/>
                      <w:szCs w:val="32"/>
                      <w:lang w:val="en-US"/>
                    </w:rPr>
                  </w:rPrChange>
                </w:rPr>
                <w:t>console</w:t>
              </w:r>
              <w:r w:rsidRPr="0079203F">
                <w:rPr>
                  <w:b/>
                  <w:bCs/>
                  <w:lang w:val="es-ES"/>
                  <w:rPrChange w:id="3710" w:author="Rodrigo García" w:date="2017-09-29T10:05:00Z">
                    <w:rPr>
                      <w:rFonts w:ascii="Monaco" w:hAnsi="Monaco" w:cs="Monaco"/>
                      <w:b/>
                      <w:bCs/>
                      <w:color w:val="000000"/>
                      <w:sz w:val="32"/>
                      <w:szCs w:val="32"/>
                      <w:lang w:val="en-US"/>
                    </w:rPr>
                  </w:rPrChange>
                </w:rPr>
                <w:t>.</w:t>
              </w:r>
              <w:r w:rsidRPr="0079203F">
                <w:rPr>
                  <w:lang w:val="es-ES"/>
                  <w:rPrChange w:id="3711" w:author="Rodrigo García" w:date="2017-09-29T10:05:00Z">
                    <w:rPr>
                      <w:rFonts w:ascii="Monaco" w:hAnsi="Monaco" w:cs="Monaco"/>
                      <w:color w:val="000000"/>
                      <w:sz w:val="32"/>
                      <w:szCs w:val="32"/>
                      <w:lang w:val="en-US"/>
                    </w:rPr>
                  </w:rPrChange>
                </w:rPr>
                <w:t>log</w:t>
              </w:r>
              <w:r w:rsidRPr="0079203F">
                <w:rPr>
                  <w:b/>
                  <w:bCs/>
                  <w:lang w:val="es-ES"/>
                  <w:rPrChange w:id="3712" w:author="Rodrigo García" w:date="2017-09-29T10:05:00Z">
                    <w:rPr>
                      <w:rFonts w:ascii="Monaco" w:hAnsi="Monaco" w:cs="Monaco"/>
                      <w:b/>
                      <w:bCs/>
                      <w:color w:val="000000"/>
                      <w:sz w:val="32"/>
                      <w:szCs w:val="32"/>
                      <w:lang w:val="en-US"/>
                    </w:rPr>
                  </w:rPrChange>
                </w:rPr>
                <w:t>(</w:t>
              </w:r>
              <w:r w:rsidRPr="0079203F">
                <w:rPr>
                  <w:lang w:val="es-ES"/>
                  <w:rPrChange w:id="3713" w:author="Rodrigo García" w:date="2017-09-29T10:05:00Z">
                    <w:rPr>
                      <w:rFonts w:ascii="Monaco" w:hAnsi="Monaco" w:cs="Monaco"/>
                      <w:color w:val="000000"/>
                      <w:sz w:val="32"/>
                      <w:szCs w:val="32"/>
                      <w:lang w:val="en-US"/>
                    </w:rPr>
                  </w:rPrChange>
                </w:rPr>
                <w:t>timestamp</w:t>
              </w:r>
              <w:r w:rsidRPr="0079203F">
                <w:rPr>
                  <w:b/>
                  <w:bCs/>
                  <w:lang w:val="es-ES"/>
                  <w:rPrChange w:id="3714" w:author="Rodrigo García" w:date="2017-09-29T10:05:00Z">
                    <w:rPr>
                      <w:rFonts w:ascii="Monaco" w:hAnsi="Monaco" w:cs="Monaco"/>
                      <w:b/>
                      <w:bCs/>
                      <w:color w:val="000000"/>
                      <w:sz w:val="32"/>
                      <w:szCs w:val="32"/>
                      <w:lang w:val="en-US"/>
                    </w:rPr>
                  </w:rPrChange>
                </w:rPr>
                <w:t>(</w:t>
              </w:r>
              <w:r w:rsidRPr="0079203F">
                <w:rPr>
                  <w:color w:val="4E9A06"/>
                  <w:lang w:val="es-ES"/>
                  <w:rPrChange w:id="3715"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3716"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3717" w:author="Rodrigo García" w:date="2017-09-29T10:05:00Z">
                    <w:rPr>
                      <w:rFonts w:ascii="Monaco" w:hAnsi="Monaco" w:cs="Monaco"/>
                      <w:color w:val="4E9A06"/>
                      <w:sz w:val="32"/>
                      <w:szCs w:val="32"/>
                      <w:lang w:val="en-US"/>
                    </w:rPr>
                  </w:rPrChange>
                </w:rPr>
                <w:t>:iii'</w:t>
              </w:r>
              <w:r w:rsidRPr="0079203F">
                <w:rPr>
                  <w:b/>
                  <w:bCs/>
                  <w:lang w:val="es-ES"/>
                  <w:rPrChange w:id="3718" w:author="Rodrigo García" w:date="2017-09-29T10:05:00Z">
                    <w:rPr>
                      <w:rFonts w:ascii="Monaco" w:hAnsi="Monaco" w:cs="Monaco"/>
                      <w:b/>
                      <w:bCs/>
                      <w:color w:val="000000"/>
                      <w:sz w:val="32"/>
                      <w:szCs w:val="32"/>
                      <w:lang w:val="en-US"/>
                    </w:rPr>
                  </w:rPrChange>
                </w:rPr>
                <w:t>)</w:t>
              </w:r>
              <w:r w:rsidRPr="0079203F">
                <w:rPr>
                  <w:b/>
                  <w:bCs/>
                  <w:color w:val="CE5C00"/>
                  <w:lang w:val="es-ES"/>
                  <w:rPrChange w:id="3719" w:author="Rodrigo García" w:date="2017-09-29T10:05:00Z">
                    <w:rPr>
                      <w:rFonts w:ascii="Monaco" w:hAnsi="Monaco" w:cs="Monaco"/>
                      <w:b/>
                      <w:bCs/>
                      <w:color w:val="CE5C00"/>
                      <w:sz w:val="32"/>
                      <w:szCs w:val="32"/>
                      <w:lang w:val="en-US"/>
                    </w:rPr>
                  </w:rPrChange>
                </w:rPr>
                <w:t>+</w:t>
              </w:r>
              <w:r w:rsidRPr="0079203F">
                <w:rPr>
                  <w:color w:val="4E9A06"/>
                  <w:lang w:val="es-ES"/>
                  <w:rPrChange w:id="3720" w:author="Rodrigo García" w:date="2017-09-29T10:05:00Z">
                    <w:rPr>
                      <w:rFonts w:ascii="Monaco" w:hAnsi="Monaco" w:cs="Monaco"/>
                      <w:color w:val="4E9A06"/>
                      <w:sz w:val="32"/>
                      <w:szCs w:val="32"/>
                      <w:lang w:val="en-US"/>
                    </w:rPr>
                  </w:rPrChange>
                </w:rPr>
                <w:t>" Base de datos abierta"</w:t>
              </w:r>
              <w:r w:rsidRPr="0079203F">
                <w:rPr>
                  <w:b/>
                  <w:bCs/>
                  <w:lang w:val="es-ES"/>
                  <w:rPrChange w:id="3721" w:author="Rodrigo García" w:date="2017-09-29T10:05:00Z">
                    <w:rPr>
                      <w:rFonts w:ascii="Monaco" w:hAnsi="Monaco" w:cs="Monaco"/>
                      <w:b/>
                      <w:bCs/>
                      <w:color w:val="000000"/>
                      <w:sz w:val="32"/>
                      <w:szCs w:val="32"/>
                      <w:lang w:val="en-US"/>
                    </w:rPr>
                  </w:rPrChange>
                </w:rPr>
                <w:t>);</w:t>
              </w:r>
            </w:ins>
          </w:p>
          <w:p w14:paraId="285B4450" w14:textId="77777777" w:rsidR="0055352B" w:rsidRPr="0079203F" w:rsidRDefault="0055352B">
            <w:pPr>
              <w:rPr>
                <w:ins w:id="3722" w:author="Borja Gonzalez" w:date="2017-09-28T19:00:00Z"/>
                <w:lang w:val="es-ES"/>
                <w:rPrChange w:id="3723" w:author="Rodrigo García" w:date="2017-09-29T10:05:00Z">
                  <w:rPr>
                    <w:ins w:id="3724" w:author="Borja Gonzalez" w:date="2017-09-28T19:00:00Z"/>
                    <w:rFonts w:ascii="Monaco" w:eastAsiaTheme="majorEastAsia" w:hAnsi="Monaco" w:cs="Monaco"/>
                    <w:color w:val="243F60" w:themeColor="accent1" w:themeShade="7F"/>
                    <w:sz w:val="32"/>
                    <w:szCs w:val="32"/>
                    <w:lang w:val="en-US"/>
                  </w:rPr>
                </w:rPrChange>
              </w:rPr>
              <w:pPrChange w:id="3725" w:author="GONZALEZ DIAZ, BORJA" w:date="2017-09-29T19:28:00Z">
                <w:pPr>
                  <w:keepNext/>
                  <w:keepLines/>
                  <w:widowControl w:val="0"/>
                  <w:autoSpaceDE w:val="0"/>
                  <w:autoSpaceDN w:val="0"/>
                  <w:adjustRightInd w:val="0"/>
                  <w:spacing w:before="200"/>
                  <w:outlineLvl w:val="4"/>
                </w:pPr>
              </w:pPrChange>
            </w:pPr>
            <w:ins w:id="3726" w:author="Borja Gonzalez" w:date="2017-09-28T19:00:00Z">
              <w:r w:rsidRPr="0079203F">
                <w:rPr>
                  <w:lang w:val="es-ES"/>
                  <w:rPrChange w:id="3727" w:author="Rodrigo García" w:date="2017-09-29T10:05:00Z">
                    <w:rPr>
                      <w:rFonts w:ascii="Monaco" w:hAnsi="Monaco" w:cs="Monaco"/>
                      <w:sz w:val="32"/>
                      <w:szCs w:val="32"/>
                      <w:lang w:val="en-US"/>
                    </w:rPr>
                  </w:rPrChange>
                </w:rPr>
                <w:t xml:space="preserve">    </w:t>
              </w:r>
              <w:proofErr w:type="gramStart"/>
              <w:r w:rsidRPr="0079203F">
                <w:rPr>
                  <w:lang w:val="es-ES"/>
                  <w:rPrChange w:id="3728" w:author="Rodrigo García" w:date="2017-09-29T10:05:00Z">
                    <w:rPr>
                      <w:rFonts w:ascii="Monaco" w:hAnsi="Monaco" w:cs="Monaco"/>
                      <w:sz w:val="32"/>
                      <w:szCs w:val="32"/>
                      <w:lang w:val="en-US"/>
                    </w:rPr>
                  </w:rPrChange>
                </w:rPr>
                <w:t>db</w:t>
              </w:r>
              <w:r w:rsidRPr="0079203F">
                <w:rPr>
                  <w:b/>
                  <w:bCs/>
                  <w:lang w:val="es-ES"/>
                  <w:rPrChange w:id="3729" w:author="Rodrigo García" w:date="2017-09-29T10:05:00Z">
                    <w:rPr>
                      <w:rFonts w:ascii="Monaco" w:hAnsi="Monaco" w:cs="Monaco"/>
                      <w:b/>
                      <w:bCs/>
                      <w:color w:val="000000"/>
                      <w:sz w:val="32"/>
                      <w:szCs w:val="32"/>
                      <w:lang w:val="en-US"/>
                    </w:rPr>
                  </w:rPrChange>
                </w:rPr>
                <w:t>.</w:t>
              </w:r>
              <w:r w:rsidRPr="0079203F">
                <w:rPr>
                  <w:lang w:val="es-ES"/>
                  <w:rPrChange w:id="3730" w:author="Rodrigo García" w:date="2017-09-29T10:05:00Z">
                    <w:rPr>
                      <w:rFonts w:ascii="Monaco" w:hAnsi="Monaco" w:cs="Monaco"/>
                      <w:color w:val="000000"/>
                      <w:sz w:val="32"/>
                      <w:szCs w:val="32"/>
                      <w:lang w:val="en-US"/>
                    </w:rPr>
                  </w:rPrChange>
                </w:rPr>
                <w:t>run</w:t>
              </w:r>
              <w:r w:rsidRPr="0079203F">
                <w:rPr>
                  <w:b/>
                  <w:bCs/>
                  <w:lang w:val="es-ES"/>
                  <w:rPrChange w:id="3731" w:author="Rodrigo García" w:date="2017-09-29T10:05:00Z">
                    <w:rPr>
                      <w:rFonts w:ascii="Monaco" w:hAnsi="Monaco" w:cs="Monaco"/>
                      <w:b/>
                      <w:bCs/>
                      <w:color w:val="000000"/>
                      <w:sz w:val="32"/>
                      <w:szCs w:val="32"/>
                      <w:lang w:val="en-US"/>
                    </w:rPr>
                  </w:rPrChange>
                </w:rPr>
                <w:t>(</w:t>
              </w:r>
              <w:proofErr w:type="gramEnd"/>
              <w:r w:rsidRPr="0079203F">
                <w:rPr>
                  <w:color w:val="4E9A06"/>
                  <w:lang w:val="es-ES"/>
                  <w:rPrChange w:id="3732" w:author="Rodrigo García" w:date="2017-09-29T10:05:00Z">
                    <w:rPr>
                      <w:rFonts w:ascii="Monaco" w:hAnsi="Monaco" w:cs="Monaco"/>
                      <w:color w:val="4E9A06"/>
                      <w:sz w:val="32"/>
                      <w:szCs w:val="32"/>
                      <w:lang w:val="en-US"/>
                    </w:rPr>
                  </w:rPrChange>
                </w:rPr>
                <w:t>"INSERT INTO pacientes VALUES (:id, :nombre, :apellido, :sexo)"</w:t>
              </w:r>
              <w:r w:rsidRPr="0079203F">
                <w:rPr>
                  <w:b/>
                  <w:bCs/>
                  <w:lang w:val="es-ES"/>
                  <w:rPrChange w:id="3733" w:author="Rodrigo García" w:date="2017-09-29T10:05:00Z">
                    <w:rPr>
                      <w:rFonts w:ascii="Monaco" w:hAnsi="Monaco" w:cs="Monaco"/>
                      <w:b/>
                      <w:bCs/>
                      <w:color w:val="000000"/>
                      <w:sz w:val="32"/>
                      <w:szCs w:val="32"/>
                      <w:lang w:val="en-US"/>
                    </w:rPr>
                  </w:rPrChange>
                </w:rPr>
                <w:t>,</w:t>
              </w:r>
              <w:r w:rsidRPr="0079203F">
                <w:rPr>
                  <w:lang w:val="es-ES"/>
                  <w:rPrChange w:id="3734" w:author="Rodrigo García" w:date="2017-09-29T10:05:00Z">
                    <w:rPr>
                      <w:rFonts w:ascii="Monaco" w:hAnsi="Monaco" w:cs="Monaco"/>
                      <w:sz w:val="32"/>
                      <w:szCs w:val="32"/>
                      <w:lang w:val="en-US"/>
                    </w:rPr>
                  </w:rPrChange>
                </w:rPr>
                <w:t xml:space="preserve"> </w:t>
              </w:r>
              <w:r w:rsidRPr="0079203F">
                <w:rPr>
                  <w:b/>
                  <w:bCs/>
                  <w:lang w:val="es-ES"/>
                  <w:rPrChange w:id="3735" w:author="Rodrigo García" w:date="2017-09-29T10:05:00Z">
                    <w:rPr>
                      <w:rFonts w:ascii="Monaco" w:hAnsi="Monaco" w:cs="Monaco"/>
                      <w:b/>
                      <w:bCs/>
                      <w:color w:val="000000"/>
                      <w:sz w:val="32"/>
                      <w:szCs w:val="32"/>
                      <w:lang w:val="en-US"/>
                    </w:rPr>
                  </w:rPrChange>
                </w:rPr>
                <w:t>{</w:t>
              </w:r>
              <w:r w:rsidRPr="0079203F">
                <w:rPr>
                  <w:color w:val="4E9A06"/>
                  <w:lang w:val="es-ES"/>
                  <w:rPrChange w:id="3736" w:author="Rodrigo García" w:date="2017-09-29T10:05:00Z">
                    <w:rPr>
                      <w:rFonts w:ascii="Monaco" w:hAnsi="Monaco" w:cs="Monaco"/>
                      <w:color w:val="4E9A06"/>
                      <w:sz w:val="32"/>
                      <w:szCs w:val="32"/>
                      <w:lang w:val="en-US"/>
                    </w:rPr>
                  </w:rPrChange>
                </w:rPr>
                <w:t>':nombre'</w:t>
              </w:r>
              <w:r w:rsidRPr="0079203F">
                <w:rPr>
                  <w:b/>
                  <w:bCs/>
                  <w:color w:val="CE5C00"/>
                  <w:lang w:val="es-ES"/>
                  <w:rPrChange w:id="3737" w:author="Rodrigo García" w:date="2017-09-29T10:05:00Z">
                    <w:rPr>
                      <w:rFonts w:ascii="Monaco" w:hAnsi="Monaco" w:cs="Monaco"/>
                      <w:b/>
                      <w:bCs/>
                      <w:color w:val="CE5C00"/>
                      <w:sz w:val="32"/>
                      <w:szCs w:val="32"/>
                      <w:lang w:val="en-US"/>
                    </w:rPr>
                  </w:rPrChange>
                </w:rPr>
                <w:t>:</w:t>
              </w:r>
              <w:r w:rsidRPr="0079203F">
                <w:rPr>
                  <w:lang w:val="es-ES"/>
                  <w:rPrChange w:id="3738" w:author="Rodrigo García" w:date="2017-09-29T10:05:00Z">
                    <w:rPr>
                      <w:rFonts w:ascii="Monaco" w:hAnsi="Monaco" w:cs="Monaco"/>
                      <w:color w:val="000000"/>
                      <w:sz w:val="32"/>
                      <w:szCs w:val="32"/>
                      <w:lang w:val="en-US"/>
                    </w:rPr>
                  </w:rPrChange>
                </w:rPr>
                <w:t>datos</w:t>
              </w:r>
              <w:r w:rsidRPr="0079203F">
                <w:rPr>
                  <w:b/>
                  <w:bCs/>
                  <w:lang w:val="es-ES"/>
                  <w:rPrChange w:id="3739" w:author="Rodrigo García" w:date="2017-09-29T10:05:00Z">
                    <w:rPr>
                      <w:rFonts w:ascii="Monaco" w:hAnsi="Monaco" w:cs="Monaco"/>
                      <w:b/>
                      <w:bCs/>
                      <w:color w:val="000000"/>
                      <w:sz w:val="32"/>
                      <w:szCs w:val="32"/>
                      <w:lang w:val="en-US"/>
                    </w:rPr>
                  </w:rPrChange>
                </w:rPr>
                <w:t>.</w:t>
              </w:r>
              <w:r w:rsidRPr="0079203F">
                <w:rPr>
                  <w:lang w:val="es-ES"/>
                  <w:rPrChange w:id="3740" w:author="Rodrigo García" w:date="2017-09-29T10:05:00Z">
                    <w:rPr>
                      <w:rFonts w:ascii="Monaco" w:hAnsi="Monaco" w:cs="Monaco"/>
                      <w:color w:val="000000"/>
                      <w:sz w:val="32"/>
                      <w:szCs w:val="32"/>
                      <w:lang w:val="en-US"/>
                    </w:rPr>
                  </w:rPrChange>
                </w:rPr>
                <w:t>n</w:t>
              </w:r>
              <w:r w:rsidRPr="0079203F">
                <w:rPr>
                  <w:b/>
                  <w:bCs/>
                  <w:lang w:val="es-ES"/>
                  <w:rPrChange w:id="3741" w:author="Rodrigo García" w:date="2017-09-29T10:05:00Z">
                    <w:rPr>
                      <w:rFonts w:ascii="Monaco" w:hAnsi="Monaco" w:cs="Monaco"/>
                      <w:b/>
                      <w:bCs/>
                      <w:color w:val="000000"/>
                      <w:sz w:val="32"/>
                      <w:szCs w:val="32"/>
                      <w:lang w:val="en-US"/>
                    </w:rPr>
                  </w:rPrChange>
                </w:rPr>
                <w:t>,</w:t>
              </w:r>
              <w:r w:rsidRPr="0079203F">
                <w:rPr>
                  <w:lang w:val="es-ES"/>
                  <w:rPrChange w:id="3742" w:author="Rodrigo García" w:date="2017-09-29T10:05:00Z">
                    <w:rPr>
                      <w:rFonts w:ascii="Monaco" w:hAnsi="Monaco" w:cs="Monaco"/>
                      <w:sz w:val="32"/>
                      <w:szCs w:val="32"/>
                      <w:lang w:val="en-US"/>
                    </w:rPr>
                  </w:rPrChange>
                </w:rPr>
                <w:t xml:space="preserve"> </w:t>
              </w:r>
              <w:r w:rsidRPr="0079203F">
                <w:rPr>
                  <w:color w:val="4E9A06"/>
                  <w:lang w:val="es-ES"/>
                  <w:rPrChange w:id="3743" w:author="Rodrigo García" w:date="2017-09-29T10:05:00Z">
                    <w:rPr>
                      <w:rFonts w:ascii="Monaco" w:hAnsi="Monaco" w:cs="Monaco"/>
                      <w:color w:val="4E9A06"/>
                      <w:sz w:val="32"/>
                      <w:szCs w:val="32"/>
                      <w:lang w:val="en-US"/>
                    </w:rPr>
                  </w:rPrChange>
                </w:rPr>
                <w:t>':apellido'</w:t>
              </w:r>
              <w:r w:rsidRPr="0079203F">
                <w:rPr>
                  <w:b/>
                  <w:bCs/>
                  <w:color w:val="CE5C00"/>
                  <w:lang w:val="es-ES"/>
                  <w:rPrChange w:id="3744" w:author="Rodrigo García" w:date="2017-09-29T10:05:00Z">
                    <w:rPr>
                      <w:rFonts w:ascii="Monaco" w:hAnsi="Monaco" w:cs="Monaco"/>
                      <w:b/>
                      <w:bCs/>
                      <w:color w:val="CE5C00"/>
                      <w:sz w:val="32"/>
                      <w:szCs w:val="32"/>
                      <w:lang w:val="en-US"/>
                    </w:rPr>
                  </w:rPrChange>
                </w:rPr>
                <w:t>:</w:t>
              </w:r>
              <w:r w:rsidRPr="0079203F">
                <w:rPr>
                  <w:lang w:val="es-ES"/>
                  <w:rPrChange w:id="3745" w:author="Rodrigo García" w:date="2017-09-29T10:05:00Z">
                    <w:rPr>
                      <w:rFonts w:ascii="Monaco" w:hAnsi="Monaco" w:cs="Monaco"/>
                      <w:color w:val="000000"/>
                      <w:sz w:val="32"/>
                      <w:szCs w:val="32"/>
                      <w:lang w:val="en-US"/>
                    </w:rPr>
                  </w:rPrChange>
                </w:rPr>
                <w:t>datos</w:t>
              </w:r>
              <w:r w:rsidRPr="0079203F">
                <w:rPr>
                  <w:b/>
                  <w:bCs/>
                  <w:lang w:val="es-ES"/>
                  <w:rPrChange w:id="3746" w:author="Rodrigo García" w:date="2017-09-29T10:05:00Z">
                    <w:rPr>
                      <w:rFonts w:ascii="Monaco" w:hAnsi="Monaco" w:cs="Monaco"/>
                      <w:b/>
                      <w:bCs/>
                      <w:color w:val="000000"/>
                      <w:sz w:val="32"/>
                      <w:szCs w:val="32"/>
                      <w:lang w:val="en-US"/>
                    </w:rPr>
                  </w:rPrChange>
                </w:rPr>
                <w:t>.</w:t>
              </w:r>
              <w:r w:rsidRPr="0079203F">
                <w:rPr>
                  <w:lang w:val="es-ES"/>
                  <w:rPrChange w:id="3747" w:author="Rodrigo García" w:date="2017-09-29T10:05:00Z">
                    <w:rPr>
                      <w:rFonts w:ascii="Monaco" w:hAnsi="Monaco" w:cs="Monaco"/>
                      <w:color w:val="000000"/>
                      <w:sz w:val="32"/>
                      <w:szCs w:val="32"/>
                      <w:lang w:val="en-US"/>
                    </w:rPr>
                  </w:rPrChange>
                </w:rPr>
                <w:t>a</w:t>
              </w:r>
              <w:r w:rsidRPr="0079203F">
                <w:rPr>
                  <w:b/>
                  <w:bCs/>
                  <w:lang w:val="es-ES"/>
                  <w:rPrChange w:id="3748" w:author="Rodrigo García" w:date="2017-09-29T10:05:00Z">
                    <w:rPr>
                      <w:rFonts w:ascii="Monaco" w:hAnsi="Monaco" w:cs="Monaco"/>
                      <w:b/>
                      <w:bCs/>
                      <w:color w:val="000000"/>
                      <w:sz w:val="32"/>
                      <w:szCs w:val="32"/>
                      <w:lang w:val="en-US"/>
                    </w:rPr>
                  </w:rPrChange>
                </w:rPr>
                <w:t>,</w:t>
              </w:r>
              <w:r w:rsidRPr="0079203F">
                <w:rPr>
                  <w:color w:val="4E9A06"/>
                  <w:lang w:val="es-ES"/>
                  <w:rPrChange w:id="3749" w:author="Rodrigo García" w:date="2017-09-29T10:05:00Z">
                    <w:rPr>
                      <w:rFonts w:ascii="Monaco" w:hAnsi="Monaco" w:cs="Monaco"/>
                      <w:color w:val="4E9A06"/>
                      <w:sz w:val="32"/>
                      <w:szCs w:val="32"/>
                      <w:lang w:val="en-US"/>
                    </w:rPr>
                  </w:rPrChange>
                </w:rPr>
                <w:t>':sexo'</w:t>
              </w:r>
              <w:r w:rsidRPr="0079203F">
                <w:rPr>
                  <w:b/>
                  <w:bCs/>
                  <w:color w:val="CE5C00"/>
                  <w:lang w:val="es-ES"/>
                  <w:rPrChange w:id="3750" w:author="Rodrigo García" w:date="2017-09-29T10:05:00Z">
                    <w:rPr>
                      <w:rFonts w:ascii="Monaco" w:hAnsi="Monaco" w:cs="Monaco"/>
                      <w:b/>
                      <w:bCs/>
                      <w:color w:val="CE5C00"/>
                      <w:sz w:val="32"/>
                      <w:szCs w:val="32"/>
                      <w:lang w:val="en-US"/>
                    </w:rPr>
                  </w:rPrChange>
                </w:rPr>
                <w:t>:</w:t>
              </w:r>
              <w:r w:rsidRPr="0079203F">
                <w:rPr>
                  <w:lang w:val="es-ES"/>
                  <w:rPrChange w:id="3751" w:author="Rodrigo García" w:date="2017-09-29T10:05:00Z">
                    <w:rPr>
                      <w:rFonts w:ascii="Monaco" w:hAnsi="Monaco" w:cs="Monaco"/>
                      <w:color w:val="000000"/>
                      <w:sz w:val="32"/>
                      <w:szCs w:val="32"/>
                      <w:lang w:val="en-US"/>
                    </w:rPr>
                  </w:rPrChange>
                </w:rPr>
                <w:t>datos</w:t>
              </w:r>
              <w:r w:rsidRPr="0079203F">
                <w:rPr>
                  <w:b/>
                  <w:bCs/>
                  <w:lang w:val="es-ES"/>
                  <w:rPrChange w:id="3752" w:author="Rodrigo García" w:date="2017-09-29T10:05:00Z">
                    <w:rPr>
                      <w:rFonts w:ascii="Monaco" w:hAnsi="Monaco" w:cs="Monaco"/>
                      <w:b/>
                      <w:bCs/>
                      <w:color w:val="000000"/>
                      <w:sz w:val="32"/>
                      <w:szCs w:val="32"/>
                      <w:lang w:val="en-US"/>
                    </w:rPr>
                  </w:rPrChange>
                </w:rPr>
                <w:t>.</w:t>
              </w:r>
              <w:r w:rsidRPr="0079203F">
                <w:rPr>
                  <w:lang w:val="es-ES"/>
                  <w:rPrChange w:id="3753" w:author="Rodrigo García" w:date="2017-09-29T10:05:00Z">
                    <w:rPr>
                      <w:rFonts w:ascii="Monaco" w:hAnsi="Monaco" w:cs="Monaco"/>
                      <w:color w:val="000000"/>
                      <w:sz w:val="32"/>
                      <w:szCs w:val="32"/>
                      <w:lang w:val="en-US"/>
                    </w:rPr>
                  </w:rPrChange>
                </w:rPr>
                <w:t>s</w:t>
              </w:r>
              <w:r w:rsidRPr="0079203F">
                <w:rPr>
                  <w:b/>
                  <w:bCs/>
                  <w:lang w:val="es-ES"/>
                  <w:rPrChange w:id="3754" w:author="Rodrigo García" w:date="2017-09-29T10:05:00Z">
                    <w:rPr>
                      <w:rFonts w:ascii="Monaco" w:hAnsi="Monaco" w:cs="Monaco"/>
                      <w:b/>
                      <w:bCs/>
                      <w:color w:val="000000"/>
                      <w:sz w:val="32"/>
                      <w:szCs w:val="32"/>
                      <w:lang w:val="en-US"/>
                    </w:rPr>
                  </w:rPrChange>
                </w:rPr>
                <w:t>});</w:t>
              </w:r>
            </w:ins>
          </w:p>
          <w:p w14:paraId="50588A4D" w14:textId="77777777" w:rsidR="0055352B" w:rsidRPr="0079203F" w:rsidRDefault="0055352B">
            <w:pPr>
              <w:rPr>
                <w:ins w:id="3755" w:author="Borja Gonzalez" w:date="2017-09-28T19:00:00Z"/>
                <w:lang w:val="es-ES"/>
                <w:rPrChange w:id="3756" w:author="Rodrigo García" w:date="2017-09-29T10:05:00Z">
                  <w:rPr>
                    <w:ins w:id="3757" w:author="Borja Gonzalez" w:date="2017-09-28T19:00:00Z"/>
                    <w:rFonts w:ascii="Monaco" w:eastAsiaTheme="majorEastAsia" w:hAnsi="Monaco" w:cs="Monaco"/>
                    <w:color w:val="243F60" w:themeColor="accent1" w:themeShade="7F"/>
                    <w:sz w:val="32"/>
                    <w:szCs w:val="32"/>
                    <w:lang w:val="en-US"/>
                  </w:rPr>
                </w:rPrChange>
              </w:rPr>
              <w:pPrChange w:id="3758" w:author="GONZALEZ DIAZ, BORJA" w:date="2017-09-29T19:28:00Z">
                <w:pPr>
                  <w:keepNext/>
                  <w:keepLines/>
                  <w:widowControl w:val="0"/>
                  <w:autoSpaceDE w:val="0"/>
                  <w:autoSpaceDN w:val="0"/>
                  <w:adjustRightInd w:val="0"/>
                  <w:spacing w:before="200"/>
                  <w:outlineLvl w:val="4"/>
                </w:pPr>
              </w:pPrChange>
            </w:pPr>
            <w:ins w:id="3759" w:author="Borja Gonzalez" w:date="2017-09-28T19:00:00Z">
              <w:r w:rsidRPr="0079203F">
                <w:rPr>
                  <w:lang w:val="es-ES"/>
                  <w:rPrChange w:id="3760" w:author="Rodrigo García" w:date="2017-09-29T10:05:00Z">
                    <w:rPr>
                      <w:rFonts w:ascii="Monaco" w:hAnsi="Monaco" w:cs="Monaco"/>
                      <w:sz w:val="32"/>
                      <w:szCs w:val="32"/>
                      <w:lang w:val="en-US"/>
                    </w:rPr>
                  </w:rPrChange>
                </w:rPr>
                <w:t xml:space="preserve">    console</w:t>
              </w:r>
              <w:r w:rsidRPr="0079203F">
                <w:rPr>
                  <w:b/>
                  <w:bCs/>
                  <w:lang w:val="es-ES"/>
                  <w:rPrChange w:id="3761" w:author="Rodrigo García" w:date="2017-09-29T10:05:00Z">
                    <w:rPr>
                      <w:rFonts w:ascii="Monaco" w:hAnsi="Monaco" w:cs="Monaco"/>
                      <w:b/>
                      <w:bCs/>
                      <w:color w:val="000000"/>
                      <w:sz w:val="32"/>
                      <w:szCs w:val="32"/>
                      <w:lang w:val="en-US"/>
                    </w:rPr>
                  </w:rPrChange>
                </w:rPr>
                <w:t>.</w:t>
              </w:r>
              <w:r w:rsidRPr="0079203F">
                <w:rPr>
                  <w:lang w:val="es-ES"/>
                  <w:rPrChange w:id="3762" w:author="Rodrigo García" w:date="2017-09-29T10:05:00Z">
                    <w:rPr>
                      <w:rFonts w:ascii="Monaco" w:hAnsi="Monaco" w:cs="Monaco"/>
                      <w:color w:val="000000"/>
                      <w:sz w:val="32"/>
                      <w:szCs w:val="32"/>
                      <w:lang w:val="en-US"/>
                    </w:rPr>
                  </w:rPrChange>
                </w:rPr>
                <w:t>log</w:t>
              </w:r>
              <w:r w:rsidRPr="0079203F">
                <w:rPr>
                  <w:b/>
                  <w:bCs/>
                  <w:lang w:val="es-ES"/>
                  <w:rPrChange w:id="3763" w:author="Rodrigo García" w:date="2017-09-29T10:05:00Z">
                    <w:rPr>
                      <w:rFonts w:ascii="Monaco" w:hAnsi="Monaco" w:cs="Monaco"/>
                      <w:b/>
                      <w:bCs/>
                      <w:color w:val="000000"/>
                      <w:sz w:val="32"/>
                      <w:szCs w:val="32"/>
                      <w:lang w:val="en-US"/>
                    </w:rPr>
                  </w:rPrChange>
                </w:rPr>
                <w:t>(</w:t>
              </w:r>
              <w:r w:rsidRPr="0079203F">
                <w:rPr>
                  <w:lang w:val="es-ES"/>
                  <w:rPrChange w:id="3764" w:author="Rodrigo García" w:date="2017-09-29T10:05:00Z">
                    <w:rPr>
                      <w:rFonts w:ascii="Monaco" w:hAnsi="Monaco" w:cs="Monaco"/>
                      <w:color w:val="000000"/>
                      <w:sz w:val="32"/>
                      <w:szCs w:val="32"/>
                      <w:lang w:val="en-US"/>
                    </w:rPr>
                  </w:rPrChange>
                </w:rPr>
                <w:t>timestamp</w:t>
              </w:r>
              <w:r w:rsidRPr="0079203F">
                <w:rPr>
                  <w:b/>
                  <w:bCs/>
                  <w:lang w:val="es-ES"/>
                  <w:rPrChange w:id="3765" w:author="Rodrigo García" w:date="2017-09-29T10:05:00Z">
                    <w:rPr>
                      <w:rFonts w:ascii="Monaco" w:hAnsi="Monaco" w:cs="Monaco"/>
                      <w:b/>
                      <w:bCs/>
                      <w:color w:val="000000"/>
                      <w:sz w:val="32"/>
                      <w:szCs w:val="32"/>
                      <w:lang w:val="en-US"/>
                    </w:rPr>
                  </w:rPrChange>
                </w:rPr>
                <w:t>(</w:t>
              </w:r>
              <w:r w:rsidRPr="0079203F">
                <w:rPr>
                  <w:color w:val="4E9A06"/>
                  <w:lang w:val="es-ES"/>
                  <w:rPrChange w:id="3766"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3767"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3768" w:author="Rodrigo García" w:date="2017-09-29T10:05:00Z">
                    <w:rPr>
                      <w:rFonts w:ascii="Monaco" w:hAnsi="Monaco" w:cs="Monaco"/>
                      <w:color w:val="4E9A06"/>
                      <w:sz w:val="32"/>
                      <w:szCs w:val="32"/>
                      <w:lang w:val="en-US"/>
                    </w:rPr>
                  </w:rPrChange>
                </w:rPr>
                <w:t>:iii'</w:t>
              </w:r>
              <w:r w:rsidRPr="0079203F">
                <w:rPr>
                  <w:b/>
                  <w:bCs/>
                  <w:lang w:val="es-ES"/>
                  <w:rPrChange w:id="3769" w:author="Rodrigo García" w:date="2017-09-29T10:05:00Z">
                    <w:rPr>
                      <w:rFonts w:ascii="Monaco" w:hAnsi="Monaco" w:cs="Monaco"/>
                      <w:b/>
                      <w:bCs/>
                      <w:color w:val="000000"/>
                      <w:sz w:val="32"/>
                      <w:szCs w:val="32"/>
                      <w:lang w:val="en-US"/>
                    </w:rPr>
                  </w:rPrChange>
                </w:rPr>
                <w:t>)</w:t>
              </w:r>
              <w:r w:rsidRPr="0079203F">
                <w:rPr>
                  <w:b/>
                  <w:bCs/>
                  <w:color w:val="CE5C00"/>
                  <w:lang w:val="es-ES"/>
                  <w:rPrChange w:id="3770" w:author="Rodrigo García" w:date="2017-09-29T10:05:00Z">
                    <w:rPr>
                      <w:rFonts w:ascii="Monaco" w:hAnsi="Monaco" w:cs="Monaco"/>
                      <w:b/>
                      <w:bCs/>
                      <w:color w:val="CE5C00"/>
                      <w:sz w:val="32"/>
                      <w:szCs w:val="32"/>
                      <w:lang w:val="en-US"/>
                    </w:rPr>
                  </w:rPrChange>
                </w:rPr>
                <w:t>+</w:t>
              </w:r>
              <w:r w:rsidRPr="0079203F">
                <w:rPr>
                  <w:color w:val="4E9A06"/>
                  <w:lang w:val="es-ES"/>
                  <w:rPrChange w:id="3771" w:author="Rodrigo García" w:date="2017-09-29T10:05:00Z">
                    <w:rPr>
                      <w:rFonts w:ascii="Monaco" w:hAnsi="Monaco" w:cs="Monaco"/>
                      <w:color w:val="4E9A06"/>
                      <w:sz w:val="32"/>
                      <w:szCs w:val="32"/>
                      <w:lang w:val="en-US"/>
                    </w:rPr>
                  </w:rPrChange>
                </w:rPr>
                <w:t>" Se ha añadido al paciente "</w:t>
              </w:r>
              <w:r w:rsidRPr="0079203F">
                <w:rPr>
                  <w:b/>
                  <w:bCs/>
                  <w:color w:val="CE5C00"/>
                  <w:lang w:val="es-ES"/>
                  <w:rPrChange w:id="3772" w:author="Rodrigo García" w:date="2017-09-29T10:05:00Z">
                    <w:rPr>
                      <w:rFonts w:ascii="Monaco" w:hAnsi="Monaco" w:cs="Monaco"/>
                      <w:b/>
                      <w:bCs/>
                      <w:color w:val="CE5C00"/>
                      <w:sz w:val="32"/>
                      <w:szCs w:val="32"/>
                      <w:lang w:val="en-US"/>
                    </w:rPr>
                  </w:rPrChange>
                </w:rPr>
                <w:t>+</w:t>
              </w:r>
              <w:r w:rsidRPr="0079203F">
                <w:rPr>
                  <w:lang w:val="es-ES"/>
                  <w:rPrChange w:id="3773" w:author="Rodrigo García" w:date="2017-09-29T10:05:00Z">
                    <w:rPr>
                      <w:rFonts w:ascii="Monaco" w:hAnsi="Monaco" w:cs="Monaco"/>
                      <w:color w:val="000000"/>
                      <w:sz w:val="32"/>
                      <w:szCs w:val="32"/>
                      <w:lang w:val="en-US"/>
                    </w:rPr>
                  </w:rPrChange>
                </w:rPr>
                <w:t>datos</w:t>
              </w:r>
              <w:r w:rsidRPr="0079203F">
                <w:rPr>
                  <w:b/>
                  <w:bCs/>
                  <w:lang w:val="es-ES"/>
                  <w:rPrChange w:id="3774" w:author="Rodrigo García" w:date="2017-09-29T10:05:00Z">
                    <w:rPr>
                      <w:rFonts w:ascii="Monaco" w:hAnsi="Monaco" w:cs="Monaco"/>
                      <w:b/>
                      <w:bCs/>
                      <w:color w:val="000000"/>
                      <w:sz w:val="32"/>
                      <w:szCs w:val="32"/>
                      <w:lang w:val="en-US"/>
                    </w:rPr>
                  </w:rPrChange>
                </w:rPr>
                <w:t>.</w:t>
              </w:r>
              <w:r w:rsidRPr="0079203F">
                <w:rPr>
                  <w:lang w:val="es-ES"/>
                  <w:rPrChange w:id="3775" w:author="Rodrigo García" w:date="2017-09-29T10:05:00Z">
                    <w:rPr>
                      <w:rFonts w:ascii="Monaco" w:hAnsi="Monaco" w:cs="Monaco"/>
                      <w:color w:val="000000"/>
                      <w:sz w:val="32"/>
                      <w:szCs w:val="32"/>
                      <w:lang w:val="en-US"/>
                    </w:rPr>
                  </w:rPrChange>
                </w:rPr>
                <w:t>n</w:t>
              </w:r>
              <w:r w:rsidRPr="0079203F">
                <w:rPr>
                  <w:b/>
                  <w:bCs/>
                  <w:color w:val="CE5C00"/>
                  <w:lang w:val="es-ES"/>
                  <w:rPrChange w:id="3776" w:author="Rodrigo García" w:date="2017-09-29T10:05:00Z">
                    <w:rPr>
                      <w:rFonts w:ascii="Monaco" w:hAnsi="Monaco" w:cs="Monaco"/>
                      <w:b/>
                      <w:bCs/>
                      <w:color w:val="CE5C00"/>
                      <w:sz w:val="32"/>
                      <w:szCs w:val="32"/>
                      <w:lang w:val="en-US"/>
                    </w:rPr>
                  </w:rPrChange>
                </w:rPr>
                <w:t>+</w:t>
              </w:r>
              <w:r w:rsidRPr="0079203F">
                <w:rPr>
                  <w:color w:val="4E9A06"/>
                  <w:lang w:val="es-ES"/>
                  <w:rPrChange w:id="3777" w:author="Rodrigo García" w:date="2017-09-29T10:05:00Z">
                    <w:rPr>
                      <w:rFonts w:ascii="Monaco" w:hAnsi="Monaco" w:cs="Monaco"/>
                      <w:color w:val="4E9A06"/>
                      <w:sz w:val="32"/>
                      <w:szCs w:val="32"/>
                      <w:lang w:val="en-US"/>
                    </w:rPr>
                  </w:rPrChange>
                </w:rPr>
                <w:t>" "</w:t>
              </w:r>
              <w:r w:rsidRPr="0079203F">
                <w:rPr>
                  <w:b/>
                  <w:bCs/>
                  <w:color w:val="CE5C00"/>
                  <w:lang w:val="es-ES"/>
                  <w:rPrChange w:id="3778" w:author="Rodrigo García" w:date="2017-09-29T10:05:00Z">
                    <w:rPr>
                      <w:rFonts w:ascii="Monaco" w:hAnsi="Monaco" w:cs="Monaco"/>
                      <w:b/>
                      <w:bCs/>
                      <w:color w:val="CE5C00"/>
                      <w:sz w:val="32"/>
                      <w:szCs w:val="32"/>
                      <w:lang w:val="en-US"/>
                    </w:rPr>
                  </w:rPrChange>
                </w:rPr>
                <w:t>+</w:t>
              </w:r>
              <w:r w:rsidRPr="0079203F">
                <w:rPr>
                  <w:lang w:val="es-ES"/>
                  <w:rPrChange w:id="3779" w:author="Rodrigo García" w:date="2017-09-29T10:05:00Z">
                    <w:rPr>
                      <w:rFonts w:ascii="Monaco" w:hAnsi="Monaco" w:cs="Monaco"/>
                      <w:color w:val="000000"/>
                      <w:sz w:val="32"/>
                      <w:szCs w:val="32"/>
                      <w:lang w:val="en-US"/>
                    </w:rPr>
                  </w:rPrChange>
                </w:rPr>
                <w:t>datos</w:t>
              </w:r>
              <w:r w:rsidRPr="0079203F">
                <w:rPr>
                  <w:b/>
                  <w:bCs/>
                  <w:lang w:val="es-ES"/>
                  <w:rPrChange w:id="3780" w:author="Rodrigo García" w:date="2017-09-29T10:05:00Z">
                    <w:rPr>
                      <w:rFonts w:ascii="Monaco" w:hAnsi="Monaco" w:cs="Monaco"/>
                      <w:b/>
                      <w:bCs/>
                      <w:color w:val="000000"/>
                      <w:sz w:val="32"/>
                      <w:szCs w:val="32"/>
                      <w:lang w:val="en-US"/>
                    </w:rPr>
                  </w:rPrChange>
                </w:rPr>
                <w:t>.</w:t>
              </w:r>
              <w:r w:rsidRPr="0079203F">
                <w:rPr>
                  <w:lang w:val="es-ES"/>
                  <w:rPrChange w:id="3781" w:author="Rodrigo García" w:date="2017-09-29T10:05:00Z">
                    <w:rPr>
                      <w:rFonts w:ascii="Monaco" w:hAnsi="Monaco" w:cs="Monaco"/>
                      <w:color w:val="000000"/>
                      <w:sz w:val="32"/>
                      <w:szCs w:val="32"/>
                      <w:lang w:val="en-US"/>
                    </w:rPr>
                  </w:rPrChange>
                </w:rPr>
                <w:t>a</w:t>
              </w:r>
              <w:r w:rsidRPr="0079203F">
                <w:rPr>
                  <w:b/>
                  <w:bCs/>
                  <w:color w:val="CE5C00"/>
                  <w:lang w:val="es-ES"/>
                  <w:rPrChange w:id="3782" w:author="Rodrigo García" w:date="2017-09-29T10:05:00Z">
                    <w:rPr>
                      <w:rFonts w:ascii="Monaco" w:hAnsi="Monaco" w:cs="Monaco"/>
                      <w:b/>
                      <w:bCs/>
                      <w:color w:val="CE5C00"/>
                      <w:sz w:val="32"/>
                      <w:szCs w:val="32"/>
                      <w:lang w:val="en-US"/>
                    </w:rPr>
                  </w:rPrChange>
                </w:rPr>
                <w:t>+</w:t>
              </w:r>
              <w:r w:rsidRPr="0079203F">
                <w:rPr>
                  <w:color w:val="4E9A06"/>
                  <w:lang w:val="es-ES"/>
                  <w:rPrChange w:id="3783" w:author="Rodrigo García" w:date="2017-09-29T10:05:00Z">
                    <w:rPr>
                      <w:rFonts w:ascii="Monaco" w:hAnsi="Monaco" w:cs="Monaco"/>
                      <w:color w:val="4E9A06"/>
                      <w:sz w:val="32"/>
                      <w:szCs w:val="32"/>
                      <w:lang w:val="en-US"/>
                    </w:rPr>
                  </w:rPrChange>
                </w:rPr>
                <w:t>" a la base de datos"</w:t>
              </w:r>
              <w:r w:rsidRPr="0079203F">
                <w:rPr>
                  <w:b/>
                  <w:bCs/>
                  <w:lang w:val="es-ES"/>
                  <w:rPrChange w:id="3784" w:author="Rodrigo García" w:date="2017-09-29T10:05:00Z">
                    <w:rPr>
                      <w:rFonts w:ascii="Monaco" w:hAnsi="Monaco" w:cs="Monaco"/>
                      <w:b/>
                      <w:bCs/>
                      <w:color w:val="000000"/>
                      <w:sz w:val="32"/>
                      <w:szCs w:val="32"/>
                      <w:lang w:val="en-US"/>
                    </w:rPr>
                  </w:rPrChange>
                </w:rPr>
                <w:t>);</w:t>
              </w:r>
            </w:ins>
          </w:p>
          <w:p w14:paraId="6FBE929F" w14:textId="77777777" w:rsidR="0055352B" w:rsidRPr="0055352B" w:rsidRDefault="0055352B">
            <w:pPr>
              <w:rPr>
                <w:ins w:id="3785" w:author="Borja Gonzalez" w:date="2017-09-28T19:00:00Z"/>
                <w:lang w:val="en-US"/>
                <w:rPrChange w:id="3786" w:author="Borja Gonzalez" w:date="2017-09-28T19:00:00Z">
                  <w:rPr>
                    <w:ins w:id="3787" w:author="Borja Gonzalez" w:date="2017-09-28T19:00:00Z"/>
                    <w:rFonts w:ascii="Monaco" w:eastAsiaTheme="majorEastAsia" w:hAnsi="Monaco" w:cs="Monaco"/>
                    <w:color w:val="243F60" w:themeColor="accent1" w:themeShade="7F"/>
                    <w:sz w:val="32"/>
                    <w:szCs w:val="32"/>
                    <w:lang w:val="en-US"/>
                  </w:rPr>
                </w:rPrChange>
              </w:rPr>
              <w:pPrChange w:id="3788" w:author="GONZALEZ DIAZ, BORJA" w:date="2017-09-29T19:28:00Z">
                <w:pPr>
                  <w:keepNext/>
                  <w:keepLines/>
                  <w:widowControl w:val="0"/>
                  <w:autoSpaceDE w:val="0"/>
                  <w:autoSpaceDN w:val="0"/>
                  <w:adjustRightInd w:val="0"/>
                  <w:spacing w:before="200"/>
                  <w:outlineLvl w:val="4"/>
                </w:pPr>
              </w:pPrChange>
            </w:pPr>
            <w:ins w:id="3789" w:author="Borja Gonzalez" w:date="2017-09-28T19:00:00Z">
              <w:r w:rsidRPr="0079203F">
                <w:rPr>
                  <w:lang w:val="es-ES"/>
                  <w:rPrChange w:id="3790" w:author="Rodrigo García" w:date="2017-09-29T10:05:00Z">
                    <w:rPr>
                      <w:rFonts w:ascii="Monaco" w:hAnsi="Monaco" w:cs="Monaco"/>
                      <w:sz w:val="32"/>
                      <w:szCs w:val="32"/>
                      <w:lang w:val="en-US"/>
                    </w:rPr>
                  </w:rPrChange>
                </w:rPr>
                <w:t xml:space="preserve">    </w:t>
              </w:r>
              <w:r w:rsidRPr="0055352B">
                <w:rPr>
                  <w:b/>
                  <w:bCs/>
                  <w:color w:val="204A87"/>
                  <w:lang w:val="en-US"/>
                  <w:rPrChange w:id="3791" w:author="Borja Gonzalez" w:date="2017-09-28T19:00:00Z">
                    <w:rPr>
                      <w:rFonts w:ascii="Monaco" w:hAnsi="Monaco" w:cs="Monaco"/>
                      <w:b/>
                      <w:bCs/>
                      <w:color w:val="204A87"/>
                      <w:sz w:val="32"/>
                      <w:szCs w:val="32"/>
                      <w:lang w:val="en-US"/>
                    </w:rPr>
                  </w:rPrChange>
                </w:rPr>
                <w:t>var</w:t>
              </w:r>
              <w:r w:rsidRPr="0055352B">
                <w:rPr>
                  <w:lang w:val="en-US"/>
                  <w:rPrChange w:id="3792" w:author="Borja Gonzalez" w:date="2017-09-28T19:00:00Z">
                    <w:rPr>
                      <w:rFonts w:ascii="Monaco" w:hAnsi="Monaco" w:cs="Monaco"/>
                      <w:sz w:val="32"/>
                      <w:szCs w:val="32"/>
                      <w:lang w:val="en-US"/>
                    </w:rPr>
                  </w:rPrChange>
                </w:rPr>
                <w:t xml:space="preserve"> data </w:t>
              </w:r>
              <w:r w:rsidRPr="0055352B">
                <w:rPr>
                  <w:b/>
                  <w:bCs/>
                  <w:color w:val="CE5C00"/>
                  <w:lang w:val="en-US"/>
                  <w:rPrChange w:id="3793" w:author="Borja Gonzalez" w:date="2017-09-28T19:00:00Z">
                    <w:rPr>
                      <w:rFonts w:ascii="Monaco" w:hAnsi="Monaco" w:cs="Monaco"/>
                      <w:b/>
                      <w:bCs/>
                      <w:color w:val="CE5C00"/>
                      <w:sz w:val="32"/>
                      <w:szCs w:val="32"/>
                      <w:lang w:val="en-US"/>
                    </w:rPr>
                  </w:rPrChange>
                </w:rPr>
                <w:t>=</w:t>
              </w:r>
              <w:r w:rsidRPr="0055352B">
                <w:rPr>
                  <w:lang w:val="en-US"/>
                  <w:rPrChange w:id="3794" w:author="Borja Gonzalez" w:date="2017-09-28T19:00:00Z">
                    <w:rPr>
                      <w:rFonts w:ascii="Monaco" w:hAnsi="Monaco" w:cs="Monaco"/>
                      <w:sz w:val="32"/>
                      <w:szCs w:val="32"/>
                      <w:lang w:val="en-US"/>
                    </w:rPr>
                  </w:rPrChange>
                </w:rPr>
                <w:t xml:space="preserve"> </w:t>
              </w:r>
              <w:proofErr w:type="gramStart"/>
              <w:r w:rsidRPr="0055352B">
                <w:rPr>
                  <w:lang w:val="en-US"/>
                  <w:rPrChange w:id="3795" w:author="Borja Gonzalez" w:date="2017-09-28T19:00:00Z">
                    <w:rPr>
                      <w:rFonts w:ascii="Monaco" w:hAnsi="Monaco" w:cs="Monaco"/>
                      <w:sz w:val="32"/>
                      <w:szCs w:val="32"/>
                      <w:lang w:val="en-US"/>
                    </w:rPr>
                  </w:rPrChange>
                </w:rPr>
                <w:t>db</w:t>
              </w:r>
              <w:r w:rsidRPr="0055352B">
                <w:rPr>
                  <w:b/>
                  <w:bCs/>
                  <w:lang w:val="en-US"/>
                  <w:rPrChange w:id="3796" w:author="Borja Gonzalez" w:date="2017-09-28T19:00:00Z">
                    <w:rPr>
                      <w:rFonts w:ascii="Monaco" w:hAnsi="Monaco" w:cs="Monaco"/>
                      <w:b/>
                      <w:bCs/>
                      <w:color w:val="000000"/>
                      <w:sz w:val="32"/>
                      <w:szCs w:val="32"/>
                      <w:lang w:val="en-US"/>
                    </w:rPr>
                  </w:rPrChange>
                </w:rPr>
                <w:t>.</w:t>
              </w:r>
              <w:r w:rsidRPr="0055352B">
                <w:rPr>
                  <w:b/>
                  <w:bCs/>
                  <w:color w:val="204A87"/>
                  <w:lang w:val="en-US"/>
                  <w:rPrChange w:id="3797" w:author="Borja Gonzalez" w:date="2017-09-28T19:00:00Z">
                    <w:rPr>
                      <w:rFonts w:ascii="Monaco" w:hAnsi="Monaco" w:cs="Monaco"/>
                      <w:b/>
                      <w:bCs/>
                      <w:color w:val="204A87"/>
                      <w:sz w:val="32"/>
                      <w:szCs w:val="32"/>
                      <w:lang w:val="en-US"/>
                    </w:rPr>
                  </w:rPrChange>
                </w:rPr>
                <w:t>export</w:t>
              </w:r>
              <w:proofErr w:type="gramEnd"/>
              <w:r w:rsidRPr="0055352B">
                <w:rPr>
                  <w:b/>
                  <w:bCs/>
                  <w:lang w:val="en-US"/>
                  <w:rPrChange w:id="3798" w:author="Borja Gonzalez" w:date="2017-09-28T19:00:00Z">
                    <w:rPr>
                      <w:rFonts w:ascii="Monaco" w:hAnsi="Monaco" w:cs="Monaco"/>
                      <w:b/>
                      <w:bCs/>
                      <w:color w:val="000000"/>
                      <w:sz w:val="32"/>
                      <w:szCs w:val="32"/>
                      <w:lang w:val="en-US"/>
                    </w:rPr>
                  </w:rPrChange>
                </w:rPr>
                <w:t>();</w:t>
              </w:r>
            </w:ins>
          </w:p>
          <w:p w14:paraId="7D0BD81E" w14:textId="77777777" w:rsidR="0055352B" w:rsidRPr="0055352B" w:rsidRDefault="0055352B">
            <w:pPr>
              <w:rPr>
                <w:ins w:id="3799" w:author="Borja Gonzalez" w:date="2017-09-28T19:00:00Z"/>
                <w:lang w:val="en-US"/>
                <w:rPrChange w:id="3800" w:author="Borja Gonzalez" w:date="2017-09-28T19:00:00Z">
                  <w:rPr>
                    <w:ins w:id="3801" w:author="Borja Gonzalez" w:date="2017-09-28T19:00:00Z"/>
                    <w:rFonts w:ascii="Monaco" w:eastAsiaTheme="majorEastAsia" w:hAnsi="Monaco" w:cs="Monaco"/>
                    <w:color w:val="243F60" w:themeColor="accent1" w:themeShade="7F"/>
                    <w:sz w:val="32"/>
                    <w:szCs w:val="32"/>
                    <w:lang w:val="en-US"/>
                  </w:rPr>
                </w:rPrChange>
              </w:rPr>
              <w:pPrChange w:id="3802" w:author="GONZALEZ DIAZ, BORJA" w:date="2017-09-29T19:28:00Z">
                <w:pPr>
                  <w:keepNext/>
                  <w:keepLines/>
                  <w:widowControl w:val="0"/>
                  <w:autoSpaceDE w:val="0"/>
                  <w:autoSpaceDN w:val="0"/>
                  <w:adjustRightInd w:val="0"/>
                  <w:spacing w:before="200"/>
                  <w:outlineLvl w:val="4"/>
                </w:pPr>
              </w:pPrChange>
            </w:pPr>
            <w:ins w:id="3803" w:author="Borja Gonzalez" w:date="2017-09-28T19:00:00Z">
              <w:r w:rsidRPr="0055352B">
                <w:rPr>
                  <w:lang w:val="en-US"/>
                  <w:rPrChange w:id="3804" w:author="Borja Gonzalez" w:date="2017-09-28T19:00:00Z">
                    <w:rPr>
                      <w:rFonts w:ascii="Monaco" w:hAnsi="Monaco" w:cs="Monaco"/>
                      <w:sz w:val="32"/>
                      <w:szCs w:val="32"/>
                      <w:lang w:val="en-US"/>
                    </w:rPr>
                  </w:rPrChange>
                </w:rPr>
                <w:t xml:space="preserve">    </w:t>
              </w:r>
              <w:r w:rsidRPr="0055352B">
                <w:rPr>
                  <w:b/>
                  <w:bCs/>
                  <w:color w:val="204A87"/>
                  <w:lang w:val="en-US"/>
                  <w:rPrChange w:id="3805" w:author="Borja Gonzalez" w:date="2017-09-28T19:00:00Z">
                    <w:rPr>
                      <w:rFonts w:ascii="Monaco" w:hAnsi="Monaco" w:cs="Monaco"/>
                      <w:b/>
                      <w:bCs/>
                      <w:color w:val="204A87"/>
                      <w:sz w:val="32"/>
                      <w:szCs w:val="32"/>
                      <w:lang w:val="en-US"/>
                    </w:rPr>
                  </w:rPrChange>
                </w:rPr>
                <w:t>var</w:t>
              </w:r>
              <w:r w:rsidRPr="0055352B">
                <w:rPr>
                  <w:lang w:val="en-US"/>
                  <w:rPrChange w:id="3806" w:author="Borja Gonzalez" w:date="2017-09-28T19:00:00Z">
                    <w:rPr>
                      <w:rFonts w:ascii="Monaco" w:hAnsi="Monaco" w:cs="Monaco"/>
                      <w:sz w:val="32"/>
                      <w:szCs w:val="32"/>
                      <w:lang w:val="en-US"/>
                    </w:rPr>
                  </w:rPrChange>
                </w:rPr>
                <w:t xml:space="preserve"> buffer </w:t>
              </w:r>
              <w:r w:rsidRPr="0055352B">
                <w:rPr>
                  <w:b/>
                  <w:bCs/>
                  <w:color w:val="CE5C00"/>
                  <w:lang w:val="en-US"/>
                  <w:rPrChange w:id="3807" w:author="Borja Gonzalez" w:date="2017-09-28T19:00:00Z">
                    <w:rPr>
                      <w:rFonts w:ascii="Monaco" w:hAnsi="Monaco" w:cs="Monaco"/>
                      <w:b/>
                      <w:bCs/>
                      <w:color w:val="CE5C00"/>
                      <w:sz w:val="32"/>
                      <w:szCs w:val="32"/>
                      <w:lang w:val="en-US"/>
                    </w:rPr>
                  </w:rPrChange>
                </w:rPr>
                <w:t>=</w:t>
              </w:r>
              <w:r w:rsidRPr="0055352B">
                <w:rPr>
                  <w:lang w:val="en-US"/>
                  <w:rPrChange w:id="3808" w:author="Borja Gonzalez" w:date="2017-09-28T19:00:00Z">
                    <w:rPr>
                      <w:rFonts w:ascii="Monaco" w:hAnsi="Monaco" w:cs="Monaco"/>
                      <w:sz w:val="32"/>
                      <w:szCs w:val="32"/>
                      <w:lang w:val="en-US"/>
                    </w:rPr>
                  </w:rPrChange>
                </w:rPr>
                <w:t xml:space="preserve"> </w:t>
              </w:r>
              <w:r w:rsidRPr="0055352B">
                <w:rPr>
                  <w:b/>
                  <w:bCs/>
                  <w:color w:val="204A87"/>
                  <w:lang w:val="en-US"/>
                  <w:rPrChange w:id="3809" w:author="Borja Gonzalez" w:date="2017-09-28T19:00:00Z">
                    <w:rPr>
                      <w:rFonts w:ascii="Monaco" w:hAnsi="Monaco" w:cs="Monaco"/>
                      <w:b/>
                      <w:bCs/>
                      <w:color w:val="204A87"/>
                      <w:sz w:val="32"/>
                      <w:szCs w:val="32"/>
                      <w:lang w:val="en-US"/>
                    </w:rPr>
                  </w:rPrChange>
                </w:rPr>
                <w:t>new</w:t>
              </w:r>
              <w:r w:rsidRPr="0055352B">
                <w:rPr>
                  <w:lang w:val="en-US"/>
                  <w:rPrChange w:id="3810" w:author="Borja Gonzalez" w:date="2017-09-28T19:00:00Z">
                    <w:rPr>
                      <w:rFonts w:ascii="Monaco" w:hAnsi="Monaco" w:cs="Monaco"/>
                      <w:sz w:val="32"/>
                      <w:szCs w:val="32"/>
                      <w:lang w:val="en-US"/>
                    </w:rPr>
                  </w:rPrChange>
                </w:rPr>
                <w:t xml:space="preserve"> Buffer</w:t>
              </w:r>
              <w:r w:rsidRPr="0055352B">
                <w:rPr>
                  <w:b/>
                  <w:bCs/>
                  <w:lang w:val="en-US"/>
                  <w:rPrChange w:id="3811" w:author="Borja Gonzalez" w:date="2017-09-28T19:00:00Z">
                    <w:rPr>
                      <w:rFonts w:ascii="Monaco" w:hAnsi="Monaco" w:cs="Monaco"/>
                      <w:b/>
                      <w:bCs/>
                      <w:color w:val="000000"/>
                      <w:sz w:val="32"/>
                      <w:szCs w:val="32"/>
                      <w:lang w:val="en-US"/>
                    </w:rPr>
                  </w:rPrChange>
                </w:rPr>
                <w:t>(</w:t>
              </w:r>
              <w:r w:rsidRPr="0055352B">
                <w:rPr>
                  <w:lang w:val="en-US"/>
                  <w:rPrChange w:id="3812" w:author="Borja Gonzalez" w:date="2017-09-28T19:00:00Z">
                    <w:rPr>
                      <w:rFonts w:ascii="Monaco" w:hAnsi="Monaco" w:cs="Monaco"/>
                      <w:color w:val="000000"/>
                      <w:sz w:val="32"/>
                      <w:szCs w:val="32"/>
                      <w:lang w:val="en-US"/>
                    </w:rPr>
                  </w:rPrChange>
                </w:rPr>
                <w:t>data</w:t>
              </w:r>
              <w:r w:rsidRPr="0055352B">
                <w:rPr>
                  <w:b/>
                  <w:bCs/>
                  <w:lang w:val="en-US"/>
                  <w:rPrChange w:id="3813" w:author="Borja Gonzalez" w:date="2017-09-28T19:00:00Z">
                    <w:rPr>
                      <w:rFonts w:ascii="Monaco" w:hAnsi="Monaco" w:cs="Monaco"/>
                      <w:b/>
                      <w:bCs/>
                      <w:color w:val="000000"/>
                      <w:sz w:val="32"/>
                      <w:szCs w:val="32"/>
                      <w:lang w:val="en-US"/>
                    </w:rPr>
                  </w:rPrChange>
                </w:rPr>
                <w:t>);</w:t>
              </w:r>
            </w:ins>
          </w:p>
          <w:p w14:paraId="4A6EE890" w14:textId="77777777" w:rsidR="0055352B" w:rsidRPr="0055352B" w:rsidRDefault="0055352B">
            <w:pPr>
              <w:rPr>
                <w:ins w:id="3814" w:author="Borja Gonzalez" w:date="2017-09-28T19:00:00Z"/>
                <w:lang w:val="en-US"/>
                <w:rPrChange w:id="3815" w:author="Borja Gonzalez" w:date="2017-09-28T19:00:00Z">
                  <w:rPr>
                    <w:ins w:id="3816" w:author="Borja Gonzalez" w:date="2017-09-28T19:00:00Z"/>
                    <w:rFonts w:ascii="Monaco" w:eastAsiaTheme="majorEastAsia" w:hAnsi="Monaco" w:cs="Monaco"/>
                    <w:color w:val="243F60" w:themeColor="accent1" w:themeShade="7F"/>
                    <w:sz w:val="32"/>
                    <w:szCs w:val="32"/>
                    <w:lang w:val="en-US"/>
                  </w:rPr>
                </w:rPrChange>
              </w:rPr>
              <w:pPrChange w:id="3817" w:author="GONZALEZ DIAZ, BORJA" w:date="2017-09-29T19:28:00Z">
                <w:pPr>
                  <w:keepNext/>
                  <w:keepLines/>
                  <w:widowControl w:val="0"/>
                  <w:autoSpaceDE w:val="0"/>
                  <w:autoSpaceDN w:val="0"/>
                  <w:adjustRightInd w:val="0"/>
                  <w:spacing w:before="200"/>
                  <w:outlineLvl w:val="4"/>
                </w:pPr>
              </w:pPrChange>
            </w:pPr>
            <w:ins w:id="3818" w:author="Borja Gonzalez" w:date="2017-09-28T19:00:00Z">
              <w:r w:rsidRPr="0055352B">
                <w:rPr>
                  <w:lang w:val="en-US"/>
                  <w:rPrChange w:id="3819" w:author="Borja Gonzalez" w:date="2017-09-28T19:00:00Z">
                    <w:rPr>
                      <w:rFonts w:ascii="Monaco" w:hAnsi="Monaco" w:cs="Monaco"/>
                      <w:sz w:val="32"/>
                      <w:szCs w:val="32"/>
                      <w:lang w:val="en-US"/>
                    </w:rPr>
                  </w:rPrChange>
                </w:rPr>
                <w:t xml:space="preserve">    </w:t>
              </w:r>
              <w:proofErr w:type="gramStart"/>
              <w:r w:rsidRPr="0055352B">
                <w:rPr>
                  <w:lang w:val="en-US"/>
                  <w:rPrChange w:id="3820" w:author="Borja Gonzalez" w:date="2017-09-28T19:00:00Z">
                    <w:rPr>
                      <w:rFonts w:ascii="Monaco" w:hAnsi="Monaco" w:cs="Monaco"/>
                      <w:sz w:val="32"/>
                      <w:szCs w:val="32"/>
                      <w:lang w:val="en-US"/>
                    </w:rPr>
                  </w:rPrChange>
                </w:rPr>
                <w:t>fs</w:t>
              </w:r>
              <w:r w:rsidRPr="0055352B">
                <w:rPr>
                  <w:b/>
                  <w:bCs/>
                  <w:lang w:val="en-US"/>
                  <w:rPrChange w:id="3821" w:author="Borja Gonzalez" w:date="2017-09-28T19:00:00Z">
                    <w:rPr>
                      <w:rFonts w:ascii="Monaco" w:hAnsi="Monaco" w:cs="Monaco"/>
                      <w:b/>
                      <w:bCs/>
                      <w:color w:val="000000"/>
                      <w:sz w:val="32"/>
                      <w:szCs w:val="32"/>
                      <w:lang w:val="en-US"/>
                    </w:rPr>
                  </w:rPrChange>
                </w:rPr>
                <w:t>.</w:t>
              </w:r>
              <w:r w:rsidRPr="0055352B">
                <w:rPr>
                  <w:lang w:val="en-US"/>
                  <w:rPrChange w:id="3822" w:author="Borja Gonzalez" w:date="2017-09-28T19:00:00Z">
                    <w:rPr>
                      <w:rFonts w:ascii="Monaco" w:hAnsi="Monaco" w:cs="Monaco"/>
                      <w:color w:val="000000"/>
                      <w:sz w:val="32"/>
                      <w:szCs w:val="32"/>
                      <w:lang w:val="en-US"/>
                    </w:rPr>
                  </w:rPrChange>
                </w:rPr>
                <w:t>writeFileSync</w:t>
              </w:r>
              <w:proofErr w:type="gramEnd"/>
              <w:r w:rsidRPr="0055352B">
                <w:rPr>
                  <w:b/>
                  <w:bCs/>
                  <w:lang w:val="en-US"/>
                  <w:rPrChange w:id="3823" w:author="Borja Gonzalez" w:date="2017-09-28T19:00:00Z">
                    <w:rPr>
                      <w:rFonts w:ascii="Monaco" w:hAnsi="Monaco" w:cs="Monaco"/>
                      <w:b/>
                      <w:bCs/>
                      <w:color w:val="000000"/>
                      <w:sz w:val="32"/>
                      <w:szCs w:val="32"/>
                      <w:lang w:val="en-US"/>
                    </w:rPr>
                  </w:rPrChange>
                </w:rPr>
                <w:t>(</w:t>
              </w:r>
              <w:r w:rsidRPr="0055352B">
                <w:rPr>
                  <w:color w:val="4E9A06"/>
                  <w:lang w:val="en-US"/>
                  <w:rPrChange w:id="3824" w:author="Borja Gonzalez" w:date="2017-09-28T19:00:00Z">
                    <w:rPr>
                      <w:rFonts w:ascii="Monaco" w:hAnsi="Monaco" w:cs="Monaco"/>
                      <w:color w:val="4E9A06"/>
                      <w:sz w:val="32"/>
                      <w:szCs w:val="32"/>
                      <w:lang w:val="en-US"/>
                    </w:rPr>
                  </w:rPrChange>
                </w:rPr>
                <w:t>"./Pacientes_DB.db"</w:t>
              </w:r>
              <w:r w:rsidRPr="0055352B">
                <w:rPr>
                  <w:b/>
                  <w:bCs/>
                  <w:lang w:val="en-US"/>
                  <w:rPrChange w:id="3825" w:author="Borja Gonzalez" w:date="2017-09-28T19:00:00Z">
                    <w:rPr>
                      <w:rFonts w:ascii="Monaco" w:hAnsi="Monaco" w:cs="Monaco"/>
                      <w:b/>
                      <w:bCs/>
                      <w:color w:val="000000"/>
                      <w:sz w:val="32"/>
                      <w:szCs w:val="32"/>
                      <w:lang w:val="en-US"/>
                    </w:rPr>
                  </w:rPrChange>
                </w:rPr>
                <w:t>,</w:t>
              </w:r>
              <w:r w:rsidRPr="0055352B">
                <w:rPr>
                  <w:lang w:val="en-US"/>
                  <w:rPrChange w:id="3826" w:author="Borja Gonzalez" w:date="2017-09-28T19:00:00Z">
                    <w:rPr>
                      <w:rFonts w:ascii="Monaco" w:hAnsi="Monaco" w:cs="Monaco"/>
                      <w:sz w:val="32"/>
                      <w:szCs w:val="32"/>
                      <w:lang w:val="en-US"/>
                    </w:rPr>
                  </w:rPrChange>
                </w:rPr>
                <w:t xml:space="preserve"> buffer</w:t>
              </w:r>
              <w:r w:rsidRPr="0055352B">
                <w:rPr>
                  <w:b/>
                  <w:bCs/>
                  <w:lang w:val="en-US"/>
                  <w:rPrChange w:id="3827" w:author="Borja Gonzalez" w:date="2017-09-28T19:00:00Z">
                    <w:rPr>
                      <w:rFonts w:ascii="Monaco" w:hAnsi="Monaco" w:cs="Monaco"/>
                      <w:b/>
                      <w:bCs/>
                      <w:color w:val="000000"/>
                      <w:sz w:val="32"/>
                      <w:szCs w:val="32"/>
                      <w:lang w:val="en-US"/>
                    </w:rPr>
                  </w:rPrChange>
                </w:rPr>
                <w:t>);</w:t>
              </w:r>
            </w:ins>
          </w:p>
          <w:p w14:paraId="1BDCCB49" w14:textId="77777777" w:rsidR="0055352B" w:rsidRPr="0079203F" w:rsidRDefault="0055352B">
            <w:pPr>
              <w:rPr>
                <w:ins w:id="3828" w:author="Borja Gonzalez" w:date="2017-09-28T19:00:00Z"/>
                <w:lang w:val="es-ES"/>
                <w:rPrChange w:id="3829" w:author="Rodrigo García" w:date="2017-09-29T10:05:00Z">
                  <w:rPr>
                    <w:ins w:id="3830" w:author="Borja Gonzalez" w:date="2017-09-28T19:00:00Z"/>
                    <w:rFonts w:ascii="Monaco" w:eastAsiaTheme="majorEastAsia" w:hAnsi="Monaco" w:cs="Monaco"/>
                    <w:color w:val="243F60" w:themeColor="accent1" w:themeShade="7F"/>
                    <w:sz w:val="32"/>
                    <w:szCs w:val="32"/>
                    <w:lang w:val="en-US"/>
                  </w:rPr>
                </w:rPrChange>
              </w:rPr>
              <w:pPrChange w:id="3831" w:author="GONZALEZ DIAZ, BORJA" w:date="2017-09-29T19:28:00Z">
                <w:pPr>
                  <w:keepNext/>
                  <w:keepLines/>
                  <w:widowControl w:val="0"/>
                  <w:autoSpaceDE w:val="0"/>
                  <w:autoSpaceDN w:val="0"/>
                  <w:adjustRightInd w:val="0"/>
                  <w:spacing w:before="200"/>
                  <w:outlineLvl w:val="4"/>
                </w:pPr>
              </w:pPrChange>
            </w:pPr>
            <w:ins w:id="3832" w:author="Borja Gonzalez" w:date="2017-09-28T19:00:00Z">
              <w:r w:rsidRPr="0055352B">
                <w:rPr>
                  <w:lang w:val="en-US"/>
                  <w:rPrChange w:id="3833" w:author="Borja Gonzalez" w:date="2017-09-28T19:00:00Z">
                    <w:rPr>
                      <w:rFonts w:ascii="Monaco" w:hAnsi="Monaco" w:cs="Monaco"/>
                      <w:sz w:val="32"/>
                      <w:szCs w:val="32"/>
                      <w:lang w:val="en-US"/>
                    </w:rPr>
                  </w:rPrChange>
                </w:rPr>
                <w:t xml:space="preserve">    </w:t>
              </w:r>
              <w:proofErr w:type="gramStart"/>
              <w:r w:rsidRPr="0079203F">
                <w:rPr>
                  <w:lang w:val="es-ES"/>
                  <w:rPrChange w:id="3834" w:author="Rodrigo García" w:date="2017-09-29T10:05:00Z">
                    <w:rPr>
                      <w:rFonts w:ascii="Monaco" w:hAnsi="Monaco" w:cs="Monaco"/>
                      <w:color w:val="000000"/>
                      <w:sz w:val="32"/>
                      <w:szCs w:val="32"/>
                      <w:lang w:val="en-US"/>
                    </w:rPr>
                  </w:rPrChange>
                </w:rPr>
                <w:t>db</w:t>
              </w:r>
              <w:r w:rsidRPr="0079203F">
                <w:rPr>
                  <w:b/>
                  <w:bCs/>
                  <w:lang w:val="es-ES"/>
                  <w:rPrChange w:id="3835" w:author="Rodrigo García" w:date="2017-09-29T10:05:00Z">
                    <w:rPr>
                      <w:rFonts w:ascii="Monaco" w:hAnsi="Monaco" w:cs="Monaco"/>
                      <w:b/>
                      <w:bCs/>
                      <w:color w:val="000000"/>
                      <w:sz w:val="32"/>
                      <w:szCs w:val="32"/>
                      <w:lang w:val="en-US"/>
                    </w:rPr>
                  </w:rPrChange>
                </w:rPr>
                <w:t>.</w:t>
              </w:r>
              <w:r w:rsidRPr="0079203F">
                <w:rPr>
                  <w:lang w:val="es-ES"/>
                  <w:rPrChange w:id="3836" w:author="Rodrigo García" w:date="2017-09-29T10:05:00Z">
                    <w:rPr>
                      <w:rFonts w:ascii="Monaco" w:hAnsi="Monaco" w:cs="Monaco"/>
                      <w:color w:val="000000"/>
                      <w:sz w:val="32"/>
                      <w:szCs w:val="32"/>
                      <w:lang w:val="en-US"/>
                    </w:rPr>
                  </w:rPrChange>
                </w:rPr>
                <w:t>close</w:t>
              </w:r>
              <w:proofErr w:type="gramEnd"/>
              <w:r w:rsidRPr="0079203F">
                <w:rPr>
                  <w:b/>
                  <w:bCs/>
                  <w:lang w:val="es-ES"/>
                  <w:rPrChange w:id="3837" w:author="Rodrigo García" w:date="2017-09-29T10:05:00Z">
                    <w:rPr>
                      <w:rFonts w:ascii="Monaco" w:hAnsi="Monaco" w:cs="Monaco"/>
                      <w:b/>
                      <w:bCs/>
                      <w:color w:val="000000"/>
                      <w:sz w:val="32"/>
                      <w:szCs w:val="32"/>
                      <w:lang w:val="en-US"/>
                    </w:rPr>
                  </w:rPrChange>
                </w:rPr>
                <w:t>();</w:t>
              </w:r>
            </w:ins>
          </w:p>
          <w:p w14:paraId="006F6360" w14:textId="77777777" w:rsidR="0055352B" w:rsidRPr="0079203F" w:rsidRDefault="0055352B">
            <w:pPr>
              <w:rPr>
                <w:ins w:id="3838" w:author="Borja Gonzalez" w:date="2017-09-28T19:00:00Z"/>
                <w:lang w:val="es-ES"/>
                <w:rPrChange w:id="3839" w:author="Rodrigo García" w:date="2017-09-29T10:05:00Z">
                  <w:rPr>
                    <w:ins w:id="3840" w:author="Borja Gonzalez" w:date="2017-09-28T19:00:00Z"/>
                    <w:rFonts w:ascii="Monaco" w:eastAsiaTheme="majorEastAsia" w:hAnsi="Monaco" w:cs="Monaco"/>
                    <w:color w:val="243F60" w:themeColor="accent1" w:themeShade="7F"/>
                    <w:sz w:val="32"/>
                    <w:szCs w:val="32"/>
                    <w:lang w:val="en-US"/>
                  </w:rPr>
                </w:rPrChange>
              </w:rPr>
              <w:pPrChange w:id="3841" w:author="GONZALEZ DIAZ, BORJA" w:date="2017-09-29T19:28:00Z">
                <w:pPr>
                  <w:keepNext/>
                  <w:keepLines/>
                  <w:widowControl w:val="0"/>
                  <w:autoSpaceDE w:val="0"/>
                  <w:autoSpaceDN w:val="0"/>
                  <w:adjustRightInd w:val="0"/>
                  <w:spacing w:before="200"/>
                  <w:outlineLvl w:val="4"/>
                </w:pPr>
              </w:pPrChange>
            </w:pPr>
            <w:ins w:id="3842" w:author="Borja Gonzalez" w:date="2017-09-28T19:00:00Z">
              <w:r w:rsidRPr="0079203F">
                <w:rPr>
                  <w:lang w:val="es-ES"/>
                  <w:rPrChange w:id="3843" w:author="Rodrigo García" w:date="2017-09-29T10:05:00Z">
                    <w:rPr>
                      <w:rFonts w:ascii="Monaco" w:hAnsi="Monaco" w:cs="Monaco"/>
                      <w:sz w:val="32"/>
                      <w:szCs w:val="32"/>
                      <w:lang w:val="en-US"/>
                    </w:rPr>
                  </w:rPrChange>
                </w:rPr>
                <w:t xml:space="preserve">    console</w:t>
              </w:r>
              <w:r w:rsidRPr="0079203F">
                <w:rPr>
                  <w:b/>
                  <w:bCs/>
                  <w:lang w:val="es-ES"/>
                  <w:rPrChange w:id="3844" w:author="Rodrigo García" w:date="2017-09-29T10:05:00Z">
                    <w:rPr>
                      <w:rFonts w:ascii="Monaco" w:hAnsi="Monaco" w:cs="Monaco"/>
                      <w:b/>
                      <w:bCs/>
                      <w:color w:val="000000"/>
                      <w:sz w:val="32"/>
                      <w:szCs w:val="32"/>
                      <w:lang w:val="en-US"/>
                    </w:rPr>
                  </w:rPrChange>
                </w:rPr>
                <w:t>.</w:t>
              </w:r>
              <w:r w:rsidRPr="0079203F">
                <w:rPr>
                  <w:lang w:val="es-ES"/>
                  <w:rPrChange w:id="3845" w:author="Rodrigo García" w:date="2017-09-29T10:05:00Z">
                    <w:rPr>
                      <w:rFonts w:ascii="Monaco" w:hAnsi="Monaco" w:cs="Monaco"/>
                      <w:color w:val="000000"/>
                      <w:sz w:val="32"/>
                      <w:szCs w:val="32"/>
                      <w:lang w:val="en-US"/>
                    </w:rPr>
                  </w:rPrChange>
                </w:rPr>
                <w:t>log</w:t>
              </w:r>
              <w:r w:rsidRPr="0079203F">
                <w:rPr>
                  <w:b/>
                  <w:bCs/>
                  <w:lang w:val="es-ES"/>
                  <w:rPrChange w:id="3846" w:author="Rodrigo García" w:date="2017-09-29T10:05:00Z">
                    <w:rPr>
                      <w:rFonts w:ascii="Monaco" w:hAnsi="Monaco" w:cs="Monaco"/>
                      <w:b/>
                      <w:bCs/>
                      <w:color w:val="000000"/>
                      <w:sz w:val="32"/>
                      <w:szCs w:val="32"/>
                      <w:lang w:val="en-US"/>
                    </w:rPr>
                  </w:rPrChange>
                </w:rPr>
                <w:t>(</w:t>
              </w:r>
              <w:r w:rsidRPr="0079203F">
                <w:rPr>
                  <w:lang w:val="es-ES"/>
                  <w:rPrChange w:id="3847" w:author="Rodrigo García" w:date="2017-09-29T10:05:00Z">
                    <w:rPr>
                      <w:rFonts w:ascii="Monaco" w:hAnsi="Monaco" w:cs="Monaco"/>
                      <w:color w:val="000000"/>
                      <w:sz w:val="32"/>
                      <w:szCs w:val="32"/>
                      <w:lang w:val="en-US"/>
                    </w:rPr>
                  </w:rPrChange>
                </w:rPr>
                <w:t>timestamp</w:t>
              </w:r>
              <w:r w:rsidRPr="0079203F">
                <w:rPr>
                  <w:b/>
                  <w:bCs/>
                  <w:lang w:val="es-ES"/>
                  <w:rPrChange w:id="3848" w:author="Rodrigo García" w:date="2017-09-29T10:05:00Z">
                    <w:rPr>
                      <w:rFonts w:ascii="Monaco" w:hAnsi="Monaco" w:cs="Monaco"/>
                      <w:b/>
                      <w:bCs/>
                      <w:color w:val="000000"/>
                      <w:sz w:val="32"/>
                      <w:szCs w:val="32"/>
                      <w:lang w:val="en-US"/>
                    </w:rPr>
                  </w:rPrChange>
                </w:rPr>
                <w:t>(</w:t>
              </w:r>
              <w:r w:rsidRPr="0079203F">
                <w:rPr>
                  <w:color w:val="4E9A06"/>
                  <w:lang w:val="es-ES"/>
                  <w:rPrChange w:id="3849" w:author="Rodrigo García" w:date="2017-09-29T10:05:00Z">
                    <w:rPr>
                      <w:rFonts w:ascii="Monaco" w:hAnsi="Monaco" w:cs="Monaco"/>
                      <w:color w:val="4E9A06"/>
                      <w:sz w:val="32"/>
                      <w:szCs w:val="32"/>
                      <w:lang w:val="en-US"/>
                    </w:rPr>
                  </w:rPrChange>
                </w:rPr>
                <w:t>'hh:</w:t>
              </w:r>
              <w:proofErr w:type="gramStart"/>
              <w:r w:rsidRPr="0079203F">
                <w:rPr>
                  <w:color w:val="4E9A06"/>
                  <w:lang w:val="es-ES"/>
                  <w:rPrChange w:id="3850" w:author="Rodrigo García" w:date="2017-09-29T10:05:00Z">
                    <w:rPr>
                      <w:rFonts w:ascii="Monaco" w:hAnsi="Monaco" w:cs="Monaco"/>
                      <w:color w:val="4E9A06"/>
                      <w:sz w:val="32"/>
                      <w:szCs w:val="32"/>
                      <w:lang w:val="en-US"/>
                    </w:rPr>
                  </w:rPrChange>
                </w:rPr>
                <w:t>mm:ss</w:t>
              </w:r>
              <w:proofErr w:type="gramEnd"/>
              <w:r w:rsidRPr="0079203F">
                <w:rPr>
                  <w:color w:val="4E9A06"/>
                  <w:lang w:val="es-ES"/>
                  <w:rPrChange w:id="3851" w:author="Rodrigo García" w:date="2017-09-29T10:05:00Z">
                    <w:rPr>
                      <w:rFonts w:ascii="Monaco" w:hAnsi="Monaco" w:cs="Monaco"/>
                      <w:color w:val="4E9A06"/>
                      <w:sz w:val="32"/>
                      <w:szCs w:val="32"/>
                      <w:lang w:val="en-US"/>
                    </w:rPr>
                  </w:rPrChange>
                </w:rPr>
                <w:t>:iii'</w:t>
              </w:r>
              <w:r w:rsidRPr="0079203F">
                <w:rPr>
                  <w:b/>
                  <w:bCs/>
                  <w:lang w:val="es-ES"/>
                  <w:rPrChange w:id="3852" w:author="Rodrigo García" w:date="2017-09-29T10:05:00Z">
                    <w:rPr>
                      <w:rFonts w:ascii="Monaco" w:hAnsi="Monaco" w:cs="Monaco"/>
                      <w:b/>
                      <w:bCs/>
                      <w:color w:val="000000"/>
                      <w:sz w:val="32"/>
                      <w:szCs w:val="32"/>
                      <w:lang w:val="en-US"/>
                    </w:rPr>
                  </w:rPrChange>
                </w:rPr>
                <w:t>)</w:t>
              </w:r>
              <w:r w:rsidRPr="0079203F">
                <w:rPr>
                  <w:b/>
                  <w:bCs/>
                  <w:color w:val="CE5C00"/>
                  <w:lang w:val="es-ES"/>
                  <w:rPrChange w:id="3853" w:author="Rodrigo García" w:date="2017-09-29T10:05:00Z">
                    <w:rPr>
                      <w:rFonts w:ascii="Monaco" w:hAnsi="Monaco" w:cs="Monaco"/>
                      <w:b/>
                      <w:bCs/>
                      <w:color w:val="CE5C00"/>
                      <w:sz w:val="32"/>
                      <w:szCs w:val="32"/>
                      <w:lang w:val="en-US"/>
                    </w:rPr>
                  </w:rPrChange>
                </w:rPr>
                <w:t>+</w:t>
              </w:r>
              <w:r w:rsidRPr="0079203F">
                <w:rPr>
                  <w:color w:val="4E9A06"/>
                  <w:lang w:val="es-ES"/>
                  <w:rPrChange w:id="3854" w:author="Rodrigo García" w:date="2017-09-29T10:05:00Z">
                    <w:rPr>
                      <w:rFonts w:ascii="Monaco" w:hAnsi="Monaco" w:cs="Monaco"/>
                      <w:color w:val="4E9A06"/>
                      <w:sz w:val="32"/>
                      <w:szCs w:val="32"/>
                      <w:lang w:val="en-US"/>
                    </w:rPr>
                  </w:rPrChange>
                </w:rPr>
                <w:t>" Base de datos cerrada"</w:t>
              </w:r>
              <w:r w:rsidRPr="0079203F">
                <w:rPr>
                  <w:b/>
                  <w:bCs/>
                  <w:lang w:val="es-ES"/>
                  <w:rPrChange w:id="3855" w:author="Rodrigo García" w:date="2017-09-29T10:05:00Z">
                    <w:rPr>
                      <w:rFonts w:ascii="Monaco" w:hAnsi="Monaco" w:cs="Monaco"/>
                      <w:b/>
                      <w:bCs/>
                      <w:color w:val="000000"/>
                      <w:sz w:val="32"/>
                      <w:szCs w:val="32"/>
                      <w:lang w:val="en-US"/>
                    </w:rPr>
                  </w:rPrChange>
                </w:rPr>
                <w:t>);</w:t>
              </w:r>
            </w:ins>
          </w:p>
          <w:p w14:paraId="4C4401A9" w14:textId="77777777" w:rsidR="0055352B" w:rsidRPr="0079203F" w:rsidRDefault="0055352B">
            <w:pPr>
              <w:rPr>
                <w:ins w:id="3856" w:author="Borja Gonzalez" w:date="2017-09-28T19:00:00Z"/>
                <w:lang w:val="es-ES"/>
                <w:rPrChange w:id="3857" w:author="Rodrigo García" w:date="2017-09-29T10:06:00Z">
                  <w:rPr>
                    <w:ins w:id="3858" w:author="Borja Gonzalez" w:date="2017-09-28T19:00:00Z"/>
                    <w:rFonts w:ascii="Monaco" w:eastAsiaTheme="majorEastAsia" w:hAnsi="Monaco" w:cs="Monaco"/>
                    <w:color w:val="243F60" w:themeColor="accent1" w:themeShade="7F"/>
                    <w:sz w:val="32"/>
                    <w:szCs w:val="32"/>
                    <w:lang w:val="en-US"/>
                  </w:rPr>
                </w:rPrChange>
              </w:rPr>
              <w:pPrChange w:id="3859" w:author="GONZALEZ DIAZ, BORJA" w:date="2017-09-29T19:28:00Z">
                <w:pPr>
                  <w:keepNext/>
                  <w:keepLines/>
                  <w:widowControl w:val="0"/>
                  <w:autoSpaceDE w:val="0"/>
                  <w:autoSpaceDN w:val="0"/>
                  <w:adjustRightInd w:val="0"/>
                  <w:spacing w:before="200"/>
                  <w:outlineLvl w:val="4"/>
                </w:pPr>
              </w:pPrChange>
            </w:pPr>
            <w:ins w:id="3860" w:author="Borja Gonzalez" w:date="2017-09-28T19:00:00Z">
              <w:r w:rsidRPr="0079203F">
                <w:rPr>
                  <w:lang w:val="es-ES"/>
                  <w:rPrChange w:id="3861" w:author="Rodrigo García" w:date="2017-09-29T10:05:00Z">
                    <w:rPr>
                      <w:rFonts w:ascii="Monaco" w:hAnsi="Monaco" w:cs="Monaco"/>
                      <w:sz w:val="32"/>
                      <w:szCs w:val="32"/>
                      <w:lang w:val="en-US"/>
                    </w:rPr>
                  </w:rPrChange>
                </w:rPr>
                <w:lastRenderedPageBreak/>
                <w:t xml:space="preserve">    </w:t>
              </w:r>
              <w:r w:rsidRPr="0079203F">
                <w:rPr>
                  <w:b/>
                  <w:bCs/>
                  <w:color w:val="204A87"/>
                  <w:lang w:val="es-ES"/>
                  <w:rPrChange w:id="3862" w:author="Rodrigo García" w:date="2017-09-29T10:06:00Z">
                    <w:rPr>
                      <w:rFonts w:ascii="Monaco" w:hAnsi="Monaco" w:cs="Monaco"/>
                      <w:b/>
                      <w:bCs/>
                      <w:color w:val="204A87"/>
                      <w:sz w:val="32"/>
                      <w:szCs w:val="32"/>
                      <w:lang w:val="en-US"/>
                    </w:rPr>
                  </w:rPrChange>
                </w:rPr>
                <w:t>var</w:t>
              </w:r>
              <w:r w:rsidRPr="0079203F">
                <w:rPr>
                  <w:lang w:val="es-ES"/>
                  <w:rPrChange w:id="3863" w:author="Rodrigo García" w:date="2017-09-29T10:06:00Z">
                    <w:rPr>
                      <w:rFonts w:ascii="Monaco" w:hAnsi="Monaco" w:cs="Monaco"/>
                      <w:sz w:val="32"/>
                      <w:szCs w:val="32"/>
                      <w:lang w:val="en-US"/>
                    </w:rPr>
                  </w:rPrChange>
                </w:rPr>
                <w:t xml:space="preserve"> ack_to_client </w:t>
              </w:r>
              <w:r w:rsidRPr="0079203F">
                <w:rPr>
                  <w:b/>
                  <w:bCs/>
                  <w:color w:val="CE5C00"/>
                  <w:lang w:val="es-ES"/>
                  <w:rPrChange w:id="3864" w:author="Rodrigo García" w:date="2017-09-29T10:06:00Z">
                    <w:rPr>
                      <w:rFonts w:ascii="Monaco" w:hAnsi="Monaco" w:cs="Monaco"/>
                      <w:b/>
                      <w:bCs/>
                      <w:color w:val="CE5C00"/>
                      <w:sz w:val="32"/>
                      <w:szCs w:val="32"/>
                      <w:lang w:val="en-US"/>
                    </w:rPr>
                  </w:rPrChange>
                </w:rPr>
                <w:t>=</w:t>
              </w:r>
              <w:r w:rsidRPr="0079203F">
                <w:rPr>
                  <w:lang w:val="es-ES"/>
                  <w:rPrChange w:id="3865" w:author="Rodrigo García" w:date="2017-09-29T10:06:00Z">
                    <w:rPr>
                      <w:rFonts w:ascii="Monaco" w:hAnsi="Monaco" w:cs="Monaco"/>
                      <w:sz w:val="32"/>
                      <w:szCs w:val="32"/>
                      <w:lang w:val="en-US"/>
                    </w:rPr>
                  </w:rPrChange>
                </w:rPr>
                <w:t xml:space="preserve"> </w:t>
              </w:r>
              <w:r w:rsidRPr="0079203F">
                <w:rPr>
                  <w:b/>
                  <w:bCs/>
                  <w:lang w:val="es-ES"/>
                  <w:rPrChange w:id="3866" w:author="Rodrigo García" w:date="2017-09-29T10:06:00Z">
                    <w:rPr>
                      <w:rFonts w:ascii="Monaco" w:hAnsi="Monaco" w:cs="Monaco"/>
                      <w:b/>
                      <w:bCs/>
                      <w:color w:val="000000"/>
                      <w:sz w:val="32"/>
                      <w:szCs w:val="32"/>
                      <w:lang w:val="en-US"/>
                    </w:rPr>
                  </w:rPrChange>
                </w:rPr>
                <w:t>{</w:t>
              </w:r>
            </w:ins>
          </w:p>
          <w:p w14:paraId="68009B8B" w14:textId="77777777" w:rsidR="0055352B" w:rsidRPr="0079203F" w:rsidRDefault="0055352B">
            <w:pPr>
              <w:rPr>
                <w:ins w:id="3867" w:author="Borja Gonzalez" w:date="2017-09-28T19:00:00Z"/>
                <w:lang w:val="es-ES"/>
                <w:rPrChange w:id="3868" w:author="Rodrigo García" w:date="2017-09-29T10:06:00Z">
                  <w:rPr>
                    <w:ins w:id="3869" w:author="Borja Gonzalez" w:date="2017-09-28T19:00:00Z"/>
                    <w:rFonts w:ascii="Monaco" w:eastAsiaTheme="majorEastAsia" w:hAnsi="Monaco" w:cs="Monaco"/>
                    <w:color w:val="243F60" w:themeColor="accent1" w:themeShade="7F"/>
                    <w:sz w:val="32"/>
                    <w:szCs w:val="32"/>
                    <w:lang w:val="en-US"/>
                  </w:rPr>
                </w:rPrChange>
              </w:rPr>
              <w:pPrChange w:id="3870" w:author="GONZALEZ DIAZ, BORJA" w:date="2017-09-29T19:28:00Z">
                <w:pPr>
                  <w:keepNext/>
                  <w:keepLines/>
                  <w:widowControl w:val="0"/>
                  <w:autoSpaceDE w:val="0"/>
                  <w:autoSpaceDN w:val="0"/>
                  <w:adjustRightInd w:val="0"/>
                  <w:spacing w:before="200"/>
                  <w:outlineLvl w:val="4"/>
                </w:pPr>
              </w:pPrChange>
            </w:pPr>
            <w:ins w:id="3871" w:author="Borja Gonzalez" w:date="2017-09-28T19:00:00Z">
              <w:r w:rsidRPr="0079203F">
                <w:rPr>
                  <w:lang w:val="es-ES"/>
                  <w:rPrChange w:id="3872" w:author="Rodrigo García" w:date="2017-09-29T10:06:00Z">
                    <w:rPr>
                      <w:rFonts w:ascii="Monaco" w:hAnsi="Monaco" w:cs="Monaco"/>
                      <w:sz w:val="32"/>
                      <w:szCs w:val="32"/>
                      <w:lang w:val="en-US"/>
                    </w:rPr>
                  </w:rPrChange>
                </w:rPr>
                <w:t xml:space="preserve">        data</w:t>
              </w:r>
              <w:r w:rsidRPr="0079203F">
                <w:rPr>
                  <w:b/>
                  <w:bCs/>
                  <w:color w:val="CE5C00"/>
                  <w:lang w:val="es-ES"/>
                  <w:rPrChange w:id="3873" w:author="Rodrigo García" w:date="2017-09-29T10:06:00Z">
                    <w:rPr>
                      <w:rFonts w:ascii="Monaco" w:hAnsi="Monaco" w:cs="Monaco"/>
                      <w:b/>
                      <w:bCs/>
                      <w:color w:val="CE5C00"/>
                      <w:sz w:val="32"/>
                      <w:szCs w:val="32"/>
                      <w:lang w:val="en-US"/>
                    </w:rPr>
                  </w:rPrChange>
                </w:rPr>
                <w:t>:</w:t>
              </w:r>
              <w:r w:rsidRPr="0079203F">
                <w:rPr>
                  <w:color w:val="4E9A06"/>
                  <w:lang w:val="es-ES"/>
                  <w:rPrChange w:id="3874" w:author="Rodrigo García" w:date="2017-09-29T10:06:00Z">
                    <w:rPr>
                      <w:rFonts w:ascii="Monaco" w:hAnsi="Monaco" w:cs="Monaco"/>
                      <w:color w:val="4E9A06"/>
                      <w:sz w:val="32"/>
                      <w:szCs w:val="32"/>
                      <w:lang w:val="en-US"/>
                    </w:rPr>
                  </w:rPrChange>
                </w:rPr>
                <w:t>"El servidor ha añadido un paciente a la db"</w:t>
              </w:r>
            </w:ins>
          </w:p>
          <w:p w14:paraId="7A5BFF0E" w14:textId="77777777" w:rsidR="0055352B" w:rsidRPr="0055352B" w:rsidRDefault="0055352B">
            <w:pPr>
              <w:rPr>
                <w:ins w:id="3875" w:author="Borja Gonzalez" w:date="2017-09-28T19:00:00Z"/>
                <w:lang w:val="en-US"/>
                <w:rPrChange w:id="3876" w:author="Borja Gonzalez" w:date="2017-09-28T19:00:00Z">
                  <w:rPr>
                    <w:ins w:id="3877" w:author="Borja Gonzalez" w:date="2017-09-28T19:00:00Z"/>
                    <w:rFonts w:ascii="Monaco" w:eastAsiaTheme="majorEastAsia" w:hAnsi="Monaco" w:cs="Monaco"/>
                    <w:color w:val="243F60" w:themeColor="accent1" w:themeShade="7F"/>
                    <w:sz w:val="32"/>
                    <w:szCs w:val="32"/>
                    <w:lang w:val="en-US"/>
                  </w:rPr>
                </w:rPrChange>
              </w:rPr>
              <w:pPrChange w:id="3878" w:author="GONZALEZ DIAZ, BORJA" w:date="2017-09-29T19:28:00Z">
                <w:pPr>
                  <w:keepNext/>
                  <w:keepLines/>
                  <w:widowControl w:val="0"/>
                  <w:autoSpaceDE w:val="0"/>
                  <w:autoSpaceDN w:val="0"/>
                  <w:adjustRightInd w:val="0"/>
                  <w:spacing w:before="200"/>
                  <w:outlineLvl w:val="4"/>
                </w:pPr>
              </w:pPrChange>
            </w:pPr>
            <w:ins w:id="3879" w:author="Borja Gonzalez" w:date="2017-09-28T19:00:00Z">
              <w:r w:rsidRPr="0079203F">
                <w:rPr>
                  <w:lang w:val="es-ES"/>
                  <w:rPrChange w:id="3880" w:author="Rodrigo García" w:date="2017-09-29T10:06:00Z">
                    <w:rPr>
                      <w:rFonts w:ascii="Monaco" w:hAnsi="Monaco" w:cs="Monaco"/>
                      <w:sz w:val="32"/>
                      <w:szCs w:val="32"/>
                      <w:lang w:val="en-US"/>
                    </w:rPr>
                  </w:rPrChange>
                </w:rPr>
                <w:t xml:space="preserve">    </w:t>
              </w:r>
              <w:r w:rsidRPr="0055352B">
                <w:rPr>
                  <w:b/>
                  <w:bCs/>
                  <w:lang w:val="en-US"/>
                  <w:rPrChange w:id="3881" w:author="Borja Gonzalez" w:date="2017-09-28T19:00:00Z">
                    <w:rPr>
                      <w:rFonts w:ascii="Monaco" w:hAnsi="Monaco" w:cs="Monaco"/>
                      <w:b/>
                      <w:bCs/>
                      <w:color w:val="000000"/>
                      <w:sz w:val="32"/>
                      <w:szCs w:val="32"/>
                      <w:lang w:val="en-US"/>
                    </w:rPr>
                  </w:rPrChange>
                </w:rPr>
                <w:t>}</w:t>
              </w:r>
            </w:ins>
          </w:p>
          <w:p w14:paraId="3654BAF1" w14:textId="77777777" w:rsidR="0055352B" w:rsidRPr="0055352B" w:rsidRDefault="0055352B">
            <w:pPr>
              <w:rPr>
                <w:ins w:id="3882" w:author="Borja Gonzalez" w:date="2017-09-28T19:00:00Z"/>
                <w:lang w:val="en-US"/>
                <w:rPrChange w:id="3883" w:author="Borja Gonzalez" w:date="2017-09-28T19:00:00Z">
                  <w:rPr>
                    <w:ins w:id="3884" w:author="Borja Gonzalez" w:date="2017-09-28T19:00:00Z"/>
                    <w:rFonts w:ascii="Monaco" w:eastAsiaTheme="majorEastAsia" w:hAnsi="Monaco" w:cs="Monaco"/>
                    <w:color w:val="243F60" w:themeColor="accent1" w:themeShade="7F"/>
                    <w:sz w:val="32"/>
                    <w:szCs w:val="32"/>
                    <w:lang w:val="en-US"/>
                  </w:rPr>
                </w:rPrChange>
              </w:rPr>
              <w:pPrChange w:id="3885" w:author="GONZALEZ DIAZ, BORJA" w:date="2017-09-29T19:28:00Z">
                <w:pPr>
                  <w:keepNext/>
                  <w:keepLines/>
                  <w:widowControl w:val="0"/>
                  <w:autoSpaceDE w:val="0"/>
                  <w:autoSpaceDN w:val="0"/>
                  <w:adjustRightInd w:val="0"/>
                  <w:spacing w:before="200"/>
                  <w:outlineLvl w:val="4"/>
                </w:pPr>
              </w:pPrChange>
            </w:pPr>
            <w:ins w:id="3886" w:author="Borja Gonzalez" w:date="2017-09-28T19:00:00Z">
              <w:r w:rsidRPr="0055352B">
                <w:rPr>
                  <w:lang w:val="en-US"/>
                  <w:rPrChange w:id="3887" w:author="Borja Gonzalez" w:date="2017-09-28T19:00:00Z">
                    <w:rPr>
                      <w:rFonts w:ascii="Monaco" w:hAnsi="Monaco" w:cs="Monaco"/>
                      <w:sz w:val="32"/>
                      <w:szCs w:val="32"/>
                      <w:lang w:val="en-US"/>
                    </w:rPr>
                  </w:rPrChange>
                </w:rPr>
                <w:t xml:space="preserve">    </w:t>
              </w:r>
              <w:proofErr w:type="gramStart"/>
              <w:r w:rsidRPr="0055352B">
                <w:rPr>
                  <w:lang w:val="en-US"/>
                  <w:rPrChange w:id="3888" w:author="Borja Gonzalez" w:date="2017-09-28T19:00:00Z">
                    <w:rPr>
                      <w:rFonts w:ascii="Monaco" w:hAnsi="Monaco" w:cs="Monaco"/>
                      <w:sz w:val="32"/>
                      <w:szCs w:val="32"/>
                      <w:lang w:val="en-US"/>
                    </w:rPr>
                  </w:rPrChange>
                </w:rPr>
                <w:t>socket</w:t>
              </w:r>
              <w:r w:rsidRPr="0055352B">
                <w:rPr>
                  <w:b/>
                  <w:bCs/>
                  <w:lang w:val="en-US"/>
                  <w:rPrChange w:id="3889" w:author="Borja Gonzalez" w:date="2017-09-28T19:00:00Z">
                    <w:rPr>
                      <w:rFonts w:ascii="Monaco" w:hAnsi="Monaco" w:cs="Monaco"/>
                      <w:b/>
                      <w:bCs/>
                      <w:color w:val="000000"/>
                      <w:sz w:val="32"/>
                      <w:szCs w:val="32"/>
                      <w:lang w:val="en-US"/>
                    </w:rPr>
                  </w:rPrChange>
                </w:rPr>
                <w:t>.</w:t>
              </w:r>
              <w:r w:rsidRPr="0055352B">
                <w:rPr>
                  <w:lang w:val="en-US"/>
                  <w:rPrChange w:id="3890" w:author="Borja Gonzalez" w:date="2017-09-28T19:00:00Z">
                    <w:rPr>
                      <w:rFonts w:ascii="Monaco" w:hAnsi="Monaco" w:cs="Monaco"/>
                      <w:color w:val="000000"/>
                      <w:sz w:val="32"/>
                      <w:szCs w:val="32"/>
                      <w:lang w:val="en-US"/>
                    </w:rPr>
                  </w:rPrChange>
                </w:rPr>
                <w:t>send</w:t>
              </w:r>
              <w:proofErr w:type="gramEnd"/>
              <w:r w:rsidRPr="0055352B">
                <w:rPr>
                  <w:b/>
                  <w:bCs/>
                  <w:lang w:val="en-US"/>
                  <w:rPrChange w:id="3891" w:author="Borja Gonzalez" w:date="2017-09-28T19:00:00Z">
                    <w:rPr>
                      <w:rFonts w:ascii="Monaco" w:hAnsi="Monaco" w:cs="Monaco"/>
                      <w:b/>
                      <w:bCs/>
                      <w:color w:val="000000"/>
                      <w:sz w:val="32"/>
                      <w:szCs w:val="32"/>
                      <w:lang w:val="en-US"/>
                    </w:rPr>
                  </w:rPrChange>
                </w:rPr>
                <w:t>(</w:t>
              </w:r>
              <w:r w:rsidRPr="0055352B">
                <w:rPr>
                  <w:lang w:val="en-US"/>
                  <w:rPrChange w:id="3892" w:author="Borja Gonzalez" w:date="2017-09-28T19:00:00Z">
                    <w:rPr>
                      <w:rFonts w:ascii="Monaco" w:hAnsi="Monaco" w:cs="Monaco"/>
                      <w:color w:val="000000"/>
                      <w:sz w:val="32"/>
                      <w:szCs w:val="32"/>
                      <w:lang w:val="en-US"/>
                    </w:rPr>
                  </w:rPrChange>
                </w:rPr>
                <w:t>JSON</w:t>
              </w:r>
              <w:r w:rsidRPr="0055352B">
                <w:rPr>
                  <w:b/>
                  <w:bCs/>
                  <w:lang w:val="en-US"/>
                  <w:rPrChange w:id="3893" w:author="Borja Gonzalez" w:date="2017-09-28T19:00:00Z">
                    <w:rPr>
                      <w:rFonts w:ascii="Monaco" w:hAnsi="Monaco" w:cs="Monaco"/>
                      <w:b/>
                      <w:bCs/>
                      <w:color w:val="000000"/>
                      <w:sz w:val="32"/>
                      <w:szCs w:val="32"/>
                      <w:lang w:val="en-US"/>
                    </w:rPr>
                  </w:rPrChange>
                </w:rPr>
                <w:t>.</w:t>
              </w:r>
              <w:r w:rsidRPr="0055352B">
                <w:rPr>
                  <w:lang w:val="en-US"/>
                  <w:rPrChange w:id="3894" w:author="Borja Gonzalez" w:date="2017-09-28T19:00:00Z">
                    <w:rPr>
                      <w:rFonts w:ascii="Monaco" w:hAnsi="Monaco" w:cs="Monaco"/>
                      <w:color w:val="000000"/>
                      <w:sz w:val="32"/>
                      <w:szCs w:val="32"/>
                      <w:lang w:val="en-US"/>
                    </w:rPr>
                  </w:rPrChange>
                </w:rPr>
                <w:t>stringify</w:t>
              </w:r>
              <w:r w:rsidRPr="0055352B">
                <w:rPr>
                  <w:b/>
                  <w:bCs/>
                  <w:lang w:val="en-US"/>
                  <w:rPrChange w:id="3895" w:author="Borja Gonzalez" w:date="2017-09-28T19:00:00Z">
                    <w:rPr>
                      <w:rFonts w:ascii="Monaco" w:hAnsi="Monaco" w:cs="Monaco"/>
                      <w:b/>
                      <w:bCs/>
                      <w:color w:val="000000"/>
                      <w:sz w:val="32"/>
                      <w:szCs w:val="32"/>
                      <w:lang w:val="en-US"/>
                    </w:rPr>
                  </w:rPrChange>
                </w:rPr>
                <w:t>(</w:t>
              </w:r>
              <w:r w:rsidRPr="0055352B">
                <w:rPr>
                  <w:lang w:val="en-US"/>
                  <w:rPrChange w:id="3896" w:author="Borja Gonzalez" w:date="2017-09-28T19:00:00Z">
                    <w:rPr>
                      <w:rFonts w:ascii="Monaco" w:hAnsi="Monaco" w:cs="Monaco"/>
                      <w:color w:val="000000"/>
                      <w:sz w:val="32"/>
                      <w:szCs w:val="32"/>
                      <w:lang w:val="en-US"/>
                    </w:rPr>
                  </w:rPrChange>
                </w:rPr>
                <w:t>ack_to_client</w:t>
              </w:r>
              <w:r w:rsidRPr="0055352B">
                <w:rPr>
                  <w:b/>
                  <w:bCs/>
                  <w:lang w:val="en-US"/>
                  <w:rPrChange w:id="3897" w:author="Borja Gonzalez" w:date="2017-09-28T19:00:00Z">
                    <w:rPr>
                      <w:rFonts w:ascii="Monaco" w:hAnsi="Monaco" w:cs="Monaco"/>
                      <w:b/>
                      <w:bCs/>
                      <w:color w:val="000000"/>
                      <w:sz w:val="32"/>
                      <w:szCs w:val="32"/>
                      <w:lang w:val="en-US"/>
                    </w:rPr>
                  </w:rPrChange>
                </w:rPr>
                <w:t>));</w:t>
              </w:r>
            </w:ins>
          </w:p>
          <w:p w14:paraId="6B9476F5" w14:textId="77777777" w:rsidR="0055352B" w:rsidRPr="0055352B" w:rsidRDefault="0055352B">
            <w:pPr>
              <w:rPr>
                <w:ins w:id="3898" w:author="Borja Gonzalez" w:date="2017-09-28T19:00:00Z"/>
                <w:lang w:val="en-US"/>
                <w:rPrChange w:id="3899" w:author="Borja Gonzalez" w:date="2017-09-28T19:00:00Z">
                  <w:rPr>
                    <w:ins w:id="3900" w:author="Borja Gonzalez" w:date="2017-09-28T19:00:00Z"/>
                    <w:rFonts w:ascii="Monaco" w:eastAsiaTheme="majorEastAsia" w:hAnsi="Monaco" w:cs="Monaco"/>
                    <w:color w:val="243F60" w:themeColor="accent1" w:themeShade="7F"/>
                    <w:sz w:val="32"/>
                    <w:szCs w:val="32"/>
                    <w:lang w:val="en-US"/>
                  </w:rPr>
                </w:rPrChange>
              </w:rPr>
              <w:pPrChange w:id="3901" w:author="GONZALEZ DIAZ, BORJA" w:date="2017-09-29T19:28:00Z">
                <w:pPr>
                  <w:keepNext/>
                  <w:keepLines/>
                  <w:widowControl w:val="0"/>
                  <w:autoSpaceDE w:val="0"/>
                  <w:autoSpaceDN w:val="0"/>
                  <w:adjustRightInd w:val="0"/>
                  <w:spacing w:before="200"/>
                  <w:outlineLvl w:val="4"/>
                </w:pPr>
              </w:pPrChange>
            </w:pPr>
            <w:ins w:id="3902" w:author="Borja Gonzalez" w:date="2017-09-28T19:00:00Z">
              <w:r w:rsidRPr="0055352B">
                <w:rPr>
                  <w:lang w:val="en-US"/>
                  <w:rPrChange w:id="3903" w:author="Borja Gonzalez" w:date="2017-09-28T19:00:00Z">
                    <w:rPr>
                      <w:rFonts w:ascii="Monaco" w:hAnsi="Monaco" w:cs="Monaco"/>
                      <w:sz w:val="32"/>
                      <w:szCs w:val="32"/>
                      <w:lang w:val="en-US"/>
                    </w:rPr>
                  </w:rPrChange>
                </w:rPr>
                <w:t xml:space="preserve">    </w:t>
              </w:r>
              <w:proofErr w:type="gramStart"/>
              <w:r w:rsidRPr="0055352B">
                <w:rPr>
                  <w:lang w:val="en-US"/>
                  <w:rPrChange w:id="3904" w:author="Borja Gonzalez" w:date="2017-09-28T19:00:00Z">
                    <w:rPr>
                      <w:rFonts w:ascii="Monaco" w:hAnsi="Monaco" w:cs="Monaco"/>
                      <w:sz w:val="32"/>
                      <w:szCs w:val="32"/>
                      <w:lang w:val="en-US"/>
                    </w:rPr>
                  </w:rPrChange>
                </w:rPr>
                <w:t>io</w:t>
              </w:r>
              <w:r w:rsidRPr="0055352B">
                <w:rPr>
                  <w:b/>
                  <w:bCs/>
                  <w:lang w:val="en-US"/>
                  <w:rPrChange w:id="3905" w:author="Borja Gonzalez" w:date="2017-09-28T19:00:00Z">
                    <w:rPr>
                      <w:rFonts w:ascii="Monaco" w:hAnsi="Monaco" w:cs="Monaco"/>
                      <w:b/>
                      <w:bCs/>
                      <w:color w:val="000000"/>
                      <w:sz w:val="32"/>
                      <w:szCs w:val="32"/>
                      <w:lang w:val="en-US"/>
                    </w:rPr>
                  </w:rPrChange>
                </w:rPr>
                <w:t>.</w:t>
              </w:r>
              <w:r w:rsidRPr="0055352B">
                <w:rPr>
                  <w:lang w:val="en-US"/>
                  <w:rPrChange w:id="3906" w:author="Borja Gonzalez" w:date="2017-09-28T19:00:00Z">
                    <w:rPr>
                      <w:rFonts w:ascii="Monaco" w:hAnsi="Monaco" w:cs="Monaco"/>
                      <w:color w:val="000000"/>
                      <w:sz w:val="32"/>
                      <w:szCs w:val="32"/>
                      <w:lang w:val="en-US"/>
                    </w:rPr>
                  </w:rPrChange>
                </w:rPr>
                <w:t>sockets</w:t>
              </w:r>
              <w:proofErr w:type="gramEnd"/>
              <w:r w:rsidRPr="0055352B">
                <w:rPr>
                  <w:b/>
                  <w:bCs/>
                  <w:lang w:val="en-US"/>
                  <w:rPrChange w:id="3907" w:author="Borja Gonzalez" w:date="2017-09-28T19:00:00Z">
                    <w:rPr>
                      <w:rFonts w:ascii="Monaco" w:hAnsi="Monaco" w:cs="Monaco"/>
                      <w:b/>
                      <w:bCs/>
                      <w:color w:val="000000"/>
                      <w:sz w:val="32"/>
                      <w:szCs w:val="32"/>
                      <w:lang w:val="en-US"/>
                    </w:rPr>
                  </w:rPrChange>
                </w:rPr>
                <w:t>.</w:t>
              </w:r>
              <w:r w:rsidRPr="0055352B">
                <w:rPr>
                  <w:lang w:val="en-US"/>
                  <w:rPrChange w:id="3908" w:author="Borja Gonzalez" w:date="2017-09-28T19:00:00Z">
                    <w:rPr>
                      <w:rFonts w:ascii="Monaco" w:hAnsi="Monaco" w:cs="Monaco"/>
                      <w:color w:val="000000"/>
                      <w:sz w:val="32"/>
                      <w:szCs w:val="32"/>
                      <w:lang w:val="en-US"/>
                    </w:rPr>
                  </w:rPrChange>
                </w:rPr>
                <w:t>emit</w:t>
              </w:r>
              <w:r w:rsidRPr="0055352B">
                <w:rPr>
                  <w:b/>
                  <w:bCs/>
                  <w:lang w:val="en-US"/>
                  <w:rPrChange w:id="3909" w:author="Borja Gonzalez" w:date="2017-09-28T19:00:00Z">
                    <w:rPr>
                      <w:rFonts w:ascii="Monaco" w:hAnsi="Monaco" w:cs="Monaco"/>
                      <w:b/>
                      <w:bCs/>
                      <w:color w:val="000000"/>
                      <w:sz w:val="32"/>
                      <w:szCs w:val="32"/>
                      <w:lang w:val="en-US"/>
                    </w:rPr>
                  </w:rPrChange>
                </w:rPr>
                <w:t>(</w:t>
              </w:r>
              <w:r w:rsidRPr="0055352B">
                <w:rPr>
                  <w:color w:val="4E9A06"/>
                  <w:lang w:val="en-US"/>
                  <w:rPrChange w:id="3910" w:author="Borja Gonzalez" w:date="2017-09-28T19:00:00Z">
                    <w:rPr>
                      <w:rFonts w:ascii="Monaco" w:hAnsi="Monaco" w:cs="Monaco"/>
                      <w:color w:val="4E9A06"/>
                      <w:sz w:val="32"/>
                      <w:szCs w:val="32"/>
                      <w:lang w:val="en-US"/>
                    </w:rPr>
                  </w:rPrChange>
                </w:rPr>
                <w:t>"reload"</w:t>
              </w:r>
              <w:r w:rsidRPr="0055352B">
                <w:rPr>
                  <w:b/>
                  <w:bCs/>
                  <w:lang w:val="en-US"/>
                  <w:rPrChange w:id="3911" w:author="Borja Gonzalez" w:date="2017-09-28T19:00:00Z">
                    <w:rPr>
                      <w:rFonts w:ascii="Monaco" w:hAnsi="Monaco" w:cs="Monaco"/>
                      <w:b/>
                      <w:bCs/>
                      <w:color w:val="000000"/>
                      <w:sz w:val="32"/>
                      <w:szCs w:val="32"/>
                      <w:lang w:val="en-US"/>
                    </w:rPr>
                  </w:rPrChange>
                </w:rPr>
                <w:t>,{});</w:t>
              </w:r>
            </w:ins>
          </w:p>
          <w:p w14:paraId="39A472D1" w14:textId="77777777" w:rsidR="0055352B" w:rsidRDefault="0055352B">
            <w:pPr>
              <w:rPr>
                <w:ins w:id="3912" w:author="Borja Gonzalez" w:date="2017-09-28T19:00:00Z"/>
                <w:sz w:val="32"/>
                <w:szCs w:val="32"/>
                <w:lang w:val="en-US"/>
              </w:rPr>
              <w:pPrChange w:id="3913" w:author="GONZALEZ DIAZ, BORJA" w:date="2017-09-29T19:28:00Z">
                <w:pPr>
                  <w:widowControl w:val="0"/>
                  <w:autoSpaceDE w:val="0"/>
                  <w:autoSpaceDN w:val="0"/>
                  <w:adjustRightInd w:val="0"/>
                </w:pPr>
              </w:pPrChange>
            </w:pPr>
            <w:ins w:id="3914" w:author="Borja Gonzalez" w:date="2017-09-28T19:00:00Z">
              <w:r w:rsidRPr="0055352B">
                <w:rPr>
                  <w:lang w:val="en-US"/>
                  <w:rPrChange w:id="3915" w:author="Borja Gonzalez" w:date="2017-09-28T19:00:00Z">
                    <w:rPr>
                      <w:rFonts w:ascii="Monaco" w:hAnsi="Monaco" w:cs="Monaco"/>
                      <w:sz w:val="32"/>
                      <w:szCs w:val="32"/>
                      <w:lang w:val="en-US"/>
                    </w:rPr>
                  </w:rPrChange>
                </w:rPr>
                <w:t xml:space="preserve">  </w:t>
              </w:r>
              <w:r w:rsidRPr="0055352B">
                <w:rPr>
                  <w:b/>
                  <w:bCs/>
                  <w:lang w:val="en-US"/>
                  <w:rPrChange w:id="3916" w:author="Borja Gonzalez" w:date="2017-09-28T19:00:00Z">
                    <w:rPr>
                      <w:rFonts w:ascii="Monaco" w:hAnsi="Monaco" w:cs="Monaco"/>
                      <w:b/>
                      <w:bCs/>
                      <w:color w:val="000000"/>
                      <w:sz w:val="32"/>
                      <w:szCs w:val="32"/>
                      <w:lang w:val="en-US"/>
                    </w:rPr>
                  </w:rPrChange>
                </w:rPr>
                <w:t>}</w:t>
              </w:r>
            </w:ins>
          </w:p>
          <w:p w14:paraId="2EF182BB" w14:textId="77777777" w:rsidR="0055352B" w:rsidRDefault="0055352B" w:rsidP="00BC4CE1">
            <w:pPr>
              <w:rPr>
                <w:ins w:id="3917" w:author="Borja Gonzalez" w:date="2017-09-28T19:00:00Z"/>
              </w:rPr>
            </w:pPr>
          </w:p>
        </w:tc>
      </w:tr>
    </w:tbl>
    <w:p w14:paraId="51D9D2D2" w14:textId="216D802D" w:rsidR="00520C5F" w:rsidDel="0055352B" w:rsidRDefault="00520C5F" w:rsidP="00BC4CE1">
      <w:pPr>
        <w:rPr>
          <w:del w:id="3918" w:author="Borja Gonzalez" w:date="2017-09-28T19:00:00Z"/>
        </w:rPr>
      </w:pPr>
      <w:del w:id="3919" w:author="Borja Gonzalez" w:date="2017-09-28T19:00:00Z">
        <w:r w:rsidDel="0055352B">
          <w:rPr>
            <w:noProof/>
            <w:lang w:eastAsia="es-ES_tradnl"/>
          </w:rPr>
          <w:lastRenderedPageBreak/>
          <w:drawing>
            <wp:inline distT="0" distB="0" distL="0" distR="0" wp14:anchorId="3679883A" wp14:editId="3EE18ECE">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del>
    </w:p>
    <w:p w14:paraId="0D88B3DC" w14:textId="00DB1139" w:rsidR="00520C5F" w:rsidDel="0055352B" w:rsidRDefault="00520C5F" w:rsidP="00BC4CE1">
      <w:pPr>
        <w:rPr>
          <w:del w:id="3920" w:author="Borja Gonzalez" w:date="2017-09-28T19:00:00Z"/>
        </w:rPr>
      </w:pPr>
      <w:del w:id="3921" w:author="Borja Gonzalez" w:date="2017-09-28T19:00:00Z">
        <w:r w:rsidDel="0055352B">
          <w:rPr>
            <w:noProof/>
            <w:lang w:eastAsia="es-ES_tradnl"/>
          </w:rPr>
          <w:drawing>
            <wp:inline distT="0" distB="0" distL="0" distR="0" wp14:anchorId="165C0429" wp14:editId="504C7D3D">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del>
    </w:p>
    <w:p w14:paraId="504F2B91" w14:textId="77777777" w:rsidR="00A029F2" w:rsidRDefault="00A029F2" w:rsidP="00BC4CE1"/>
    <w:p w14:paraId="2DB5AA75" w14:textId="3B9294E7" w:rsidR="00A029F2" w:rsidRDefault="00A029F2" w:rsidP="00A029F2">
      <w:r>
        <w:t xml:space="preserve">Como vimos para el caso para borrar un paciente el servidor escucha mediante </w:t>
      </w:r>
      <w:proofErr w:type="gramStart"/>
      <w:r>
        <w:t>socket.on</w:t>
      </w:r>
      <w:proofErr w:type="gramEnd"/>
      <w:r>
        <w:t xml:space="preserve">(). Cuando recibe un mensaje comprueba su cabecera y al reconocer la operación “Añadir paciente” realiza la conexión con la base de datos y realiza un INSERT pasando los datos del paciente a añadir como parámetros. A </w:t>
      </w:r>
      <w:del w:id="3922" w:author="GONZALEZ DIAZ, BORJA" w:date="2017-10-02T18:18:00Z">
        <w:r w:rsidDel="00796200">
          <w:delText>continuación</w:delText>
        </w:r>
      </w:del>
      <w:ins w:id="3923" w:author="GONZALEZ DIAZ, BORJA" w:date="2017-10-02T18:18:00Z">
        <w:r w:rsidR="00796200">
          <w:t>continuación,</w:t>
        </w:r>
      </w:ins>
      <w:r>
        <w:t xml:space="preserve"> guarda los cambios y cierra la base de datos. Como hemos dicho en la parte del cliente, cuando se realizan los cambios el servidor ejecuta la función </w:t>
      </w:r>
      <w:proofErr w:type="gramStart"/>
      <w:r>
        <w:t>io.sockets</w:t>
      </w:r>
      <w:proofErr w:type="gramEnd"/>
      <w:r>
        <w:t xml:space="preserve">.emit(). Básicamente fuerza a cualquier cliente conectado a actualizar su lista de clientes, por lo </w:t>
      </w:r>
      <w:del w:id="3924" w:author="GONZALEZ DIAZ, BORJA" w:date="2017-10-02T18:18:00Z">
        <w:r w:rsidDel="00796200">
          <w:delText>que</w:delText>
        </w:r>
      </w:del>
      <w:ins w:id="3925" w:author="GONZALEZ DIAZ, BORJA" w:date="2017-10-02T18:18:00Z">
        <w:r w:rsidR="00796200">
          <w:t>que,</w:t>
        </w:r>
      </w:ins>
      <w:r>
        <w:t xml:space="preserv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Ttulo3"/>
      </w:pPr>
      <w:bookmarkStart w:id="3926" w:name="_Toc494476020"/>
      <w:bookmarkStart w:id="3927" w:name="_Toc494809766"/>
      <w:r>
        <w:t>4.3.4.  Obtener datos de movimiento de un paciente</w:t>
      </w:r>
      <w:bookmarkEnd w:id="3926"/>
      <w:bookmarkEnd w:id="3927"/>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Ttulo4"/>
      </w:pPr>
      <w:r>
        <w:t>4.3.4.1.  Funcionalidad en el lado del cliente</w:t>
      </w:r>
    </w:p>
    <w:p w14:paraId="277EE52E" w14:textId="77777777" w:rsidR="008C605D" w:rsidRDefault="008C605D" w:rsidP="008C605D"/>
    <w:p w14:paraId="315CAC26" w14:textId="6CBE5513" w:rsidR="008C605D" w:rsidRDefault="008C605D" w:rsidP="008C605D">
      <w:del w:id="3928" w:author="Rodrigo García" w:date="2017-09-29T10:38:00Z">
        <w:r w:rsidDel="007321A0">
          <w:delText>Para empezar</w:delText>
        </w:r>
      </w:del>
      <w:ins w:id="3929" w:author="Rodrigo García" w:date="2017-09-29T10:38:00Z">
        <w:r w:rsidR="007321A0">
          <w:t>En primer lugar</w:t>
        </w:r>
      </w:ins>
      <w:r>
        <w:t>, el usuario deberá posicionarse en la pestaña de pacientes y elegir el paciente del que quiere mostrar los datos de movimientos.</w:t>
      </w:r>
    </w:p>
    <w:p w14:paraId="3991552B" w14:textId="77777777" w:rsidR="008C605D" w:rsidRDefault="008C605D" w:rsidP="008C605D"/>
    <w:p w14:paraId="2AE115C3" w14:textId="77777777" w:rsidR="0055352B" w:rsidRPr="008C605D" w:rsidRDefault="008C605D" w:rsidP="008C605D">
      <w:pPr>
        <w:rPr>
          <w:ins w:id="3930" w:author="Borja Gonzalez" w:date="2017-09-28T19:02:00Z"/>
        </w:rPr>
      </w:pPr>
      <w:del w:id="3931" w:author="Borja Gonzalez" w:date="2017-09-28T19:02:00Z">
        <w:r w:rsidDel="0055352B">
          <w:rPr>
            <w:noProof/>
            <w:lang w:eastAsia="es-ES_tradnl"/>
          </w:rPr>
          <w:drawing>
            <wp:inline distT="0" distB="0" distL="0" distR="0" wp14:anchorId="16B938F1" wp14:editId="552B89CD">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Change w:id="3932" w:author="Borja Gonzalez" w:date="2017-09-28T19:02:00Z">
          <w:tblPr>
            <w:tblStyle w:val="Tablaconcuadrcula"/>
            <w:tblW w:w="0" w:type="auto"/>
            <w:tblLook w:val="04A0" w:firstRow="1" w:lastRow="0" w:firstColumn="1" w:lastColumn="0" w:noHBand="0" w:noVBand="1"/>
          </w:tblPr>
        </w:tblPrChange>
      </w:tblPr>
      <w:tblGrid>
        <w:gridCol w:w="8856"/>
        <w:tblGridChange w:id="3933">
          <w:tblGrid>
            <w:gridCol w:w="8856"/>
          </w:tblGrid>
        </w:tblGridChange>
      </w:tblGrid>
      <w:tr w:rsidR="0055352B" w:rsidRPr="00E04F46" w14:paraId="53B301FD" w14:textId="77777777" w:rsidTr="0055352B">
        <w:trPr>
          <w:trHeight w:val="874"/>
          <w:ins w:id="3934" w:author="Borja Gonzalez" w:date="2017-09-28T19:02:00Z"/>
        </w:trPr>
        <w:tc>
          <w:tcPr>
            <w:tcW w:w="8856" w:type="dxa"/>
            <w:tcPrChange w:id="3935" w:author="Borja Gonzalez" w:date="2017-09-28T19:02:00Z">
              <w:tcPr>
                <w:tcW w:w="8856" w:type="dxa"/>
              </w:tcPr>
            </w:tcPrChange>
          </w:tcPr>
          <w:p w14:paraId="2758EEF2" w14:textId="77777777" w:rsidR="0055352B" w:rsidRPr="0055352B" w:rsidRDefault="0055352B">
            <w:pPr>
              <w:rPr>
                <w:ins w:id="3936" w:author="Borja Gonzalez" w:date="2017-09-28T19:02:00Z"/>
                <w:lang w:val="en-US"/>
                <w:rPrChange w:id="3937" w:author="Borja Gonzalez" w:date="2017-09-28T19:02:00Z">
                  <w:rPr>
                    <w:ins w:id="3938" w:author="Borja Gonzalez" w:date="2017-09-28T19:02:00Z"/>
                    <w:rFonts w:ascii="Monaco" w:eastAsiaTheme="majorEastAsia" w:hAnsi="Monaco" w:cs="Monaco"/>
                    <w:color w:val="243F60" w:themeColor="accent1" w:themeShade="7F"/>
                    <w:sz w:val="32"/>
                    <w:szCs w:val="32"/>
                    <w:lang w:val="en-US"/>
                  </w:rPr>
                </w:rPrChange>
              </w:rPr>
              <w:pPrChange w:id="3939" w:author="GONZALEZ DIAZ, BORJA" w:date="2017-09-29T19:28:00Z">
                <w:pPr>
                  <w:keepNext/>
                  <w:keepLines/>
                  <w:widowControl w:val="0"/>
                  <w:autoSpaceDE w:val="0"/>
                  <w:autoSpaceDN w:val="0"/>
                  <w:adjustRightInd w:val="0"/>
                  <w:spacing w:before="200"/>
                  <w:outlineLvl w:val="4"/>
                </w:pPr>
              </w:pPrChange>
            </w:pPr>
            <w:proofErr w:type="gramStart"/>
            <w:ins w:id="3940" w:author="Borja Gonzalez" w:date="2017-09-28T19:02:00Z">
              <w:r w:rsidRPr="0055352B">
                <w:rPr>
                  <w:lang w:val="en-US"/>
                  <w:rPrChange w:id="3941" w:author="Borja Gonzalez" w:date="2017-09-28T19:02:00Z">
                    <w:rPr>
                      <w:rFonts w:ascii="Monaco" w:hAnsi="Monaco" w:cs="Monaco"/>
                      <w:sz w:val="32"/>
                      <w:szCs w:val="32"/>
                      <w:lang w:val="en-US"/>
                    </w:rPr>
                  </w:rPrChange>
                </w:rPr>
                <w:t>fila.insertCell</w:t>
              </w:r>
              <w:proofErr w:type="gramEnd"/>
              <w:r w:rsidRPr="0055352B">
                <w:rPr>
                  <w:lang w:val="en-US"/>
                  <w:rPrChange w:id="3942" w:author="Borja Gonzalez" w:date="2017-09-28T19:02:00Z">
                    <w:rPr>
                      <w:rFonts w:ascii="Monaco" w:hAnsi="Monaco" w:cs="Monaco"/>
                      <w:sz w:val="32"/>
                      <w:szCs w:val="32"/>
                      <w:lang w:val="en-US"/>
                    </w:rPr>
                  </w:rPrChange>
                </w:rPr>
                <w:t>(0).innerHTML = '</w:t>
              </w:r>
              <w:r w:rsidRPr="0055352B">
                <w:rPr>
                  <w:b/>
                  <w:bCs/>
                  <w:color w:val="204A87"/>
                  <w:lang w:val="en-US"/>
                  <w:rPrChange w:id="3943" w:author="Borja Gonzalez" w:date="2017-09-28T19:02:00Z">
                    <w:rPr>
                      <w:rFonts w:ascii="Monaco" w:hAnsi="Monaco" w:cs="Monaco"/>
                      <w:b/>
                      <w:bCs/>
                      <w:color w:val="204A87"/>
                      <w:sz w:val="32"/>
                      <w:szCs w:val="32"/>
                      <w:lang w:val="en-US"/>
                    </w:rPr>
                  </w:rPrChange>
                </w:rPr>
                <w:t>&lt;button</w:t>
              </w:r>
              <w:r w:rsidRPr="0055352B">
                <w:rPr>
                  <w:lang w:val="en-US"/>
                  <w:rPrChange w:id="3944" w:author="Borja Gonzalez" w:date="2017-09-28T19:02:00Z">
                    <w:rPr>
                      <w:rFonts w:ascii="Monaco" w:hAnsi="Monaco" w:cs="Monaco"/>
                      <w:sz w:val="32"/>
                      <w:szCs w:val="32"/>
                      <w:lang w:val="en-US"/>
                    </w:rPr>
                  </w:rPrChange>
                </w:rPr>
                <w:t xml:space="preserve"> </w:t>
              </w:r>
              <w:r w:rsidRPr="0055352B">
                <w:rPr>
                  <w:color w:val="C4A000"/>
                  <w:lang w:val="en-US"/>
                  <w:rPrChange w:id="3945" w:author="Borja Gonzalez" w:date="2017-09-28T19:02:00Z">
                    <w:rPr>
                      <w:rFonts w:ascii="Monaco" w:hAnsi="Monaco" w:cs="Monaco"/>
                      <w:color w:val="C4A000"/>
                      <w:sz w:val="32"/>
                      <w:szCs w:val="32"/>
                      <w:lang w:val="en-US"/>
                    </w:rPr>
                  </w:rPrChange>
                </w:rPr>
                <w:t>class=</w:t>
              </w:r>
              <w:r w:rsidRPr="0055352B">
                <w:rPr>
                  <w:lang w:val="en-US"/>
                  <w:rPrChange w:id="3946" w:author="Borja Gonzalez" w:date="2017-09-28T19:02:00Z">
                    <w:rPr>
                      <w:rFonts w:ascii="Monaco" w:hAnsi="Monaco" w:cs="Monaco"/>
                      <w:color w:val="4E9A06"/>
                      <w:sz w:val="32"/>
                      <w:szCs w:val="32"/>
                      <w:lang w:val="en-US"/>
                    </w:rPr>
                  </w:rPrChange>
                </w:rPr>
                <w:t xml:space="preserve">"btn" </w:t>
              </w:r>
              <w:r w:rsidRPr="0055352B">
                <w:rPr>
                  <w:color w:val="C4A000"/>
                  <w:lang w:val="en-US"/>
                  <w:rPrChange w:id="3947" w:author="Borja Gonzalez" w:date="2017-09-28T19:02:00Z">
                    <w:rPr>
                      <w:rFonts w:ascii="Monaco" w:hAnsi="Monaco" w:cs="Monaco"/>
                      <w:color w:val="C4A000"/>
                      <w:sz w:val="32"/>
                      <w:szCs w:val="32"/>
                      <w:lang w:val="en-US"/>
                    </w:rPr>
                  </w:rPrChange>
                </w:rPr>
                <w:t>type=</w:t>
              </w:r>
              <w:r w:rsidRPr="0055352B">
                <w:rPr>
                  <w:lang w:val="en-US"/>
                  <w:rPrChange w:id="3948" w:author="Borja Gonzalez" w:date="2017-09-28T19:02:00Z">
                    <w:rPr>
                      <w:rFonts w:ascii="Monaco" w:hAnsi="Monaco" w:cs="Monaco"/>
                      <w:color w:val="4E9A06"/>
                      <w:sz w:val="32"/>
                      <w:szCs w:val="32"/>
                      <w:lang w:val="en-US"/>
                    </w:rPr>
                  </w:rPrChange>
                </w:rPr>
                <w:t xml:space="preserve">"button" </w:t>
              </w:r>
              <w:r w:rsidRPr="0055352B">
                <w:rPr>
                  <w:color w:val="C4A000"/>
                  <w:lang w:val="en-US"/>
                  <w:rPrChange w:id="3949" w:author="Borja Gonzalez" w:date="2017-09-28T19:02:00Z">
                    <w:rPr>
                      <w:rFonts w:ascii="Monaco" w:hAnsi="Monaco" w:cs="Monaco"/>
                      <w:color w:val="C4A000"/>
                      <w:sz w:val="32"/>
                      <w:szCs w:val="32"/>
                      <w:lang w:val="en-US"/>
                    </w:rPr>
                  </w:rPrChange>
                </w:rPr>
                <w:t>onClick=</w:t>
              </w:r>
              <w:r w:rsidRPr="0055352B">
                <w:rPr>
                  <w:lang w:val="en-US"/>
                  <w:rPrChange w:id="3950" w:author="Borja Gonzalez" w:date="2017-09-28T19:02:00Z">
                    <w:rPr>
                      <w:rFonts w:ascii="Monaco" w:hAnsi="Monaco" w:cs="Monaco"/>
                      <w:color w:val="4E9A06"/>
                      <w:sz w:val="32"/>
                      <w:szCs w:val="32"/>
                      <w:lang w:val="en-US"/>
                    </w:rPr>
                  </w:rPrChange>
                </w:rPr>
                <w:t>"datos('+paciente[i][0]+',\'' + paciente[i][1] + '\',\'' + paciente[i][2] + '\',\'' + paciente[i][3] + '\')"</w:t>
              </w:r>
              <w:r w:rsidRPr="0055352B">
                <w:rPr>
                  <w:b/>
                  <w:bCs/>
                  <w:color w:val="204A87"/>
                  <w:lang w:val="en-US"/>
                  <w:rPrChange w:id="3951" w:author="Borja Gonzalez" w:date="2017-09-28T19:02:00Z">
                    <w:rPr>
                      <w:rFonts w:ascii="Monaco" w:hAnsi="Monaco" w:cs="Monaco"/>
                      <w:b/>
                      <w:bCs/>
                      <w:color w:val="204A87"/>
                      <w:sz w:val="32"/>
                      <w:szCs w:val="32"/>
                      <w:lang w:val="en-US"/>
                    </w:rPr>
                  </w:rPrChange>
                </w:rPr>
                <w:t>&gt;&lt;/button&gt;</w:t>
              </w:r>
              <w:r w:rsidRPr="0055352B">
                <w:rPr>
                  <w:lang w:val="en-US"/>
                  <w:rPrChange w:id="3952" w:author="Borja Gonzalez" w:date="2017-09-28T19:02:00Z">
                    <w:rPr>
                      <w:rFonts w:ascii="Monaco" w:hAnsi="Monaco" w:cs="Monaco"/>
                      <w:sz w:val="32"/>
                      <w:szCs w:val="32"/>
                      <w:lang w:val="en-US"/>
                    </w:rPr>
                  </w:rPrChange>
                </w:rPr>
                <w:t>';</w:t>
              </w:r>
            </w:ins>
          </w:p>
          <w:p w14:paraId="3A36644F" w14:textId="77777777" w:rsidR="0055352B" w:rsidRPr="0079203F" w:rsidRDefault="0055352B" w:rsidP="008C605D">
            <w:pPr>
              <w:rPr>
                <w:ins w:id="3953" w:author="Borja Gonzalez" w:date="2017-09-28T19:02:00Z"/>
                <w:lang w:val="en-US"/>
                <w:rPrChange w:id="3954" w:author="Rodrigo García" w:date="2017-09-29T10:06:00Z">
                  <w:rPr>
                    <w:ins w:id="3955" w:author="Borja Gonzalez" w:date="2017-09-28T19:02:00Z"/>
                  </w:rPr>
                </w:rPrChange>
              </w:rPr>
            </w:pPr>
          </w:p>
        </w:tc>
      </w:tr>
    </w:tbl>
    <w:p w14:paraId="3633F2A8" w14:textId="02525059" w:rsidR="008C605D" w:rsidRPr="0079203F" w:rsidRDefault="008C605D" w:rsidP="008C605D">
      <w:pPr>
        <w:rPr>
          <w:lang w:val="en-US"/>
          <w:rPrChange w:id="3956" w:author="Rodrigo García" w:date="2017-09-29T10:06:00Z">
            <w:rPr/>
          </w:rPrChange>
        </w:rPr>
      </w:pPr>
    </w:p>
    <w:p w14:paraId="183ADAD8" w14:textId="77777777" w:rsidR="00520C5F" w:rsidRPr="0079203F" w:rsidRDefault="00520C5F" w:rsidP="00BC4CE1">
      <w:pPr>
        <w:rPr>
          <w:lang w:val="en-US"/>
          <w:rPrChange w:id="3957" w:author="Rodrigo García" w:date="2017-09-29T10:06:00Z">
            <w:rPr/>
          </w:rPrChange>
        </w:rPr>
      </w:pPr>
    </w:p>
    <w:p w14:paraId="1DEFEBCE" w14:textId="47E85212" w:rsidR="008C605D" w:rsidRDefault="008C605D" w:rsidP="00BC4CE1">
      <w:r>
        <w:t>Cuando se genera la tabla de pacientes con el bucle for, una de las filas insertadas es un botón que permite el acceso a los datos de movimientos. Cuando el usuario presiona este botón se llama a una función “</w:t>
      </w:r>
      <w:proofErr w:type="gramStart"/>
      <w:r>
        <w:t>datos(</w:t>
      </w:r>
      <w:proofErr w:type="gramEnd"/>
      <w:r>
        <w:t>)” a la que se le pasan el id, nombre y apellidos del paciente.</w:t>
      </w:r>
    </w:p>
    <w:p w14:paraId="1C88D1E0" w14:textId="77777777" w:rsidR="008C605D" w:rsidRDefault="008C605D" w:rsidP="00BC4CE1"/>
    <w:p w14:paraId="46EF1478" w14:textId="77777777" w:rsidR="0055352B" w:rsidRDefault="00DC7D84" w:rsidP="00BC4CE1">
      <w:pPr>
        <w:rPr>
          <w:ins w:id="3958" w:author="Borja Gonzalez" w:date="2017-09-28T19:03:00Z"/>
        </w:rPr>
      </w:pPr>
      <w:del w:id="3959" w:author="Borja Gonzalez" w:date="2017-09-28T19:03:00Z">
        <w:r w:rsidDel="0055352B">
          <w:rPr>
            <w:noProof/>
            <w:lang w:eastAsia="es-ES_tradnl"/>
          </w:rPr>
          <w:drawing>
            <wp:inline distT="0" distB="0" distL="0" distR="0" wp14:anchorId="40FC48FC" wp14:editId="6131EED0">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677653E5" w14:textId="77777777" w:rsidTr="0055352B">
        <w:trPr>
          <w:ins w:id="3960" w:author="Borja Gonzalez" w:date="2017-09-28T19:03:00Z"/>
        </w:trPr>
        <w:tc>
          <w:tcPr>
            <w:tcW w:w="8856" w:type="dxa"/>
          </w:tcPr>
          <w:p w14:paraId="37131914" w14:textId="77777777" w:rsidR="0055352B" w:rsidRPr="0079203F" w:rsidRDefault="0055352B">
            <w:pPr>
              <w:rPr>
                <w:ins w:id="3961" w:author="Borja Gonzalez" w:date="2017-09-28T19:03:00Z"/>
                <w:lang w:val="es-ES"/>
                <w:rPrChange w:id="3962" w:author="Rodrigo García" w:date="2017-09-29T10:06:00Z">
                  <w:rPr>
                    <w:ins w:id="3963" w:author="Borja Gonzalez" w:date="2017-09-28T19:03:00Z"/>
                    <w:rFonts w:ascii="Monaco" w:eastAsiaTheme="majorEastAsia" w:hAnsi="Monaco" w:cs="Monaco"/>
                    <w:color w:val="243F60" w:themeColor="accent1" w:themeShade="7F"/>
                    <w:sz w:val="32"/>
                    <w:szCs w:val="32"/>
                    <w:lang w:val="en-US"/>
                  </w:rPr>
                </w:rPrChange>
              </w:rPr>
              <w:pPrChange w:id="3964" w:author="GONZALEZ DIAZ, BORJA" w:date="2017-09-29T19:27:00Z">
                <w:pPr>
                  <w:keepNext/>
                  <w:keepLines/>
                  <w:widowControl w:val="0"/>
                  <w:autoSpaceDE w:val="0"/>
                  <w:autoSpaceDN w:val="0"/>
                  <w:adjustRightInd w:val="0"/>
                  <w:spacing w:before="200"/>
                  <w:outlineLvl w:val="4"/>
                </w:pPr>
              </w:pPrChange>
            </w:pPr>
            <w:ins w:id="3965" w:author="Borja Gonzalez" w:date="2017-09-28T19:03:00Z">
              <w:r w:rsidRPr="0079203F">
                <w:rPr>
                  <w:b/>
                  <w:bCs/>
                  <w:color w:val="204A87"/>
                  <w:lang w:val="es-ES"/>
                  <w:rPrChange w:id="3966" w:author="Rodrigo García" w:date="2017-09-29T10:06:00Z">
                    <w:rPr>
                      <w:rFonts w:ascii="Monaco" w:hAnsi="Monaco" w:cs="Monaco"/>
                      <w:b/>
                      <w:bCs/>
                      <w:color w:val="204A87"/>
                      <w:sz w:val="32"/>
                      <w:szCs w:val="32"/>
                      <w:lang w:val="en-US"/>
                    </w:rPr>
                  </w:rPrChange>
                </w:rPr>
                <w:t>function</w:t>
              </w:r>
              <w:r w:rsidRPr="0079203F">
                <w:rPr>
                  <w:lang w:val="es-ES"/>
                  <w:rPrChange w:id="3967" w:author="Rodrigo García" w:date="2017-09-29T10:06:00Z">
                    <w:rPr>
                      <w:rFonts w:ascii="Monaco" w:hAnsi="Monaco" w:cs="Monaco"/>
                      <w:sz w:val="32"/>
                      <w:szCs w:val="32"/>
                      <w:lang w:val="en-US"/>
                    </w:rPr>
                  </w:rPrChange>
                </w:rPr>
                <w:t xml:space="preserve"> datos</w:t>
              </w:r>
              <w:r w:rsidRPr="0079203F">
                <w:rPr>
                  <w:b/>
                  <w:bCs/>
                  <w:lang w:val="es-ES"/>
                  <w:rPrChange w:id="3968" w:author="Rodrigo García" w:date="2017-09-29T10:06:00Z">
                    <w:rPr>
                      <w:rFonts w:ascii="Monaco" w:hAnsi="Monaco" w:cs="Monaco"/>
                      <w:b/>
                      <w:bCs/>
                      <w:color w:val="000000"/>
                      <w:sz w:val="32"/>
                      <w:szCs w:val="32"/>
                      <w:lang w:val="en-US"/>
                    </w:rPr>
                  </w:rPrChange>
                </w:rPr>
                <w:t>(</w:t>
              </w:r>
              <w:proofErr w:type="gramStart"/>
              <w:r w:rsidRPr="0079203F">
                <w:rPr>
                  <w:lang w:val="es-ES"/>
                  <w:rPrChange w:id="3969" w:author="Rodrigo García" w:date="2017-09-29T10:06:00Z">
                    <w:rPr>
                      <w:rFonts w:ascii="Monaco" w:hAnsi="Monaco" w:cs="Monaco"/>
                      <w:color w:val="000000"/>
                      <w:sz w:val="32"/>
                      <w:szCs w:val="32"/>
                      <w:lang w:val="en-US"/>
                    </w:rPr>
                  </w:rPrChange>
                </w:rPr>
                <w:t>id</w:t>
              </w:r>
              <w:r w:rsidRPr="0079203F">
                <w:rPr>
                  <w:b/>
                  <w:bCs/>
                  <w:lang w:val="es-ES"/>
                  <w:rPrChange w:id="3970" w:author="Rodrigo García" w:date="2017-09-29T10:06:00Z">
                    <w:rPr>
                      <w:rFonts w:ascii="Monaco" w:hAnsi="Monaco" w:cs="Monaco"/>
                      <w:b/>
                      <w:bCs/>
                      <w:color w:val="000000"/>
                      <w:sz w:val="32"/>
                      <w:szCs w:val="32"/>
                      <w:lang w:val="en-US"/>
                    </w:rPr>
                  </w:rPrChange>
                </w:rPr>
                <w:t>,</w:t>
              </w:r>
              <w:r w:rsidRPr="0079203F">
                <w:rPr>
                  <w:lang w:val="es-ES"/>
                  <w:rPrChange w:id="3971" w:author="Rodrigo García" w:date="2017-09-29T10:06:00Z">
                    <w:rPr>
                      <w:rFonts w:ascii="Monaco" w:hAnsi="Monaco" w:cs="Monaco"/>
                      <w:color w:val="000000"/>
                      <w:sz w:val="32"/>
                      <w:szCs w:val="32"/>
                      <w:lang w:val="en-US"/>
                    </w:rPr>
                  </w:rPrChange>
                </w:rPr>
                <w:t>nombre</w:t>
              </w:r>
              <w:proofErr w:type="gramEnd"/>
              <w:r w:rsidRPr="0079203F">
                <w:rPr>
                  <w:b/>
                  <w:bCs/>
                  <w:lang w:val="es-ES"/>
                  <w:rPrChange w:id="3972" w:author="Rodrigo García" w:date="2017-09-29T10:06:00Z">
                    <w:rPr>
                      <w:rFonts w:ascii="Monaco" w:hAnsi="Monaco" w:cs="Monaco"/>
                      <w:b/>
                      <w:bCs/>
                      <w:color w:val="000000"/>
                      <w:sz w:val="32"/>
                      <w:szCs w:val="32"/>
                      <w:lang w:val="en-US"/>
                    </w:rPr>
                  </w:rPrChange>
                </w:rPr>
                <w:t>,</w:t>
              </w:r>
              <w:r w:rsidRPr="0079203F">
                <w:rPr>
                  <w:lang w:val="es-ES"/>
                  <w:rPrChange w:id="3973" w:author="Rodrigo García" w:date="2017-09-29T10:06:00Z">
                    <w:rPr>
                      <w:rFonts w:ascii="Monaco" w:hAnsi="Monaco" w:cs="Monaco"/>
                      <w:color w:val="000000"/>
                      <w:sz w:val="32"/>
                      <w:szCs w:val="32"/>
                      <w:lang w:val="en-US"/>
                    </w:rPr>
                  </w:rPrChange>
                </w:rPr>
                <w:t>apellido</w:t>
              </w:r>
              <w:r w:rsidRPr="0079203F">
                <w:rPr>
                  <w:b/>
                  <w:bCs/>
                  <w:lang w:val="es-ES"/>
                  <w:rPrChange w:id="3974" w:author="Rodrigo García" w:date="2017-09-29T10:06:00Z">
                    <w:rPr>
                      <w:rFonts w:ascii="Monaco" w:hAnsi="Monaco" w:cs="Monaco"/>
                      <w:b/>
                      <w:bCs/>
                      <w:color w:val="000000"/>
                      <w:sz w:val="32"/>
                      <w:szCs w:val="32"/>
                      <w:lang w:val="en-US"/>
                    </w:rPr>
                  </w:rPrChange>
                </w:rPr>
                <w:t>,</w:t>
              </w:r>
              <w:r w:rsidRPr="0079203F">
                <w:rPr>
                  <w:lang w:val="es-ES"/>
                  <w:rPrChange w:id="3975" w:author="Rodrigo García" w:date="2017-09-29T10:06:00Z">
                    <w:rPr>
                      <w:rFonts w:ascii="Monaco" w:hAnsi="Monaco" w:cs="Monaco"/>
                      <w:color w:val="000000"/>
                      <w:sz w:val="32"/>
                      <w:szCs w:val="32"/>
                      <w:lang w:val="en-US"/>
                    </w:rPr>
                  </w:rPrChange>
                </w:rPr>
                <w:t>sexo</w:t>
              </w:r>
              <w:r w:rsidRPr="0079203F">
                <w:rPr>
                  <w:b/>
                  <w:bCs/>
                  <w:lang w:val="es-ES"/>
                  <w:rPrChange w:id="3976" w:author="Rodrigo García" w:date="2017-09-29T10:06:00Z">
                    <w:rPr>
                      <w:rFonts w:ascii="Monaco" w:hAnsi="Monaco" w:cs="Monaco"/>
                      <w:b/>
                      <w:bCs/>
                      <w:color w:val="000000"/>
                      <w:sz w:val="32"/>
                      <w:szCs w:val="32"/>
                      <w:lang w:val="en-US"/>
                    </w:rPr>
                  </w:rPrChange>
                </w:rPr>
                <w:t>){</w:t>
              </w:r>
            </w:ins>
          </w:p>
          <w:p w14:paraId="72B5D500" w14:textId="77777777" w:rsidR="0055352B" w:rsidRPr="0055352B" w:rsidRDefault="0055352B">
            <w:pPr>
              <w:rPr>
                <w:ins w:id="3977" w:author="Borja Gonzalez" w:date="2017-09-28T19:03:00Z"/>
                <w:lang w:val="en-US"/>
                <w:rPrChange w:id="3978" w:author="Borja Gonzalez" w:date="2017-09-28T19:03:00Z">
                  <w:rPr>
                    <w:ins w:id="3979" w:author="Borja Gonzalez" w:date="2017-09-28T19:03:00Z"/>
                    <w:rFonts w:ascii="Monaco" w:eastAsiaTheme="majorEastAsia" w:hAnsi="Monaco" w:cs="Monaco"/>
                    <w:color w:val="243F60" w:themeColor="accent1" w:themeShade="7F"/>
                    <w:sz w:val="32"/>
                    <w:szCs w:val="32"/>
                    <w:lang w:val="en-US"/>
                  </w:rPr>
                </w:rPrChange>
              </w:rPr>
              <w:pPrChange w:id="3980" w:author="GONZALEZ DIAZ, BORJA" w:date="2017-09-29T19:27:00Z">
                <w:pPr>
                  <w:keepNext/>
                  <w:keepLines/>
                  <w:widowControl w:val="0"/>
                  <w:autoSpaceDE w:val="0"/>
                  <w:autoSpaceDN w:val="0"/>
                  <w:adjustRightInd w:val="0"/>
                  <w:spacing w:before="200"/>
                  <w:outlineLvl w:val="4"/>
                </w:pPr>
              </w:pPrChange>
            </w:pPr>
            <w:ins w:id="3981" w:author="Borja Gonzalez" w:date="2017-09-28T19:03:00Z">
              <w:r w:rsidRPr="0079203F">
                <w:rPr>
                  <w:lang w:val="es-ES"/>
                  <w:rPrChange w:id="3982" w:author="Rodrigo García" w:date="2017-09-29T10:06:00Z">
                    <w:rPr>
                      <w:rFonts w:ascii="Monaco" w:hAnsi="Monaco" w:cs="Monaco"/>
                      <w:sz w:val="32"/>
                      <w:szCs w:val="32"/>
                      <w:lang w:val="en-US"/>
                    </w:rPr>
                  </w:rPrChange>
                </w:rPr>
                <w:lastRenderedPageBreak/>
                <w:tab/>
              </w:r>
              <w:proofErr w:type="gramStart"/>
              <w:r w:rsidRPr="0055352B">
                <w:rPr>
                  <w:color w:val="204A87"/>
                  <w:lang w:val="en-US"/>
                  <w:rPrChange w:id="3983" w:author="Borja Gonzalez" w:date="2017-09-28T19:03:00Z">
                    <w:rPr>
                      <w:rFonts w:ascii="Monaco" w:hAnsi="Monaco" w:cs="Monaco"/>
                      <w:color w:val="204A87"/>
                      <w:sz w:val="32"/>
                      <w:szCs w:val="32"/>
                      <w:lang w:val="en-US"/>
                    </w:rPr>
                  </w:rPrChange>
                </w:rPr>
                <w:t>window</w:t>
              </w:r>
              <w:r w:rsidRPr="0055352B">
                <w:rPr>
                  <w:b/>
                  <w:bCs/>
                  <w:lang w:val="en-US"/>
                  <w:rPrChange w:id="3984" w:author="Borja Gonzalez" w:date="2017-09-28T19:03:00Z">
                    <w:rPr>
                      <w:rFonts w:ascii="Monaco" w:hAnsi="Monaco" w:cs="Monaco"/>
                      <w:b/>
                      <w:bCs/>
                      <w:color w:val="000000"/>
                      <w:sz w:val="32"/>
                      <w:szCs w:val="32"/>
                      <w:lang w:val="en-US"/>
                    </w:rPr>
                  </w:rPrChange>
                </w:rPr>
                <w:t>.</w:t>
              </w:r>
              <w:r w:rsidRPr="0055352B">
                <w:rPr>
                  <w:lang w:val="en-US"/>
                  <w:rPrChange w:id="3985" w:author="Borja Gonzalez" w:date="2017-09-28T19:03:00Z">
                    <w:rPr>
                      <w:rFonts w:ascii="Monaco" w:hAnsi="Monaco" w:cs="Monaco"/>
                      <w:color w:val="000000"/>
                      <w:sz w:val="32"/>
                      <w:szCs w:val="32"/>
                      <w:lang w:val="en-US"/>
                    </w:rPr>
                  </w:rPrChange>
                </w:rPr>
                <w:t>location</w:t>
              </w:r>
              <w:proofErr w:type="gramEnd"/>
              <w:r w:rsidRPr="0055352B">
                <w:rPr>
                  <w:b/>
                  <w:bCs/>
                  <w:lang w:val="en-US"/>
                  <w:rPrChange w:id="3986" w:author="Borja Gonzalez" w:date="2017-09-28T19:03:00Z">
                    <w:rPr>
                      <w:rFonts w:ascii="Monaco" w:hAnsi="Monaco" w:cs="Monaco"/>
                      <w:b/>
                      <w:bCs/>
                      <w:color w:val="000000"/>
                      <w:sz w:val="32"/>
                      <w:szCs w:val="32"/>
                      <w:lang w:val="en-US"/>
                    </w:rPr>
                  </w:rPrChange>
                </w:rPr>
                <w:t>.</w:t>
              </w:r>
              <w:r w:rsidRPr="0055352B">
                <w:rPr>
                  <w:lang w:val="en-US"/>
                  <w:rPrChange w:id="3987" w:author="Borja Gonzalez" w:date="2017-09-28T19:03:00Z">
                    <w:rPr>
                      <w:rFonts w:ascii="Monaco" w:hAnsi="Monaco" w:cs="Monaco"/>
                      <w:color w:val="000000"/>
                      <w:sz w:val="32"/>
                      <w:szCs w:val="32"/>
                      <w:lang w:val="en-US"/>
                    </w:rPr>
                  </w:rPrChange>
                </w:rPr>
                <w:t xml:space="preserve">href </w:t>
              </w:r>
              <w:r w:rsidRPr="0055352B">
                <w:rPr>
                  <w:b/>
                  <w:bCs/>
                  <w:color w:val="CE5C00"/>
                  <w:lang w:val="en-US"/>
                  <w:rPrChange w:id="3988" w:author="Borja Gonzalez" w:date="2017-09-28T19:03:00Z">
                    <w:rPr>
                      <w:rFonts w:ascii="Monaco" w:hAnsi="Monaco" w:cs="Monaco"/>
                      <w:b/>
                      <w:bCs/>
                      <w:color w:val="CE5C00"/>
                      <w:sz w:val="32"/>
                      <w:szCs w:val="32"/>
                      <w:lang w:val="en-US"/>
                    </w:rPr>
                  </w:rPrChange>
                </w:rPr>
                <w:t>=</w:t>
              </w:r>
              <w:r w:rsidRPr="0055352B">
                <w:rPr>
                  <w:lang w:val="en-US"/>
                  <w:rPrChange w:id="3989" w:author="Borja Gonzalez" w:date="2017-09-28T19:03:00Z">
                    <w:rPr>
                      <w:rFonts w:ascii="Monaco" w:hAnsi="Monaco" w:cs="Monaco"/>
                      <w:sz w:val="32"/>
                      <w:szCs w:val="32"/>
                      <w:lang w:val="en-US"/>
                    </w:rPr>
                  </w:rPrChange>
                </w:rPr>
                <w:t xml:space="preserve"> </w:t>
              </w:r>
              <w:r w:rsidRPr="0055352B">
                <w:rPr>
                  <w:color w:val="4E9A06"/>
                  <w:lang w:val="en-US"/>
                  <w:rPrChange w:id="3990" w:author="Borja Gonzalez" w:date="2017-09-28T19:03:00Z">
                    <w:rPr>
                      <w:rFonts w:ascii="Monaco" w:hAnsi="Monaco" w:cs="Monaco"/>
                      <w:color w:val="4E9A06"/>
                      <w:sz w:val="32"/>
                      <w:szCs w:val="32"/>
                      <w:lang w:val="en-US"/>
                    </w:rPr>
                  </w:rPrChange>
                </w:rPr>
                <w:t>"http://172.20.10.5:8124/../evolucion.html?var1="</w:t>
              </w:r>
              <w:r w:rsidRPr="0055352B">
                <w:rPr>
                  <w:b/>
                  <w:bCs/>
                  <w:color w:val="CE5C00"/>
                  <w:lang w:val="en-US"/>
                  <w:rPrChange w:id="3991" w:author="Borja Gonzalez" w:date="2017-09-28T19:03:00Z">
                    <w:rPr>
                      <w:rFonts w:ascii="Monaco" w:hAnsi="Monaco" w:cs="Monaco"/>
                      <w:b/>
                      <w:bCs/>
                      <w:color w:val="CE5C00"/>
                      <w:sz w:val="32"/>
                      <w:szCs w:val="32"/>
                      <w:lang w:val="en-US"/>
                    </w:rPr>
                  </w:rPrChange>
                </w:rPr>
                <w:t>+</w:t>
              </w:r>
              <w:r w:rsidRPr="0055352B">
                <w:rPr>
                  <w:lang w:val="en-US"/>
                  <w:rPrChange w:id="3992" w:author="Borja Gonzalez" w:date="2017-09-28T19:03:00Z">
                    <w:rPr>
                      <w:rFonts w:ascii="Monaco" w:hAnsi="Monaco" w:cs="Monaco"/>
                      <w:color w:val="000000"/>
                      <w:sz w:val="32"/>
                      <w:szCs w:val="32"/>
                      <w:lang w:val="en-US"/>
                    </w:rPr>
                  </w:rPrChange>
                </w:rPr>
                <w:t>id</w:t>
              </w:r>
              <w:r w:rsidRPr="0055352B">
                <w:rPr>
                  <w:b/>
                  <w:bCs/>
                  <w:color w:val="CE5C00"/>
                  <w:lang w:val="en-US"/>
                  <w:rPrChange w:id="3993" w:author="Borja Gonzalez" w:date="2017-09-28T19:03:00Z">
                    <w:rPr>
                      <w:rFonts w:ascii="Monaco" w:hAnsi="Monaco" w:cs="Monaco"/>
                      <w:b/>
                      <w:bCs/>
                      <w:color w:val="CE5C00"/>
                      <w:sz w:val="32"/>
                      <w:szCs w:val="32"/>
                      <w:lang w:val="en-US"/>
                    </w:rPr>
                  </w:rPrChange>
                </w:rPr>
                <w:t>+</w:t>
              </w:r>
              <w:r w:rsidRPr="0055352B">
                <w:rPr>
                  <w:color w:val="4E9A06"/>
                  <w:lang w:val="en-US"/>
                  <w:rPrChange w:id="3994" w:author="Borja Gonzalez" w:date="2017-09-28T19:03:00Z">
                    <w:rPr>
                      <w:rFonts w:ascii="Monaco" w:hAnsi="Monaco" w:cs="Monaco"/>
                      <w:color w:val="4E9A06"/>
                      <w:sz w:val="32"/>
                      <w:szCs w:val="32"/>
                      <w:lang w:val="en-US"/>
                    </w:rPr>
                  </w:rPrChange>
                </w:rPr>
                <w:t>"&amp;var2="</w:t>
              </w:r>
              <w:r w:rsidRPr="0055352B">
                <w:rPr>
                  <w:b/>
                  <w:bCs/>
                  <w:color w:val="CE5C00"/>
                  <w:lang w:val="en-US"/>
                  <w:rPrChange w:id="3995" w:author="Borja Gonzalez" w:date="2017-09-28T19:03:00Z">
                    <w:rPr>
                      <w:rFonts w:ascii="Monaco" w:hAnsi="Monaco" w:cs="Monaco"/>
                      <w:b/>
                      <w:bCs/>
                      <w:color w:val="CE5C00"/>
                      <w:sz w:val="32"/>
                      <w:szCs w:val="32"/>
                      <w:lang w:val="en-US"/>
                    </w:rPr>
                  </w:rPrChange>
                </w:rPr>
                <w:t>+</w:t>
              </w:r>
              <w:r w:rsidRPr="0055352B">
                <w:rPr>
                  <w:lang w:val="en-US"/>
                  <w:rPrChange w:id="3996" w:author="Borja Gonzalez" w:date="2017-09-28T19:03:00Z">
                    <w:rPr>
                      <w:rFonts w:ascii="Monaco" w:hAnsi="Monaco" w:cs="Monaco"/>
                      <w:color w:val="000000"/>
                      <w:sz w:val="32"/>
                      <w:szCs w:val="32"/>
                      <w:lang w:val="en-US"/>
                    </w:rPr>
                  </w:rPrChange>
                </w:rPr>
                <w:t>nombre</w:t>
              </w:r>
              <w:r w:rsidRPr="0055352B">
                <w:rPr>
                  <w:b/>
                  <w:bCs/>
                  <w:color w:val="CE5C00"/>
                  <w:lang w:val="en-US"/>
                  <w:rPrChange w:id="3997" w:author="Borja Gonzalez" w:date="2017-09-28T19:03:00Z">
                    <w:rPr>
                      <w:rFonts w:ascii="Monaco" w:hAnsi="Monaco" w:cs="Monaco"/>
                      <w:b/>
                      <w:bCs/>
                      <w:color w:val="CE5C00"/>
                      <w:sz w:val="32"/>
                      <w:szCs w:val="32"/>
                      <w:lang w:val="en-US"/>
                    </w:rPr>
                  </w:rPrChange>
                </w:rPr>
                <w:t>+</w:t>
              </w:r>
              <w:r w:rsidRPr="0055352B">
                <w:rPr>
                  <w:color w:val="4E9A06"/>
                  <w:lang w:val="en-US"/>
                  <w:rPrChange w:id="3998" w:author="Borja Gonzalez" w:date="2017-09-28T19:03:00Z">
                    <w:rPr>
                      <w:rFonts w:ascii="Monaco" w:hAnsi="Monaco" w:cs="Monaco"/>
                      <w:color w:val="4E9A06"/>
                      <w:sz w:val="32"/>
                      <w:szCs w:val="32"/>
                      <w:lang w:val="en-US"/>
                    </w:rPr>
                  </w:rPrChange>
                </w:rPr>
                <w:t>"&amp;var3="</w:t>
              </w:r>
              <w:r w:rsidRPr="0055352B">
                <w:rPr>
                  <w:b/>
                  <w:bCs/>
                  <w:color w:val="CE5C00"/>
                  <w:lang w:val="en-US"/>
                  <w:rPrChange w:id="3999" w:author="Borja Gonzalez" w:date="2017-09-28T19:03:00Z">
                    <w:rPr>
                      <w:rFonts w:ascii="Monaco" w:hAnsi="Monaco" w:cs="Monaco"/>
                      <w:b/>
                      <w:bCs/>
                      <w:color w:val="CE5C00"/>
                      <w:sz w:val="32"/>
                      <w:szCs w:val="32"/>
                      <w:lang w:val="en-US"/>
                    </w:rPr>
                  </w:rPrChange>
                </w:rPr>
                <w:t>+</w:t>
              </w:r>
              <w:r w:rsidRPr="0055352B">
                <w:rPr>
                  <w:lang w:val="en-US"/>
                  <w:rPrChange w:id="4000" w:author="Borja Gonzalez" w:date="2017-09-28T19:03:00Z">
                    <w:rPr>
                      <w:rFonts w:ascii="Monaco" w:hAnsi="Monaco" w:cs="Monaco"/>
                      <w:color w:val="000000"/>
                      <w:sz w:val="32"/>
                      <w:szCs w:val="32"/>
                      <w:lang w:val="en-US"/>
                    </w:rPr>
                  </w:rPrChange>
                </w:rPr>
                <w:t>apellido</w:t>
              </w:r>
              <w:r w:rsidRPr="0055352B">
                <w:rPr>
                  <w:b/>
                  <w:bCs/>
                  <w:color w:val="CE5C00"/>
                  <w:lang w:val="en-US"/>
                  <w:rPrChange w:id="4001" w:author="Borja Gonzalez" w:date="2017-09-28T19:03:00Z">
                    <w:rPr>
                      <w:rFonts w:ascii="Monaco" w:hAnsi="Monaco" w:cs="Monaco"/>
                      <w:b/>
                      <w:bCs/>
                      <w:color w:val="CE5C00"/>
                      <w:sz w:val="32"/>
                      <w:szCs w:val="32"/>
                      <w:lang w:val="en-US"/>
                    </w:rPr>
                  </w:rPrChange>
                </w:rPr>
                <w:t>+</w:t>
              </w:r>
              <w:r w:rsidRPr="0055352B">
                <w:rPr>
                  <w:color w:val="4E9A06"/>
                  <w:lang w:val="en-US"/>
                  <w:rPrChange w:id="4002" w:author="Borja Gonzalez" w:date="2017-09-28T19:03:00Z">
                    <w:rPr>
                      <w:rFonts w:ascii="Monaco" w:hAnsi="Monaco" w:cs="Monaco"/>
                      <w:color w:val="4E9A06"/>
                      <w:sz w:val="32"/>
                      <w:szCs w:val="32"/>
                      <w:lang w:val="en-US"/>
                    </w:rPr>
                  </w:rPrChange>
                </w:rPr>
                <w:t>"&amp;var4="</w:t>
              </w:r>
              <w:r w:rsidRPr="0055352B">
                <w:rPr>
                  <w:b/>
                  <w:bCs/>
                  <w:color w:val="CE5C00"/>
                  <w:lang w:val="en-US"/>
                  <w:rPrChange w:id="4003" w:author="Borja Gonzalez" w:date="2017-09-28T19:03:00Z">
                    <w:rPr>
                      <w:rFonts w:ascii="Monaco" w:hAnsi="Monaco" w:cs="Monaco"/>
                      <w:b/>
                      <w:bCs/>
                      <w:color w:val="CE5C00"/>
                      <w:sz w:val="32"/>
                      <w:szCs w:val="32"/>
                      <w:lang w:val="en-US"/>
                    </w:rPr>
                  </w:rPrChange>
                </w:rPr>
                <w:t>+</w:t>
              </w:r>
              <w:r w:rsidRPr="0055352B">
                <w:rPr>
                  <w:lang w:val="en-US"/>
                  <w:rPrChange w:id="4004" w:author="Borja Gonzalez" w:date="2017-09-28T19:03:00Z">
                    <w:rPr>
                      <w:rFonts w:ascii="Monaco" w:hAnsi="Monaco" w:cs="Monaco"/>
                      <w:color w:val="000000"/>
                      <w:sz w:val="32"/>
                      <w:szCs w:val="32"/>
                      <w:lang w:val="en-US"/>
                    </w:rPr>
                  </w:rPrChange>
                </w:rPr>
                <w:t>sexo</w:t>
              </w:r>
              <w:r w:rsidRPr="0055352B">
                <w:rPr>
                  <w:b/>
                  <w:bCs/>
                  <w:lang w:val="en-US"/>
                  <w:rPrChange w:id="4005" w:author="Borja Gonzalez" w:date="2017-09-28T19:03:00Z">
                    <w:rPr>
                      <w:rFonts w:ascii="Monaco" w:hAnsi="Monaco" w:cs="Monaco"/>
                      <w:b/>
                      <w:bCs/>
                      <w:color w:val="000000"/>
                      <w:sz w:val="32"/>
                      <w:szCs w:val="32"/>
                      <w:lang w:val="en-US"/>
                    </w:rPr>
                  </w:rPrChange>
                </w:rPr>
                <w:t>;</w:t>
              </w:r>
            </w:ins>
          </w:p>
          <w:p w14:paraId="44B95ECE" w14:textId="77777777" w:rsidR="0055352B" w:rsidRPr="0055352B" w:rsidRDefault="0055352B">
            <w:pPr>
              <w:rPr>
                <w:ins w:id="4006" w:author="Borja Gonzalez" w:date="2017-09-28T19:03:00Z"/>
                <w:lang w:val="en-US"/>
                <w:rPrChange w:id="4007" w:author="Borja Gonzalez" w:date="2017-09-28T19:03:00Z">
                  <w:rPr>
                    <w:ins w:id="4008" w:author="Borja Gonzalez" w:date="2017-09-28T19:03:00Z"/>
                    <w:rFonts w:ascii="Monaco" w:eastAsiaTheme="majorEastAsia" w:hAnsi="Monaco" w:cs="Monaco"/>
                    <w:color w:val="243F60" w:themeColor="accent1" w:themeShade="7F"/>
                    <w:sz w:val="32"/>
                    <w:szCs w:val="32"/>
                    <w:lang w:val="en-US"/>
                  </w:rPr>
                </w:rPrChange>
              </w:rPr>
              <w:pPrChange w:id="4009" w:author="GONZALEZ DIAZ, BORJA" w:date="2017-09-29T19:27:00Z">
                <w:pPr>
                  <w:keepNext/>
                  <w:keepLines/>
                  <w:widowControl w:val="0"/>
                  <w:autoSpaceDE w:val="0"/>
                  <w:autoSpaceDN w:val="0"/>
                  <w:adjustRightInd w:val="0"/>
                  <w:spacing w:before="200"/>
                  <w:outlineLvl w:val="4"/>
                </w:pPr>
              </w:pPrChange>
            </w:pPr>
            <w:ins w:id="4010" w:author="Borja Gonzalez" w:date="2017-09-28T19:03:00Z">
              <w:r w:rsidRPr="0055352B">
                <w:rPr>
                  <w:b/>
                  <w:bCs/>
                  <w:lang w:val="en-US"/>
                  <w:rPrChange w:id="4011" w:author="Borja Gonzalez" w:date="2017-09-28T19:03:00Z">
                    <w:rPr>
                      <w:rFonts w:ascii="Monaco" w:hAnsi="Monaco" w:cs="Monaco"/>
                      <w:b/>
                      <w:bCs/>
                      <w:color w:val="000000"/>
                      <w:sz w:val="32"/>
                      <w:szCs w:val="32"/>
                      <w:lang w:val="en-US"/>
                    </w:rPr>
                  </w:rPrChange>
                </w:rPr>
                <w:t>}</w:t>
              </w:r>
            </w:ins>
          </w:p>
          <w:p w14:paraId="2B188A17" w14:textId="77777777" w:rsidR="0055352B" w:rsidRDefault="0055352B" w:rsidP="00BC4CE1">
            <w:pPr>
              <w:rPr>
                <w:ins w:id="4012" w:author="Borja Gonzalez" w:date="2017-09-28T19:03:00Z"/>
              </w:rPr>
            </w:pPr>
          </w:p>
        </w:tc>
      </w:tr>
    </w:tbl>
    <w:p w14:paraId="7B5D7857" w14:textId="53A39DF1" w:rsidR="00DC7D84" w:rsidRDefault="00DC7D84" w:rsidP="00BC4CE1"/>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36788556" w14:textId="77777777" w:rsidR="00A47B4C" w:rsidRDefault="00662D0C" w:rsidP="00BC4CE1">
      <w:pPr>
        <w:rPr>
          <w:ins w:id="4013" w:author="Borja Gonzalez" w:date="2017-09-28T19:09:00Z"/>
        </w:rPr>
      </w:pPr>
      <w:del w:id="4014" w:author="Borja Gonzalez" w:date="2017-09-28T19:09:00Z">
        <w:r w:rsidDel="00A47B4C">
          <w:rPr>
            <w:noProof/>
            <w:lang w:eastAsia="es-ES_tradnl"/>
          </w:rPr>
          <w:drawing>
            <wp:inline distT="0" distB="0" distL="0" distR="0" wp14:anchorId="6DFF17E9" wp14:editId="6597300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25DBFBCD" w14:textId="77777777" w:rsidTr="00A47B4C">
        <w:trPr>
          <w:ins w:id="4015" w:author="Borja Gonzalez" w:date="2017-09-28T19:09:00Z"/>
        </w:trPr>
        <w:tc>
          <w:tcPr>
            <w:tcW w:w="8856" w:type="dxa"/>
          </w:tcPr>
          <w:p w14:paraId="733045D6" w14:textId="77777777" w:rsidR="00A47B4C" w:rsidRPr="0079203F" w:rsidRDefault="00A47B4C">
            <w:pPr>
              <w:rPr>
                <w:ins w:id="4016" w:author="Borja Gonzalez" w:date="2017-09-28T19:09:00Z"/>
                <w:lang w:val="es-ES"/>
                <w:rPrChange w:id="4017" w:author="Rodrigo García" w:date="2017-09-29T10:06:00Z">
                  <w:rPr>
                    <w:ins w:id="4018" w:author="Borja Gonzalez" w:date="2017-09-28T19:09:00Z"/>
                    <w:rFonts w:ascii="Monaco" w:eastAsiaTheme="majorEastAsia" w:hAnsi="Monaco" w:cs="Monaco"/>
                    <w:color w:val="243F60" w:themeColor="accent1" w:themeShade="7F"/>
                    <w:sz w:val="32"/>
                    <w:szCs w:val="32"/>
                    <w:lang w:val="en-US"/>
                  </w:rPr>
                </w:rPrChange>
              </w:rPr>
              <w:pPrChange w:id="4019" w:author="GONZALEZ DIAZ, BORJA" w:date="2017-09-29T19:27:00Z">
                <w:pPr>
                  <w:keepNext/>
                  <w:keepLines/>
                  <w:widowControl w:val="0"/>
                  <w:autoSpaceDE w:val="0"/>
                  <w:autoSpaceDN w:val="0"/>
                  <w:adjustRightInd w:val="0"/>
                  <w:spacing w:before="200"/>
                  <w:outlineLvl w:val="4"/>
                </w:pPr>
              </w:pPrChange>
            </w:pPr>
            <w:proofErr w:type="gramStart"/>
            <w:ins w:id="4020" w:author="Borja Gonzalez" w:date="2017-09-28T19:09:00Z">
              <w:r w:rsidRPr="0079203F">
                <w:rPr>
                  <w:lang w:val="es-ES"/>
                  <w:rPrChange w:id="4021" w:author="Rodrigo García" w:date="2017-09-29T10:06:00Z">
                    <w:rPr>
                      <w:rFonts w:ascii="Monaco" w:hAnsi="Monaco" w:cs="Monaco"/>
                      <w:sz w:val="32"/>
                      <w:szCs w:val="32"/>
                      <w:lang w:val="en-US"/>
                    </w:rPr>
                  </w:rPrChange>
                </w:rPr>
                <w:t>document.getElementById</w:t>
              </w:r>
              <w:proofErr w:type="gramEnd"/>
              <w:r w:rsidRPr="0079203F">
                <w:rPr>
                  <w:lang w:val="es-ES"/>
                  <w:rPrChange w:id="4022" w:author="Rodrigo García" w:date="2017-09-29T10:06:00Z">
                    <w:rPr>
                      <w:rFonts w:ascii="Monaco" w:hAnsi="Monaco" w:cs="Monaco"/>
                      <w:sz w:val="32"/>
                      <w:szCs w:val="32"/>
                      <w:lang w:val="en-US"/>
                    </w:rPr>
                  </w:rPrChange>
                </w:rPr>
                <w:t>("paciente_info").innerHTML = "Paciente: "+nombre+" "+apellido;</w:t>
              </w:r>
            </w:ins>
          </w:p>
          <w:p w14:paraId="1DF42A71" w14:textId="77777777" w:rsidR="00A47B4C" w:rsidRPr="00A47B4C" w:rsidRDefault="00A47B4C">
            <w:pPr>
              <w:rPr>
                <w:ins w:id="4023" w:author="Borja Gonzalez" w:date="2017-09-28T19:09:00Z"/>
                <w:lang w:val="en-US"/>
                <w:rPrChange w:id="4024" w:author="Borja Gonzalez" w:date="2017-09-28T19:09:00Z">
                  <w:rPr>
                    <w:ins w:id="4025" w:author="Borja Gonzalez" w:date="2017-09-28T19:09:00Z"/>
                    <w:rFonts w:ascii="Monaco" w:eastAsiaTheme="majorEastAsia" w:hAnsi="Monaco" w:cs="Monaco"/>
                    <w:color w:val="243F60" w:themeColor="accent1" w:themeShade="7F"/>
                    <w:sz w:val="32"/>
                    <w:szCs w:val="32"/>
                    <w:lang w:val="en-US"/>
                  </w:rPr>
                </w:rPrChange>
              </w:rPr>
              <w:pPrChange w:id="4026" w:author="GONZALEZ DIAZ, BORJA" w:date="2017-09-29T19:27:00Z">
                <w:pPr>
                  <w:keepNext/>
                  <w:keepLines/>
                  <w:widowControl w:val="0"/>
                  <w:autoSpaceDE w:val="0"/>
                  <w:autoSpaceDN w:val="0"/>
                  <w:adjustRightInd w:val="0"/>
                  <w:spacing w:before="200"/>
                  <w:outlineLvl w:val="4"/>
                </w:pPr>
              </w:pPrChange>
            </w:pPr>
            <w:ins w:id="4027" w:author="Borja Gonzalez" w:date="2017-09-28T19:09:00Z">
              <w:r w:rsidRPr="00A47B4C">
                <w:rPr>
                  <w:lang w:val="en-US"/>
                  <w:rPrChange w:id="4028" w:author="Borja Gonzalez" w:date="2017-09-28T19:09:00Z">
                    <w:rPr>
                      <w:rFonts w:ascii="Monaco" w:hAnsi="Monaco" w:cs="Monaco"/>
                      <w:sz w:val="32"/>
                      <w:szCs w:val="32"/>
                      <w:lang w:val="en-US"/>
                    </w:rPr>
                  </w:rPrChange>
                </w:rPr>
                <w:t>get_datos_</w:t>
              </w:r>
              <w:proofErr w:type="gramStart"/>
              <w:r w:rsidRPr="00A47B4C">
                <w:rPr>
                  <w:lang w:val="en-US"/>
                  <w:rPrChange w:id="4029" w:author="Borja Gonzalez" w:date="2017-09-28T19:09:00Z">
                    <w:rPr>
                      <w:rFonts w:ascii="Monaco" w:hAnsi="Monaco" w:cs="Monaco"/>
                      <w:sz w:val="32"/>
                      <w:szCs w:val="32"/>
                      <w:lang w:val="en-US"/>
                    </w:rPr>
                  </w:rPrChange>
                </w:rPr>
                <w:t>node(</w:t>
              </w:r>
              <w:proofErr w:type="gramEnd"/>
              <w:r w:rsidRPr="00A47B4C">
                <w:rPr>
                  <w:lang w:val="en-US"/>
                  <w:rPrChange w:id="4030" w:author="Borja Gonzalez" w:date="2017-09-28T19:09:00Z">
                    <w:rPr>
                      <w:rFonts w:ascii="Monaco" w:hAnsi="Monaco" w:cs="Monaco"/>
                      <w:sz w:val="32"/>
                      <w:szCs w:val="32"/>
                      <w:lang w:val="en-US"/>
                    </w:rPr>
                  </w:rPrChange>
                </w:rPr>
                <w:t>id, function(datos){</w:t>
              </w:r>
            </w:ins>
          </w:p>
          <w:p w14:paraId="3B0CE2BB" w14:textId="77777777" w:rsidR="00A47B4C" w:rsidRPr="0079203F" w:rsidRDefault="00A47B4C">
            <w:pPr>
              <w:rPr>
                <w:ins w:id="4031" w:author="Borja Gonzalez" w:date="2017-09-28T19:09:00Z"/>
                <w:lang w:val="es-ES"/>
                <w:rPrChange w:id="4032" w:author="Rodrigo García" w:date="2017-09-29T10:06:00Z">
                  <w:rPr>
                    <w:ins w:id="4033" w:author="Borja Gonzalez" w:date="2017-09-28T19:09:00Z"/>
                    <w:rFonts w:ascii="Monaco" w:eastAsiaTheme="majorEastAsia" w:hAnsi="Monaco" w:cs="Monaco"/>
                    <w:color w:val="243F60" w:themeColor="accent1" w:themeShade="7F"/>
                    <w:sz w:val="32"/>
                    <w:szCs w:val="32"/>
                    <w:lang w:val="en-US"/>
                  </w:rPr>
                </w:rPrChange>
              </w:rPr>
              <w:pPrChange w:id="4034" w:author="GONZALEZ DIAZ, BORJA" w:date="2017-09-29T19:27:00Z">
                <w:pPr>
                  <w:keepNext/>
                  <w:keepLines/>
                  <w:widowControl w:val="0"/>
                  <w:autoSpaceDE w:val="0"/>
                  <w:autoSpaceDN w:val="0"/>
                  <w:adjustRightInd w:val="0"/>
                  <w:spacing w:before="200"/>
                  <w:outlineLvl w:val="4"/>
                </w:pPr>
              </w:pPrChange>
            </w:pPr>
            <w:ins w:id="4035" w:author="Borja Gonzalez" w:date="2017-09-28T19:09:00Z">
              <w:r w:rsidRPr="00A47B4C">
                <w:rPr>
                  <w:lang w:val="en-US"/>
                  <w:rPrChange w:id="4036" w:author="Borja Gonzalez" w:date="2017-09-28T19:09:00Z">
                    <w:rPr>
                      <w:rFonts w:ascii="Monaco" w:hAnsi="Monaco" w:cs="Monaco"/>
                      <w:sz w:val="32"/>
                      <w:szCs w:val="32"/>
                      <w:lang w:val="en-US"/>
                    </w:rPr>
                  </w:rPrChange>
                </w:rPr>
                <w:tab/>
              </w:r>
              <w:r w:rsidRPr="0079203F">
                <w:rPr>
                  <w:lang w:val="es-ES"/>
                  <w:rPrChange w:id="4037" w:author="Rodrigo García" w:date="2017-09-29T10:06:00Z">
                    <w:rPr>
                      <w:rFonts w:ascii="Monaco" w:hAnsi="Monaco" w:cs="Monaco"/>
                      <w:sz w:val="32"/>
                      <w:szCs w:val="32"/>
                      <w:lang w:val="en-US"/>
                    </w:rPr>
                  </w:rPrChange>
                </w:rPr>
                <w:t>if (</w:t>
              </w:r>
              <w:proofErr w:type="gramStart"/>
              <w:r w:rsidRPr="0079203F">
                <w:rPr>
                  <w:lang w:val="es-ES"/>
                  <w:rPrChange w:id="4038" w:author="Rodrigo García" w:date="2017-09-29T10:06:00Z">
                    <w:rPr>
                      <w:rFonts w:ascii="Monaco" w:hAnsi="Monaco" w:cs="Monaco"/>
                      <w:sz w:val="32"/>
                      <w:szCs w:val="32"/>
                      <w:lang w:val="en-US"/>
                    </w:rPr>
                  </w:rPrChange>
                </w:rPr>
                <w:t>datos.length</w:t>
              </w:r>
              <w:proofErr w:type="gramEnd"/>
              <w:r w:rsidRPr="0079203F">
                <w:rPr>
                  <w:lang w:val="es-ES"/>
                  <w:rPrChange w:id="4039" w:author="Rodrigo García" w:date="2017-09-29T10:06:00Z">
                    <w:rPr>
                      <w:rFonts w:ascii="Monaco" w:hAnsi="Monaco" w:cs="Monaco"/>
                      <w:sz w:val="32"/>
                      <w:szCs w:val="32"/>
                      <w:lang w:val="en-US"/>
                    </w:rPr>
                  </w:rPrChange>
                </w:rPr>
                <w:t>==0){</w:t>
              </w:r>
            </w:ins>
          </w:p>
          <w:p w14:paraId="7862E3D1" w14:textId="77777777" w:rsidR="00A47B4C" w:rsidRPr="0079203F" w:rsidRDefault="00A47B4C">
            <w:pPr>
              <w:rPr>
                <w:ins w:id="4040" w:author="Borja Gonzalez" w:date="2017-09-28T19:09:00Z"/>
                <w:lang w:val="es-ES"/>
                <w:rPrChange w:id="4041" w:author="Rodrigo García" w:date="2017-09-29T10:06:00Z">
                  <w:rPr>
                    <w:ins w:id="4042" w:author="Borja Gonzalez" w:date="2017-09-28T19:09:00Z"/>
                    <w:rFonts w:ascii="Monaco" w:eastAsiaTheme="majorEastAsia" w:hAnsi="Monaco" w:cs="Monaco"/>
                    <w:color w:val="243F60" w:themeColor="accent1" w:themeShade="7F"/>
                    <w:sz w:val="32"/>
                    <w:szCs w:val="32"/>
                    <w:lang w:val="en-US"/>
                  </w:rPr>
                </w:rPrChange>
              </w:rPr>
              <w:pPrChange w:id="4043" w:author="GONZALEZ DIAZ, BORJA" w:date="2017-09-29T19:27:00Z">
                <w:pPr>
                  <w:keepNext/>
                  <w:keepLines/>
                  <w:widowControl w:val="0"/>
                  <w:autoSpaceDE w:val="0"/>
                  <w:autoSpaceDN w:val="0"/>
                  <w:adjustRightInd w:val="0"/>
                  <w:spacing w:before="200"/>
                  <w:outlineLvl w:val="4"/>
                </w:pPr>
              </w:pPrChange>
            </w:pPr>
            <w:ins w:id="4044" w:author="Borja Gonzalez" w:date="2017-09-28T19:09:00Z">
              <w:r w:rsidRPr="0079203F">
                <w:rPr>
                  <w:lang w:val="es-ES"/>
                  <w:rPrChange w:id="4045" w:author="Rodrigo García" w:date="2017-09-29T10:06:00Z">
                    <w:rPr>
                      <w:rFonts w:ascii="Monaco" w:hAnsi="Monaco" w:cs="Monaco"/>
                      <w:sz w:val="32"/>
                      <w:szCs w:val="32"/>
                      <w:lang w:val="en-US"/>
                    </w:rPr>
                  </w:rPrChange>
                </w:rPr>
                <w:tab/>
              </w:r>
              <w:r w:rsidRPr="0079203F">
                <w:rPr>
                  <w:lang w:val="es-ES"/>
                  <w:rPrChange w:id="4046" w:author="Rodrigo García" w:date="2017-09-29T10:06:00Z">
                    <w:rPr>
                      <w:rFonts w:ascii="Monaco" w:hAnsi="Monaco" w:cs="Monaco"/>
                      <w:sz w:val="32"/>
                      <w:szCs w:val="32"/>
                      <w:lang w:val="en-US"/>
                    </w:rPr>
                  </w:rPrChange>
                </w:rPr>
                <w:tab/>
              </w:r>
              <w:proofErr w:type="gramStart"/>
              <w:r w:rsidRPr="0079203F">
                <w:rPr>
                  <w:lang w:val="es-ES"/>
                  <w:rPrChange w:id="4047" w:author="Rodrigo García" w:date="2017-09-29T10:06:00Z">
                    <w:rPr>
                      <w:rFonts w:ascii="Monaco" w:hAnsi="Monaco" w:cs="Monaco"/>
                      <w:sz w:val="32"/>
                      <w:szCs w:val="32"/>
                      <w:lang w:val="en-US"/>
                    </w:rPr>
                  </w:rPrChange>
                </w:rPr>
                <w:t>document.getElementById</w:t>
              </w:r>
              <w:proofErr w:type="gramEnd"/>
              <w:r w:rsidRPr="0079203F">
                <w:rPr>
                  <w:lang w:val="es-ES"/>
                  <w:rPrChange w:id="4048" w:author="Rodrigo García" w:date="2017-09-29T10:06:00Z">
                    <w:rPr>
                      <w:rFonts w:ascii="Monaco" w:hAnsi="Monaco" w:cs="Monaco"/>
                      <w:sz w:val="32"/>
                      <w:szCs w:val="32"/>
                      <w:lang w:val="en-US"/>
                    </w:rPr>
                  </w:rPrChange>
                </w:rPr>
                <w:t>("paciente_info_1").innerHTML = "Todavía no hay datos de movimieto disponibles para este paciente";</w:t>
              </w:r>
            </w:ins>
          </w:p>
          <w:p w14:paraId="04CAB87F" w14:textId="77777777" w:rsidR="00A47B4C" w:rsidRPr="0079203F" w:rsidRDefault="00A47B4C">
            <w:pPr>
              <w:rPr>
                <w:ins w:id="4049" w:author="Borja Gonzalez" w:date="2017-09-28T19:09:00Z"/>
                <w:lang w:val="es-ES"/>
                <w:rPrChange w:id="4050" w:author="Rodrigo García" w:date="2017-09-29T10:06:00Z">
                  <w:rPr>
                    <w:ins w:id="4051" w:author="Borja Gonzalez" w:date="2017-09-28T19:09:00Z"/>
                    <w:rFonts w:ascii="Monaco" w:eastAsiaTheme="majorEastAsia" w:hAnsi="Monaco" w:cs="Monaco"/>
                    <w:color w:val="243F60" w:themeColor="accent1" w:themeShade="7F"/>
                    <w:sz w:val="32"/>
                    <w:szCs w:val="32"/>
                    <w:lang w:val="en-US"/>
                  </w:rPr>
                </w:rPrChange>
              </w:rPr>
              <w:pPrChange w:id="4052" w:author="GONZALEZ DIAZ, BORJA" w:date="2017-09-29T19:27:00Z">
                <w:pPr>
                  <w:keepNext/>
                  <w:keepLines/>
                  <w:widowControl w:val="0"/>
                  <w:autoSpaceDE w:val="0"/>
                  <w:autoSpaceDN w:val="0"/>
                  <w:adjustRightInd w:val="0"/>
                  <w:spacing w:before="200"/>
                  <w:outlineLvl w:val="4"/>
                </w:pPr>
              </w:pPrChange>
            </w:pPr>
            <w:ins w:id="4053" w:author="Borja Gonzalez" w:date="2017-09-28T19:09:00Z">
              <w:r w:rsidRPr="0079203F">
                <w:rPr>
                  <w:lang w:val="es-ES"/>
                  <w:rPrChange w:id="4054" w:author="Rodrigo García" w:date="2017-09-29T10:06:00Z">
                    <w:rPr>
                      <w:rFonts w:ascii="Monaco" w:hAnsi="Monaco" w:cs="Monaco"/>
                      <w:sz w:val="32"/>
                      <w:szCs w:val="32"/>
                      <w:lang w:val="en-US"/>
                    </w:rPr>
                  </w:rPrChange>
                </w:rPr>
                <w:tab/>
                <w:t>}</w:t>
              </w:r>
            </w:ins>
          </w:p>
          <w:p w14:paraId="7014A571" w14:textId="77777777" w:rsidR="00A47B4C" w:rsidRPr="0079203F" w:rsidRDefault="00A47B4C">
            <w:pPr>
              <w:rPr>
                <w:ins w:id="4055" w:author="Borja Gonzalez" w:date="2017-09-28T19:09:00Z"/>
                <w:lang w:val="es-ES"/>
                <w:rPrChange w:id="4056" w:author="Rodrigo García" w:date="2017-09-29T10:06:00Z">
                  <w:rPr>
                    <w:ins w:id="4057" w:author="Borja Gonzalez" w:date="2017-09-28T19:09:00Z"/>
                    <w:rFonts w:ascii="Monaco" w:eastAsiaTheme="majorEastAsia" w:hAnsi="Monaco" w:cs="Monaco"/>
                    <w:color w:val="243F60" w:themeColor="accent1" w:themeShade="7F"/>
                    <w:sz w:val="32"/>
                    <w:szCs w:val="32"/>
                    <w:lang w:val="en-US"/>
                  </w:rPr>
                </w:rPrChange>
              </w:rPr>
              <w:pPrChange w:id="4058" w:author="GONZALEZ DIAZ, BORJA" w:date="2017-09-29T19:27:00Z">
                <w:pPr>
                  <w:keepNext/>
                  <w:keepLines/>
                  <w:widowControl w:val="0"/>
                  <w:autoSpaceDE w:val="0"/>
                  <w:autoSpaceDN w:val="0"/>
                  <w:adjustRightInd w:val="0"/>
                  <w:spacing w:before="200"/>
                  <w:outlineLvl w:val="4"/>
                </w:pPr>
              </w:pPrChange>
            </w:pPr>
            <w:ins w:id="4059" w:author="Borja Gonzalez" w:date="2017-09-28T19:09:00Z">
              <w:r w:rsidRPr="0079203F">
                <w:rPr>
                  <w:lang w:val="es-ES"/>
                  <w:rPrChange w:id="4060" w:author="Rodrigo García" w:date="2017-09-29T10:06:00Z">
                    <w:rPr>
                      <w:rFonts w:ascii="Monaco" w:hAnsi="Monaco" w:cs="Monaco"/>
                      <w:sz w:val="32"/>
                      <w:szCs w:val="32"/>
                      <w:lang w:val="en-US"/>
                    </w:rPr>
                  </w:rPrChange>
                </w:rPr>
                <w:tab/>
              </w:r>
              <w:proofErr w:type="gramStart"/>
              <w:r w:rsidRPr="0079203F">
                <w:rPr>
                  <w:lang w:val="es-ES"/>
                  <w:rPrChange w:id="4061" w:author="Rodrigo García" w:date="2017-09-29T10:06:00Z">
                    <w:rPr>
                      <w:rFonts w:ascii="Monaco" w:hAnsi="Monaco" w:cs="Monaco"/>
                      <w:sz w:val="32"/>
                      <w:szCs w:val="32"/>
                      <w:lang w:val="en-US"/>
                    </w:rPr>
                  </w:rPrChange>
                </w:rPr>
                <w:t>else{</w:t>
              </w:r>
              <w:proofErr w:type="gramEnd"/>
            </w:ins>
          </w:p>
          <w:p w14:paraId="631BE0ED" w14:textId="77777777" w:rsidR="00A47B4C" w:rsidRPr="0079203F" w:rsidRDefault="00A47B4C">
            <w:pPr>
              <w:rPr>
                <w:ins w:id="4062" w:author="Borja Gonzalez" w:date="2017-09-28T19:09:00Z"/>
                <w:lang w:val="es-ES"/>
                <w:rPrChange w:id="4063" w:author="Rodrigo García" w:date="2017-09-29T10:06:00Z">
                  <w:rPr>
                    <w:ins w:id="4064" w:author="Borja Gonzalez" w:date="2017-09-28T19:09:00Z"/>
                    <w:rFonts w:ascii="Monaco" w:eastAsiaTheme="majorEastAsia" w:hAnsi="Monaco" w:cs="Monaco"/>
                    <w:color w:val="243F60" w:themeColor="accent1" w:themeShade="7F"/>
                    <w:sz w:val="32"/>
                    <w:szCs w:val="32"/>
                    <w:lang w:val="en-US"/>
                  </w:rPr>
                </w:rPrChange>
              </w:rPr>
              <w:pPrChange w:id="4065" w:author="GONZALEZ DIAZ, BORJA" w:date="2017-09-29T19:27:00Z">
                <w:pPr>
                  <w:keepNext/>
                  <w:keepLines/>
                  <w:widowControl w:val="0"/>
                  <w:autoSpaceDE w:val="0"/>
                  <w:autoSpaceDN w:val="0"/>
                  <w:adjustRightInd w:val="0"/>
                  <w:spacing w:before="200"/>
                  <w:outlineLvl w:val="4"/>
                </w:pPr>
              </w:pPrChange>
            </w:pPr>
            <w:ins w:id="4066" w:author="Borja Gonzalez" w:date="2017-09-28T19:09:00Z">
              <w:r w:rsidRPr="0079203F">
                <w:rPr>
                  <w:lang w:val="es-ES"/>
                  <w:rPrChange w:id="4067" w:author="Rodrigo García" w:date="2017-09-29T10:06:00Z">
                    <w:rPr>
                      <w:rFonts w:ascii="Monaco" w:hAnsi="Monaco" w:cs="Monaco"/>
                      <w:sz w:val="32"/>
                      <w:szCs w:val="32"/>
                      <w:lang w:val="en-US"/>
                    </w:rPr>
                  </w:rPrChange>
                </w:rPr>
                <w:tab/>
              </w:r>
              <w:r w:rsidRPr="0079203F">
                <w:rPr>
                  <w:lang w:val="es-ES"/>
                  <w:rPrChange w:id="4068" w:author="Rodrigo García" w:date="2017-09-29T10:06:00Z">
                    <w:rPr>
                      <w:rFonts w:ascii="Monaco" w:hAnsi="Monaco" w:cs="Monaco"/>
                      <w:sz w:val="32"/>
                      <w:szCs w:val="32"/>
                      <w:lang w:val="en-US"/>
                    </w:rPr>
                  </w:rPrChange>
                </w:rPr>
                <w:tab/>
                <w:t xml:space="preserve">var tabla = </w:t>
              </w:r>
              <w:proofErr w:type="gramStart"/>
              <w:r w:rsidRPr="0079203F">
                <w:rPr>
                  <w:lang w:val="es-ES"/>
                  <w:rPrChange w:id="4069" w:author="Rodrigo García" w:date="2017-09-29T10:06:00Z">
                    <w:rPr>
                      <w:rFonts w:ascii="Monaco" w:hAnsi="Monaco" w:cs="Monaco"/>
                      <w:sz w:val="32"/>
                      <w:szCs w:val="32"/>
                      <w:lang w:val="en-US"/>
                    </w:rPr>
                  </w:rPrChange>
                </w:rPr>
                <w:t>document.getElementById</w:t>
              </w:r>
              <w:proofErr w:type="gramEnd"/>
              <w:r w:rsidRPr="0079203F">
                <w:rPr>
                  <w:lang w:val="es-ES"/>
                  <w:rPrChange w:id="4070" w:author="Rodrigo García" w:date="2017-09-29T10:06:00Z">
                    <w:rPr>
                      <w:rFonts w:ascii="Monaco" w:hAnsi="Monaco" w:cs="Monaco"/>
                      <w:sz w:val="32"/>
                      <w:szCs w:val="32"/>
                      <w:lang w:val="en-US"/>
                    </w:rPr>
                  </w:rPrChange>
                </w:rPr>
                <w:t>("miTabla");</w:t>
              </w:r>
            </w:ins>
          </w:p>
          <w:p w14:paraId="3F90CE1F" w14:textId="77777777" w:rsidR="00A47B4C" w:rsidRPr="00A47B4C" w:rsidRDefault="00A47B4C">
            <w:pPr>
              <w:rPr>
                <w:ins w:id="4071" w:author="Borja Gonzalez" w:date="2017-09-28T19:09:00Z"/>
                <w:lang w:val="en-US"/>
                <w:rPrChange w:id="4072" w:author="Borja Gonzalez" w:date="2017-09-28T19:09:00Z">
                  <w:rPr>
                    <w:ins w:id="4073" w:author="Borja Gonzalez" w:date="2017-09-28T19:09:00Z"/>
                    <w:rFonts w:ascii="Monaco" w:eastAsiaTheme="majorEastAsia" w:hAnsi="Monaco" w:cs="Monaco"/>
                    <w:color w:val="243F60" w:themeColor="accent1" w:themeShade="7F"/>
                    <w:sz w:val="32"/>
                    <w:szCs w:val="32"/>
                    <w:lang w:val="en-US"/>
                  </w:rPr>
                </w:rPrChange>
              </w:rPr>
              <w:pPrChange w:id="4074" w:author="GONZALEZ DIAZ, BORJA" w:date="2017-09-29T19:27:00Z">
                <w:pPr>
                  <w:keepNext/>
                  <w:keepLines/>
                  <w:widowControl w:val="0"/>
                  <w:autoSpaceDE w:val="0"/>
                  <w:autoSpaceDN w:val="0"/>
                  <w:adjustRightInd w:val="0"/>
                  <w:spacing w:before="200"/>
                  <w:outlineLvl w:val="4"/>
                </w:pPr>
              </w:pPrChange>
            </w:pPr>
            <w:ins w:id="4075" w:author="Borja Gonzalez" w:date="2017-09-28T19:09:00Z">
              <w:r w:rsidRPr="0079203F">
                <w:rPr>
                  <w:lang w:val="es-ES"/>
                  <w:rPrChange w:id="4076" w:author="Rodrigo García" w:date="2017-09-29T10:06:00Z">
                    <w:rPr>
                      <w:rFonts w:ascii="Monaco" w:hAnsi="Monaco" w:cs="Monaco"/>
                      <w:sz w:val="32"/>
                      <w:szCs w:val="32"/>
                      <w:lang w:val="en-US"/>
                    </w:rPr>
                  </w:rPrChange>
                </w:rPr>
                <w:tab/>
              </w:r>
              <w:r w:rsidRPr="0079203F">
                <w:rPr>
                  <w:lang w:val="es-ES"/>
                  <w:rPrChange w:id="4077" w:author="Rodrigo García" w:date="2017-09-29T10:06:00Z">
                    <w:rPr>
                      <w:rFonts w:ascii="Monaco" w:hAnsi="Monaco" w:cs="Monaco"/>
                      <w:sz w:val="32"/>
                      <w:szCs w:val="32"/>
                      <w:lang w:val="en-US"/>
                    </w:rPr>
                  </w:rPrChange>
                </w:rPr>
                <w:tab/>
              </w:r>
              <w:proofErr w:type="gramStart"/>
              <w:r w:rsidRPr="00A47B4C">
                <w:rPr>
                  <w:lang w:val="en-US"/>
                  <w:rPrChange w:id="4078" w:author="Borja Gonzalez" w:date="2017-09-28T19:09:00Z">
                    <w:rPr>
                      <w:rFonts w:ascii="Monaco" w:hAnsi="Monaco" w:cs="Monaco"/>
                      <w:sz w:val="32"/>
                      <w:szCs w:val="32"/>
                      <w:lang w:val="en-US"/>
                    </w:rPr>
                  </w:rPrChange>
                </w:rPr>
                <w:t>for(</w:t>
              </w:r>
              <w:proofErr w:type="gramEnd"/>
              <w:r w:rsidRPr="00A47B4C">
                <w:rPr>
                  <w:lang w:val="en-US"/>
                  <w:rPrChange w:id="4079" w:author="Borja Gonzalez" w:date="2017-09-28T19:09:00Z">
                    <w:rPr>
                      <w:rFonts w:ascii="Monaco" w:hAnsi="Monaco" w:cs="Monaco"/>
                      <w:sz w:val="32"/>
                      <w:szCs w:val="32"/>
                      <w:lang w:val="en-US"/>
                    </w:rPr>
                  </w:rPrChange>
                </w:rPr>
                <w:t>i=0; i</w:t>
              </w:r>
              <w:r w:rsidRPr="00A47B4C">
                <w:rPr>
                  <w:color w:val="A40000"/>
                  <w:shd w:val="clear" w:color="EF2929" w:fill="auto"/>
                  <w:lang w:val="en-US"/>
                  <w:rPrChange w:id="4080" w:author="Borja Gonzalez" w:date="2017-09-28T19:09:00Z">
                    <w:rPr>
                      <w:rFonts w:ascii="Monaco" w:hAnsi="Monaco" w:cs="Monaco"/>
                      <w:color w:val="A40000"/>
                      <w:sz w:val="32"/>
                      <w:szCs w:val="32"/>
                      <w:shd w:val="clear" w:color="EF2929" w:fill="auto"/>
                      <w:lang w:val="en-US"/>
                    </w:rPr>
                  </w:rPrChange>
                </w:rPr>
                <w:t>&lt;</w:t>
              </w:r>
              <w:r w:rsidRPr="00A47B4C">
                <w:rPr>
                  <w:lang w:val="en-US"/>
                  <w:rPrChange w:id="4081" w:author="Borja Gonzalez" w:date="2017-09-28T19:09:00Z">
                    <w:rPr>
                      <w:rFonts w:ascii="Monaco" w:hAnsi="Monaco" w:cs="Monaco"/>
                      <w:sz w:val="32"/>
                      <w:szCs w:val="32"/>
                      <w:lang w:val="en-US"/>
                    </w:rPr>
                  </w:rPrChange>
                </w:rPr>
                <w:t>(datos[0].values.length); i++){</w:t>
              </w:r>
            </w:ins>
          </w:p>
          <w:p w14:paraId="314055ED" w14:textId="77777777" w:rsidR="00A47B4C" w:rsidRPr="00A47B4C" w:rsidRDefault="00A47B4C">
            <w:pPr>
              <w:rPr>
                <w:ins w:id="4082" w:author="Borja Gonzalez" w:date="2017-09-28T19:09:00Z"/>
                <w:lang w:val="en-US"/>
                <w:rPrChange w:id="4083" w:author="Borja Gonzalez" w:date="2017-09-28T19:09:00Z">
                  <w:rPr>
                    <w:ins w:id="4084" w:author="Borja Gonzalez" w:date="2017-09-28T19:09:00Z"/>
                    <w:rFonts w:ascii="Monaco" w:eastAsiaTheme="majorEastAsia" w:hAnsi="Monaco" w:cs="Monaco"/>
                    <w:color w:val="243F60" w:themeColor="accent1" w:themeShade="7F"/>
                    <w:sz w:val="32"/>
                    <w:szCs w:val="32"/>
                    <w:lang w:val="en-US"/>
                  </w:rPr>
                </w:rPrChange>
              </w:rPr>
              <w:pPrChange w:id="4085" w:author="GONZALEZ DIAZ, BORJA" w:date="2017-09-29T19:27:00Z">
                <w:pPr>
                  <w:keepNext/>
                  <w:keepLines/>
                  <w:widowControl w:val="0"/>
                  <w:autoSpaceDE w:val="0"/>
                  <w:autoSpaceDN w:val="0"/>
                  <w:adjustRightInd w:val="0"/>
                  <w:spacing w:before="200"/>
                  <w:outlineLvl w:val="4"/>
                </w:pPr>
              </w:pPrChange>
            </w:pPr>
            <w:ins w:id="4086" w:author="Borja Gonzalez" w:date="2017-09-28T19:09:00Z">
              <w:r w:rsidRPr="00A47B4C">
                <w:rPr>
                  <w:lang w:val="en-US"/>
                  <w:rPrChange w:id="4087" w:author="Borja Gonzalez" w:date="2017-09-28T19:09:00Z">
                    <w:rPr>
                      <w:rFonts w:ascii="Monaco" w:hAnsi="Monaco" w:cs="Monaco"/>
                      <w:sz w:val="32"/>
                      <w:szCs w:val="32"/>
                      <w:lang w:val="en-US"/>
                    </w:rPr>
                  </w:rPrChange>
                </w:rPr>
                <w:tab/>
              </w:r>
              <w:r w:rsidRPr="00A47B4C">
                <w:rPr>
                  <w:lang w:val="en-US"/>
                  <w:rPrChange w:id="4088" w:author="Borja Gonzalez" w:date="2017-09-28T19:09:00Z">
                    <w:rPr>
                      <w:rFonts w:ascii="Monaco" w:hAnsi="Monaco" w:cs="Monaco"/>
                      <w:sz w:val="32"/>
                      <w:szCs w:val="32"/>
                      <w:lang w:val="en-US"/>
                    </w:rPr>
                  </w:rPrChange>
                </w:rPr>
                <w:tab/>
              </w:r>
              <w:r w:rsidRPr="00A47B4C">
                <w:rPr>
                  <w:lang w:val="en-US"/>
                  <w:rPrChange w:id="4089" w:author="Borja Gonzalez" w:date="2017-09-28T19:09:00Z">
                    <w:rPr>
                      <w:rFonts w:ascii="Monaco" w:hAnsi="Monaco" w:cs="Monaco"/>
                      <w:sz w:val="32"/>
                      <w:szCs w:val="32"/>
                      <w:lang w:val="en-US"/>
                    </w:rPr>
                  </w:rPrChange>
                </w:rPr>
                <w:tab/>
              </w:r>
              <w:r w:rsidRPr="00A47B4C">
                <w:rPr>
                  <w:lang w:val="en-US"/>
                  <w:rPrChange w:id="4090" w:author="Borja Gonzalez" w:date="2017-09-28T19:09:00Z">
                    <w:rPr>
                      <w:rFonts w:ascii="Monaco" w:hAnsi="Monaco" w:cs="Monaco"/>
                      <w:sz w:val="32"/>
                      <w:szCs w:val="32"/>
                      <w:lang w:val="en-US"/>
                    </w:rPr>
                  </w:rPrChange>
                </w:rPr>
                <w:tab/>
              </w:r>
              <w:r w:rsidRPr="00A47B4C">
                <w:rPr>
                  <w:lang w:val="en-US"/>
                  <w:rPrChange w:id="4091" w:author="Borja Gonzalez" w:date="2017-09-28T19:09:00Z">
                    <w:rPr>
                      <w:rFonts w:ascii="Monaco" w:hAnsi="Monaco" w:cs="Monaco"/>
                      <w:sz w:val="32"/>
                      <w:szCs w:val="32"/>
                      <w:lang w:val="en-US"/>
                    </w:rPr>
                  </w:rPrChange>
                </w:rPr>
                <w:tab/>
                <w:t xml:space="preserve">var filas = </w:t>
              </w:r>
              <w:proofErr w:type="gramStart"/>
              <w:r w:rsidRPr="00A47B4C">
                <w:rPr>
                  <w:lang w:val="en-US"/>
                  <w:rPrChange w:id="4092" w:author="Borja Gonzalez" w:date="2017-09-28T19:09:00Z">
                    <w:rPr>
                      <w:rFonts w:ascii="Monaco" w:hAnsi="Monaco" w:cs="Monaco"/>
                      <w:sz w:val="32"/>
                      <w:szCs w:val="32"/>
                      <w:lang w:val="en-US"/>
                    </w:rPr>
                  </w:rPrChange>
                </w:rPr>
                <w:t>tabla.rows</w:t>
              </w:r>
              <w:proofErr w:type="gramEnd"/>
              <w:r w:rsidRPr="00A47B4C">
                <w:rPr>
                  <w:lang w:val="en-US"/>
                  <w:rPrChange w:id="4093" w:author="Borja Gonzalez" w:date="2017-09-28T19:09:00Z">
                    <w:rPr>
                      <w:rFonts w:ascii="Monaco" w:hAnsi="Monaco" w:cs="Monaco"/>
                      <w:sz w:val="32"/>
                      <w:szCs w:val="32"/>
                      <w:lang w:val="en-US"/>
                    </w:rPr>
                  </w:rPrChange>
                </w:rPr>
                <w:t>.length;</w:t>
              </w:r>
            </w:ins>
          </w:p>
          <w:p w14:paraId="0C2D36B3" w14:textId="77777777" w:rsidR="00A47B4C" w:rsidRPr="00A47B4C" w:rsidRDefault="00A47B4C">
            <w:pPr>
              <w:rPr>
                <w:ins w:id="4094" w:author="Borja Gonzalez" w:date="2017-09-28T19:09:00Z"/>
                <w:lang w:val="en-US"/>
                <w:rPrChange w:id="4095" w:author="Borja Gonzalez" w:date="2017-09-28T19:09:00Z">
                  <w:rPr>
                    <w:ins w:id="4096" w:author="Borja Gonzalez" w:date="2017-09-28T19:09:00Z"/>
                    <w:rFonts w:ascii="Monaco" w:eastAsiaTheme="majorEastAsia" w:hAnsi="Monaco" w:cs="Monaco"/>
                    <w:color w:val="243F60" w:themeColor="accent1" w:themeShade="7F"/>
                    <w:sz w:val="32"/>
                    <w:szCs w:val="32"/>
                    <w:lang w:val="en-US"/>
                  </w:rPr>
                </w:rPrChange>
              </w:rPr>
              <w:pPrChange w:id="4097" w:author="GONZALEZ DIAZ, BORJA" w:date="2017-09-29T19:27:00Z">
                <w:pPr>
                  <w:keepNext/>
                  <w:keepLines/>
                  <w:widowControl w:val="0"/>
                  <w:autoSpaceDE w:val="0"/>
                  <w:autoSpaceDN w:val="0"/>
                  <w:adjustRightInd w:val="0"/>
                  <w:spacing w:before="200"/>
                  <w:outlineLvl w:val="4"/>
                </w:pPr>
              </w:pPrChange>
            </w:pPr>
            <w:ins w:id="4098" w:author="Borja Gonzalez" w:date="2017-09-28T19:09:00Z">
              <w:r w:rsidRPr="00A47B4C">
                <w:rPr>
                  <w:lang w:val="en-US"/>
                  <w:rPrChange w:id="4099" w:author="Borja Gonzalez" w:date="2017-09-28T19:09:00Z">
                    <w:rPr>
                      <w:rFonts w:ascii="Monaco" w:hAnsi="Monaco" w:cs="Monaco"/>
                      <w:sz w:val="32"/>
                      <w:szCs w:val="32"/>
                      <w:lang w:val="en-US"/>
                    </w:rPr>
                  </w:rPrChange>
                </w:rPr>
                <w:tab/>
              </w:r>
              <w:r w:rsidRPr="00A47B4C">
                <w:rPr>
                  <w:lang w:val="en-US"/>
                  <w:rPrChange w:id="4100" w:author="Borja Gonzalez" w:date="2017-09-28T19:09:00Z">
                    <w:rPr>
                      <w:rFonts w:ascii="Monaco" w:hAnsi="Monaco" w:cs="Monaco"/>
                      <w:sz w:val="32"/>
                      <w:szCs w:val="32"/>
                      <w:lang w:val="en-US"/>
                    </w:rPr>
                  </w:rPrChange>
                </w:rPr>
                <w:tab/>
              </w:r>
              <w:r w:rsidRPr="00A47B4C">
                <w:rPr>
                  <w:lang w:val="en-US"/>
                  <w:rPrChange w:id="4101" w:author="Borja Gonzalez" w:date="2017-09-28T19:09:00Z">
                    <w:rPr>
                      <w:rFonts w:ascii="Monaco" w:hAnsi="Monaco" w:cs="Monaco"/>
                      <w:sz w:val="32"/>
                      <w:szCs w:val="32"/>
                      <w:lang w:val="en-US"/>
                    </w:rPr>
                  </w:rPrChange>
                </w:rPr>
                <w:tab/>
              </w:r>
              <w:r w:rsidRPr="00A47B4C">
                <w:rPr>
                  <w:lang w:val="en-US"/>
                  <w:rPrChange w:id="4102" w:author="Borja Gonzalez" w:date="2017-09-28T19:09:00Z">
                    <w:rPr>
                      <w:rFonts w:ascii="Monaco" w:hAnsi="Monaco" w:cs="Monaco"/>
                      <w:sz w:val="32"/>
                      <w:szCs w:val="32"/>
                      <w:lang w:val="en-US"/>
                    </w:rPr>
                  </w:rPrChange>
                </w:rPr>
                <w:tab/>
              </w:r>
              <w:r w:rsidRPr="00A47B4C">
                <w:rPr>
                  <w:lang w:val="en-US"/>
                  <w:rPrChange w:id="4103" w:author="Borja Gonzalez" w:date="2017-09-28T19:09:00Z">
                    <w:rPr>
                      <w:rFonts w:ascii="Monaco" w:hAnsi="Monaco" w:cs="Monaco"/>
                      <w:sz w:val="32"/>
                      <w:szCs w:val="32"/>
                      <w:lang w:val="en-US"/>
                    </w:rPr>
                  </w:rPrChange>
                </w:rPr>
                <w:tab/>
                <w:t xml:space="preserve">var fila = </w:t>
              </w:r>
              <w:proofErr w:type="gramStart"/>
              <w:r w:rsidRPr="00A47B4C">
                <w:rPr>
                  <w:lang w:val="en-US"/>
                  <w:rPrChange w:id="4104" w:author="Borja Gonzalez" w:date="2017-09-28T19:09:00Z">
                    <w:rPr>
                      <w:rFonts w:ascii="Monaco" w:hAnsi="Monaco" w:cs="Monaco"/>
                      <w:sz w:val="32"/>
                      <w:szCs w:val="32"/>
                      <w:lang w:val="en-US"/>
                    </w:rPr>
                  </w:rPrChange>
                </w:rPr>
                <w:t>tabla.insertRow</w:t>
              </w:r>
              <w:proofErr w:type="gramEnd"/>
              <w:r w:rsidRPr="00A47B4C">
                <w:rPr>
                  <w:lang w:val="en-US"/>
                  <w:rPrChange w:id="4105" w:author="Borja Gonzalez" w:date="2017-09-28T19:09:00Z">
                    <w:rPr>
                      <w:rFonts w:ascii="Monaco" w:hAnsi="Monaco" w:cs="Monaco"/>
                      <w:sz w:val="32"/>
                      <w:szCs w:val="32"/>
                      <w:lang w:val="en-US"/>
                    </w:rPr>
                  </w:rPrChange>
                </w:rPr>
                <w:t>(filas);</w:t>
              </w:r>
            </w:ins>
          </w:p>
          <w:p w14:paraId="3D981D16" w14:textId="77777777" w:rsidR="00A47B4C" w:rsidRPr="00A47B4C" w:rsidRDefault="00A47B4C">
            <w:pPr>
              <w:rPr>
                <w:ins w:id="4106" w:author="Borja Gonzalez" w:date="2017-09-28T19:09:00Z"/>
                <w:lang w:val="en-US"/>
                <w:rPrChange w:id="4107" w:author="Borja Gonzalez" w:date="2017-09-28T19:09:00Z">
                  <w:rPr>
                    <w:ins w:id="4108" w:author="Borja Gonzalez" w:date="2017-09-28T19:09:00Z"/>
                    <w:rFonts w:ascii="Monaco" w:eastAsiaTheme="majorEastAsia" w:hAnsi="Monaco" w:cs="Monaco"/>
                    <w:color w:val="243F60" w:themeColor="accent1" w:themeShade="7F"/>
                    <w:sz w:val="32"/>
                    <w:szCs w:val="32"/>
                    <w:lang w:val="en-US"/>
                  </w:rPr>
                </w:rPrChange>
              </w:rPr>
              <w:pPrChange w:id="4109" w:author="GONZALEZ DIAZ, BORJA" w:date="2017-09-29T19:27:00Z">
                <w:pPr>
                  <w:keepNext/>
                  <w:keepLines/>
                  <w:widowControl w:val="0"/>
                  <w:autoSpaceDE w:val="0"/>
                  <w:autoSpaceDN w:val="0"/>
                  <w:adjustRightInd w:val="0"/>
                  <w:spacing w:before="200"/>
                  <w:outlineLvl w:val="4"/>
                </w:pPr>
              </w:pPrChange>
            </w:pPr>
            <w:ins w:id="4110" w:author="Borja Gonzalez" w:date="2017-09-28T19:09:00Z">
              <w:r w:rsidRPr="00A47B4C">
                <w:rPr>
                  <w:lang w:val="en-US"/>
                  <w:rPrChange w:id="4111" w:author="Borja Gonzalez" w:date="2017-09-28T19:09:00Z">
                    <w:rPr>
                      <w:rFonts w:ascii="Monaco" w:hAnsi="Monaco" w:cs="Monaco"/>
                      <w:sz w:val="32"/>
                      <w:szCs w:val="32"/>
                      <w:lang w:val="en-US"/>
                    </w:rPr>
                  </w:rPrChange>
                </w:rPr>
                <w:t xml:space="preserve">          </w:t>
              </w:r>
              <w:proofErr w:type="gramStart"/>
              <w:r w:rsidRPr="00A47B4C">
                <w:rPr>
                  <w:lang w:val="en-US"/>
                  <w:rPrChange w:id="4112" w:author="Borja Gonzalez" w:date="2017-09-28T19:09:00Z">
                    <w:rPr>
                      <w:rFonts w:ascii="Monaco" w:hAnsi="Monaco" w:cs="Monaco"/>
                      <w:sz w:val="32"/>
                      <w:szCs w:val="32"/>
                      <w:lang w:val="en-US"/>
                    </w:rPr>
                  </w:rPrChange>
                </w:rPr>
                <w:t>fila.insertCell</w:t>
              </w:r>
              <w:proofErr w:type="gramEnd"/>
              <w:r w:rsidRPr="00A47B4C">
                <w:rPr>
                  <w:lang w:val="en-US"/>
                  <w:rPrChange w:id="4113" w:author="Borja Gonzalez" w:date="2017-09-28T19:09:00Z">
                    <w:rPr>
                      <w:rFonts w:ascii="Monaco" w:hAnsi="Monaco" w:cs="Monaco"/>
                      <w:sz w:val="32"/>
                      <w:szCs w:val="32"/>
                      <w:lang w:val="en-US"/>
                    </w:rPr>
                  </w:rPrChange>
                </w:rPr>
                <w:t>(0).innerHTML = '</w:t>
              </w:r>
              <w:r w:rsidRPr="00A47B4C">
                <w:rPr>
                  <w:b/>
                  <w:bCs/>
                  <w:color w:val="204A87"/>
                  <w:lang w:val="en-US"/>
                  <w:rPrChange w:id="4114" w:author="Borja Gonzalez" w:date="2017-09-28T19:09:00Z">
                    <w:rPr>
                      <w:rFonts w:ascii="Monaco" w:hAnsi="Monaco" w:cs="Monaco"/>
                      <w:b/>
                      <w:bCs/>
                      <w:color w:val="204A87"/>
                      <w:sz w:val="32"/>
                      <w:szCs w:val="32"/>
                      <w:lang w:val="en-US"/>
                    </w:rPr>
                  </w:rPrChange>
                </w:rPr>
                <w:t>&lt;button</w:t>
              </w:r>
              <w:r w:rsidRPr="00A47B4C">
                <w:rPr>
                  <w:lang w:val="en-US"/>
                  <w:rPrChange w:id="4115" w:author="Borja Gonzalez" w:date="2017-09-28T19:09:00Z">
                    <w:rPr>
                      <w:rFonts w:ascii="Monaco" w:hAnsi="Monaco" w:cs="Monaco"/>
                      <w:sz w:val="32"/>
                      <w:szCs w:val="32"/>
                      <w:lang w:val="en-US"/>
                    </w:rPr>
                  </w:rPrChange>
                </w:rPr>
                <w:t xml:space="preserve"> </w:t>
              </w:r>
              <w:r w:rsidRPr="00A47B4C">
                <w:rPr>
                  <w:color w:val="C4A000"/>
                  <w:lang w:val="en-US"/>
                  <w:rPrChange w:id="4116" w:author="Borja Gonzalez" w:date="2017-09-28T19:09:00Z">
                    <w:rPr>
                      <w:rFonts w:ascii="Monaco" w:hAnsi="Monaco" w:cs="Monaco"/>
                      <w:color w:val="C4A000"/>
                      <w:sz w:val="32"/>
                      <w:szCs w:val="32"/>
                      <w:lang w:val="en-US"/>
                    </w:rPr>
                  </w:rPrChange>
                </w:rPr>
                <w:t>class=</w:t>
              </w:r>
              <w:r w:rsidRPr="00A47B4C">
                <w:rPr>
                  <w:color w:val="4E9A06"/>
                  <w:lang w:val="en-US"/>
                  <w:rPrChange w:id="4117" w:author="Borja Gonzalez" w:date="2017-09-28T19:09:00Z">
                    <w:rPr>
                      <w:rFonts w:ascii="Monaco" w:hAnsi="Monaco" w:cs="Monaco"/>
                      <w:color w:val="4E9A06"/>
                      <w:sz w:val="32"/>
                      <w:szCs w:val="32"/>
                      <w:lang w:val="en-US"/>
                    </w:rPr>
                  </w:rPrChange>
                </w:rPr>
                <w:t>"btn_borrar"</w:t>
              </w:r>
              <w:r w:rsidRPr="00A47B4C">
                <w:rPr>
                  <w:lang w:val="en-US"/>
                  <w:rPrChange w:id="4118" w:author="Borja Gonzalez" w:date="2017-09-28T19:09:00Z">
                    <w:rPr>
                      <w:rFonts w:ascii="Monaco" w:hAnsi="Monaco" w:cs="Monaco"/>
                      <w:sz w:val="32"/>
                      <w:szCs w:val="32"/>
                      <w:lang w:val="en-US"/>
                    </w:rPr>
                  </w:rPrChange>
                </w:rPr>
                <w:t xml:space="preserve"> </w:t>
              </w:r>
              <w:r w:rsidRPr="00A47B4C">
                <w:rPr>
                  <w:color w:val="C4A000"/>
                  <w:lang w:val="en-US"/>
                  <w:rPrChange w:id="4119" w:author="Borja Gonzalez" w:date="2017-09-28T19:09:00Z">
                    <w:rPr>
                      <w:rFonts w:ascii="Monaco" w:hAnsi="Monaco" w:cs="Monaco"/>
                      <w:color w:val="C4A000"/>
                      <w:sz w:val="32"/>
                      <w:szCs w:val="32"/>
                      <w:lang w:val="en-US"/>
                    </w:rPr>
                  </w:rPrChange>
                </w:rPr>
                <w:t>type=</w:t>
              </w:r>
              <w:r w:rsidRPr="00A47B4C">
                <w:rPr>
                  <w:color w:val="4E9A06"/>
                  <w:lang w:val="en-US"/>
                  <w:rPrChange w:id="4120" w:author="Borja Gonzalez" w:date="2017-09-28T19:09:00Z">
                    <w:rPr>
                      <w:rFonts w:ascii="Monaco" w:hAnsi="Monaco" w:cs="Monaco"/>
                      <w:color w:val="4E9A06"/>
                      <w:sz w:val="32"/>
                      <w:szCs w:val="32"/>
                      <w:lang w:val="en-US"/>
                    </w:rPr>
                  </w:rPrChange>
                </w:rPr>
                <w:t>"button"</w:t>
              </w:r>
              <w:r w:rsidRPr="00A47B4C">
                <w:rPr>
                  <w:lang w:val="en-US"/>
                  <w:rPrChange w:id="4121" w:author="Borja Gonzalez" w:date="2017-09-28T19:09:00Z">
                    <w:rPr>
                      <w:rFonts w:ascii="Monaco" w:hAnsi="Monaco" w:cs="Monaco"/>
                      <w:sz w:val="32"/>
                      <w:szCs w:val="32"/>
                      <w:lang w:val="en-US"/>
                    </w:rPr>
                  </w:rPrChange>
                </w:rPr>
                <w:t xml:space="preserve"> </w:t>
              </w:r>
              <w:r w:rsidRPr="00A47B4C">
                <w:rPr>
                  <w:color w:val="C4A000"/>
                  <w:lang w:val="en-US"/>
                  <w:rPrChange w:id="4122" w:author="Borja Gonzalez" w:date="2017-09-28T19:09:00Z">
                    <w:rPr>
                      <w:rFonts w:ascii="Monaco" w:hAnsi="Monaco" w:cs="Monaco"/>
                      <w:color w:val="C4A000"/>
                      <w:sz w:val="32"/>
                      <w:szCs w:val="32"/>
                      <w:lang w:val="en-US"/>
                    </w:rPr>
                  </w:rPrChange>
                </w:rPr>
                <w:t>onClick=</w:t>
              </w:r>
              <w:r w:rsidRPr="00A47B4C">
                <w:rPr>
                  <w:color w:val="4E9A06"/>
                  <w:lang w:val="en-US"/>
                  <w:rPrChange w:id="4123" w:author="Borja Gonzalez" w:date="2017-09-28T19:09:00Z">
                    <w:rPr>
                      <w:rFonts w:ascii="Monaco" w:hAnsi="Monaco" w:cs="Monaco"/>
                      <w:color w:val="4E9A06"/>
                      <w:sz w:val="32"/>
                      <w:szCs w:val="32"/>
                      <w:lang w:val="en-US"/>
                    </w:rPr>
                  </w:rPrChange>
                </w:rPr>
                <w:t>"borrar_datos('+datos[0].values[i][0]+',\''+nombre+'\')"</w:t>
              </w:r>
              <w:r w:rsidRPr="00A47B4C">
                <w:rPr>
                  <w:b/>
                  <w:bCs/>
                  <w:color w:val="204A87"/>
                  <w:lang w:val="en-US"/>
                  <w:rPrChange w:id="4124" w:author="Borja Gonzalez" w:date="2017-09-28T19:09:00Z">
                    <w:rPr>
                      <w:rFonts w:ascii="Monaco" w:hAnsi="Monaco" w:cs="Monaco"/>
                      <w:b/>
                      <w:bCs/>
                      <w:color w:val="204A87"/>
                      <w:sz w:val="32"/>
                      <w:szCs w:val="32"/>
                      <w:lang w:val="en-US"/>
                    </w:rPr>
                  </w:rPrChange>
                </w:rPr>
                <w:t>&gt;&lt;/button&gt;</w:t>
              </w:r>
              <w:r w:rsidRPr="00A47B4C">
                <w:rPr>
                  <w:lang w:val="en-US"/>
                  <w:rPrChange w:id="4125" w:author="Borja Gonzalez" w:date="2017-09-28T19:09:00Z">
                    <w:rPr>
                      <w:rFonts w:ascii="Monaco" w:hAnsi="Monaco" w:cs="Monaco"/>
                      <w:sz w:val="32"/>
                      <w:szCs w:val="32"/>
                      <w:lang w:val="en-US"/>
                    </w:rPr>
                  </w:rPrChange>
                </w:rPr>
                <w:t>';</w:t>
              </w:r>
            </w:ins>
          </w:p>
          <w:p w14:paraId="0FA0A757" w14:textId="77777777" w:rsidR="00A47B4C" w:rsidRPr="00A47B4C" w:rsidRDefault="00A47B4C">
            <w:pPr>
              <w:rPr>
                <w:ins w:id="4126" w:author="Borja Gonzalez" w:date="2017-09-28T19:09:00Z"/>
                <w:lang w:val="en-US"/>
                <w:rPrChange w:id="4127" w:author="Borja Gonzalez" w:date="2017-09-28T19:09:00Z">
                  <w:rPr>
                    <w:ins w:id="4128" w:author="Borja Gonzalez" w:date="2017-09-28T19:09:00Z"/>
                    <w:rFonts w:ascii="Monaco" w:eastAsiaTheme="majorEastAsia" w:hAnsi="Monaco" w:cs="Monaco"/>
                    <w:color w:val="243F60" w:themeColor="accent1" w:themeShade="7F"/>
                    <w:sz w:val="32"/>
                    <w:szCs w:val="32"/>
                    <w:lang w:val="en-US"/>
                  </w:rPr>
                </w:rPrChange>
              </w:rPr>
              <w:pPrChange w:id="4129" w:author="GONZALEZ DIAZ, BORJA" w:date="2017-09-29T19:27:00Z">
                <w:pPr>
                  <w:keepNext/>
                  <w:keepLines/>
                  <w:widowControl w:val="0"/>
                  <w:autoSpaceDE w:val="0"/>
                  <w:autoSpaceDN w:val="0"/>
                  <w:adjustRightInd w:val="0"/>
                  <w:spacing w:before="200"/>
                  <w:outlineLvl w:val="4"/>
                </w:pPr>
              </w:pPrChange>
            </w:pPr>
            <w:ins w:id="4130" w:author="Borja Gonzalez" w:date="2017-09-28T19:09:00Z">
              <w:r w:rsidRPr="00A47B4C">
                <w:rPr>
                  <w:lang w:val="en-US"/>
                  <w:rPrChange w:id="4131" w:author="Borja Gonzalez" w:date="2017-09-28T19:09:00Z">
                    <w:rPr>
                      <w:rFonts w:ascii="Monaco" w:hAnsi="Monaco" w:cs="Monaco"/>
                      <w:sz w:val="32"/>
                      <w:szCs w:val="32"/>
                      <w:lang w:val="en-US"/>
                    </w:rPr>
                  </w:rPrChange>
                </w:rPr>
                <w:tab/>
              </w:r>
              <w:r w:rsidRPr="00A47B4C">
                <w:rPr>
                  <w:lang w:val="en-US"/>
                  <w:rPrChange w:id="4132" w:author="Borja Gonzalez" w:date="2017-09-28T19:09:00Z">
                    <w:rPr>
                      <w:rFonts w:ascii="Monaco" w:hAnsi="Monaco" w:cs="Monaco"/>
                      <w:sz w:val="32"/>
                      <w:szCs w:val="32"/>
                      <w:lang w:val="en-US"/>
                    </w:rPr>
                  </w:rPrChange>
                </w:rPr>
                <w:tab/>
              </w:r>
              <w:r w:rsidRPr="00A47B4C">
                <w:rPr>
                  <w:lang w:val="en-US"/>
                  <w:rPrChange w:id="4133" w:author="Borja Gonzalez" w:date="2017-09-28T19:09:00Z">
                    <w:rPr>
                      <w:rFonts w:ascii="Monaco" w:hAnsi="Monaco" w:cs="Monaco"/>
                      <w:sz w:val="32"/>
                      <w:szCs w:val="32"/>
                      <w:lang w:val="en-US"/>
                    </w:rPr>
                  </w:rPrChange>
                </w:rPr>
                <w:tab/>
              </w:r>
              <w:r w:rsidRPr="00A47B4C">
                <w:rPr>
                  <w:lang w:val="en-US"/>
                  <w:rPrChange w:id="4134" w:author="Borja Gonzalez" w:date="2017-09-28T19:09:00Z">
                    <w:rPr>
                      <w:rFonts w:ascii="Monaco" w:hAnsi="Monaco" w:cs="Monaco"/>
                      <w:sz w:val="32"/>
                      <w:szCs w:val="32"/>
                      <w:lang w:val="en-US"/>
                    </w:rPr>
                  </w:rPrChange>
                </w:rPr>
                <w:tab/>
              </w:r>
              <w:r w:rsidRPr="00A47B4C">
                <w:rPr>
                  <w:lang w:val="en-US"/>
                  <w:rPrChange w:id="4135" w:author="Borja Gonzalez" w:date="2017-09-28T19:09:00Z">
                    <w:rPr>
                      <w:rFonts w:ascii="Monaco" w:hAnsi="Monaco" w:cs="Monaco"/>
                      <w:sz w:val="32"/>
                      <w:szCs w:val="32"/>
                      <w:lang w:val="en-US"/>
                    </w:rPr>
                  </w:rPrChange>
                </w:rPr>
                <w:tab/>
              </w:r>
              <w:proofErr w:type="gramStart"/>
              <w:r w:rsidRPr="00A47B4C">
                <w:rPr>
                  <w:lang w:val="en-US"/>
                  <w:rPrChange w:id="4136" w:author="Borja Gonzalez" w:date="2017-09-28T19:09:00Z">
                    <w:rPr>
                      <w:rFonts w:ascii="Monaco" w:hAnsi="Monaco" w:cs="Monaco"/>
                      <w:sz w:val="32"/>
                      <w:szCs w:val="32"/>
                      <w:lang w:val="en-US"/>
                    </w:rPr>
                  </w:rPrChange>
                </w:rPr>
                <w:t>fila.insertCell</w:t>
              </w:r>
              <w:proofErr w:type="gramEnd"/>
              <w:r w:rsidRPr="00A47B4C">
                <w:rPr>
                  <w:lang w:val="en-US"/>
                  <w:rPrChange w:id="4137" w:author="Borja Gonzalez" w:date="2017-09-28T19:09:00Z">
                    <w:rPr>
                      <w:rFonts w:ascii="Monaco" w:hAnsi="Monaco" w:cs="Monaco"/>
                      <w:sz w:val="32"/>
                      <w:szCs w:val="32"/>
                      <w:lang w:val="en-US"/>
                    </w:rPr>
                  </w:rPrChange>
                </w:rPr>
                <w:t>(0).innerHTML = datos[0].values[i][6].substring(0,10)+" "+datos[0].values[i][6].substring(11,16);</w:t>
              </w:r>
            </w:ins>
          </w:p>
          <w:p w14:paraId="21407FFC" w14:textId="77777777" w:rsidR="00A47B4C" w:rsidRPr="00A47B4C" w:rsidRDefault="00A47B4C">
            <w:pPr>
              <w:rPr>
                <w:ins w:id="4138" w:author="Borja Gonzalez" w:date="2017-09-28T19:09:00Z"/>
                <w:lang w:val="en-US"/>
                <w:rPrChange w:id="4139" w:author="Borja Gonzalez" w:date="2017-09-28T19:09:00Z">
                  <w:rPr>
                    <w:ins w:id="4140" w:author="Borja Gonzalez" w:date="2017-09-28T19:09:00Z"/>
                    <w:rFonts w:ascii="Monaco" w:eastAsiaTheme="majorEastAsia" w:hAnsi="Monaco" w:cs="Monaco"/>
                    <w:color w:val="243F60" w:themeColor="accent1" w:themeShade="7F"/>
                    <w:sz w:val="32"/>
                    <w:szCs w:val="32"/>
                    <w:lang w:val="en-US"/>
                  </w:rPr>
                </w:rPrChange>
              </w:rPr>
              <w:pPrChange w:id="4141" w:author="GONZALEZ DIAZ, BORJA" w:date="2017-09-29T19:27:00Z">
                <w:pPr>
                  <w:keepNext/>
                  <w:keepLines/>
                  <w:widowControl w:val="0"/>
                  <w:autoSpaceDE w:val="0"/>
                  <w:autoSpaceDN w:val="0"/>
                  <w:adjustRightInd w:val="0"/>
                  <w:spacing w:before="200"/>
                  <w:outlineLvl w:val="4"/>
                </w:pPr>
              </w:pPrChange>
            </w:pPr>
            <w:ins w:id="4142" w:author="Borja Gonzalez" w:date="2017-09-28T19:09:00Z">
              <w:r w:rsidRPr="00A47B4C">
                <w:rPr>
                  <w:lang w:val="en-US"/>
                  <w:rPrChange w:id="4143" w:author="Borja Gonzalez" w:date="2017-09-28T19:09:00Z">
                    <w:rPr>
                      <w:rFonts w:ascii="Monaco" w:hAnsi="Monaco" w:cs="Monaco"/>
                      <w:sz w:val="32"/>
                      <w:szCs w:val="32"/>
                      <w:lang w:val="en-US"/>
                    </w:rPr>
                  </w:rPrChange>
                </w:rPr>
                <w:tab/>
              </w:r>
              <w:r w:rsidRPr="00A47B4C">
                <w:rPr>
                  <w:lang w:val="en-US"/>
                  <w:rPrChange w:id="4144" w:author="Borja Gonzalez" w:date="2017-09-28T19:09:00Z">
                    <w:rPr>
                      <w:rFonts w:ascii="Monaco" w:hAnsi="Monaco" w:cs="Monaco"/>
                      <w:sz w:val="32"/>
                      <w:szCs w:val="32"/>
                      <w:lang w:val="en-US"/>
                    </w:rPr>
                  </w:rPrChange>
                </w:rPr>
                <w:tab/>
              </w:r>
              <w:r w:rsidRPr="00A47B4C">
                <w:rPr>
                  <w:lang w:val="en-US"/>
                  <w:rPrChange w:id="4145" w:author="Borja Gonzalez" w:date="2017-09-28T19:09:00Z">
                    <w:rPr>
                      <w:rFonts w:ascii="Monaco" w:hAnsi="Monaco" w:cs="Monaco"/>
                      <w:sz w:val="32"/>
                      <w:szCs w:val="32"/>
                      <w:lang w:val="en-US"/>
                    </w:rPr>
                  </w:rPrChange>
                </w:rPr>
                <w:tab/>
              </w:r>
              <w:r w:rsidRPr="00A47B4C">
                <w:rPr>
                  <w:lang w:val="en-US"/>
                  <w:rPrChange w:id="4146" w:author="Borja Gonzalez" w:date="2017-09-28T19:09:00Z">
                    <w:rPr>
                      <w:rFonts w:ascii="Monaco" w:hAnsi="Monaco" w:cs="Monaco"/>
                      <w:sz w:val="32"/>
                      <w:szCs w:val="32"/>
                      <w:lang w:val="en-US"/>
                    </w:rPr>
                  </w:rPrChange>
                </w:rPr>
                <w:tab/>
              </w:r>
              <w:r w:rsidRPr="00A47B4C">
                <w:rPr>
                  <w:lang w:val="en-US"/>
                  <w:rPrChange w:id="4147" w:author="Borja Gonzalez" w:date="2017-09-28T19:09:00Z">
                    <w:rPr>
                      <w:rFonts w:ascii="Monaco" w:hAnsi="Monaco" w:cs="Monaco"/>
                      <w:sz w:val="32"/>
                      <w:szCs w:val="32"/>
                      <w:lang w:val="en-US"/>
                    </w:rPr>
                  </w:rPrChange>
                </w:rPr>
                <w:tab/>
              </w:r>
              <w:proofErr w:type="gramStart"/>
              <w:r w:rsidRPr="00A47B4C">
                <w:rPr>
                  <w:lang w:val="en-US"/>
                  <w:rPrChange w:id="4148" w:author="Borja Gonzalez" w:date="2017-09-28T19:09:00Z">
                    <w:rPr>
                      <w:rFonts w:ascii="Monaco" w:hAnsi="Monaco" w:cs="Monaco"/>
                      <w:sz w:val="32"/>
                      <w:szCs w:val="32"/>
                      <w:lang w:val="en-US"/>
                    </w:rPr>
                  </w:rPrChange>
                </w:rPr>
                <w:t>fila.insertCell</w:t>
              </w:r>
              <w:proofErr w:type="gramEnd"/>
              <w:r w:rsidRPr="00A47B4C">
                <w:rPr>
                  <w:lang w:val="en-US"/>
                  <w:rPrChange w:id="4149" w:author="Borja Gonzalez" w:date="2017-09-28T19:09:00Z">
                    <w:rPr>
                      <w:rFonts w:ascii="Monaco" w:hAnsi="Monaco" w:cs="Monaco"/>
                      <w:sz w:val="32"/>
                      <w:szCs w:val="32"/>
                      <w:lang w:val="en-US"/>
                    </w:rPr>
                  </w:rPrChange>
                </w:rPr>
                <w:t>(0).innerHTML = '</w:t>
              </w:r>
              <w:r w:rsidRPr="00A47B4C">
                <w:rPr>
                  <w:b/>
                  <w:bCs/>
                  <w:color w:val="204A87"/>
                  <w:lang w:val="en-US"/>
                  <w:rPrChange w:id="4150" w:author="Borja Gonzalez" w:date="2017-09-28T19:09:00Z">
                    <w:rPr>
                      <w:rFonts w:ascii="Monaco" w:hAnsi="Monaco" w:cs="Monaco"/>
                      <w:b/>
                      <w:bCs/>
                      <w:color w:val="204A87"/>
                      <w:sz w:val="32"/>
                      <w:szCs w:val="32"/>
                      <w:lang w:val="en-US"/>
                    </w:rPr>
                  </w:rPrChange>
                </w:rPr>
                <w:t>&lt;button</w:t>
              </w:r>
              <w:r w:rsidRPr="00A47B4C">
                <w:rPr>
                  <w:lang w:val="en-US"/>
                  <w:rPrChange w:id="4151" w:author="Borja Gonzalez" w:date="2017-09-28T19:09:00Z">
                    <w:rPr>
                      <w:rFonts w:ascii="Monaco" w:hAnsi="Monaco" w:cs="Monaco"/>
                      <w:sz w:val="32"/>
                      <w:szCs w:val="32"/>
                      <w:lang w:val="en-US"/>
                    </w:rPr>
                  </w:rPrChange>
                </w:rPr>
                <w:t xml:space="preserve"> </w:t>
              </w:r>
              <w:r w:rsidRPr="00A47B4C">
                <w:rPr>
                  <w:color w:val="C4A000"/>
                  <w:lang w:val="en-US"/>
                  <w:rPrChange w:id="4152" w:author="Borja Gonzalez" w:date="2017-09-28T19:09:00Z">
                    <w:rPr>
                      <w:rFonts w:ascii="Monaco" w:hAnsi="Monaco" w:cs="Monaco"/>
                      <w:color w:val="C4A000"/>
                      <w:sz w:val="32"/>
                      <w:szCs w:val="32"/>
                      <w:lang w:val="en-US"/>
                    </w:rPr>
                  </w:rPrChange>
                </w:rPr>
                <w:t>class=</w:t>
              </w:r>
              <w:r w:rsidRPr="00A47B4C">
                <w:rPr>
                  <w:color w:val="4E9A06"/>
                  <w:lang w:val="en-US"/>
                  <w:rPrChange w:id="4153" w:author="Borja Gonzalez" w:date="2017-09-28T19:09:00Z">
                    <w:rPr>
                      <w:rFonts w:ascii="Monaco" w:hAnsi="Monaco" w:cs="Monaco"/>
                      <w:color w:val="4E9A06"/>
                      <w:sz w:val="32"/>
                      <w:szCs w:val="32"/>
                      <w:lang w:val="en-US"/>
                    </w:rPr>
                  </w:rPrChange>
                </w:rPr>
                <w:t>"btn"</w:t>
              </w:r>
              <w:r w:rsidRPr="00A47B4C">
                <w:rPr>
                  <w:lang w:val="en-US"/>
                  <w:rPrChange w:id="4154" w:author="Borja Gonzalez" w:date="2017-09-28T19:09:00Z">
                    <w:rPr>
                      <w:rFonts w:ascii="Monaco" w:hAnsi="Monaco" w:cs="Monaco"/>
                      <w:sz w:val="32"/>
                      <w:szCs w:val="32"/>
                      <w:lang w:val="en-US"/>
                    </w:rPr>
                  </w:rPrChange>
                </w:rPr>
                <w:t xml:space="preserve"> </w:t>
              </w:r>
              <w:r w:rsidRPr="00A47B4C">
                <w:rPr>
                  <w:color w:val="C4A000"/>
                  <w:lang w:val="en-US"/>
                  <w:rPrChange w:id="4155" w:author="Borja Gonzalez" w:date="2017-09-28T19:09:00Z">
                    <w:rPr>
                      <w:rFonts w:ascii="Monaco" w:hAnsi="Monaco" w:cs="Monaco"/>
                      <w:color w:val="C4A000"/>
                      <w:sz w:val="32"/>
                      <w:szCs w:val="32"/>
                      <w:lang w:val="en-US"/>
                    </w:rPr>
                  </w:rPrChange>
                </w:rPr>
                <w:t>type=</w:t>
              </w:r>
              <w:r w:rsidRPr="00A47B4C">
                <w:rPr>
                  <w:color w:val="4E9A06"/>
                  <w:lang w:val="en-US"/>
                  <w:rPrChange w:id="4156" w:author="Borja Gonzalez" w:date="2017-09-28T19:09:00Z">
                    <w:rPr>
                      <w:rFonts w:ascii="Monaco" w:hAnsi="Monaco" w:cs="Monaco"/>
                      <w:color w:val="4E9A06"/>
                      <w:sz w:val="32"/>
                      <w:szCs w:val="32"/>
                      <w:lang w:val="en-US"/>
                    </w:rPr>
                  </w:rPrChange>
                </w:rPr>
                <w:t>"button"</w:t>
              </w:r>
              <w:r w:rsidRPr="00A47B4C">
                <w:rPr>
                  <w:lang w:val="en-US"/>
                  <w:rPrChange w:id="4157" w:author="Borja Gonzalez" w:date="2017-09-28T19:09:00Z">
                    <w:rPr>
                      <w:rFonts w:ascii="Monaco" w:hAnsi="Monaco" w:cs="Monaco"/>
                      <w:sz w:val="32"/>
                      <w:szCs w:val="32"/>
                      <w:lang w:val="en-US"/>
                    </w:rPr>
                  </w:rPrChange>
                </w:rPr>
                <w:t xml:space="preserve"> </w:t>
              </w:r>
              <w:r w:rsidRPr="00A47B4C">
                <w:rPr>
                  <w:color w:val="C4A000"/>
                  <w:lang w:val="en-US"/>
                  <w:rPrChange w:id="4158" w:author="Borja Gonzalez" w:date="2017-09-28T19:09:00Z">
                    <w:rPr>
                      <w:rFonts w:ascii="Monaco" w:hAnsi="Monaco" w:cs="Monaco"/>
                      <w:color w:val="C4A000"/>
                      <w:sz w:val="32"/>
                      <w:szCs w:val="32"/>
                      <w:lang w:val="en-US"/>
                    </w:rPr>
                  </w:rPrChange>
                </w:rPr>
                <w:t>onClick=</w:t>
              </w:r>
              <w:r w:rsidRPr="00A47B4C">
                <w:rPr>
                  <w:color w:val="4E9A06"/>
                  <w:lang w:val="en-US"/>
                  <w:rPrChange w:id="4159" w:author="Borja Gonzalez" w:date="2017-09-28T19:09:00Z">
                    <w:rPr>
                      <w:rFonts w:ascii="Monaco" w:hAnsi="Monaco" w:cs="Monaco"/>
                      <w:color w:val="4E9A06"/>
                      <w:sz w:val="32"/>
                      <w:szCs w:val="32"/>
                      <w:lang w:val="en-US"/>
                    </w:rPr>
                  </w:rPrChange>
                </w:rPr>
                <w:t>"crearGrafico(\''+datos[0].values[i][1]+'\', \'' + datos[0].values[i][4] + '\',1)"</w:t>
              </w:r>
              <w:r w:rsidRPr="00A47B4C">
                <w:rPr>
                  <w:b/>
                  <w:bCs/>
                  <w:color w:val="204A87"/>
                  <w:lang w:val="en-US"/>
                  <w:rPrChange w:id="4160" w:author="Borja Gonzalez" w:date="2017-09-28T19:09:00Z">
                    <w:rPr>
                      <w:rFonts w:ascii="Monaco" w:hAnsi="Monaco" w:cs="Monaco"/>
                      <w:b/>
                      <w:bCs/>
                      <w:color w:val="204A87"/>
                      <w:sz w:val="32"/>
                      <w:szCs w:val="32"/>
                      <w:lang w:val="en-US"/>
                    </w:rPr>
                  </w:rPrChange>
                </w:rPr>
                <w:t>&gt;&lt;/button&gt;</w:t>
              </w:r>
              <w:r w:rsidRPr="00A47B4C">
                <w:rPr>
                  <w:lang w:val="en-US"/>
                  <w:rPrChange w:id="4161" w:author="Borja Gonzalez" w:date="2017-09-28T19:09:00Z">
                    <w:rPr>
                      <w:rFonts w:ascii="Monaco" w:hAnsi="Monaco" w:cs="Monaco"/>
                      <w:sz w:val="32"/>
                      <w:szCs w:val="32"/>
                      <w:lang w:val="en-US"/>
                    </w:rPr>
                  </w:rPrChange>
                </w:rPr>
                <w:t>';</w:t>
              </w:r>
            </w:ins>
          </w:p>
          <w:p w14:paraId="427AB60C" w14:textId="77777777" w:rsidR="00A47B4C" w:rsidRPr="00A47B4C" w:rsidRDefault="00A47B4C">
            <w:pPr>
              <w:rPr>
                <w:ins w:id="4162" w:author="Borja Gonzalez" w:date="2017-09-28T19:09:00Z"/>
                <w:lang w:val="en-US"/>
                <w:rPrChange w:id="4163" w:author="Borja Gonzalez" w:date="2017-09-28T19:09:00Z">
                  <w:rPr>
                    <w:ins w:id="4164" w:author="Borja Gonzalez" w:date="2017-09-28T19:09:00Z"/>
                    <w:rFonts w:ascii="Monaco" w:eastAsiaTheme="majorEastAsia" w:hAnsi="Monaco" w:cs="Monaco"/>
                    <w:color w:val="243F60" w:themeColor="accent1" w:themeShade="7F"/>
                    <w:sz w:val="32"/>
                    <w:szCs w:val="32"/>
                    <w:lang w:val="en-US"/>
                  </w:rPr>
                </w:rPrChange>
              </w:rPr>
              <w:pPrChange w:id="4165" w:author="GONZALEZ DIAZ, BORJA" w:date="2017-09-29T19:27:00Z">
                <w:pPr>
                  <w:keepNext/>
                  <w:keepLines/>
                  <w:widowControl w:val="0"/>
                  <w:autoSpaceDE w:val="0"/>
                  <w:autoSpaceDN w:val="0"/>
                  <w:adjustRightInd w:val="0"/>
                  <w:spacing w:before="200"/>
                  <w:outlineLvl w:val="4"/>
                </w:pPr>
              </w:pPrChange>
            </w:pPr>
            <w:ins w:id="4166" w:author="Borja Gonzalez" w:date="2017-09-28T19:09:00Z">
              <w:r w:rsidRPr="00A47B4C">
                <w:rPr>
                  <w:lang w:val="en-US"/>
                  <w:rPrChange w:id="4167" w:author="Borja Gonzalez" w:date="2017-09-28T19:09:00Z">
                    <w:rPr>
                      <w:rFonts w:ascii="Monaco" w:hAnsi="Monaco" w:cs="Monaco"/>
                      <w:sz w:val="32"/>
                      <w:szCs w:val="32"/>
                      <w:lang w:val="en-US"/>
                    </w:rPr>
                  </w:rPrChange>
                </w:rPr>
                <w:tab/>
              </w:r>
              <w:r w:rsidRPr="00A47B4C">
                <w:rPr>
                  <w:lang w:val="en-US"/>
                  <w:rPrChange w:id="4168" w:author="Borja Gonzalez" w:date="2017-09-28T19:09:00Z">
                    <w:rPr>
                      <w:rFonts w:ascii="Monaco" w:hAnsi="Monaco" w:cs="Monaco"/>
                      <w:sz w:val="32"/>
                      <w:szCs w:val="32"/>
                      <w:lang w:val="en-US"/>
                    </w:rPr>
                  </w:rPrChange>
                </w:rPr>
                <w:tab/>
              </w:r>
              <w:r w:rsidRPr="00A47B4C">
                <w:rPr>
                  <w:lang w:val="en-US"/>
                  <w:rPrChange w:id="4169" w:author="Borja Gonzalez" w:date="2017-09-28T19:09:00Z">
                    <w:rPr>
                      <w:rFonts w:ascii="Monaco" w:hAnsi="Monaco" w:cs="Monaco"/>
                      <w:sz w:val="32"/>
                      <w:szCs w:val="32"/>
                      <w:lang w:val="en-US"/>
                    </w:rPr>
                  </w:rPrChange>
                </w:rPr>
                <w:tab/>
              </w:r>
              <w:r w:rsidRPr="00A47B4C">
                <w:rPr>
                  <w:lang w:val="en-US"/>
                  <w:rPrChange w:id="4170" w:author="Borja Gonzalez" w:date="2017-09-28T19:09:00Z">
                    <w:rPr>
                      <w:rFonts w:ascii="Monaco" w:hAnsi="Monaco" w:cs="Monaco"/>
                      <w:sz w:val="32"/>
                      <w:szCs w:val="32"/>
                      <w:lang w:val="en-US"/>
                    </w:rPr>
                  </w:rPrChange>
                </w:rPr>
                <w:tab/>
              </w:r>
              <w:r w:rsidRPr="00A47B4C">
                <w:rPr>
                  <w:lang w:val="en-US"/>
                  <w:rPrChange w:id="4171" w:author="Borja Gonzalez" w:date="2017-09-28T19:09:00Z">
                    <w:rPr>
                      <w:rFonts w:ascii="Monaco" w:hAnsi="Monaco" w:cs="Monaco"/>
                      <w:sz w:val="32"/>
                      <w:szCs w:val="32"/>
                      <w:lang w:val="en-US"/>
                    </w:rPr>
                  </w:rPrChange>
                </w:rPr>
                <w:tab/>
              </w:r>
              <w:proofErr w:type="gramStart"/>
              <w:r w:rsidRPr="00A47B4C">
                <w:rPr>
                  <w:lang w:val="en-US"/>
                  <w:rPrChange w:id="4172" w:author="Borja Gonzalez" w:date="2017-09-28T19:09:00Z">
                    <w:rPr>
                      <w:rFonts w:ascii="Monaco" w:hAnsi="Monaco" w:cs="Monaco"/>
                      <w:sz w:val="32"/>
                      <w:szCs w:val="32"/>
                      <w:lang w:val="en-US"/>
                    </w:rPr>
                  </w:rPrChange>
                </w:rPr>
                <w:t>fila.insertCell</w:t>
              </w:r>
              <w:proofErr w:type="gramEnd"/>
              <w:r w:rsidRPr="00A47B4C">
                <w:rPr>
                  <w:lang w:val="en-US"/>
                  <w:rPrChange w:id="4173" w:author="Borja Gonzalez" w:date="2017-09-28T19:09:00Z">
                    <w:rPr>
                      <w:rFonts w:ascii="Monaco" w:hAnsi="Monaco" w:cs="Monaco"/>
                      <w:sz w:val="32"/>
                      <w:szCs w:val="32"/>
                      <w:lang w:val="en-US"/>
                    </w:rPr>
                  </w:rPrChange>
                </w:rPr>
                <w:t>(0).innerHTML = '</w:t>
              </w:r>
              <w:r w:rsidRPr="00A47B4C">
                <w:rPr>
                  <w:b/>
                  <w:bCs/>
                  <w:color w:val="204A87"/>
                  <w:lang w:val="en-US"/>
                  <w:rPrChange w:id="4174" w:author="Borja Gonzalez" w:date="2017-09-28T19:09:00Z">
                    <w:rPr>
                      <w:rFonts w:ascii="Monaco" w:hAnsi="Monaco" w:cs="Monaco"/>
                      <w:b/>
                      <w:bCs/>
                      <w:color w:val="204A87"/>
                      <w:sz w:val="32"/>
                      <w:szCs w:val="32"/>
                      <w:lang w:val="en-US"/>
                    </w:rPr>
                  </w:rPrChange>
                </w:rPr>
                <w:t>&lt;button</w:t>
              </w:r>
              <w:r w:rsidRPr="00A47B4C">
                <w:rPr>
                  <w:lang w:val="en-US"/>
                  <w:rPrChange w:id="4175" w:author="Borja Gonzalez" w:date="2017-09-28T19:09:00Z">
                    <w:rPr>
                      <w:rFonts w:ascii="Monaco" w:hAnsi="Monaco" w:cs="Monaco"/>
                      <w:sz w:val="32"/>
                      <w:szCs w:val="32"/>
                      <w:lang w:val="en-US"/>
                    </w:rPr>
                  </w:rPrChange>
                </w:rPr>
                <w:t xml:space="preserve"> </w:t>
              </w:r>
              <w:r w:rsidRPr="00A47B4C">
                <w:rPr>
                  <w:color w:val="C4A000"/>
                  <w:lang w:val="en-US"/>
                  <w:rPrChange w:id="4176" w:author="Borja Gonzalez" w:date="2017-09-28T19:09:00Z">
                    <w:rPr>
                      <w:rFonts w:ascii="Monaco" w:hAnsi="Monaco" w:cs="Monaco"/>
                      <w:color w:val="C4A000"/>
                      <w:sz w:val="32"/>
                      <w:szCs w:val="32"/>
                      <w:lang w:val="en-US"/>
                    </w:rPr>
                  </w:rPrChange>
                </w:rPr>
                <w:t>class=</w:t>
              </w:r>
              <w:r w:rsidRPr="00A47B4C">
                <w:rPr>
                  <w:color w:val="4E9A06"/>
                  <w:lang w:val="en-US"/>
                  <w:rPrChange w:id="4177" w:author="Borja Gonzalez" w:date="2017-09-28T19:09:00Z">
                    <w:rPr>
                      <w:rFonts w:ascii="Monaco" w:hAnsi="Monaco" w:cs="Monaco"/>
                      <w:color w:val="4E9A06"/>
                      <w:sz w:val="32"/>
                      <w:szCs w:val="32"/>
                      <w:lang w:val="en-US"/>
                    </w:rPr>
                  </w:rPrChange>
                </w:rPr>
                <w:t>"btn"</w:t>
              </w:r>
              <w:r w:rsidRPr="00A47B4C">
                <w:rPr>
                  <w:lang w:val="en-US"/>
                  <w:rPrChange w:id="4178" w:author="Borja Gonzalez" w:date="2017-09-28T19:09:00Z">
                    <w:rPr>
                      <w:rFonts w:ascii="Monaco" w:hAnsi="Monaco" w:cs="Monaco"/>
                      <w:sz w:val="32"/>
                      <w:szCs w:val="32"/>
                      <w:lang w:val="en-US"/>
                    </w:rPr>
                  </w:rPrChange>
                </w:rPr>
                <w:t xml:space="preserve"> </w:t>
              </w:r>
              <w:r w:rsidRPr="00A47B4C">
                <w:rPr>
                  <w:color w:val="C4A000"/>
                  <w:lang w:val="en-US"/>
                  <w:rPrChange w:id="4179" w:author="Borja Gonzalez" w:date="2017-09-28T19:09:00Z">
                    <w:rPr>
                      <w:rFonts w:ascii="Monaco" w:hAnsi="Monaco" w:cs="Monaco"/>
                      <w:color w:val="C4A000"/>
                      <w:sz w:val="32"/>
                      <w:szCs w:val="32"/>
                      <w:lang w:val="en-US"/>
                    </w:rPr>
                  </w:rPrChange>
                </w:rPr>
                <w:t>type=</w:t>
              </w:r>
              <w:r w:rsidRPr="00A47B4C">
                <w:rPr>
                  <w:color w:val="4E9A06"/>
                  <w:lang w:val="en-US"/>
                  <w:rPrChange w:id="4180" w:author="Borja Gonzalez" w:date="2017-09-28T19:09:00Z">
                    <w:rPr>
                      <w:rFonts w:ascii="Monaco" w:hAnsi="Monaco" w:cs="Monaco"/>
                      <w:color w:val="4E9A06"/>
                      <w:sz w:val="32"/>
                      <w:szCs w:val="32"/>
                      <w:lang w:val="en-US"/>
                    </w:rPr>
                  </w:rPrChange>
                </w:rPr>
                <w:t>"button"</w:t>
              </w:r>
              <w:r w:rsidRPr="00A47B4C">
                <w:rPr>
                  <w:lang w:val="en-US"/>
                  <w:rPrChange w:id="4181" w:author="Borja Gonzalez" w:date="2017-09-28T19:09:00Z">
                    <w:rPr>
                      <w:rFonts w:ascii="Monaco" w:hAnsi="Monaco" w:cs="Monaco"/>
                      <w:sz w:val="32"/>
                      <w:szCs w:val="32"/>
                      <w:lang w:val="en-US"/>
                    </w:rPr>
                  </w:rPrChange>
                </w:rPr>
                <w:t xml:space="preserve"> </w:t>
              </w:r>
              <w:r w:rsidRPr="00A47B4C">
                <w:rPr>
                  <w:color w:val="C4A000"/>
                  <w:lang w:val="en-US"/>
                  <w:rPrChange w:id="4182" w:author="Borja Gonzalez" w:date="2017-09-28T19:09:00Z">
                    <w:rPr>
                      <w:rFonts w:ascii="Monaco" w:hAnsi="Monaco" w:cs="Monaco"/>
                      <w:color w:val="C4A000"/>
                      <w:sz w:val="32"/>
                      <w:szCs w:val="32"/>
                      <w:lang w:val="en-US"/>
                    </w:rPr>
                  </w:rPrChange>
                </w:rPr>
                <w:t>onClick=</w:t>
              </w:r>
              <w:r w:rsidRPr="00A47B4C">
                <w:rPr>
                  <w:color w:val="4E9A06"/>
                  <w:lang w:val="en-US"/>
                  <w:rPrChange w:id="4183" w:author="Borja Gonzalez" w:date="2017-09-28T19:09:00Z">
                    <w:rPr>
                      <w:rFonts w:ascii="Monaco" w:hAnsi="Monaco" w:cs="Monaco"/>
                      <w:color w:val="4E9A06"/>
                      <w:sz w:val="32"/>
                      <w:szCs w:val="32"/>
                      <w:lang w:val="en-US"/>
                    </w:rPr>
                  </w:rPrChange>
                </w:rPr>
                <w:t>"crearGrafico(\''+datos[0].values[i][1]+'\', \'' + datos[0].values[i][3] + '\',2)"</w:t>
              </w:r>
              <w:r w:rsidRPr="00A47B4C">
                <w:rPr>
                  <w:b/>
                  <w:bCs/>
                  <w:color w:val="204A87"/>
                  <w:lang w:val="en-US"/>
                  <w:rPrChange w:id="4184" w:author="Borja Gonzalez" w:date="2017-09-28T19:09:00Z">
                    <w:rPr>
                      <w:rFonts w:ascii="Monaco" w:hAnsi="Monaco" w:cs="Monaco"/>
                      <w:b/>
                      <w:bCs/>
                      <w:color w:val="204A87"/>
                      <w:sz w:val="32"/>
                      <w:szCs w:val="32"/>
                      <w:lang w:val="en-US"/>
                    </w:rPr>
                  </w:rPrChange>
                </w:rPr>
                <w:t>&gt;&lt;/button&gt;</w:t>
              </w:r>
              <w:r w:rsidRPr="00A47B4C">
                <w:rPr>
                  <w:lang w:val="en-US"/>
                  <w:rPrChange w:id="4185" w:author="Borja Gonzalez" w:date="2017-09-28T19:09:00Z">
                    <w:rPr>
                      <w:rFonts w:ascii="Monaco" w:hAnsi="Monaco" w:cs="Monaco"/>
                      <w:sz w:val="32"/>
                      <w:szCs w:val="32"/>
                      <w:lang w:val="en-US"/>
                    </w:rPr>
                  </w:rPrChange>
                </w:rPr>
                <w:t>';</w:t>
              </w:r>
            </w:ins>
          </w:p>
          <w:p w14:paraId="78A6B97B" w14:textId="77777777" w:rsidR="00A47B4C" w:rsidRPr="00A47B4C" w:rsidRDefault="00A47B4C">
            <w:pPr>
              <w:rPr>
                <w:ins w:id="4186" w:author="Borja Gonzalez" w:date="2017-09-28T19:09:00Z"/>
                <w:lang w:val="en-US"/>
                <w:rPrChange w:id="4187" w:author="Borja Gonzalez" w:date="2017-09-28T19:09:00Z">
                  <w:rPr>
                    <w:ins w:id="4188" w:author="Borja Gonzalez" w:date="2017-09-28T19:09:00Z"/>
                    <w:rFonts w:ascii="Monaco" w:eastAsiaTheme="majorEastAsia" w:hAnsi="Monaco" w:cs="Monaco"/>
                    <w:color w:val="243F60" w:themeColor="accent1" w:themeShade="7F"/>
                    <w:sz w:val="32"/>
                    <w:szCs w:val="32"/>
                    <w:lang w:val="en-US"/>
                  </w:rPr>
                </w:rPrChange>
              </w:rPr>
              <w:pPrChange w:id="4189" w:author="GONZALEZ DIAZ, BORJA" w:date="2017-09-29T19:27:00Z">
                <w:pPr>
                  <w:keepNext/>
                  <w:keepLines/>
                  <w:widowControl w:val="0"/>
                  <w:autoSpaceDE w:val="0"/>
                  <w:autoSpaceDN w:val="0"/>
                  <w:adjustRightInd w:val="0"/>
                  <w:spacing w:before="200"/>
                  <w:outlineLvl w:val="4"/>
                </w:pPr>
              </w:pPrChange>
            </w:pPr>
            <w:ins w:id="4190" w:author="Borja Gonzalez" w:date="2017-09-28T19:09:00Z">
              <w:r w:rsidRPr="00A47B4C">
                <w:rPr>
                  <w:lang w:val="en-US"/>
                  <w:rPrChange w:id="4191" w:author="Borja Gonzalez" w:date="2017-09-28T19:09:00Z">
                    <w:rPr>
                      <w:rFonts w:ascii="Monaco" w:hAnsi="Monaco" w:cs="Monaco"/>
                      <w:sz w:val="32"/>
                      <w:szCs w:val="32"/>
                      <w:lang w:val="en-US"/>
                    </w:rPr>
                  </w:rPrChange>
                </w:rPr>
                <w:tab/>
              </w:r>
              <w:r w:rsidRPr="00A47B4C">
                <w:rPr>
                  <w:lang w:val="en-US"/>
                  <w:rPrChange w:id="4192" w:author="Borja Gonzalez" w:date="2017-09-28T19:09:00Z">
                    <w:rPr>
                      <w:rFonts w:ascii="Monaco" w:hAnsi="Monaco" w:cs="Monaco"/>
                      <w:sz w:val="32"/>
                      <w:szCs w:val="32"/>
                      <w:lang w:val="en-US"/>
                    </w:rPr>
                  </w:rPrChange>
                </w:rPr>
                <w:tab/>
              </w:r>
              <w:r w:rsidRPr="00A47B4C">
                <w:rPr>
                  <w:lang w:val="en-US"/>
                  <w:rPrChange w:id="4193" w:author="Borja Gonzalez" w:date="2017-09-28T19:09:00Z">
                    <w:rPr>
                      <w:rFonts w:ascii="Monaco" w:hAnsi="Monaco" w:cs="Monaco"/>
                      <w:sz w:val="32"/>
                      <w:szCs w:val="32"/>
                      <w:lang w:val="en-US"/>
                    </w:rPr>
                  </w:rPrChange>
                </w:rPr>
                <w:tab/>
              </w:r>
              <w:r w:rsidRPr="00A47B4C">
                <w:rPr>
                  <w:lang w:val="en-US"/>
                  <w:rPrChange w:id="4194" w:author="Borja Gonzalez" w:date="2017-09-28T19:09:00Z">
                    <w:rPr>
                      <w:rFonts w:ascii="Monaco" w:hAnsi="Monaco" w:cs="Monaco"/>
                      <w:sz w:val="32"/>
                      <w:szCs w:val="32"/>
                      <w:lang w:val="en-US"/>
                    </w:rPr>
                  </w:rPrChange>
                </w:rPr>
                <w:tab/>
              </w:r>
              <w:r w:rsidRPr="00A47B4C">
                <w:rPr>
                  <w:lang w:val="en-US"/>
                  <w:rPrChange w:id="4195" w:author="Borja Gonzalez" w:date="2017-09-28T19:09:00Z">
                    <w:rPr>
                      <w:rFonts w:ascii="Monaco" w:hAnsi="Monaco" w:cs="Monaco"/>
                      <w:sz w:val="32"/>
                      <w:szCs w:val="32"/>
                      <w:lang w:val="en-US"/>
                    </w:rPr>
                  </w:rPrChange>
                </w:rPr>
                <w:tab/>
              </w:r>
              <w:proofErr w:type="gramStart"/>
              <w:r w:rsidRPr="00A47B4C">
                <w:rPr>
                  <w:lang w:val="en-US"/>
                  <w:rPrChange w:id="4196" w:author="Borja Gonzalez" w:date="2017-09-28T19:09:00Z">
                    <w:rPr>
                      <w:rFonts w:ascii="Monaco" w:hAnsi="Monaco" w:cs="Monaco"/>
                      <w:sz w:val="32"/>
                      <w:szCs w:val="32"/>
                      <w:lang w:val="en-US"/>
                    </w:rPr>
                  </w:rPrChange>
                </w:rPr>
                <w:t>fila.insertCell</w:t>
              </w:r>
              <w:proofErr w:type="gramEnd"/>
              <w:r w:rsidRPr="00A47B4C">
                <w:rPr>
                  <w:lang w:val="en-US"/>
                  <w:rPrChange w:id="4197" w:author="Borja Gonzalez" w:date="2017-09-28T19:09:00Z">
                    <w:rPr>
                      <w:rFonts w:ascii="Monaco" w:hAnsi="Monaco" w:cs="Monaco"/>
                      <w:sz w:val="32"/>
                      <w:szCs w:val="32"/>
                      <w:lang w:val="en-US"/>
                    </w:rPr>
                  </w:rPrChange>
                </w:rPr>
                <w:t>(0).innerHTML = '</w:t>
              </w:r>
              <w:r w:rsidRPr="00A47B4C">
                <w:rPr>
                  <w:b/>
                  <w:bCs/>
                  <w:color w:val="204A87"/>
                  <w:lang w:val="en-US"/>
                  <w:rPrChange w:id="4198" w:author="Borja Gonzalez" w:date="2017-09-28T19:09:00Z">
                    <w:rPr>
                      <w:rFonts w:ascii="Monaco" w:hAnsi="Monaco" w:cs="Monaco"/>
                      <w:b/>
                      <w:bCs/>
                      <w:color w:val="204A87"/>
                      <w:sz w:val="32"/>
                      <w:szCs w:val="32"/>
                      <w:lang w:val="en-US"/>
                    </w:rPr>
                  </w:rPrChange>
                </w:rPr>
                <w:t>&lt;button</w:t>
              </w:r>
              <w:r w:rsidRPr="00A47B4C">
                <w:rPr>
                  <w:lang w:val="en-US"/>
                  <w:rPrChange w:id="4199" w:author="Borja Gonzalez" w:date="2017-09-28T19:09:00Z">
                    <w:rPr>
                      <w:rFonts w:ascii="Monaco" w:hAnsi="Monaco" w:cs="Monaco"/>
                      <w:sz w:val="32"/>
                      <w:szCs w:val="32"/>
                      <w:lang w:val="en-US"/>
                    </w:rPr>
                  </w:rPrChange>
                </w:rPr>
                <w:t xml:space="preserve"> </w:t>
              </w:r>
              <w:r w:rsidRPr="00A47B4C">
                <w:rPr>
                  <w:color w:val="C4A000"/>
                  <w:lang w:val="en-US"/>
                  <w:rPrChange w:id="4200" w:author="Borja Gonzalez" w:date="2017-09-28T19:09:00Z">
                    <w:rPr>
                      <w:rFonts w:ascii="Monaco" w:hAnsi="Monaco" w:cs="Monaco"/>
                      <w:color w:val="C4A000"/>
                      <w:sz w:val="32"/>
                      <w:szCs w:val="32"/>
                      <w:lang w:val="en-US"/>
                    </w:rPr>
                  </w:rPrChange>
                </w:rPr>
                <w:t>class=</w:t>
              </w:r>
              <w:r w:rsidRPr="00A47B4C">
                <w:rPr>
                  <w:color w:val="4E9A06"/>
                  <w:lang w:val="en-US"/>
                  <w:rPrChange w:id="4201" w:author="Borja Gonzalez" w:date="2017-09-28T19:09:00Z">
                    <w:rPr>
                      <w:rFonts w:ascii="Monaco" w:hAnsi="Monaco" w:cs="Monaco"/>
                      <w:color w:val="4E9A06"/>
                      <w:sz w:val="32"/>
                      <w:szCs w:val="32"/>
                      <w:lang w:val="en-US"/>
                    </w:rPr>
                  </w:rPrChange>
                </w:rPr>
                <w:t>"btn"</w:t>
              </w:r>
              <w:r w:rsidRPr="00A47B4C">
                <w:rPr>
                  <w:lang w:val="en-US"/>
                  <w:rPrChange w:id="4202" w:author="Borja Gonzalez" w:date="2017-09-28T19:09:00Z">
                    <w:rPr>
                      <w:rFonts w:ascii="Monaco" w:hAnsi="Monaco" w:cs="Monaco"/>
                      <w:sz w:val="32"/>
                      <w:szCs w:val="32"/>
                      <w:lang w:val="en-US"/>
                    </w:rPr>
                  </w:rPrChange>
                </w:rPr>
                <w:t xml:space="preserve"> </w:t>
              </w:r>
              <w:r w:rsidRPr="00A47B4C">
                <w:rPr>
                  <w:color w:val="C4A000"/>
                  <w:lang w:val="en-US"/>
                  <w:rPrChange w:id="4203" w:author="Borja Gonzalez" w:date="2017-09-28T19:09:00Z">
                    <w:rPr>
                      <w:rFonts w:ascii="Monaco" w:hAnsi="Monaco" w:cs="Monaco"/>
                      <w:color w:val="C4A000"/>
                      <w:sz w:val="32"/>
                      <w:szCs w:val="32"/>
                      <w:lang w:val="en-US"/>
                    </w:rPr>
                  </w:rPrChange>
                </w:rPr>
                <w:t>type=</w:t>
              </w:r>
              <w:r w:rsidRPr="00A47B4C">
                <w:rPr>
                  <w:color w:val="4E9A06"/>
                  <w:lang w:val="en-US"/>
                  <w:rPrChange w:id="4204" w:author="Borja Gonzalez" w:date="2017-09-28T19:09:00Z">
                    <w:rPr>
                      <w:rFonts w:ascii="Monaco" w:hAnsi="Monaco" w:cs="Monaco"/>
                      <w:color w:val="4E9A06"/>
                      <w:sz w:val="32"/>
                      <w:szCs w:val="32"/>
                      <w:lang w:val="en-US"/>
                    </w:rPr>
                  </w:rPrChange>
                </w:rPr>
                <w:t>"button"</w:t>
              </w:r>
              <w:r w:rsidRPr="00A47B4C">
                <w:rPr>
                  <w:lang w:val="en-US"/>
                  <w:rPrChange w:id="4205" w:author="Borja Gonzalez" w:date="2017-09-28T19:09:00Z">
                    <w:rPr>
                      <w:rFonts w:ascii="Monaco" w:hAnsi="Monaco" w:cs="Monaco"/>
                      <w:sz w:val="32"/>
                      <w:szCs w:val="32"/>
                      <w:lang w:val="en-US"/>
                    </w:rPr>
                  </w:rPrChange>
                </w:rPr>
                <w:t xml:space="preserve"> </w:t>
              </w:r>
              <w:r w:rsidRPr="00A47B4C">
                <w:rPr>
                  <w:color w:val="C4A000"/>
                  <w:lang w:val="en-US"/>
                  <w:rPrChange w:id="4206" w:author="Borja Gonzalez" w:date="2017-09-28T19:09:00Z">
                    <w:rPr>
                      <w:rFonts w:ascii="Monaco" w:hAnsi="Monaco" w:cs="Monaco"/>
                      <w:color w:val="C4A000"/>
                      <w:sz w:val="32"/>
                      <w:szCs w:val="32"/>
                      <w:lang w:val="en-US"/>
                    </w:rPr>
                  </w:rPrChange>
                </w:rPr>
                <w:t>onClick=</w:t>
              </w:r>
              <w:r w:rsidRPr="00A47B4C">
                <w:rPr>
                  <w:color w:val="4E9A06"/>
                  <w:lang w:val="en-US"/>
                  <w:rPrChange w:id="4207" w:author="Borja Gonzalez" w:date="2017-09-28T19:09:00Z">
                    <w:rPr>
                      <w:rFonts w:ascii="Monaco" w:hAnsi="Monaco" w:cs="Monaco"/>
                      <w:color w:val="4E9A06"/>
                      <w:sz w:val="32"/>
                      <w:szCs w:val="32"/>
                      <w:lang w:val="en-US"/>
                    </w:rPr>
                  </w:rPrChange>
                </w:rPr>
                <w:t>"crearGrafico(\''+datos[0].values[i][1]+'\', \'' + datos[0].values[i][2] + '\',3)"</w:t>
              </w:r>
              <w:r w:rsidRPr="00A47B4C">
                <w:rPr>
                  <w:b/>
                  <w:bCs/>
                  <w:color w:val="204A87"/>
                  <w:lang w:val="en-US"/>
                  <w:rPrChange w:id="4208" w:author="Borja Gonzalez" w:date="2017-09-28T19:09:00Z">
                    <w:rPr>
                      <w:rFonts w:ascii="Monaco" w:hAnsi="Monaco" w:cs="Monaco"/>
                      <w:b/>
                      <w:bCs/>
                      <w:color w:val="204A87"/>
                      <w:sz w:val="32"/>
                      <w:szCs w:val="32"/>
                      <w:lang w:val="en-US"/>
                    </w:rPr>
                  </w:rPrChange>
                </w:rPr>
                <w:t>&gt;&lt;/button&gt;</w:t>
              </w:r>
              <w:r w:rsidRPr="00A47B4C">
                <w:rPr>
                  <w:lang w:val="en-US"/>
                  <w:rPrChange w:id="4209" w:author="Borja Gonzalez" w:date="2017-09-28T19:09:00Z">
                    <w:rPr>
                      <w:rFonts w:ascii="Monaco" w:hAnsi="Monaco" w:cs="Monaco"/>
                      <w:sz w:val="32"/>
                      <w:szCs w:val="32"/>
                      <w:lang w:val="en-US"/>
                    </w:rPr>
                  </w:rPrChange>
                </w:rPr>
                <w:t>';</w:t>
              </w:r>
            </w:ins>
          </w:p>
          <w:p w14:paraId="2F269CB2" w14:textId="77777777" w:rsidR="00A47B4C" w:rsidRPr="00A47B4C" w:rsidRDefault="00A47B4C">
            <w:pPr>
              <w:rPr>
                <w:ins w:id="4210" w:author="Borja Gonzalez" w:date="2017-09-28T19:09:00Z"/>
                <w:lang w:val="en-US"/>
                <w:rPrChange w:id="4211" w:author="Borja Gonzalez" w:date="2017-09-28T19:09:00Z">
                  <w:rPr>
                    <w:ins w:id="4212" w:author="Borja Gonzalez" w:date="2017-09-28T19:09:00Z"/>
                    <w:rFonts w:ascii="Monaco" w:eastAsiaTheme="majorEastAsia" w:hAnsi="Monaco" w:cs="Monaco"/>
                    <w:color w:val="243F60" w:themeColor="accent1" w:themeShade="7F"/>
                    <w:sz w:val="32"/>
                    <w:szCs w:val="32"/>
                    <w:lang w:val="en-US"/>
                  </w:rPr>
                </w:rPrChange>
              </w:rPr>
              <w:pPrChange w:id="4213" w:author="GONZALEZ DIAZ, BORJA" w:date="2017-09-29T19:27:00Z">
                <w:pPr>
                  <w:keepNext/>
                  <w:keepLines/>
                  <w:widowControl w:val="0"/>
                  <w:autoSpaceDE w:val="0"/>
                  <w:autoSpaceDN w:val="0"/>
                  <w:adjustRightInd w:val="0"/>
                  <w:spacing w:before="200"/>
                  <w:outlineLvl w:val="4"/>
                </w:pPr>
              </w:pPrChange>
            </w:pPr>
            <w:ins w:id="4214" w:author="Borja Gonzalez" w:date="2017-09-28T19:09:00Z">
              <w:r w:rsidRPr="00A47B4C">
                <w:rPr>
                  <w:lang w:val="en-US"/>
                  <w:rPrChange w:id="4215" w:author="Borja Gonzalez" w:date="2017-09-28T19:09:00Z">
                    <w:rPr>
                      <w:rFonts w:ascii="Monaco" w:hAnsi="Monaco" w:cs="Monaco"/>
                      <w:sz w:val="32"/>
                      <w:szCs w:val="32"/>
                      <w:lang w:val="en-US"/>
                    </w:rPr>
                  </w:rPrChange>
                </w:rPr>
                <w:tab/>
              </w:r>
              <w:r w:rsidRPr="00A47B4C">
                <w:rPr>
                  <w:lang w:val="en-US"/>
                  <w:rPrChange w:id="4216" w:author="Borja Gonzalez" w:date="2017-09-28T19:09:00Z">
                    <w:rPr>
                      <w:rFonts w:ascii="Monaco" w:hAnsi="Monaco" w:cs="Monaco"/>
                      <w:sz w:val="32"/>
                      <w:szCs w:val="32"/>
                      <w:lang w:val="en-US"/>
                    </w:rPr>
                  </w:rPrChange>
                </w:rPr>
                <w:tab/>
              </w:r>
              <w:r w:rsidRPr="00A47B4C">
                <w:rPr>
                  <w:lang w:val="en-US"/>
                  <w:rPrChange w:id="4217" w:author="Borja Gonzalez" w:date="2017-09-28T19:09:00Z">
                    <w:rPr>
                      <w:rFonts w:ascii="Monaco" w:hAnsi="Monaco" w:cs="Monaco"/>
                      <w:sz w:val="32"/>
                      <w:szCs w:val="32"/>
                      <w:lang w:val="en-US"/>
                    </w:rPr>
                  </w:rPrChange>
                </w:rPr>
                <w:tab/>
              </w:r>
              <w:r w:rsidRPr="00A47B4C">
                <w:rPr>
                  <w:lang w:val="en-US"/>
                  <w:rPrChange w:id="4218" w:author="Borja Gonzalez" w:date="2017-09-28T19:09:00Z">
                    <w:rPr>
                      <w:rFonts w:ascii="Monaco" w:hAnsi="Monaco" w:cs="Monaco"/>
                      <w:sz w:val="32"/>
                      <w:szCs w:val="32"/>
                      <w:lang w:val="en-US"/>
                    </w:rPr>
                  </w:rPrChange>
                </w:rPr>
                <w:tab/>
              </w:r>
              <w:r w:rsidRPr="00A47B4C">
                <w:rPr>
                  <w:lang w:val="en-US"/>
                  <w:rPrChange w:id="4219" w:author="Borja Gonzalez" w:date="2017-09-28T19:09:00Z">
                    <w:rPr>
                      <w:rFonts w:ascii="Monaco" w:hAnsi="Monaco" w:cs="Monaco"/>
                      <w:sz w:val="32"/>
                      <w:szCs w:val="32"/>
                      <w:lang w:val="en-US"/>
                    </w:rPr>
                  </w:rPrChange>
                </w:rPr>
                <w:tab/>
                <w:t>}</w:t>
              </w:r>
            </w:ins>
          </w:p>
          <w:p w14:paraId="775619A0" w14:textId="77777777" w:rsidR="00A47B4C" w:rsidRPr="00A47B4C" w:rsidRDefault="00A47B4C">
            <w:pPr>
              <w:rPr>
                <w:ins w:id="4220" w:author="Borja Gonzalez" w:date="2017-09-28T19:09:00Z"/>
                <w:lang w:val="en-US"/>
                <w:rPrChange w:id="4221" w:author="Borja Gonzalez" w:date="2017-09-28T19:09:00Z">
                  <w:rPr>
                    <w:ins w:id="4222" w:author="Borja Gonzalez" w:date="2017-09-28T19:09:00Z"/>
                    <w:rFonts w:ascii="Monaco" w:eastAsiaTheme="majorEastAsia" w:hAnsi="Monaco" w:cs="Monaco"/>
                    <w:color w:val="243F60" w:themeColor="accent1" w:themeShade="7F"/>
                    <w:sz w:val="32"/>
                    <w:szCs w:val="32"/>
                    <w:lang w:val="en-US"/>
                  </w:rPr>
                </w:rPrChange>
              </w:rPr>
              <w:pPrChange w:id="4223" w:author="GONZALEZ DIAZ, BORJA" w:date="2017-09-29T19:27:00Z">
                <w:pPr>
                  <w:keepNext/>
                  <w:keepLines/>
                  <w:widowControl w:val="0"/>
                  <w:autoSpaceDE w:val="0"/>
                  <w:autoSpaceDN w:val="0"/>
                  <w:adjustRightInd w:val="0"/>
                  <w:spacing w:before="200"/>
                  <w:outlineLvl w:val="4"/>
                </w:pPr>
              </w:pPrChange>
            </w:pPr>
            <w:ins w:id="4224" w:author="Borja Gonzalez" w:date="2017-09-28T19:09:00Z">
              <w:r w:rsidRPr="00A47B4C">
                <w:rPr>
                  <w:lang w:val="en-US"/>
                  <w:rPrChange w:id="4225" w:author="Borja Gonzalez" w:date="2017-09-28T19:09:00Z">
                    <w:rPr>
                      <w:rFonts w:ascii="Monaco" w:hAnsi="Monaco" w:cs="Monaco"/>
                      <w:sz w:val="32"/>
                      <w:szCs w:val="32"/>
                      <w:lang w:val="en-US"/>
                    </w:rPr>
                  </w:rPrChange>
                </w:rPr>
                <w:tab/>
              </w:r>
              <w:r w:rsidRPr="00A47B4C">
                <w:rPr>
                  <w:lang w:val="en-US"/>
                  <w:rPrChange w:id="4226" w:author="Borja Gonzalez" w:date="2017-09-28T19:09:00Z">
                    <w:rPr>
                      <w:rFonts w:ascii="Monaco" w:hAnsi="Monaco" w:cs="Monaco"/>
                      <w:sz w:val="32"/>
                      <w:szCs w:val="32"/>
                      <w:lang w:val="en-US"/>
                    </w:rPr>
                  </w:rPrChange>
                </w:rPr>
                <w:tab/>
              </w:r>
              <w:r w:rsidRPr="00A47B4C">
                <w:rPr>
                  <w:lang w:val="en-US"/>
                  <w:rPrChange w:id="4227" w:author="Borja Gonzalez" w:date="2017-09-28T19:09:00Z">
                    <w:rPr>
                      <w:rFonts w:ascii="Monaco" w:hAnsi="Monaco" w:cs="Monaco"/>
                      <w:sz w:val="32"/>
                      <w:szCs w:val="32"/>
                      <w:lang w:val="en-US"/>
                    </w:rPr>
                  </w:rPrChange>
                </w:rPr>
                <w:tab/>
              </w:r>
              <w:r w:rsidRPr="00A47B4C">
                <w:rPr>
                  <w:lang w:val="en-US"/>
                  <w:rPrChange w:id="4228" w:author="Borja Gonzalez" w:date="2017-09-28T19:09:00Z">
                    <w:rPr>
                      <w:rFonts w:ascii="Monaco" w:hAnsi="Monaco" w:cs="Monaco"/>
                      <w:sz w:val="32"/>
                      <w:szCs w:val="32"/>
                      <w:lang w:val="en-US"/>
                    </w:rPr>
                  </w:rPrChange>
                </w:rPr>
                <w:tab/>
                <w:t xml:space="preserve">var fila1 = </w:t>
              </w:r>
              <w:proofErr w:type="gramStart"/>
              <w:r w:rsidRPr="00A47B4C">
                <w:rPr>
                  <w:lang w:val="en-US"/>
                  <w:rPrChange w:id="4229" w:author="Borja Gonzalez" w:date="2017-09-28T19:09:00Z">
                    <w:rPr>
                      <w:rFonts w:ascii="Monaco" w:hAnsi="Monaco" w:cs="Monaco"/>
                      <w:sz w:val="32"/>
                      <w:szCs w:val="32"/>
                      <w:lang w:val="en-US"/>
                    </w:rPr>
                  </w:rPrChange>
                </w:rPr>
                <w:t>tabla.insertRow</w:t>
              </w:r>
              <w:proofErr w:type="gramEnd"/>
              <w:r w:rsidRPr="00A47B4C">
                <w:rPr>
                  <w:lang w:val="en-US"/>
                  <w:rPrChange w:id="4230" w:author="Borja Gonzalez" w:date="2017-09-28T19:09:00Z">
                    <w:rPr>
                      <w:rFonts w:ascii="Monaco" w:hAnsi="Monaco" w:cs="Monaco"/>
                      <w:sz w:val="32"/>
                      <w:szCs w:val="32"/>
                      <w:lang w:val="en-US"/>
                    </w:rPr>
                  </w:rPrChange>
                </w:rPr>
                <w:t>(tabla.length);</w:t>
              </w:r>
            </w:ins>
          </w:p>
          <w:p w14:paraId="3D21FB79" w14:textId="77777777" w:rsidR="00A47B4C" w:rsidRPr="00A47B4C" w:rsidRDefault="00A47B4C">
            <w:pPr>
              <w:rPr>
                <w:ins w:id="4231" w:author="Borja Gonzalez" w:date="2017-09-28T19:09:00Z"/>
                <w:lang w:val="en-US"/>
                <w:rPrChange w:id="4232" w:author="Borja Gonzalez" w:date="2017-09-28T19:09:00Z">
                  <w:rPr>
                    <w:ins w:id="4233" w:author="Borja Gonzalez" w:date="2017-09-28T19:09:00Z"/>
                    <w:rFonts w:ascii="Monaco" w:eastAsiaTheme="majorEastAsia" w:hAnsi="Monaco" w:cs="Monaco"/>
                    <w:color w:val="243F60" w:themeColor="accent1" w:themeShade="7F"/>
                    <w:sz w:val="32"/>
                    <w:szCs w:val="32"/>
                    <w:lang w:val="en-US"/>
                  </w:rPr>
                </w:rPrChange>
              </w:rPr>
              <w:pPrChange w:id="4234" w:author="GONZALEZ DIAZ, BORJA" w:date="2017-09-29T19:27:00Z">
                <w:pPr>
                  <w:keepNext/>
                  <w:keepLines/>
                  <w:widowControl w:val="0"/>
                  <w:autoSpaceDE w:val="0"/>
                  <w:autoSpaceDN w:val="0"/>
                  <w:adjustRightInd w:val="0"/>
                  <w:spacing w:before="200"/>
                  <w:outlineLvl w:val="4"/>
                </w:pPr>
              </w:pPrChange>
            </w:pPr>
            <w:ins w:id="4235" w:author="Borja Gonzalez" w:date="2017-09-28T19:09:00Z">
              <w:r w:rsidRPr="00A47B4C">
                <w:rPr>
                  <w:lang w:val="en-US"/>
                  <w:rPrChange w:id="4236" w:author="Borja Gonzalez" w:date="2017-09-28T19:09:00Z">
                    <w:rPr>
                      <w:rFonts w:ascii="Monaco" w:hAnsi="Monaco" w:cs="Monaco"/>
                      <w:sz w:val="32"/>
                      <w:szCs w:val="32"/>
                      <w:lang w:val="en-US"/>
                    </w:rPr>
                  </w:rPrChange>
                </w:rPr>
                <w:tab/>
              </w:r>
              <w:r w:rsidRPr="00A47B4C">
                <w:rPr>
                  <w:lang w:val="en-US"/>
                  <w:rPrChange w:id="4237" w:author="Borja Gonzalez" w:date="2017-09-28T19:09:00Z">
                    <w:rPr>
                      <w:rFonts w:ascii="Monaco" w:hAnsi="Monaco" w:cs="Monaco"/>
                      <w:sz w:val="32"/>
                      <w:szCs w:val="32"/>
                      <w:lang w:val="en-US"/>
                    </w:rPr>
                  </w:rPrChange>
                </w:rPr>
                <w:tab/>
              </w:r>
              <w:r w:rsidRPr="00A47B4C">
                <w:rPr>
                  <w:lang w:val="en-US"/>
                  <w:rPrChange w:id="4238" w:author="Borja Gonzalez" w:date="2017-09-28T19:09:00Z">
                    <w:rPr>
                      <w:rFonts w:ascii="Monaco" w:hAnsi="Monaco" w:cs="Monaco"/>
                      <w:sz w:val="32"/>
                      <w:szCs w:val="32"/>
                      <w:lang w:val="en-US"/>
                    </w:rPr>
                  </w:rPrChange>
                </w:rPr>
                <w:tab/>
              </w:r>
              <w:r w:rsidRPr="00A47B4C">
                <w:rPr>
                  <w:lang w:val="en-US"/>
                  <w:rPrChange w:id="4239" w:author="Borja Gonzalez" w:date="2017-09-28T19:09:00Z">
                    <w:rPr>
                      <w:rFonts w:ascii="Monaco" w:hAnsi="Monaco" w:cs="Monaco"/>
                      <w:sz w:val="32"/>
                      <w:szCs w:val="32"/>
                      <w:lang w:val="en-US"/>
                    </w:rPr>
                  </w:rPrChange>
                </w:rPr>
                <w:tab/>
                <w:t>fila1.insertCell(0</w:t>
              </w:r>
              <w:proofErr w:type="gramStart"/>
              <w:r w:rsidRPr="00A47B4C">
                <w:rPr>
                  <w:lang w:val="en-US"/>
                  <w:rPrChange w:id="4240" w:author="Borja Gonzalez" w:date="2017-09-28T19:09:00Z">
                    <w:rPr>
                      <w:rFonts w:ascii="Monaco" w:hAnsi="Monaco" w:cs="Monaco"/>
                      <w:sz w:val="32"/>
                      <w:szCs w:val="32"/>
                      <w:lang w:val="en-US"/>
                    </w:rPr>
                  </w:rPrChange>
                </w:rPr>
                <w:t>).innerHTML</w:t>
              </w:r>
              <w:proofErr w:type="gramEnd"/>
              <w:r w:rsidRPr="00A47B4C">
                <w:rPr>
                  <w:lang w:val="en-US"/>
                  <w:rPrChange w:id="4241" w:author="Borja Gonzalez" w:date="2017-09-28T19:09:00Z">
                    <w:rPr>
                      <w:rFonts w:ascii="Monaco" w:hAnsi="Monaco" w:cs="Monaco"/>
                      <w:sz w:val="32"/>
                      <w:szCs w:val="32"/>
                      <w:lang w:val="en-US"/>
                    </w:rPr>
                  </w:rPrChange>
                </w:rPr>
                <w:t xml:space="preserve"> = '</w:t>
              </w:r>
              <w:r w:rsidRPr="00A47B4C">
                <w:rPr>
                  <w:b/>
                  <w:bCs/>
                  <w:color w:val="204A87"/>
                  <w:lang w:val="en-US"/>
                  <w:rPrChange w:id="4242" w:author="Borja Gonzalez" w:date="2017-09-28T19:09:00Z">
                    <w:rPr>
                      <w:rFonts w:ascii="Monaco" w:hAnsi="Monaco" w:cs="Monaco"/>
                      <w:b/>
                      <w:bCs/>
                      <w:color w:val="204A87"/>
                      <w:sz w:val="32"/>
                      <w:szCs w:val="32"/>
                      <w:lang w:val="en-US"/>
                    </w:rPr>
                  </w:rPrChange>
                </w:rPr>
                <w:t>&lt;button</w:t>
              </w:r>
              <w:r w:rsidRPr="00A47B4C">
                <w:rPr>
                  <w:lang w:val="en-US"/>
                  <w:rPrChange w:id="4243" w:author="Borja Gonzalez" w:date="2017-09-28T19:09:00Z">
                    <w:rPr>
                      <w:rFonts w:ascii="Monaco" w:hAnsi="Monaco" w:cs="Monaco"/>
                      <w:sz w:val="32"/>
                      <w:szCs w:val="32"/>
                      <w:lang w:val="en-US"/>
                    </w:rPr>
                  </w:rPrChange>
                </w:rPr>
                <w:t xml:space="preserve"> </w:t>
              </w:r>
              <w:r w:rsidRPr="00A47B4C">
                <w:rPr>
                  <w:color w:val="C4A000"/>
                  <w:lang w:val="en-US"/>
                  <w:rPrChange w:id="4244" w:author="Borja Gonzalez" w:date="2017-09-28T19:09:00Z">
                    <w:rPr>
                      <w:rFonts w:ascii="Monaco" w:hAnsi="Monaco" w:cs="Monaco"/>
                      <w:color w:val="C4A000"/>
                      <w:sz w:val="32"/>
                      <w:szCs w:val="32"/>
                      <w:lang w:val="en-US"/>
                    </w:rPr>
                  </w:rPrChange>
                </w:rPr>
                <w:t>class=</w:t>
              </w:r>
              <w:r w:rsidRPr="00A47B4C">
                <w:rPr>
                  <w:color w:val="4E9A06"/>
                  <w:lang w:val="en-US"/>
                  <w:rPrChange w:id="4245" w:author="Borja Gonzalez" w:date="2017-09-28T19:09:00Z">
                    <w:rPr>
                      <w:rFonts w:ascii="Monaco" w:hAnsi="Monaco" w:cs="Monaco"/>
                      <w:color w:val="4E9A06"/>
                      <w:sz w:val="32"/>
                      <w:szCs w:val="32"/>
                      <w:lang w:val="en-US"/>
                    </w:rPr>
                  </w:rPrChange>
                </w:rPr>
                <w:t>"bt"</w:t>
              </w:r>
              <w:r w:rsidRPr="00A47B4C">
                <w:rPr>
                  <w:lang w:val="en-US"/>
                  <w:rPrChange w:id="4246" w:author="Borja Gonzalez" w:date="2017-09-28T19:09:00Z">
                    <w:rPr>
                      <w:rFonts w:ascii="Monaco" w:hAnsi="Monaco" w:cs="Monaco"/>
                      <w:sz w:val="32"/>
                      <w:szCs w:val="32"/>
                      <w:lang w:val="en-US"/>
                    </w:rPr>
                  </w:rPrChange>
                </w:rPr>
                <w:t xml:space="preserve"> </w:t>
              </w:r>
              <w:r w:rsidRPr="00A47B4C">
                <w:rPr>
                  <w:color w:val="C4A000"/>
                  <w:lang w:val="en-US"/>
                  <w:rPrChange w:id="4247" w:author="Borja Gonzalez" w:date="2017-09-28T19:09:00Z">
                    <w:rPr>
                      <w:rFonts w:ascii="Monaco" w:hAnsi="Monaco" w:cs="Monaco"/>
                      <w:color w:val="C4A000"/>
                      <w:sz w:val="32"/>
                      <w:szCs w:val="32"/>
                      <w:lang w:val="en-US"/>
                    </w:rPr>
                  </w:rPrChange>
                </w:rPr>
                <w:t>type=</w:t>
              </w:r>
              <w:r w:rsidRPr="00A47B4C">
                <w:rPr>
                  <w:color w:val="4E9A06"/>
                  <w:lang w:val="en-US"/>
                  <w:rPrChange w:id="4248" w:author="Borja Gonzalez" w:date="2017-09-28T19:09:00Z">
                    <w:rPr>
                      <w:rFonts w:ascii="Monaco" w:hAnsi="Monaco" w:cs="Monaco"/>
                      <w:color w:val="4E9A06"/>
                      <w:sz w:val="32"/>
                      <w:szCs w:val="32"/>
                      <w:lang w:val="en-US"/>
                    </w:rPr>
                  </w:rPrChange>
                </w:rPr>
                <w:t>"button"</w:t>
              </w:r>
              <w:r w:rsidRPr="00A47B4C">
                <w:rPr>
                  <w:lang w:val="en-US"/>
                  <w:rPrChange w:id="4249" w:author="Borja Gonzalez" w:date="2017-09-28T19:09:00Z">
                    <w:rPr>
                      <w:rFonts w:ascii="Monaco" w:hAnsi="Monaco" w:cs="Monaco"/>
                      <w:sz w:val="32"/>
                      <w:szCs w:val="32"/>
                      <w:lang w:val="en-US"/>
                    </w:rPr>
                  </w:rPrChange>
                </w:rPr>
                <w:t xml:space="preserve"> </w:t>
              </w:r>
              <w:r w:rsidRPr="00A47B4C">
                <w:rPr>
                  <w:color w:val="C4A000"/>
                  <w:lang w:val="en-US"/>
                  <w:rPrChange w:id="4250" w:author="Borja Gonzalez" w:date="2017-09-28T19:09:00Z">
                    <w:rPr>
                      <w:rFonts w:ascii="Monaco" w:hAnsi="Monaco" w:cs="Monaco"/>
                      <w:color w:val="C4A000"/>
                      <w:sz w:val="32"/>
                      <w:szCs w:val="32"/>
                      <w:lang w:val="en-US"/>
                    </w:rPr>
                  </w:rPrChange>
                </w:rPr>
                <w:t>onClick=</w:t>
              </w:r>
              <w:r w:rsidRPr="00A47B4C">
                <w:rPr>
                  <w:color w:val="4E9A06"/>
                  <w:lang w:val="en-US"/>
                  <w:rPrChange w:id="4251" w:author="Borja Gonzalez" w:date="2017-09-28T19:09:00Z">
                    <w:rPr>
                      <w:rFonts w:ascii="Monaco" w:hAnsi="Monaco" w:cs="Monaco"/>
                      <w:color w:val="4E9A06"/>
                      <w:sz w:val="32"/>
                      <w:szCs w:val="32"/>
                      <w:lang w:val="en-US"/>
                    </w:rPr>
                  </w:rPrChange>
                </w:rPr>
                <w:t>"Evolucion(1)"</w:t>
              </w:r>
              <w:r w:rsidRPr="00A47B4C">
                <w:rPr>
                  <w:b/>
                  <w:bCs/>
                  <w:color w:val="204A87"/>
                  <w:lang w:val="en-US"/>
                  <w:rPrChange w:id="4252" w:author="Borja Gonzalez" w:date="2017-09-28T19:09:00Z">
                    <w:rPr>
                      <w:rFonts w:ascii="Monaco" w:hAnsi="Monaco" w:cs="Monaco"/>
                      <w:b/>
                      <w:bCs/>
                      <w:color w:val="204A87"/>
                      <w:sz w:val="32"/>
                      <w:szCs w:val="32"/>
                      <w:lang w:val="en-US"/>
                    </w:rPr>
                  </w:rPrChange>
                </w:rPr>
                <w:t>&gt;</w:t>
              </w:r>
              <w:r w:rsidRPr="00A47B4C">
                <w:rPr>
                  <w:lang w:val="en-US"/>
                  <w:rPrChange w:id="4253" w:author="Borja Gonzalez" w:date="2017-09-28T19:09:00Z">
                    <w:rPr>
                      <w:rFonts w:ascii="Monaco" w:hAnsi="Monaco" w:cs="Monaco"/>
                      <w:sz w:val="32"/>
                      <w:szCs w:val="32"/>
                      <w:lang w:val="en-US"/>
                    </w:rPr>
                  </w:rPrChange>
                </w:rPr>
                <w:t>Evolución del movimieto</w:t>
              </w:r>
              <w:r w:rsidRPr="00A47B4C">
                <w:rPr>
                  <w:b/>
                  <w:bCs/>
                  <w:color w:val="204A87"/>
                  <w:lang w:val="en-US"/>
                  <w:rPrChange w:id="4254" w:author="Borja Gonzalez" w:date="2017-09-28T19:09:00Z">
                    <w:rPr>
                      <w:rFonts w:ascii="Monaco" w:hAnsi="Monaco" w:cs="Monaco"/>
                      <w:b/>
                      <w:bCs/>
                      <w:color w:val="204A87"/>
                      <w:sz w:val="32"/>
                      <w:szCs w:val="32"/>
                      <w:lang w:val="en-US"/>
                    </w:rPr>
                  </w:rPrChange>
                </w:rPr>
                <w:t>&lt;/button&gt;</w:t>
              </w:r>
              <w:r w:rsidRPr="00A47B4C">
                <w:rPr>
                  <w:lang w:val="en-US"/>
                  <w:rPrChange w:id="4255" w:author="Borja Gonzalez" w:date="2017-09-28T19:09:00Z">
                    <w:rPr>
                      <w:rFonts w:ascii="Monaco" w:hAnsi="Monaco" w:cs="Monaco"/>
                      <w:sz w:val="32"/>
                      <w:szCs w:val="32"/>
                      <w:lang w:val="en-US"/>
                    </w:rPr>
                  </w:rPrChange>
                </w:rPr>
                <w:t>';</w:t>
              </w:r>
            </w:ins>
          </w:p>
          <w:p w14:paraId="5BB91D9B" w14:textId="77777777" w:rsidR="00A47B4C" w:rsidRPr="00A47B4C" w:rsidRDefault="00A47B4C">
            <w:pPr>
              <w:rPr>
                <w:ins w:id="4256" w:author="Borja Gonzalez" w:date="2017-09-28T19:09:00Z"/>
                <w:lang w:val="en-US"/>
                <w:rPrChange w:id="4257" w:author="Borja Gonzalez" w:date="2017-09-28T19:09:00Z">
                  <w:rPr>
                    <w:ins w:id="4258" w:author="Borja Gonzalez" w:date="2017-09-28T19:09:00Z"/>
                    <w:rFonts w:ascii="Monaco" w:eastAsiaTheme="majorEastAsia" w:hAnsi="Monaco" w:cs="Monaco"/>
                    <w:color w:val="243F60" w:themeColor="accent1" w:themeShade="7F"/>
                    <w:sz w:val="32"/>
                    <w:szCs w:val="32"/>
                    <w:lang w:val="en-US"/>
                  </w:rPr>
                </w:rPrChange>
              </w:rPr>
              <w:pPrChange w:id="4259" w:author="GONZALEZ DIAZ, BORJA" w:date="2017-09-29T19:27:00Z">
                <w:pPr>
                  <w:keepNext/>
                  <w:keepLines/>
                  <w:widowControl w:val="0"/>
                  <w:autoSpaceDE w:val="0"/>
                  <w:autoSpaceDN w:val="0"/>
                  <w:adjustRightInd w:val="0"/>
                  <w:spacing w:before="200"/>
                  <w:outlineLvl w:val="4"/>
                </w:pPr>
              </w:pPrChange>
            </w:pPr>
            <w:ins w:id="4260" w:author="Borja Gonzalez" w:date="2017-09-28T19:09:00Z">
              <w:r w:rsidRPr="00A47B4C">
                <w:rPr>
                  <w:lang w:val="en-US"/>
                  <w:rPrChange w:id="4261" w:author="Borja Gonzalez" w:date="2017-09-28T19:09:00Z">
                    <w:rPr>
                      <w:rFonts w:ascii="Monaco" w:hAnsi="Monaco" w:cs="Monaco"/>
                      <w:sz w:val="32"/>
                      <w:szCs w:val="32"/>
                      <w:lang w:val="en-US"/>
                    </w:rPr>
                  </w:rPrChange>
                </w:rPr>
                <w:tab/>
              </w:r>
              <w:r w:rsidRPr="00A47B4C">
                <w:rPr>
                  <w:lang w:val="en-US"/>
                  <w:rPrChange w:id="4262" w:author="Borja Gonzalez" w:date="2017-09-28T19:09:00Z">
                    <w:rPr>
                      <w:rFonts w:ascii="Monaco" w:hAnsi="Monaco" w:cs="Monaco"/>
                      <w:sz w:val="32"/>
                      <w:szCs w:val="32"/>
                      <w:lang w:val="en-US"/>
                    </w:rPr>
                  </w:rPrChange>
                </w:rPr>
                <w:tab/>
              </w:r>
              <w:r w:rsidRPr="00A47B4C">
                <w:rPr>
                  <w:lang w:val="en-US"/>
                  <w:rPrChange w:id="4263" w:author="Borja Gonzalez" w:date="2017-09-28T19:09:00Z">
                    <w:rPr>
                      <w:rFonts w:ascii="Monaco" w:hAnsi="Monaco" w:cs="Monaco"/>
                      <w:sz w:val="32"/>
                      <w:szCs w:val="32"/>
                      <w:lang w:val="en-US"/>
                    </w:rPr>
                  </w:rPrChange>
                </w:rPr>
                <w:tab/>
              </w:r>
              <w:r w:rsidRPr="00A47B4C">
                <w:rPr>
                  <w:lang w:val="en-US"/>
                  <w:rPrChange w:id="4264" w:author="Borja Gonzalez" w:date="2017-09-28T19:09:00Z">
                    <w:rPr>
                      <w:rFonts w:ascii="Monaco" w:hAnsi="Monaco" w:cs="Monaco"/>
                      <w:sz w:val="32"/>
                      <w:szCs w:val="32"/>
                      <w:lang w:val="en-US"/>
                    </w:rPr>
                  </w:rPrChange>
                </w:rPr>
                <w:tab/>
                <w:t>fila1.insertCell(0</w:t>
              </w:r>
              <w:proofErr w:type="gramStart"/>
              <w:r w:rsidRPr="00A47B4C">
                <w:rPr>
                  <w:lang w:val="en-US"/>
                  <w:rPrChange w:id="4265" w:author="Borja Gonzalez" w:date="2017-09-28T19:09:00Z">
                    <w:rPr>
                      <w:rFonts w:ascii="Monaco" w:hAnsi="Monaco" w:cs="Monaco"/>
                      <w:sz w:val="32"/>
                      <w:szCs w:val="32"/>
                      <w:lang w:val="en-US"/>
                    </w:rPr>
                  </w:rPrChange>
                </w:rPr>
                <w:t>).innerHTML</w:t>
              </w:r>
              <w:proofErr w:type="gramEnd"/>
              <w:r w:rsidRPr="00A47B4C">
                <w:rPr>
                  <w:lang w:val="en-US"/>
                  <w:rPrChange w:id="4266" w:author="Borja Gonzalez" w:date="2017-09-28T19:09:00Z">
                    <w:rPr>
                      <w:rFonts w:ascii="Monaco" w:hAnsi="Monaco" w:cs="Monaco"/>
                      <w:sz w:val="32"/>
                      <w:szCs w:val="32"/>
                      <w:lang w:val="en-US"/>
                    </w:rPr>
                  </w:rPrChange>
                </w:rPr>
                <w:t xml:space="preserve"> = '</w:t>
              </w:r>
              <w:r w:rsidRPr="00A47B4C">
                <w:rPr>
                  <w:b/>
                  <w:bCs/>
                  <w:color w:val="204A87"/>
                  <w:lang w:val="en-US"/>
                  <w:rPrChange w:id="4267" w:author="Borja Gonzalez" w:date="2017-09-28T19:09:00Z">
                    <w:rPr>
                      <w:rFonts w:ascii="Monaco" w:hAnsi="Monaco" w:cs="Monaco"/>
                      <w:b/>
                      <w:bCs/>
                      <w:color w:val="204A87"/>
                      <w:sz w:val="32"/>
                      <w:szCs w:val="32"/>
                      <w:lang w:val="en-US"/>
                    </w:rPr>
                  </w:rPrChange>
                </w:rPr>
                <w:t>&lt;button</w:t>
              </w:r>
              <w:r w:rsidRPr="00A47B4C">
                <w:rPr>
                  <w:lang w:val="en-US"/>
                  <w:rPrChange w:id="4268" w:author="Borja Gonzalez" w:date="2017-09-28T19:09:00Z">
                    <w:rPr>
                      <w:rFonts w:ascii="Monaco" w:hAnsi="Monaco" w:cs="Monaco"/>
                      <w:sz w:val="32"/>
                      <w:szCs w:val="32"/>
                      <w:lang w:val="en-US"/>
                    </w:rPr>
                  </w:rPrChange>
                </w:rPr>
                <w:t xml:space="preserve"> </w:t>
              </w:r>
              <w:r w:rsidRPr="00A47B4C">
                <w:rPr>
                  <w:color w:val="C4A000"/>
                  <w:lang w:val="en-US"/>
                  <w:rPrChange w:id="4269" w:author="Borja Gonzalez" w:date="2017-09-28T19:09:00Z">
                    <w:rPr>
                      <w:rFonts w:ascii="Monaco" w:hAnsi="Monaco" w:cs="Monaco"/>
                      <w:color w:val="C4A000"/>
                      <w:sz w:val="32"/>
                      <w:szCs w:val="32"/>
                      <w:lang w:val="en-US"/>
                    </w:rPr>
                  </w:rPrChange>
                </w:rPr>
                <w:t>class=</w:t>
              </w:r>
              <w:r w:rsidRPr="00A47B4C">
                <w:rPr>
                  <w:color w:val="4E9A06"/>
                  <w:lang w:val="en-US"/>
                  <w:rPrChange w:id="4270" w:author="Borja Gonzalez" w:date="2017-09-28T19:09:00Z">
                    <w:rPr>
                      <w:rFonts w:ascii="Monaco" w:hAnsi="Monaco" w:cs="Monaco"/>
                      <w:color w:val="4E9A06"/>
                      <w:sz w:val="32"/>
                      <w:szCs w:val="32"/>
                      <w:lang w:val="en-US"/>
                    </w:rPr>
                  </w:rPrChange>
                </w:rPr>
                <w:t>"bt"</w:t>
              </w:r>
              <w:r w:rsidRPr="00A47B4C">
                <w:rPr>
                  <w:lang w:val="en-US"/>
                  <w:rPrChange w:id="4271" w:author="Borja Gonzalez" w:date="2017-09-28T19:09:00Z">
                    <w:rPr>
                      <w:rFonts w:ascii="Monaco" w:hAnsi="Monaco" w:cs="Monaco"/>
                      <w:sz w:val="32"/>
                      <w:szCs w:val="32"/>
                      <w:lang w:val="en-US"/>
                    </w:rPr>
                  </w:rPrChange>
                </w:rPr>
                <w:t xml:space="preserve"> </w:t>
              </w:r>
              <w:r w:rsidRPr="00A47B4C">
                <w:rPr>
                  <w:color w:val="C4A000"/>
                  <w:lang w:val="en-US"/>
                  <w:rPrChange w:id="4272" w:author="Borja Gonzalez" w:date="2017-09-28T19:09:00Z">
                    <w:rPr>
                      <w:rFonts w:ascii="Monaco" w:hAnsi="Monaco" w:cs="Monaco"/>
                      <w:color w:val="C4A000"/>
                      <w:sz w:val="32"/>
                      <w:szCs w:val="32"/>
                      <w:lang w:val="en-US"/>
                    </w:rPr>
                  </w:rPrChange>
                </w:rPr>
                <w:t>type=</w:t>
              </w:r>
              <w:r w:rsidRPr="00A47B4C">
                <w:rPr>
                  <w:color w:val="4E9A06"/>
                  <w:lang w:val="en-US"/>
                  <w:rPrChange w:id="4273" w:author="Borja Gonzalez" w:date="2017-09-28T19:09:00Z">
                    <w:rPr>
                      <w:rFonts w:ascii="Monaco" w:hAnsi="Monaco" w:cs="Monaco"/>
                      <w:color w:val="4E9A06"/>
                      <w:sz w:val="32"/>
                      <w:szCs w:val="32"/>
                      <w:lang w:val="en-US"/>
                    </w:rPr>
                  </w:rPrChange>
                </w:rPr>
                <w:t>"button"</w:t>
              </w:r>
              <w:r w:rsidRPr="00A47B4C">
                <w:rPr>
                  <w:lang w:val="en-US"/>
                  <w:rPrChange w:id="4274" w:author="Borja Gonzalez" w:date="2017-09-28T19:09:00Z">
                    <w:rPr>
                      <w:rFonts w:ascii="Monaco" w:hAnsi="Monaco" w:cs="Monaco"/>
                      <w:sz w:val="32"/>
                      <w:szCs w:val="32"/>
                      <w:lang w:val="en-US"/>
                    </w:rPr>
                  </w:rPrChange>
                </w:rPr>
                <w:t xml:space="preserve"> </w:t>
              </w:r>
              <w:r w:rsidRPr="00A47B4C">
                <w:rPr>
                  <w:color w:val="C4A000"/>
                  <w:lang w:val="en-US"/>
                  <w:rPrChange w:id="4275" w:author="Borja Gonzalez" w:date="2017-09-28T19:09:00Z">
                    <w:rPr>
                      <w:rFonts w:ascii="Monaco" w:hAnsi="Monaco" w:cs="Monaco"/>
                      <w:color w:val="C4A000"/>
                      <w:sz w:val="32"/>
                      <w:szCs w:val="32"/>
                      <w:lang w:val="en-US"/>
                    </w:rPr>
                  </w:rPrChange>
                </w:rPr>
                <w:t>onClick=</w:t>
              </w:r>
              <w:r w:rsidRPr="00A47B4C">
                <w:rPr>
                  <w:color w:val="4E9A06"/>
                  <w:lang w:val="en-US"/>
                  <w:rPrChange w:id="4276" w:author="Borja Gonzalez" w:date="2017-09-28T19:09:00Z">
                    <w:rPr>
                      <w:rFonts w:ascii="Monaco" w:hAnsi="Monaco" w:cs="Monaco"/>
                      <w:color w:val="4E9A06"/>
                      <w:sz w:val="32"/>
                      <w:szCs w:val="32"/>
                      <w:lang w:val="en-US"/>
                    </w:rPr>
                  </w:rPrChange>
                </w:rPr>
                <w:t>"Evolucion(2)"</w:t>
              </w:r>
              <w:r w:rsidRPr="00A47B4C">
                <w:rPr>
                  <w:b/>
                  <w:bCs/>
                  <w:color w:val="204A87"/>
                  <w:lang w:val="en-US"/>
                  <w:rPrChange w:id="4277" w:author="Borja Gonzalez" w:date="2017-09-28T19:09:00Z">
                    <w:rPr>
                      <w:rFonts w:ascii="Monaco" w:hAnsi="Monaco" w:cs="Monaco"/>
                      <w:b/>
                      <w:bCs/>
                      <w:color w:val="204A87"/>
                      <w:sz w:val="32"/>
                      <w:szCs w:val="32"/>
                      <w:lang w:val="en-US"/>
                    </w:rPr>
                  </w:rPrChange>
                </w:rPr>
                <w:t>&gt;</w:t>
              </w:r>
              <w:r w:rsidRPr="00A47B4C">
                <w:rPr>
                  <w:lang w:val="en-US"/>
                  <w:rPrChange w:id="4278" w:author="Borja Gonzalez" w:date="2017-09-28T19:09:00Z">
                    <w:rPr>
                      <w:rFonts w:ascii="Monaco" w:hAnsi="Monaco" w:cs="Monaco"/>
                      <w:sz w:val="32"/>
                      <w:szCs w:val="32"/>
                      <w:lang w:val="en-US"/>
                    </w:rPr>
                  </w:rPrChange>
                </w:rPr>
                <w:t>Evolución del movimieto</w:t>
              </w:r>
              <w:r w:rsidRPr="00A47B4C">
                <w:rPr>
                  <w:b/>
                  <w:bCs/>
                  <w:color w:val="204A87"/>
                  <w:lang w:val="en-US"/>
                  <w:rPrChange w:id="4279" w:author="Borja Gonzalez" w:date="2017-09-28T19:09:00Z">
                    <w:rPr>
                      <w:rFonts w:ascii="Monaco" w:hAnsi="Monaco" w:cs="Monaco"/>
                      <w:b/>
                      <w:bCs/>
                      <w:color w:val="204A87"/>
                      <w:sz w:val="32"/>
                      <w:szCs w:val="32"/>
                      <w:lang w:val="en-US"/>
                    </w:rPr>
                  </w:rPrChange>
                </w:rPr>
                <w:t>&lt;/button&gt;</w:t>
              </w:r>
              <w:r w:rsidRPr="00A47B4C">
                <w:rPr>
                  <w:lang w:val="en-US"/>
                  <w:rPrChange w:id="4280" w:author="Borja Gonzalez" w:date="2017-09-28T19:09:00Z">
                    <w:rPr>
                      <w:rFonts w:ascii="Monaco" w:hAnsi="Monaco" w:cs="Monaco"/>
                      <w:sz w:val="32"/>
                      <w:szCs w:val="32"/>
                      <w:lang w:val="en-US"/>
                    </w:rPr>
                  </w:rPrChange>
                </w:rPr>
                <w:t>';</w:t>
              </w:r>
            </w:ins>
          </w:p>
          <w:p w14:paraId="67B1BC8A" w14:textId="77777777" w:rsidR="00A47B4C" w:rsidRPr="00A47B4C" w:rsidRDefault="00A47B4C">
            <w:pPr>
              <w:rPr>
                <w:ins w:id="4281" w:author="Borja Gonzalez" w:date="2017-09-28T19:09:00Z"/>
                <w:lang w:val="en-US"/>
                <w:rPrChange w:id="4282" w:author="Borja Gonzalez" w:date="2017-09-28T19:09:00Z">
                  <w:rPr>
                    <w:ins w:id="4283" w:author="Borja Gonzalez" w:date="2017-09-28T19:09:00Z"/>
                    <w:rFonts w:ascii="Monaco" w:eastAsiaTheme="majorEastAsia" w:hAnsi="Monaco" w:cs="Monaco"/>
                    <w:color w:val="243F60" w:themeColor="accent1" w:themeShade="7F"/>
                    <w:sz w:val="32"/>
                    <w:szCs w:val="32"/>
                    <w:lang w:val="en-US"/>
                  </w:rPr>
                </w:rPrChange>
              </w:rPr>
              <w:pPrChange w:id="4284" w:author="GONZALEZ DIAZ, BORJA" w:date="2017-09-29T19:27:00Z">
                <w:pPr>
                  <w:keepNext/>
                  <w:keepLines/>
                  <w:widowControl w:val="0"/>
                  <w:autoSpaceDE w:val="0"/>
                  <w:autoSpaceDN w:val="0"/>
                  <w:adjustRightInd w:val="0"/>
                  <w:spacing w:before="200"/>
                  <w:outlineLvl w:val="4"/>
                </w:pPr>
              </w:pPrChange>
            </w:pPr>
            <w:ins w:id="4285" w:author="Borja Gonzalez" w:date="2017-09-28T19:09:00Z">
              <w:r w:rsidRPr="00A47B4C">
                <w:rPr>
                  <w:lang w:val="en-US"/>
                  <w:rPrChange w:id="4286" w:author="Borja Gonzalez" w:date="2017-09-28T19:09:00Z">
                    <w:rPr>
                      <w:rFonts w:ascii="Monaco" w:hAnsi="Monaco" w:cs="Monaco"/>
                      <w:sz w:val="32"/>
                      <w:szCs w:val="32"/>
                      <w:lang w:val="en-US"/>
                    </w:rPr>
                  </w:rPrChange>
                </w:rPr>
                <w:tab/>
              </w:r>
              <w:r w:rsidRPr="00A47B4C">
                <w:rPr>
                  <w:lang w:val="en-US"/>
                  <w:rPrChange w:id="4287" w:author="Borja Gonzalez" w:date="2017-09-28T19:09:00Z">
                    <w:rPr>
                      <w:rFonts w:ascii="Monaco" w:hAnsi="Monaco" w:cs="Monaco"/>
                      <w:sz w:val="32"/>
                      <w:szCs w:val="32"/>
                      <w:lang w:val="en-US"/>
                    </w:rPr>
                  </w:rPrChange>
                </w:rPr>
                <w:tab/>
              </w:r>
              <w:r w:rsidRPr="00A47B4C">
                <w:rPr>
                  <w:lang w:val="en-US"/>
                  <w:rPrChange w:id="4288" w:author="Borja Gonzalez" w:date="2017-09-28T19:09:00Z">
                    <w:rPr>
                      <w:rFonts w:ascii="Monaco" w:hAnsi="Monaco" w:cs="Monaco"/>
                      <w:sz w:val="32"/>
                      <w:szCs w:val="32"/>
                      <w:lang w:val="en-US"/>
                    </w:rPr>
                  </w:rPrChange>
                </w:rPr>
                <w:tab/>
              </w:r>
              <w:r w:rsidRPr="00A47B4C">
                <w:rPr>
                  <w:lang w:val="en-US"/>
                  <w:rPrChange w:id="4289" w:author="Borja Gonzalez" w:date="2017-09-28T19:09:00Z">
                    <w:rPr>
                      <w:rFonts w:ascii="Monaco" w:hAnsi="Monaco" w:cs="Monaco"/>
                      <w:sz w:val="32"/>
                      <w:szCs w:val="32"/>
                      <w:lang w:val="en-US"/>
                    </w:rPr>
                  </w:rPrChange>
                </w:rPr>
                <w:tab/>
                <w:t>fila1.insertCell(0</w:t>
              </w:r>
              <w:proofErr w:type="gramStart"/>
              <w:r w:rsidRPr="00A47B4C">
                <w:rPr>
                  <w:lang w:val="en-US"/>
                  <w:rPrChange w:id="4290" w:author="Borja Gonzalez" w:date="2017-09-28T19:09:00Z">
                    <w:rPr>
                      <w:rFonts w:ascii="Monaco" w:hAnsi="Monaco" w:cs="Monaco"/>
                      <w:sz w:val="32"/>
                      <w:szCs w:val="32"/>
                      <w:lang w:val="en-US"/>
                    </w:rPr>
                  </w:rPrChange>
                </w:rPr>
                <w:t>).innerHTML</w:t>
              </w:r>
              <w:proofErr w:type="gramEnd"/>
              <w:r w:rsidRPr="00A47B4C">
                <w:rPr>
                  <w:lang w:val="en-US"/>
                  <w:rPrChange w:id="4291" w:author="Borja Gonzalez" w:date="2017-09-28T19:09:00Z">
                    <w:rPr>
                      <w:rFonts w:ascii="Monaco" w:hAnsi="Monaco" w:cs="Monaco"/>
                      <w:sz w:val="32"/>
                      <w:szCs w:val="32"/>
                      <w:lang w:val="en-US"/>
                    </w:rPr>
                  </w:rPrChange>
                </w:rPr>
                <w:t xml:space="preserve"> = '</w:t>
              </w:r>
              <w:r w:rsidRPr="00A47B4C">
                <w:rPr>
                  <w:b/>
                  <w:bCs/>
                  <w:color w:val="204A87"/>
                  <w:lang w:val="en-US"/>
                  <w:rPrChange w:id="4292" w:author="Borja Gonzalez" w:date="2017-09-28T19:09:00Z">
                    <w:rPr>
                      <w:rFonts w:ascii="Monaco" w:hAnsi="Monaco" w:cs="Monaco"/>
                      <w:b/>
                      <w:bCs/>
                      <w:color w:val="204A87"/>
                      <w:sz w:val="32"/>
                      <w:szCs w:val="32"/>
                      <w:lang w:val="en-US"/>
                    </w:rPr>
                  </w:rPrChange>
                </w:rPr>
                <w:t>&lt;button</w:t>
              </w:r>
              <w:r w:rsidRPr="00A47B4C">
                <w:rPr>
                  <w:lang w:val="en-US"/>
                  <w:rPrChange w:id="4293" w:author="Borja Gonzalez" w:date="2017-09-28T19:09:00Z">
                    <w:rPr>
                      <w:rFonts w:ascii="Monaco" w:hAnsi="Monaco" w:cs="Monaco"/>
                      <w:sz w:val="32"/>
                      <w:szCs w:val="32"/>
                      <w:lang w:val="en-US"/>
                    </w:rPr>
                  </w:rPrChange>
                </w:rPr>
                <w:t xml:space="preserve"> </w:t>
              </w:r>
              <w:r w:rsidRPr="00A47B4C">
                <w:rPr>
                  <w:color w:val="C4A000"/>
                  <w:lang w:val="en-US"/>
                  <w:rPrChange w:id="4294" w:author="Borja Gonzalez" w:date="2017-09-28T19:09:00Z">
                    <w:rPr>
                      <w:rFonts w:ascii="Monaco" w:hAnsi="Monaco" w:cs="Monaco"/>
                      <w:color w:val="C4A000"/>
                      <w:sz w:val="32"/>
                      <w:szCs w:val="32"/>
                      <w:lang w:val="en-US"/>
                    </w:rPr>
                  </w:rPrChange>
                </w:rPr>
                <w:t>class=</w:t>
              </w:r>
              <w:r w:rsidRPr="00A47B4C">
                <w:rPr>
                  <w:color w:val="4E9A06"/>
                  <w:lang w:val="en-US"/>
                  <w:rPrChange w:id="4295" w:author="Borja Gonzalez" w:date="2017-09-28T19:09:00Z">
                    <w:rPr>
                      <w:rFonts w:ascii="Monaco" w:hAnsi="Monaco" w:cs="Monaco"/>
                      <w:color w:val="4E9A06"/>
                      <w:sz w:val="32"/>
                      <w:szCs w:val="32"/>
                      <w:lang w:val="en-US"/>
                    </w:rPr>
                  </w:rPrChange>
                </w:rPr>
                <w:t>"bt"</w:t>
              </w:r>
              <w:r w:rsidRPr="00A47B4C">
                <w:rPr>
                  <w:lang w:val="en-US"/>
                  <w:rPrChange w:id="4296" w:author="Borja Gonzalez" w:date="2017-09-28T19:09:00Z">
                    <w:rPr>
                      <w:rFonts w:ascii="Monaco" w:hAnsi="Monaco" w:cs="Monaco"/>
                      <w:sz w:val="32"/>
                      <w:szCs w:val="32"/>
                      <w:lang w:val="en-US"/>
                    </w:rPr>
                  </w:rPrChange>
                </w:rPr>
                <w:t xml:space="preserve"> </w:t>
              </w:r>
              <w:r w:rsidRPr="00A47B4C">
                <w:rPr>
                  <w:color w:val="C4A000"/>
                  <w:lang w:val="en-US"/>
                  <w:rPrChange w:id="4297" w:author="Borja Gonzalez" w:date="2017-09-28T19:09:00Z">
                    <w:rPr>
                      <w:rFonts w:ascii="Monaco" w:hAnsi="Monaco" w:cs="Monaco"/>
                      <w:color w:val="C4A000"/>
                      <w:sz w:val="32"/>
                      <w:szCs w:val="32"/>
                      <w:lang w:val="en-US"/>
                    </w:rPr>
                  </w:rPrChange>
                </w:rPr>
                <w:t>type=</w:t>
              </w:r>
              <w:r w:rsidRPr="00A47B4C">
                <w:rPr>
                  <w:color w:val="4E9A06"/>
                  <w:lang w:val="en-US"/>
                  <w:rPrChange w:id="4298" w:author="Borja Gonzalez" w:date="2017-09-28T19:09:00Z">
                    <w:rPr>
                      <w:rFonts w:ascii="Monaco" w:hAnsi="Monaco" w:cs="Monaco"/>
                      <w:color w:val="4E9A06"/>
                      <w:sz w:val="32"/>
                      <w:szCs w:val="32"/>
                      <w:lang w:val="en-US"/>
                    </w:rPr>
                  </w:rPrChange>
                </w:rPr>
                <w:t>"button"</w:t>
              </w:r>
              <w:r w:rsidRPr="00A47B4C">
                <w:rPr>
                  <w:lang w:val="en-US"/>
                  <w:rPrChange w:id="4299" w:author="Borja Gonzalez" w:date="2017-09-28T19:09:00Z">
                    <w:rPr>
                      <w:rFonts w:ascii="Monaco" w:hAnsi="Monaco" w:cs="Monaco"/>
                      <w:sz w:val="32"/>
                      <w:szCs w:val="32"/>
                      <w:lang w:val="en-US"/>
                    </w:rPr>
                  </w:rPrChange>
                </w:rPr>
                <w:t xml:space="preserve"> </w:t>
              </w:r>
              <w:r w:rsidRPr="00A47B4C">
                <w:rPr>
                  <w:color w:val="C4A000"/>
                  <w:lang w:val="en-US"/>
                  <w:rPrChange w:id="4300" w:author="Borja Gonzalez" w:date="2017-09-28T19:09:00Z">
                    <w:rPr>
                      <w:rFonts w:ascii="Monaco" w:hAnsi="Monaco" w:cs="Monaco"/>
                      <w:color w:val="C4A000"/>
                      <w:sz w:val="32"/>
                      <w:szCs w:val="32"/>
                      <w:lang w:val="en-US"/>
                    </w:rPr>
                  </w:rPrChange>
                </w:rPr>
                <w:t>onClick=</w:t>
              </w:r>
              <w:r w:rsidRPr="00A47B4C">
                <w:rPr>
                  <w:color w:val="4E9A06"/>
                  <w:lang w:val="en-US"/>
                  <w:rPrChange w:id="4301" w:author="Borja Gonzalez" w:date="2017-09-28T19:09:00Z">
                    <w:rPr>
                      <w:rFonts w:ascii="Monaco" w:hAnsi="Monaco" w:cs="Monaco"/>
                      <w:color w:val="4E9A06"/>
                      <w:sz w:val="32"/>
                      <w:szCs w:val="32"/>
                      <w:lang w:val="en-US"/>
                    </w:rPr>
                  </w:rPrChange>
                </w:rPr>
                <w:t>"Evolucion(3)"</w:t>
              </w:r>
              <w:r w:rsidRPr="00A47B4C">
                <w:rPr>
                  <w:b/>
                  <w:bCs/>
                  <w:color w:val="204A87"/>
                  <w:lang w:val="en-US"/>
                  <w:rPrChange w:id="4302" w:author="Borja Gonzalez" w:date="2017-09-28T19:09:00Z">
                    <w:rPr>
                      <w:rFonts w:ascii="Monaco" w:hAnsi="Monaco" w:cs="Monaco"/>
                      <w:b/>
                      <w:bCs/>
                      <w:color w:val="204A87"/>
                      <w:sz w:val="32"/>
                      <w:szCs w:val="32"/>
                      <w:lang w:val="en-US"/>
                    </w:rPr>
                  </w:rPrChange>
                </w:rPr>
                <w:t>&gt;</w:t>
              </w:r>
              <w:r w:rsidRPr="00A47B4C">
                <w:rPr>
                  <w:lang w:val="en-US"/>
                  <w:rPrChange w:id="4303" w:author="Borja Gonzalez" w:date="2017-09-28T19:09:00Z">
                    <w:rPr>
                      <w:rFonts w:ascii="Monaco" w:hAnsi="Monaco" w:cs="Monaco"/>
                      <w:sz w:val="32"/>
                      <w:szCs w:val="32"/>
                      <w:lang w:val="en-US"/>
                    </w:rPr>
                  </w:rPrChange>
                </w:rPr>
                <w:t>Evolución del movimieto</w:t>
              </w:r>
              <w:r w:rsidRPr="00A47B4C">
                <w:rPr>
                  <w:b/>
                  <w:bCs/>
                  <w:color w:val="204A87"/>
                  <w:lang w:val="en-US"/>
                  <w:rPrChange w:id="4304" w:author="Borja Gonzalez" w:date="2017-09-28T19:09:00Z">
                    <w:rPr>
                      <w:rFonts w:ascii="Monaco" w:hAnsi="Monaco" w:cs="Monaco"/>
                      <w:b/>
                      <w:bCs/>
                      <w:color w:val="204A87"/>
                      <w:sz w:val="32"/>
                      <w:szCs w:val="32"/>
                      <w:lang w:val="en-US"/>
                    </w:rPr>
                  </w:rPrChange>
                </w:rPr>
                <w:t>&lt;/button&gt;</w:t>
              </w:r>
              <w:r w:rsidRPr="00A47B4C">
                <w:rPr>
                  <w:lang w:val="en-US"/>
                  <w:rPrChange w:id="4305" w:author="Borja Gonzalez" w:date="2017-09-28T19:09:00Z">
                    <w:rPr>
                      <w:rFonts w:ascii="Monaco" w:hAnsi="Monaco" w:cs="Monaco"/>
                      <w:sz w:val="32"/>
                      <w:szCs w:val="32"/>
                      <w:lang w:val="en-US"/>
                    </w:rPr>
                  </w:rPrChange>
                </w:rPr>
                <w:t>';</w:t>
              </w:r>
            </w:ins>
          </w:p>
          <w:p w14:paraId="289AF64A" w14:textId="77777777" w:rsidR="00A47B4C" w:rsidRPr="00A47B4C" w:rsidRDefault="00A47B4C">
            <w:pPr>
              <w:rPr>
                <w:ins w:id="4306" w:author="Borja Gonzalez" w:date="2017-09-28T19:09:00Z"/>
                <w:lang w:val="en-US"/>
                <w:rPrChange w:id="4307" w:author="Borja Gonzalez" w:date="2017-09-28T19:09:00Z">
                  <w:rPr>
                    <w:ins w:id="4308" w:author="Borja Gonzalez" w:date="2017-09-28T19:09:00Z"/>
                    <w:rFonts w:ascii="Monaco" w:eastAsiaTheme="majorEastAsia" w:hAnsi="Monaco" w:cs="Monaco"/>
                    <w:color w:val="243F60" w:themeColor="accent1" w:themeShade="7F"/>
                    <w:sz w:val="32"/>
                    <w:szCs w:val="32"/>
                    <w:lang w:val="en-US"/>
                  </w:rPr>
                </w:rPrChange>
              </w:rPr>
              <w:pPrChange w:id="4309" w:author="GONZALEZ DIAZ, BORJA" w:date="2017-09-29T19:27:00Z">
                <w:pPr>
                  <w:keepNext/>
                  <w:keepLines/>
                  <w:widowControl w:val="0"/>
                  <w:autoSpaceDE w:val="0"/>
                  <w:autoSpaceDN w:val="0"/>
                  <w:adjustRightInd w:val="0"/>
                  <w:spacing w:before="200"/>
                  <w:outlineLvl w:val="4"/>
                </w:pPr>
              </w:pPrChange>
            </w:pPr>
            <w:ins w:id="4310" w:author="Borja Gonzalez" w:date="2017-09-28T19:09:00Z">
              <w:r w:rsidRPr="00A47B4C">
                <w:rPr>
                  <w:lang w:val="en-US"/>
                  <w:rPrChange w:id="4311" w:author="Borja Gonzalez" w:date="2017-09-28T19:09:00Z">
                    <w:rPr>
                      <w:rFonts w:ascii="Monaco" w:hAnsi="Monaco" w:cs="Monaco"/>
                      <w:sz w:val="32"/>
                      <w:szCs w:val="32"/>
                      <w:lang w:val="en-US"/>
                    </w:rPr>
                  </w:rPrChange>
                </w:rPr>
                <w:lastRenderedPageBreak/>
                <w:tab/>
                <w:t>}</w:t>
              </w:r>
            </w:ins>
          </w:p>
          <w:p w14:paraId="5BE74DE5" w14:textId="77777777" w:rsidR="00A47B4C" w:rsidDel="007C0295" w:rsidRDefault="00A47B4C">
            <w:pPr>
              <w:rPr>
                <w:ins w:id="4312" w:author="Borja Gonzalez" w:date="2017-09-28T19:09:00Z"/>
                <w:del w:id="4313" w:author="GONZALEZ DIAZ, BORJA" w:date="2017-09-29T19:27:00Z"/>
                <w:sz w:val="32"/>
                <w:szCs w:val="32"/>
                <w:lang w:val="en-US"/>
              </w:rPr>
              <w:pPrChange w:id="4314" w:author="GONZALEZ DIAZ, BORJA" w:date="2017-09-29T19:27:00Z">
                <w:pPr>
                  <w:widowControl w:val="0"/>
                  <w:autoSpaceDE w:val="0"/>
                  <w:autoSpaceDN w:val="0"/>
                  <w:adjustRightInd w:val="0"/>
                </w:pPr>
              </w:pPrChange>
            </w:pPr>
            <w:ins w:id="4315" w:author="Borja Gonzalez" w:date="2017-09-28T19:09:00Z">
              <w:r w:rsidRPr="00A47B4C">
                <w:rPr>
                  <w:lang w:val="en-US"/>
                  <w:rPrChange w:id="4316" w:author="Borja Gonzalez" w:date="2017-09-28T19:09:00Z">
                    <w:rPr>
                      <w:rFonts w:ascii="Monaco" w:hAnsi="Monaco" w:cs="Monaco"/>
                      <w:sz w:val="32"/>
                      <w:szCs w:val="32"/>
                      <w:lang w:val="en-US"/>
                    </w:rPr>
                  </w:rPrChange>
                </w:rPr>
                <w:t>});</w:t>
              </w:r>
            </w:ins>
          </w:p>
          <w:p w14:paraId="3E859618" w14:textId="77777777" w:rsidR="00A47B4C" w:rsidRDefault="00A47B4C" w:rsidP="00BC4CE1">
            <w:pPr>
              <w:rPr>
                <w:ins w:id="4317" w:author="Borja Gonzalez" w:date="2017-09-28T19:09:00Z"/>
              </w:rPr>
            </w:pPr>
          </w:p>
        </w:tc>
      </w:tr>
    </w:tbl>
    <w:p w14:paraId="1F0860DE" w14:textId="741A77F2" w:rsidR="00DC7D84" w:rsidRDefault="00DC7D84" w:rsidP="00BC4CE1"/>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“get_datos_</w:t>
      </w:r>
      <w:proofErr w:type="gramStart"/>
      <w:r>
        <w:t>node(</w:t>
      </w:r>
      <w:proofErr w:type="gramEnd"/>
      <w:r>
        <w:t>)” pasándole el id del paciente, que hemos obtenido del URL</w:t>
      </w:r>
      <w:r w:rsidR="007A4192">
        <w:t>.</w:t>
      </w:r>
    </w:p>
    <w:p w14:paraId="47134192" w14:textId="77777777" w:rsidR="007A4192" w:rsidRDefault="007A4192" w:rsidP="00BC4CE1"/>
    <w:p w14:paraId="7B8EC1AC" w14:textId="77777777" w:rsidR="00A47B4C" w:rsidRDefault="007A4192" w:rsidP="00BC4CE1">
      <w:pPr>
        <w:rPr>
          <w:ins w:id="4318" w:author="Borja Gonzalez" w:date="2017-09-28T19:10:00Z"/>
        </w:rPr>
      </w:pPr>
      <w:del w:id="4319" w:author="Borja Gonzalez" w:date="2017-09-28T19:10:00Z">
        <w:r w:rsidDel="00A47B4C">
          <w:rPr>
            <w:noProof/>
            <w:lang w:eastAsia="es-ES_tradnl"/>
          </w:rPr>
          <w:drawing>
            <wp:inline distT="0" distB="0" distL="0" distR="0" wp14:anchorId="658E1270" wp14:editId="5F906454">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090B2B4D" w14:textId="77777777" w:rsidTr="00A47B4C">
        <w:trPr>
          <w:ins w:id="4320" w:author="Borja Gonzalez" w:date="2017-09-28T19:10:00Z"/>
        </w:trPr>
        <w:tc>
          <w:tcPr>
            <w:tcW w:w="8856" w:type="dxa"/>
          </w:tcPr>
          <w:p w14:paraId="742F1169" w14:textId="77777777" w:rsidR="00A47B4C" w:rsidRPr="00A47B4C" w:rsidRDefault="00A47B4C">
            <w:pPr>
              <w:rPr>
                <w:ins w:id="4321" w:author="Borja Gonzalez" w:date="2017-09-28T19:10:00Z"/>
                <w:lang w:val="en-US"/>
                <w:rPrChange w:id="4322" w:author="Borja Gonzalez" w:date="2017-09-28T19:10:00Z">
                  <w:rPr>
                    <w:ins w:id="4323" w:author="Borja Gonzalez" w:date="2017-09-28T19:10:00Z"/>
                    <w:rFonts w:ascii="Monaco" w:eastAsiaTheme="majorEastAsia" w:hAnsi="Monaco" w:cs="Monaco"/>
                    <w:color w:val="243F60" w:themeColor="accent1" w:themeShade="7F"/>
                    <w:sz w:val="32"/>
                    <w:szCs w:val="32"/>
                    <w:lang w:val="en-US"/>
                  </w:rPr>
                </w:rPrChange>
              </w:rPr>
              <w:pPrChange w:id="4324" w:author="GONZALEZ DIAZ, BORJA" w:date="2017-09-29T19:27:00Z">
                <w:pPr>
                  <w:keepNext/>
                  <w:keepLines/>
                  <w:widowControl w:val="0"/>
                  <w:autoSpaceDE w:val="0"/>
                  <w:autoSpaceDN w:val="0"/>
                  <w:adjustRightInd w:val="0"/>
                  <w:spacing w:before="200"/>
                  <w:outlineLvl w:val="4"/>
                </w:pPr>
              </w:pPrChange>
            </w:pPr>
            <w:ins w:id="4325" w:author="Borja Gonzalez" w:date="2017-09-28T19:10:00Z">
              <w:r w:rsidRPr="00A47B4C">
                <w:rPr>
                  <w:b/>
                  <w:bCs/>
                  <w:color w:val="204A87"/>
                  <w:lang w:val="en-US"/>
                  <w:rPrChange w:id="4326" w:author="Borja Gonzalez" w:date="2017-09-28T19:10:00Z">
                    <w:rPr>
                      <w:rFonts w:ascii="Monaco" w:hAnsi="Monaco" w:cs="Monaco"/>
                      <w:b/>
                      <w:bCs/>
                      <w:color w:val="204A87"/>
                      <w:sz w:val="32"/>
                      <w:szCs w:val="32"/>
                      <w:lang w:val="en-US"/>
                    </w:rPr>
                  </w:rPrChange>
                </w:rPr>
                <w:t>function</w:t>
              </w:r>
              <w:r w:rsidRPr="00A47B4C">
                <w:rPr>
                  <w:lang w:val="en-US"/>
                  <w:rPrChange w:id="4327" w:author="Borja Gonzalez" w:date="2017-09-28T19:10:00Z">
                    <w:rPr>
                      <w:rFonts w:ascii="Monaco" w:hAnsi="Monaco" w:cs="Monaco"/>
                      <w:sz w:val="32"/>
                      <w:szCs w:val="32"/>
                      <w:lang w:val="en-US"/>
                    </w:rPr>
                  </w:rPrChange>
                </w:rPr>
                <w:t xml:space="preserve"> get_datos_</w:t>
              </w:r>
              <w:proofErr w:type="gramStart"/>
              <w:r w:rsidRPr="00A47B4C">
                <w:rPr>
                  <w:lang w:val="en-US"/>
                  <w:rPrChange w:id="4328" w:author="Borja Gonzalez" w:date="2017-09-28T19:10:00Z">
                    <w:rPr>
                      <w:rFonts w:ascii="Monaco" w:hAnsi="Monaco" w:cs="Monaco"/>
                      <w:sz w:val="32"/>
                      <w:szCs w:val="32"/>
                      <w:lang w:val="en-US"/>
                    </w:rPr>
                  </w:rPrChange>
                </w:rPr>
                <w:t>node</w:t>
              </w:r>
              <w:r w:rsidRPr="00A47B4C">
                <w:rPr>
                  <w:b/>
                  <w:bCs/>
                  <w:lang w:val="en-US"/>
                  <w:rPrChange w:id="4329" w:author="Borja Gonzalez" w:date="2017-09-28T19:10:00Z">
                    <w:rPr>
                      <w:rFonts w:ascii="Monaco" w:hAnsi="Monaco" w:cs="Monaco"/>
                      <w:b/>
                      <w:bCs/>
                      <w:color w:val="000000"/>
                      <w:sz w:val="32"/>
                      <w:szCs w:val="32"/>
                      <w:lang w:val="en-US"/>
                    </w:rPr>
                  </w:rPrChange>
                </w:rPr>
                <w:t>(</w:t>
              </w:r>
              <w:proofErr w:type="gramEnd"/>
              <w:r w:rsidRPr="00A47B4C">
                <w:rPr>
                  <w:lang w:val="en-US"/>
                  <w:rPrChange w:id="4330" w:author="Borja Gonzalez" w:date="2017-09-28T19:10:00Z">
                    <w:rPr>
                      <w:rFonts w:ascii="Monaco" w:hAnsi="Monaco" w:cs="Monaco"/>
                      <w:color w:val="000000"/>
                      <w:sz w:val="32"/>
                      <w:szCs w:val="32"/>
                      <w:lang w:val="en-US"/>
                    </w:rPr>
                  </w:rPrChange>
                </w:rPr>
                <w:t>id_p</w:t>
              </w:r>
              <w:r w:rsidRPr="00A47B4C">
                <w:rPr>
                  <w:b/>
                  <w:bCs/>
                  <w:lang w:val="en-US"/>
                  <w:rPrChange w:id="4331" w:author="Borja Gonzalez" w:date="2017-09-28T19:10:00Z">
                    <w:rPr>
                      <w:rFonts w:ascii="Monaco" w:hAnsi="Monaco" w:cs="Monaco"/>
                      <w:b/>
                      <w:bCs/>
                      <w:color w:val="000000"/>
                      <w:sz w:val="32"/>
                      <w:szCs w:val="32"/>
                      <w:lang w:val="en-US"/>
                    </w:rPr>
                  </w:rPrChange>
                </w:rPr>
                <w:t>,</w:t>
              </w:r>
              <w:r w:rsidRPr="00A47B4C">
                <w:rPr>
                  <w:lang w:val="en-US"/>
                  <w:rPrChange w:id="4332" w:author="Borja Gonzalez" w:date="2017-09-28T19:10:00Z">
                    <w:rPr>
                      <w:rFonts w:ascii="Monaco" w:hAnsi="Monaco" w:cs="Monaco"/>
                      <w:sz w:val="32"/>
                      <w:szCs w:val="32"/>
                      <w:lang w:val="en-US"/>
                    </w:rPr>
                  </w:rPrChange>
                </w:rPr>
                <w:t xml:space="preserve"> callback</w:t>
              </w:r>
              <w:r w:rsidRPr="00A47B4C">
                <w:rPr>
                  <w:b/>
                  <w:bCs/>
                  <w:lang w:val="en-US"/>
                  <w:rPrChange w:id="4333" w:author="Borja Gonzalez" w:date="2017-09-28T19:10:00Z">
                    <w:rPr>
                      <w:rFonts w:ascii="Monaco" w:hAnsi="Monaco" w:cs="Monaco"/>
                      <w:b/>
                      <w:bCs/>
                      <w:color w:val="000000"/>
                      <w:sz w:val="32"/>
                      <w:szCs w:val="32"/>
                      <w:lang w:val="en-US"/>
                    </w:rPr>
                  </w:rPrChange>
                </w:rPr>
                <w:t>){</w:t>
              </w:r>
            </w:ins>
          </w:p>
          <w:p w14:paraId="4CBBD198" w14:textId="77777777" w:rsidR="00A47B4C" w:rsidRPr="00A47B4C" w:rsidRDefault="00A47B4C">
            <w:pPr>
              <w:rPr>
                <w:ins w:id="4334" w:author="Borja Gonzalez" w:date="2017-09-28T19:10:00Z"/>
                <w:lang w:val="en-US"/>
                <w:rPrChange w:id="4335" w:author="Borja Gonzalez" w:date="2017-09-28T19:10:00Z">
                  <w:rPr>
                    <w:ins w:id="4336" w:author="Borja Gonzalez" w:date="2017-09-28T19:10:00Z"/>
                    <w:rFonts w:ascii="Monaco" w:eastAsiaTheme="majorEastAsia" w:hAnsi="Monaco" w:cs="Monaco"/>
                    <w:color w:val="243F60" w:themeColor="accent1" w:themeShade="7F"/>
                    <w:sz w:val="32"/>
                    <w:szCs w:val="32"/>
                    <w:lang w:val="en-US"/>
                  </w:rPr>
                </w:rPrChange>
              </w:rPr>
              <w:pPrChange w:id="4337" w:author="GONZALEZ DIAZ, BORJA" w:date="2017-09-29T19:27:00Z">
                <w:pPr>
                  <w:keepNext/>
                  <w:keepLines/>
                  <w:widowControl w:val="0"/>
                  <w:autoSpaceDE w:val="0"/>
                  <w:autoSpaceDN w:val="0"/>
                  <w:adjustRightInd w:val="0"/>
                  <w:spacing w:before="200"/>
                  <w:outlineLvl w:val="4"/>
                </w:pPr>
              </w:pPrChange>
            </w:pPr>
            <w:ins w:id="4338" w:author="Borja Gonzalez" w:date="2017-09-28T19:10:00Z">
              <w:r w:rsidRPr="00A47B4C">
                <w:rPr>
                  <w:lang w:val="en-US"/>
                  <w:rPrChange w:id="4339" w:author="Borja Gonzalez" w:date="2017-09-28T19:10:00Z">
                    <w:rPr>
                      <w:rFonts w:ascii="Monaco" w:hAnsi="Monaco" w:cs="Monaco"/>
                      <w:sz w:val="32"/>
                      <w:szCs w:val="32"/>
                      <w:lang w:val="en-US"/>
                    </w:rPr>
                  </w:rPrChange>
                </w:rPr>
                <w:t xml:space="preserve">    </w:t>
              </w:r>
              <w:r w:rsidRPr="00A47B4C">
                <w:rPr>
                  <w:b/>
                  <w:bCs/>
                  <w:color w:val="204A87"/>
                  <w:lang w:val="en-US"/>
                  <w:rPrChange w:id="4340" w:author="Borja Gonzalez" w:date="2017-09-28T19:10:00Z">
                    <w:rPr>
                      <w:rFonts w:ascii="Monaco" w:hAnsi="Monaco" w:cs="Monaco"/>
                      <w:b/>
                      <w:bCs/>
                      <w:color w:val="204A87"/>
                      <w:sz w:val="32"/>
                      <w:szCs w:val="32"/>
                      <w:lang w:val="en-US"/>
                    </w:rPr>
                  </w:rPrChange>
                </w:rPr>
                <w:t>var</w:t>
              </w:r>
              <w:r w:rsidRPr="00A47B4C">
                <w:rPr>
                  <w:lang w:val="en-US"/>
                  <w:rPrChange w:id="4341" w:author="Borja Gonzalez" w:date="2017-09-28T19:10:00Z">
                    <w:rPr>
                      <w:rFonts w:ascii="Monaco" w:hAnsi="Monaco" w:cs="Monaco"/>
                      <w:sz w:val="32"/>
                      <w:szCs w:val="32"/>
                      <w:lang w:val="en-US"/>
                    </w:rPr>
                  </w:rPrChange>
                </w:rPr>
                <w:t xml:space="preserve"> socket </w:t>
              </w:r>
              <w:r w:rsidRPr="00A47B4C">
                <w:rPr>
                  <w:b/>
                  <w:bCs/>
                  <w:color w:val="CE5C00"/>
                  <w:lang w:val="en-US"/>
                  <w:rPrChange w:id="4342" w:author="Borja Gonzalez" w:date="2017-09-28T19:10:00Z">
                    <w:rPr>
                      <w:rFonts w:ascii="Monaco" w:hAnsi="Monaco" w:cs="Monaco"/>
                      <w:b/>
                      <w:bCs/>
                      <w:color w:val="CE5C00"/>
                      <w:sz w:val="32"/>
                      <w:szCs w:val="32"/>
                      <w:lang w:val="en-US"/>
                    </w:rPr>
                  </w:rPrChange>
                </w:rPr>
                <w:t>=</w:t>
              </w:r>
              <w:r w:rsidRPr="00A47B4C">
                <w:rPr>
                  <w:lang w:val="en-US"/>
                  <w:rPrChange w:id="4343" w:author="Borja Gonzalez" w:date="2017-09-28T19:10:00Z">
                    <w:rPr>
                      <w:rFonts w:ascii="Monaco" w:hAnsi="Monaco" w:cs="Monaco"/>
                      <w:sz w:val="32"/>
                      <w:szCs w:val="32"/>
                      <w:lang w:val="en-US"/>
                    </w:rPr>
                  </w:rPrChange>
                </w:rPr>
                <w:t xml:space="preserve"> </w:t>
              </w:r>
              <w:proofErr w:type="gramStart"/>
              <w:r w:rsidRPr="00A47B4C">
                <w:rPr>
                  <w:lang w:val="en-US"/>
                  <w:rPrChange w:id="4344" w:author="Borja Gonzalez" w:date="2017-09-28T19:10:00Z">
                    <w:rPr>
                      <w:rFonts w:ascii="Monaco" w:hAnsi="Monaco" w:cs="Monaco"/>
                      <w:sz w:val="32"/>
                      <w:szCs w:val="32"/>
                      <w:lang w:val="en-US"/>
                    </w:rPr>
                  </w:rPrChange>
                </w:rPr>
                <w:t>io</w:t>
              </w:r>
              <w:r w:rsidRPr="00A47B4C">
                <w:rPr>
                  <w:b/>
                  <w:bCs/>
                  <w:lang w:val="en-US"/>
                  <w:rPrChange w:id="4345" w:author="Borja Gonzalez" w:date="2017-09-28T19:10:00Z">
                    <w:rPr>
                      <w:rFonts w:ascii="Monaco" w:hAnsi="Monaco" w:cs="Monaco"/>
                      <w:b/>
                      <w:bCs/>
                      <w:color w:val="000000"/>
                      <w:sz w:val="32"/>
                      <w:szCs w:val="32"/>
                      <w:lang w:val="en-US"/>
                    </w:rPr>
                  </w:rPrChange>
                </w:rPr>
                <w:t>.</w:t>
              </w:r>
              <w:r w:rsidRPr="00A47B4C">
                <w:rPr>
                  <w:lang w:val="en-US"/>
                  <w:rPrChange w:id="4346" w:author="Borja Gonzalez" w:date="2017-09-28T19:10:00Z">
                    <w:rPr>
                      <w:rFonts w:ascii="Monaco" w:hAnsi="Monaco" w:cs="Monaco"/>
                      <w:color w:val="000000"/>
                      <w:sz w:val="32"/>
                      <w:szCs w:val="32"/>
                      <w:lang w:val="en-US"/>
                    </w:rPr>
                  </w:rPrChange>
                </w:rPr>
                <w:t>connect</w:t>
              </w:r>
              <w:proofErr w:type="gramEnd"/>
              <w:r w:rsidRPr="00A47B4C">
                <w:rPr>
                  <w:b/>
                  <w:bCs/>
                  <w:lang w:val="en-US"/>
                  <w:rPrChange w:id="4347" w:author="Borja Gonzalez" w:date="2017-09-28T19:10:00Z">
                    <w:rPr>
                      <w:rFonts w:ascii="Monaco" w:hAnsi="Monaco" w:cs="Monaco"/>
                      <w:b/>
                      <w:bCs/>
                      <w:color w:val="000000"/>
                      <w:sz w:val="32"/>
                      <w:szCs w:val="32"/>
                      <w:lang w:val="en-US"/>
                    </w:rPr>
                  </w:rPrChange>
                </w:rPr>
                <w:t>(</w:t>
              </w:r>
              <w:r w:rsidRPr="00A47B4C">
                <w:rPr>
                  <w:color w:val="4E9A06"/>
                  <w:lang w:val="en-US"/>
                  <w:rPrChange w:id="4348" w:author="Borja Gonzalez" w:date="2017-09-28T19:10:00Z">
                    <w:rPr>
                      <w:rFonts w:ascii="Monaco" w:hAnsi="Monaco" w:cs="Monaco"/>
                      <w:color w:val="4E9A06"/>
                      <w:sz w:val="32"/>
                      <w:szCs w:val="32"/>
                      <w:lang w:val="en-US"/>
                    </w:rPr>
                  </w:rPrChange>
                </w:rPr>
                <w:t>"http://172.20.10.5:8124"</w:t>
              </w:r>
              <w:r w:rsidRPr="00A47B4C">
                <w:rPr>
                  <w:b/>
                  <w:bCs/>
                  <w:lang w:val="en-US"/>
                  <w:rPrChange w:id="4349" w:author="Borja Gonzalez" w:date="2017-09-28T19:10:00Z">
                    <w:rPr>
                      <w:rFonts w:ascii="Monaco" w:hAnsi="Monaco" w:cs="Monaco"/>
                      <w:b/>
                      <w:bCs/>
                      <w:color w:val="000000"/>
                      <w:sz w:val="32"/>
                      <w:szCs w:val="32"/>
                      <w:lang w:val="en-US"/>
                    </w:rPr>
                  </w:rPrChange>
                </w:rPr>
                <w:t>);</w:t>
              </w:r>
              <w:r w:rsidRPr="00A47B4C">
                <w:rPr>
                  <w:lang w:val="en-US"/>
                  <w:rPrChange w:id="4350" w:author="Borja Gonzalez" w:date="2017-09-28T19:10:00Z">
                    <w:rPr>
                      <w:rFonts w:ascii="Monaco" w:hAnsi="Monaco" w:cs="Monaco"/>
                      <w:sz w:val="32"/>
                      <w:szCs w:val="32"/>
                      <w:lang w:val="en-US"/>
                    </w:rPr>
                  </w:rPrChange>
                </w:rPr>
                <w:t xml:space="preserve">  </w:t>
              </w:r>
            </w:ins>
          </w:p>
          <w:p w14:paraId="5C649626" w14:textId="77777777" w:rsidR="00A47B4C" w:rsidRPr="00A47B4C" w:rsidRDefault="00A47B4C">
            <w:pPr>
              <w:rPr>
                <w:ins w:id="4351" w:author="Borja Gonzalez" w:date="2017-09-28T19:10:00Z"/>
                <w:lang w:val="en-US"/>
                <w:rPrChange w:id="4352" w:author="Borja Gonzalez" w:date="2017-09-28T19:10:00Z">
                  <w:rPr>
                    <w:ins w:id="4353" w:author="Borja Gonzalez" w:date="2017-09-28T19:10:00Z"/>
                    <w:rFonts w:ascii="Monaco" w:hAnsi="Monaco" w:cs="Monaco"/>
                    <w:sz w:val="32"/>
                    <w:szCs w:val="32"/>
                    <w:lang w:val="en-US"/>
                  </w:rPr>
                </w:rPrChange>
              </w:rPr>
              <w:pPrChange w:id="4354" w:author="GONZALEZ DIAZ, BORJA" w:date="2017-09-29T19:27:00Z">
                <w:pPr>
                  <w:widowControl w:val="0"/>
                  <w:autoSpaceDE w:val="0"/>
                  <w:autoSpaceDN w:val="0"/>
                  <w:adjustRightInd w:val="0"/>
                </w:pPr>
              </w:pPrChange>
            </w:pPr>
          </w:p>
          <w:p w14:paraId="19E11928" w14:textId="77777777" w:rsidR="00A47B4C" w:rsidRPr="00A47B4C" w:rsidRDefault="00A47B4C">
            <w:pPr>
              <w:rPr>
                <w:ins w:id="4355" w:author="Borja Gonzalez" w:date="2017-09-28T19:10:00Z"/>
                <w:lang w:val="en-US"/>
                <w:rPrChange w:id="4356" w:author="Borja Gonzalez" w:date="2017-09-28T19:10:00Z">
                  <w:rPr>
                    <w:ins w:id="4357" w:author="Borja Gonzalez" w:date="2017-09-28T19:10:00Z"/>
                    <w:rFonts w:ascii="Monaco" w:eastAsiaTheme="majorEastAsia" w:hAnsi="Monaco" w:cs="Monaco"/>
                    <w:color w:val="243F60" w:themeColor="accent1" w:themeShade="7F"/>
                    <w:sz w:val="32"/>
                    <w:szCs w:val="32"/>
                    <w:lang w:val="en-US"/>
                  </w:rPr>
                </w:rPrChange>
              </w:rPr>
              <w:pPrChange w:id="4358" w:author="GONZALEZ DIAZ, BORJA" w:date="2017-09-29T19:27:00Z">
                <w:pPr>
                  <w:keepNext/>
                  <w:keepLines/>
                  <w:widowControl w:val="0"/>
                  <w:autoSpaceDE w:val="0"/>
                  <w:autoSpaceDN w:val="0"/>
                  <w:adjustRightInd w:val="0"/>
                  <w:spacing w:before="200"/>
                  <w:outlineLvl w:val="4"/>
                </w:pPr>
              </w:pPrChange>
            </w:pPr>
            <w:ins w:id="4359" w:author="Borja Gonzalez" w:date="2017-09-28T19:10:00Z">
              <w:r w:rsidRPr="00A47B4C">
                <w:rPr>
                  <w:lang w:val="en-US"/>
                  <w:rPrChange w:id="4360" w:author="Borja Gonzalez" w:date="2017-09-28T19:10:00Z">
                    <w:rPr>
                      <w:rFonts w:ascii="Monaco" w:hAnsi="Monaco" w:cs="Monaco"/>
                      <w:sz w:val="32"/>
                      <w:szCs w:val="32"/>
                      <w:lang w:val="en-US"/>
                    </w:rPr>
                  </w:rPrChange>
                </w:rPr>
                <w:t xml:space="preserve">    </w:t>
              </w:r>
              <w:proofErr w:type="gramStart"/>
              <w:r w:rsidRPr="00A47B4C">
                <w:rPr>
                  <w:lang w:val="en-US"/>
                  <w:rPrChange w:id="4361" w:author="Borja Gonzalez" w:date="2017-09-28T19:10:00Z">
                    <w:rPr>
                      <w:rFonts w:ascii="Monaco" w:hAnsi="Monaco" w:cs="Monaco"/>
                      <w:sz w:val="32"/>
                      <w:szCs w:val="32"/>
                      <w:lang w:val="en-US"/>
                    </w:rPr>
                  </w:rPrChange>
                </w:rPr>
                <w:t>socket</w:t>
              </w:r>
              <w:r w:rsidRPr="00A47B4C">
                <w:rPr>
                  <w:b/>
                  <w:bCs/>
                  <w:lang w:val="en-US"/>
                  <w:rPrChange w:id="4362" w:author="Borja Gonzalez" w:date="2017-09-28T19:10:00Z">
                    <w:rPr>
                      <w:rFonts w:ascii="Monaco" w:hAnsi="Monaco" w:cs="Monaco"/>
                      <w:b/>
                      <w:bCs/>
                      <w:color w:val="000000"/>
                      <w:sz w:val="32"/>
                      <w:szCs w:val="32"/>
                      <w:lang w:val="en-US"/>
                    </w:rPr>
                  </w:rPrChange>
                </w:rPr>
                <w:t>.</w:t>
              </w:r>
              <w:r w:rsidRPr="00A47B4C">
                <w:rPr>
                  <w:lang w:val="en-US"/>
                  <w:rPrChange w:id="4363" w:author="Borja Gonzalez" w:date="2017-09-28T19:10:00Z">
                    <w:rPr>
                      <w:rFonts w:ascii="Monaco" w:hAnsi="Monaco" w:cs="Monaco"/>
                      <w:color w:val="000000"/>
                      <w:sz w:val="32"/>
                      <w:szCs w:val="32"/>
                      <w:lang w:val="en-US"/>
                    </w:rPr>
                  </w:rPrChange>
                </w:rPr>
                <w:t>on</w:t>
              </w:r>
              <w:proofErr w:type="gramEnd"/>
              <w:r w:rsidRPr="00A47B4C">
                <w:rPr>
                  <w:b/>
                  <w:bCs/>
                  <w:lang w:val="en-US"/>
                  <w:rPrChange w:id="4364" w:author="Borja Gonzalez" w:date="2017-09-28T19:10:00Z">
                    <w:rPr>
                      <w:rFonts w:ascii="Monaco" w:hAnsi="Monaco" w:cs="Monaco"/>
                      <w:b/>
                      <w:bCs/>
                      <w:color w:val="000000"/>
                      <w:sz w:val="32"/>
                      <w:szCs w:val="32"/>
                      <w:lang w:val="en-US"/>
                    </w:rPr>
                  </w:rPrChange>
                </w:rPr>
                <w:t>(</w:t>
              </w:r>
              <w:r w:rsidRPr="00A47B4C">
                <w:rPr>
                  <w:color w:val="4E9A06"/>
                  <w:lang w:val="en-US"/>
                  <w:rPrChange w:id="4365" w:author="Borja Gonzalez" w:date="2017-09-28T19:10:00Z">
                    <w:rPr>
                      <w:rFonts w:ascii="Monaco" w:hAnsi="Monaco" w:cs="Monaco"/>
                      <w:color w:val="4E9A06"/>
                      <w:sz w:val="32"/>
                      <w:szCs w:val="32"/>
                      <w:lang w:val="en-US"/>
                    </w:rPr>
                  </w:rPrChange>
                </w:rPr>
                <w:t>"message"</w:t>
              </w:r>
              <w:r w:rsidRPr="00A47B4C">
                <w:rPr>
                  <w:b/>
                  <w:bCs/>
                  <w:lang w:val="en-US"/>
                  <w:rPrChange w:id="4366" w:author="Borja Gonzalez" w:date="2017-09-28T19:10:00Z">
                    <w:rPr>
                      <w:rFonts w:ascii="Monaco" w:hAnsi="Monaco" w:cs="Monaco"/>
                      <w:b/>
                      <w:bCs/>
                      <w:color w:val="000000"/>
                      <w:sz w:val="32"/>
                      <w:szCs w:val="32"/>
                      <w:lang w:val="en-US"/>
                    </w:rPr>
                  </w:rPrChange>
                </w:rPr>
                <w:t>,</w:t>
              </w:r>
              <w:r w:rsidRPr="00A47B4C">
                <w:rPr>
                  <w:b/>
                  <w:bCs/>
                  <w:color w:val="204A87"/>
                  <w:lang w:val="en-US"/>
                  <w:rPrChange w:id="4367" w:author="Borja Gonzalez" w:date="2017-09-28T19:10:00Z">
                    <w:rPr>
                      <w:rFonts w:ascii="Monaco" w:hAnsi="Monaco" w:cs="Monaco"/>
                      <w:b/>
                      <w:bCs/>
                      <w:color w:val="204A87"/>
                      <w:sz w:val="32"/>
                      <w:szCs w:val="32"/>
                      <w:lang w:val="en-US"/>
                    </w:rPr>
                  </w:rPrChange>
                </w:rPr>
                <w:t>function</w:t>
              </w:r>
              <w:r w:rsidRPr="00A47B4C">
                <w:rPr>
                  <w:b/>
                  <w:bCs/>
                  <w:lang w:val="en-US"/>
                  <w:rPrChange w:id="4368" w:author="Borja Gonzalez" w:date="2017-09-28T19:10:00Z">
                    <w:rPr>
                      <w:rFonts w:ascii="Monaco" w:hAnsi="Monaco" w:cs="Monaco"/>
                      <w:b/>
                      <w:bCs/>
                      <w:color w:val="000000"/>
                      <w:sz w:val="32"/>
                      <w:szCs w:val="32"/>
                      <w:lang w:val="en-US"/>
                    </w:rPr>
                  </w:rPrChange>
                </w:rPr>
                <w:t>(</w:t>
              </w:r>
              <w:r w:rsidRPr="00A47B4C">
                <w:rPr>
                  <w:lang w:val="en-US"/>
                  <w:rPrChange w:id="4369" w:author="Borja Gonzalez" w:date="2017-09-28T19:10:00Z">
                    <w:rPr>
                      <w:rFonts w:ascii="Monaco" w:hAnsi="Monaco" w:cs="Monaco"/>
                      <w:color w:val="000000"/>
                      <w:sz w:val="32"/>
                      <w:szCs w:val="32"/>
                      <w:lang w:val="en-US"/>
                    </w:rPr>
                  </w:rPrChange>
                </w:rPr>
                <w:t>message</w:t>
              </w:r>
              <w:r w:rsidRPr="00A47B4C">
                <w:rPr>
                  <w:b/>
                  <w:bCs/>
                  <w:lang w:val="en-US"/>
                  <w:rPrChange w:id="4370" w:author="Borja Gonzalez" w:date="2017-09-28T19:10:00Z">
                    <w:rPr>
                      <w:rFonts w:ascii="Monaco" w:hAnsi="Monaco" w:cs="Monaco"/>
                      <w:b/>
                      <w:bCs/>
                      <w:color w:val="000000"/>
                      <w:sz w:val="32"/>
                      <w:szCs w:val="32"/>
                      <w:lang w:val="en-US"/>
                    </w:rPr>
                  </w:rPrChange>
                </w:rPr>
                <w:t>){</w:t>
              </w:r>
              <w:r w:rsidRPr="00A47B4C">
                <w:rPr>
                  <w:lang w:val="en-US"/>
                  <w:rPrChange w:id="4371" w:author="Borja Gonzalez" w:date="2017-09-28T19:10:00Z">
                    <w:rPr>
                      <w:rFonts w:ascii="Monaco" w:hAnsi="Monaco" w:cs="Monaco"/>
                      <w:sz w:val="32"/>
                      <w:szCs w:val="32"/>
                      <w:lang w:val="en-US"/>
                    </w:rPr>
                  </w:rPrChange>
                </w:rPr>
                <w:t xml:space="preserve">  </w:t>
              </w:r>
            </w:ins>
          </w:p>
          <w:p w14:paraId="6B8ED5D7" w14:textId="77777777" w:rsidR="00A47B4C" w:rsidRPr="0079203F" w:rsidRDefault="00A47B4C">
            <w:pPr>
              <w:rPr>
                <w:ins w:id="4372" w:author="Borja Gonzalez" w:date="2017-09-28T19:10:00Z"/>
                <w:lang w:val="es-ES"/>
                <w:rPrChange w:id="4373" w:author="Rodrigo García" w:date="2017-09-29T10:06:00Z">
                  <w:rPr>
                    <w:ins w:id="4374" w:author="Borja Gonzalez" w:date="2017-09-28T19:10:00Z"/>
                    <w:rFonts w:ascii="Monaco" w:eastAsiaTheme="majorEastAsia" w:hAnsi="Monaco" w:cs="Monaco"/>
                    <w:color w:val="243F60" w:themeColor="accent1" w:themeShade="7F"/>
                    <w:sz w:val="32"/>
                    <w:szCs w:val="32"/>
                    <w:lang w:val="en-US"/>
                  </w:rPr>
                </w:rPrChange>
              </w:rPr>
              <w:pPrChange w:id="4375" w:author="GONZALEZ DIAZ, BORJA" w:date="2017-09-29T19:27:00Z">
                <w:pPr>
                  <w:keepNext/>
                  <w:keepLines/>
                  <w:widowControl w:val="0"/>
                  <w:autoSpaceDE w:val="0"/>
                  <w:autoSpaceDN w:val="0"/>
                  <w:adjustRightInd w:val="0"/>
                  <w:spacing w:before="200"/>
                  <w:outlineLvl w:val="4"/>
                </w:pPr>
              </w:pPrChange>
            </w:pPr>
            <w:ins w:id="4376" w:author="Borja Gonzalez" w:date="2017-09-28T19:10:00Z">
              <w:r w:rsidRPr="00A47B4C">
                <w:rPr>
                  <w:lang w:val="en-US"/>
                  <w:rPrChange w:id="4377" w:author="Borja Gonzalez" w:date="2017-09-28T19:10:00Z">
                    <w:rPr>
                      <w:rFonts w:ascii="Monaco" w:hAnsi="Monaco" w:cs="Monaco"/>
                      <w:sz w:val="32"/>
                      <w:szCs w:val="32"/>
                      <w:lang w:val="en-US"/>
                    </w:rPr>
                  </w:rPrChange>
                </w:rPr>
                <w:t xml:space="preserve">        </w:t>
              </w:r>
              <w:proofErr w:type="gramStart"/>
              <w:r w:rsidRPr="0079203F">
                <w:rPr>
                  <w:lang w:val="es-ES"/>
                  <w:rPrChange w:id="4378" w:author="Rodrigo García" w:date="2017-09-29T10:06:00Z">
                    <w:rPr>
                      <w:rFonts w:ascii="Monaco" w:hAnsi="Monaco" w:cs="Monaco"/>
                      <w:color w:val="000000"/>
                      <w:sz w:val="32"/>
                      <w:szCs w:val="32"/>
                      <w:lang w:val="en-US"/>
                    </w:rPr>
                  </w:rPrChange>
                </w:rPr>
                <w:t>console</w:t>
              </w:r>
              <w:r w:rsidRPr="0079203F">
                <w:rPr>
                  <w:b/>
                  <w:bCs/>
                  <w:lang w:val="es-ES"/>
                  <w:rPrChange w:id="4379" w:author="Rodrigo García" w:date="2017-09-29T10:06:00Z">
                    <w:rPr>
                      <w:rFonts w:ascii="Monaco" w:hAnsi="Monaco" w:cs="Monaco"/>
                      <w:b/>
                      <w:bCs/>
                      <w:color w:val="000000"/>
                      <w:sz w:val="32"/>
                      <w:szCs w:val="32"/>
                      <w:lang w:val="en-US"/>
                    </w:rPr>
                  </w:rPrChange>
                </w:rPr>
                <w:t>.</w:t>
              </w:r>
              <w:r w:rsidRPr="0079203F">
                <w:rPr>
                  <w:lang w:val="es-ES"/>
                  <w:rPrChange w:id="4380" w:author="Rodrigo García" w:date="2017-09-29T10:06:00Z">
                    <w:rPr>
                      <w:rFonts w:ascii="Monaco" w:hAnsi="Monaco" w:cs="Monaco"/>
                      <w:color w:val="000000"/>
                      <w:sz w:val="32"/>
                      <w:szCs w:val="32"/>
                      <w:lang w:val="en-US"/>
                    </w:rPr>
                  </w:rPrChange>
                </w:rPr>
                <w:t>log</w:t>
              </w:r>
              <w:r w:rsidRPr="0079203F">
                <w:rPr>
                  <w:b/>
                  <w:bCs/>
                  <w:lang w:val="es-ES"/>
                  <w:rPrChange w:id="4381"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382" w:author="Rodrigo García" w:date="2017-09-29T10:06:00Z">
                    <w:rPr>
                      <w:rFonts w:ascii="Monaco" w:hAnsi="Monaco" w:cs="Monaco"/>
                      <w:color w:val="4E9A06"/>
                      <w:sz w:val="32"/>
                      <w:szCs w:val="32"/>
                      <w:lang w:val="en-US"/>
                    </w:rPr>
                  </w:rPrChange>
                </w:rPr>
                <w:t>"El servidor ha enviado un mensaje:"</w:t>
              </w:r>
              <w:r w:rsidRPr="0079203F">
                <w:rPr>
                  <w:b/>
                  <w:bCs/>
                  <w:lang w:val="es-ES"/>
                  <w:rPrChange w:id="4383" w:author="Rodrigo García" w:date="2017-09-29T10:06:00Z">
                    <w:rPr>
                      <w:rFonts w:ascii="Monaco" w:hAnsi="Monaco" w:cs="Monaco"/>
                      <w:b/>
                      <w:bCs/>
                      <w:color w:val="000000"/>
                      <w:sz w:val="32"/>
                      <w:szCs w:val="32"/>
                      <w:lang w:val="en-US"/>
                    </w:rPr>
                  </w:rPrChange>
                </w:rPr>
                <w:t>);</w:t>
              </w:r>
            </w:ins>
          </w:p>
          <w:p w14:paraId="61AE8FCA" w14:textId="77777777" w:rsidR="00A47B4C" w:rsidRPr="00A47B4C" w:rsidRDefault="00A47B4C">
            <w:pPr>
              <w:rPr>
                <w:ins w:id="4384" w:author="Borja Gonzalez" w:date="2017-09-28T19:10:00Z"/>
                <w:lang w:val="en-US"/>
                <w:rPrChange w:id="4385" w:author="Borja Gonzalez" w:date="2017-09-28T19:10:00Z">
                  <w:rPr>
                    <w:ins w:id="4386" w:author="Borja Gonzalez" w:date="2017-09-28T19:10:00Z"/>
                    <w:rFonts w:ascii="Monaco" w:eastAsiaTheme="majorEastAsia" w:hAnsi="Monaco" w:cs="Monaco"/>
                    <w:color w:val="243F60" w:themeColor="accent1" w:themeShade="7F"/>
                    <w:sz w:val="32"/>
                    <w:szCs w:val="32"/>
                    <w:lang w:val="en-US"/>
                  </w:rPr>
                </w:rPrChange>
              </w:rPr>
              <w:pPrChange w:id="4387" w:author="GONZALEZ DIAZ, BORJA" w:date="2017-09-29T19:27:00Z">
                <w:pPr>
                  <w:keepNext/>
                  <w:keepLines/>
                  <w:widowControl w:val="0"/>
                  <w:autoSpaceDE w:val="0"/>
                  <w:autoSpaceDN w:val="0"/>
                  <w:adjustRightInd w:val="0"/>
                  <w:spacing w:before="200"/>
                  <w:outlineLvl w:val="4"/>
                </w:pPr>
              </w:pPrChange>
            </w:pPr>
            <w:ins w:id="4388" w:author="Borja Gonzalez" w:date="2017-09-28T19:10:00Z">
              <w:r w:rsidRPr="0079203F">
                <w:rPr>
                  <w:lang w:val="es-ES"/>
                  <w:rPrChange w:id="4389" w:author="Rodrigo García" w:date="2017-09-29T10:06:00Z">
                    <w:rPr>
                      <w:rFonts w:ascii="Monaco" w:hAnsi="Monaco" w:cs="Monaco"/>
                      <w:sz w:val="32"/>
                      <w:szCs w:val="32"/>
                      <w:lang w:val="en-US"/>
                    </w:rPr>
                  </w:rPrChange>
                </w:rPr>
                <w:t xml:space="preserve">        </w:t>
              </w:r>
              <w:r w:rsidRPr="00A47B4C">
                <w:rPr>
                  <w:lang w:val="en-US"/>
                  <w:rPrChange w:id="4390" w:author="Borja Gonzalez" w:date="2017-09-28T19:10:00Z">
                    <w:rPr>
                      <w:rFonts w:ascii="Monaco" w:hAnsi="Monaco" w:cs="Monaco"/>
                      <w:color w:val="000000"/>
                      <w:sz w:val="32"/>
                      <w:szCs w:val="32"/>
                      <w:lang w:val="en-US"/>
                    </w:rPr>
                  </w:rPrChange>
                </w:rPr>
                <w:t xml:space="preserve">message </w:t>
              </w:r>
              <w:r w:rsidRPr="00A47B4C">
                <w:rPr>
                  <w:b/>
                  <w:bCs/>
                  <w:color w:val="CE5C00"/>
                  <w:lang w:val="en-US"/>
                  <w:rPrChange w:id="4391" w:author="Borja Gonzalez" w:date="2017-09-28T19:10:00Z">
                    <w:rPr>
                      <w:rFonts w:ascii="Monaco" w:hAnsi="Monaco" w:cs="Monaco"/>
                      <w:b/>
                      <w:bCs/>
                      <w:color w:val="CE5C00"/>
                      <w:sz w:val="32"/>
                      <w:szCs w:val="32"/>
                      <w:lang w:val="en-US"/>
                    </w:rPr>
                  </w:rPrChange>
                </w:rPr>
                <w:t>=</w:t>
              </w:r>
              <w:r w:rsidRPr="00A47B4C">
                <w:rPr>
                  <w:lang w:val="en-US"/>
                  <w:rPrChange w:id="4392" w:author="Borja Gonzalez" w:date="2017-09-28T19:10:00Z">
                    <w:rPr>
                      <w:rFonts w:ascii="Monaco" w:hAnsi="Monaco" w:cs="Monaco"/>
                      <w:sz w:val="32"/>
                      <w:szCs w:val="32"/>
                      <w:lang w:val="en-US"/>
                    </w:rPr>
                  </w:rPrChange>
                </w:rPr>
                <w:t xml:space="preserve"> JSON</w:t>
              </w:r>
              <w:r w:rsidRPr="00A47B4C">
                <w:rPr>
                  <w:b/>
                  <w:bCs/>
                  <w:lang w:val="en-US"/>
                  <w:rPrChange w:id="4393" w:author="Borja Gonzalez" w:date="2017-09-28T19:10:00Z">
                    <w:rPr>
                      <w:rFonts w:ascii="Monaco" w:hAnsi="Monaco" w:cs="Monaco"/>
                      <w:b/>
                      <w:bCs/>
                      <w:color w:val="000000"/>
                      <w:sz w:val="32"/>
                      <w:szCs w:val="32"/>
                      <w:lang w:val="en-US"/>
                    </w:rPr>
                  </w:rPrChange>
                </w:rPr>
                <w:t>.</w:t>
              </w:r>
              <w:r w:rsidRPr="00A47B4C">
                <w:rPr>
                  <w:lang w:val="en-US"/>
                  <w:rPrChange w:id="4394" w:author="Borja Gonzalez" w:date="2017-09-28T19:10:00Z">
                    <w:rPr>
                      <w:rFonts w:ascii="Monaco" w:hAnsi="Monaco" w:cs="Monaco"/>
                      <w:color w:val="000000"/>
                      <w:sz w:val="32"/>
                      <w:szCs w:val="32"/>
                      <w:lang w:val="en-US"/>
                    </w:rPr>
                  </w:rPrChange>
                </w:rPr>
                <w:t>parse</w:t>
              </w:r>
              <w:r w:rsidRPr="00A47B4C">
                <w:rPr>
                  <w:b/>
                  <w:bCs/>
                  <w:lang w:val="en-US"/>
                  <w:rPrChange w:id="4395" w:author="Borja Gonzalez" w:date="2017-09-28T19:10:00Z">
                    <w:rPr>
                      <w:rFonts w:ascii="Monaco" w:hAnsi="Monaco" w:cs="Monaco"/>
                      <w:b/>
                      <w:bCs/>
                      <w:color w:val="000000"/>
                      <w:sz w:val="32"/>
                      <w:szCs w:val="32"/>
                      <w:lang w:val="en-US"/>
                    </w:rPr>
                  </w:rPrChange>
                </w:rPr>
                <w:t>(</w:t>
              </w:r>
              <w:r w:rsidRPr="00A47B4C">
                <w:rPr>
                  <w:lang w:val="en-US"/>
                  <w:rPrChange w:id="4396" w:author="Borja Gonzalez" w:date="2017-09-28T19:10:00Z">
                    <w:rPr>
                      <w:rFonts w:ascii="Monaco" w:hAnsi="Monaco" w:cs="Monaco"/>
                      <w:color w:val="000000"/>
                      <w:sz w:val="32"/>
                      <w:szCs w:val="32"/>
                      <w:lang w:val="en-US"/>
                    </w:rPr>
                  </w:rPrChange>
                </w:rPr>
                <w:t>message</w:t>
              </w:r>
              <w:r w:rsidRPr="00A47B4C">
                <w:rPr>
                  <w:b/>
                  <w:bCs/>
                  <w:lang w:val="en-US"/>
                  <w:rPrChange w:id="4397" w:author="Borja Gonzalez" w:date="2017-09-28T19:10:00Z">
                    <w:rPr>
                      <w:rFonts w:ascii="Monaco" w:hAnsi="Monaco" w:cs="Monaco"/>
                      <w:b/>
                      <w:bCs/>
                      <w:color w:val="000000"/>
                      <w:sz w:val="32"/>
                      <w:szCs w:val="32"/>
                      <w:lang w:val="en-US"/>
                    </w:rPr>
                  </w:rPrChange>
                </w:rPr>
                <w:t>);</w:t>
              </w:r>
            </w:ins>
          </w:p>
          <w:p w14:paraId="00CF2DCD" w14:textId="77777777" w:rsidR="00A47B4C" w:rsidRPr="00A47B4C" w:rsidRDefault="00A47B4C">
            <w:pPr>
              <w:rPr>
                <w:ins w:id="4398" w:author="Borja Gonzalez" w:date="2017-09-28T19:10:00Z"/>
                <w:lang w:val="en-US"/>
                <w:rPrChange w:id="4399" w:author="Borja Gonzalez" w:date="2017-09-28T19:10:00Z">
                  <w:rPr>
                    <w:ins w:id="4400" w:author="Borja Gonzalez" w:date="2017-09-28T19:10:00Z"/>
                    <w:rFonts w:ascii="Monaco" w:eastAsiaTheme="majorEastAsia" w:hAnsi="Monaco" w:cs="Monaco"/>
                    <w:color w:val="243F60" w:themeColor="accent1" w:themeShade="7F"/>
                    <w:sz w:val="32"/>
                    <w:szCs w:val="32"/>
                    <w:lang w:val="en-US"/>
                  </w:rPr>
                </w:rPrChange>
              </w:rPr>
              <w:pPrChange w:id="4401" w:author="GONZALEZ DIAZ, BORJA" w:date="2017-09-29T19:27:00Z">
                <w:pPr>
                  <w:keepNext/>
                  <w:keepLines/>
                  <w:widowControl w:val="0"/>
                  <w:autoSpaceDE w:val="0"/>
                  <w:autoSpaceDN w:val="0"/>
                  <w:adjustRightInd w:val="0"/>
                  <w:spacing w:before="200"/>
                  <w:outlineLvl w:val="4"/>
                </w:pPr>
              </w:pPrChange>
            </w:pPr>
            <w:ins w:id="4402" w:author="Borja Gonzalez" w:date="2017-09-28T19:10:00Z">
              <w:r w:rsidRPr="00A47B4C">
                <w:rPr>
                  <w:lang w:val="en-US"/>
                  <w:rPrChange w:id="4403" w:author="Borja Gonzalez" w:date="2017-09-28T19:10:00Z">
                    <w:rPr>
                      <w:rFonts w:ascii="Monaco" w:hAnsi="Monaco" w:cs="Monaco"/>
                      <w:sz w:val="32"/>
                      <w:szCs w:val="32"/>
                      <w:lang w:val="en-US"/>
                    </w:rPr>
                  </w:rPrChange>
                </w:rPr>
                <w:t xml:space="preserve">        console</w:t>
              </w:r>
              <w:r w:rsidRPr="00A47B4C">
                <w:rPr>
                  <w:b/>
                  <w:bCs/>
                  <w:lang w:val="en-US"/>
                  <w:rPrChange w:id="4404" w:author="Borja Gonzalez" w:date="2017-09-28T19:10:00Z">
                    <w:rPr>
                      <w:rFonts w:ascii="Monaco" w:hAnsi="Monaco" w:cs="Monaco"/>
                      <w:b/>
                      <w:bCs/>
                      <w:color w:val="000000"/>
                      <w:sz w:val="32"/>
                      <w:szCs w:val="32"/>
                      <w:lang w:val="en-US"/>
                    </w:rPr>
                  </w:rPrChange>
                </w:rPr>
                <w:t>.</w:t>
              </w:r>
              <w:r w:rsidRPr="00A47B4C">
                <w:rPr>
                  <w:lang w:val="en-US"/>
                  <w:rPrChange w:id="4405" w:author="Borja Gonzalez" w:date="2017-09-28T19:10:00Z">
                    <w:rPr>
                      <w:rFonts w:ascii="Monaco" w:hAnsi="Monaco" w:cs="Monaco"/>
                      <w:color w:val="000000"/>
                      <w:sz w:val="32"/>
                      <w:szCs w:val="32"/>
                      <w:lang w:val="en-US"/>
                    </w:rPr>
                  </w:rPrChange>
                </w:rPr>
                <w:t>log</w:t>
              </w:r>
              <w:r w:rsidRPr="00A47B4C">
                <w:rPr>
                  <w:b/>
                  <w:bCs/>
                  <w:lang w:val="en-US"/>
                  <w:rPrChange w:id="4406" w:author="Borja Gonzalez" w:date="2017-09-28T19:10:00Z">
                    <w:rPr>
                      <w:rFonts w:ascii="Monaco" w:hAnsi="Monaco" w:cs="Monaco"/>
                      <w:b/>
                      <w:bCs/>
                      <w:color w:val="000000"/>
                      <w:sz w:val="32"/>
                      <w:szCs w:val="32"/>
                      <w:lang w:val="en-US"/>
                    </w:rPr>
                  </w:rPrChange>
                </w:rPr>
                <w:t>(</w:t>
              </w:r>
              <w:r w:rsidRPr="00A47B4C">
                <w:rPr>
                  <w:lang w:val="en-US"/>
                  <w:rPrChange w:id="4407" w:author="Borja Gonzalez" w:date="2017-09-28T19:10:00Z">
                    <w:rPr>
                      <w:rFonts w:ascii="Monaco" w:hAnsi="Monaco" w:cs="Monaco"/>
                      <w:color w:val="000000"/>
                      <w:sz w:val="32"/>
                      <w:szCs w:val="32"/>
                      <w:lang w:val="en-US"/>
                    </w:rPr>
                  </w:rPrChange>
                </w:rPr>
                <w:t>message</w:t>
              </w:r>
              <w:r w:rsidRPr="00A47B4C">
                <w:rPr>
                  <w:b/>
                  <w:bCs/>
                  <w:lang w:val="en-US"/>
                  <w:rPrChange w:id="4408" w:author="Borja Gonzalez" w:date="2017-09-28T19:10:00Z">
                    <w:rPr>
                      <w:rFonts w:ascii="Monaco" w:hAnsi="Monaco" w:cs="Monaco"/>
                      <w:b/>
                      <w:bCs/>
                      <w:color w:val="000000"/>
                      <w:sz w:val="32"/>
                      <w:szCs w:val="32"/>
                      <w:lang w:val="en-US"/>
                    </w:rPr>
                  </w:rPrChange>
                </w:rPr>
                <w:t>);</w:t>
              </w:r>
              <w:r w:rsidRPr="00A47B4C">
                <w:rPr>
                  <w:lang w:val="en-US"/>
                  <w:rPrChange w:id="4409" w:author="Borja Gonzalez" w:date="2017-09-28T19:10:00Z">
                    <w:rPr>
                      <w:rFonts w:ascii="Monaco" w:hAnsi="Monaco" w:cs="Monaco"/>
                      <w:sz w:val="32"/>
                      <w:szCs w:val="32"/>
                      <w:lang w:val="en-US"/>
                    </w:rPr>
                  </w:rPrChange>
                </w:rPr>
                <w:t xml:space="preserve"> </w:t>
              </w:r>
            </w:ins>
          </w:p>
          <w:p w14:paraId="271CB6CA" w14:textId="77777777" w:rsidR="00A47B4C" w:rsidRPr="0079203F" w:rsidRDefault="00A47B4C">
            <w:pPr>
              <w:rPr>
                <w:ins w:id="4410" w:author="Borja Gonzalez" w:date="2017-09-28T19:10:00Z"/>
                <w:lang w:val="es-ES"/>
                <w:rPrChange w:id="4411" w:author="Rodrigo García" w:date="2017-09-29T10:06:00Z">
                  <w:rPr>
                    <w:ins w:id="4412" w:author="Borja Gonzalez" w:date="2017-09-28T19:10:00Z"/>
                    <w:rFonts w:ascii="Monaco" w:eastAsiaTheme="majorEastAsia" w:hAnsi="Monaco" w:cs="Monaco"/>
                    <w:color w:val="243F60" w:themeColor="accent1" w:themeShade="7F"/>
                    <w:sz w:val="32"/>
                    <w:szCs w:val="32"/>
                    <w:lang w:val="en-US"/>
                  </w:rPr>
                </w:rPrChange>
              </w:rPr>
              <w:pPrChange w:id="4413" w:author="GONZALEZ DIAZ, BORJA" w:date="2017-09-29T19:27:00Z">
                <w:pPr>
                  <w:keepNext/>
                  <w:keepLines/>
                  <w:widowControl w:val="0"/>
                  <w:autoSpaceDE w:val="0"/>
                  <w:autoSpaceDN w:val="0"/>
                  <w:adjustRightInd w:val="0"/>
                  <w:spacing w:before="200"/>
                  <w:outlineLvl w:val="4"/>
                </w:pPr>
              </w:pPrChange>
            </w:pPr>
            <w:ins w:id="4414" w:author="Borja Gonzalez" w:date="2017-09-28T19:10:00Z">
              <w:r w:rsidRPr="00A47B4C">
                <w:rPr>
                  <w:lang w:val="en-US"/>
                  <w:rPrChange w:id="4415" w:author="Borja Gonzalez" w:date="2017-09-28T19:10:00Z">
                    <w:rPr>
                      <w:rFonts w:ascii="Monaco" w:hAnsi="Monaco" w:cs="Monaco"/>
                      <w:sz w:val="32"/>
                      <w:szCs w:val="32"/>
                      <w:lang w:val="en-US"/>
                    </w:rPr>
                  </w:rPrChange>
                </w:rPr>
                <w:t xml:space="preserve">    </w:t>
              </w:r>
              <w:r w:rsidRPr="0079203F">
                <w:rPr>
                  <w:b/>
                  <w:bCs/>
                  <w:lang w:val="es-ES"/>
                  <w:rPrChange w:id="4416" w:author="Rodrigo García" w:date="2017-09-29T10:06:00Z">
                    <w:rPr>
                      <w:rFonts w:ascii="Monaco" w:hAnsi="Monaco" w:cs="Monaco"/>
                      <w:b/>
                      <w:bCs/>
                      <w:color w:val="000000"/>
                      <w:sz w:val="32"/>
                      <w:szCs w:val="32"/>
                      <w:lang w:val="en-US"/>
                    </w:rPr>
                  </w:rPrChange>
                </w:rPr>
                <w:t>});</w:t>
              </w:r>
            </w:ins>
          </w:p>
          <w:p w14:paraId="139D2865" w14:textId="77777777" w:rsidR="00A47B4C" w:rsidRPr="0079203F" w:rsidRDefault="00A47B4C">
            <w:pPr>
              <w:rPr>
                <w:ins w:id="4417" w:author="Borja Gonzalez" w:date="2017-09-28T19:10:00Z"/>
                <w:lang w:val="es-ES"/>
                <w:rPrChange w:id="4418" w:author="Rodrigo García" w:date="2017-09-29T10:06:00Z">
                  <w:rPr>
                    <w:ins w:id="4419" w:author="Borja Gonzalez" w:date="2017-09-28T19:10:00Z"/>
                    <w:rFonts w:ascii="Monaco" w:hAnsi="Monaco" w:cs="Monaco"/>
                    <w:sz w:val="32"/>
                    <w:szCs w:val="32"/>
                    <w:lang w:val="en-US"/>
                  </w:rPr>
                </w:rPrChange>
              </w:rPr>
              <w:pPrChange w:id="4420" w:author="GONZALEZ DIAZ, BORJA" w:date="2017-09-29T19:27:00Z">
                <w:pPr>
                  <w:widowControl w:val="0"/>
                  <w:autoSpaceDE w:val="0"/>
                  <w:autoSpaceDN w:val="0"/>
                  <w:adjustRightInd w:val="0"/>
                </w:pPr>
              </w:pPrChange>
            </w:pPr>
          </w:p>
          <w:p w14:paraId="0F2374D6" w14:textId="77777777" w:rsidR="00A47B4C" w:rsidRPr="0079203F" w:rsidRDefault="00A47B4C">
            <w:pPr>
              <w:rPr>
                <w:ins w:id="4421" w:author="Borja Gonzalez" w:date="2017-09-28T19:10:00Z"/>
                <w:lang w:val="es-ES"/>
                <w:rPrChange w:id="4422" w:author="Rodrigo García" w:date="2017-09-29T10:06:00Z">
                  <w:rPr>
                    <w:ins w:id="4423" w:author="Borja Gonzalez" w:date="2017-09-28T19:10:00Z"/>
                    <w:rFonts w:ascii="Monaco" w:eastAsiaTheme="majorEastAsia" w:hAnsi="Monaco" w:cs="Monaco"/>
                    <w:color w:val="243F60" w:themeColor="accent1" w:themeShade="7F"/>
                    <w:sz w:val="32"/>
                    <w:szCs w:val="32"/>
                    <w:lang w:val="en-US"/>
                  </w:rPr>
                </w:rPrChange>
              </w:rPr>
              <w:pPrChange w:id="4424" w:author="GONZALEZ DIAZ, BORJA" w:date="2017-09-29T19:27:00Z">
                <w:pPr>
                  <w:keepNext/>
                  <w:keepLines/>
                  <w:widowControl w:val="0"/>
                  <w:autoSpaceDE w:val="0"/>
                  <w:autoSpaceDN w:val="0"/>
                  <w:adjustRightInd w:val="0"/>
                  <w:spacing w:before="200"/>
                  <w:outlineLvl w:val="4"/>
                </w:pPr>
              </w:pPrChange>
            </w:pPr>
            <w:ins w:id="4425" w:author="Borja Gonzalez" w:date="2017-09-28T19:10:00Z">
              <w:r w:rsidRPr="0079203F">
                <w:rPr>
                  <w:lang w:val="es-ES"/>
                  <w:rPrChange w:id="4426" w:author="Rodrigo García" w:date="2017-09-29T10:06:00Z">
                    <w:rPr>
                      <w:rFonts w:ascii="Monaco" w:hAnsi="Monaco" w:cs="Monaco"/>
                      <w:sz w:val="32"/>
                      <w:szCs w:val="32"/>
                      <w:lang w:val="en-US"/>
                    </w:rPr>
                  </w:rPrChange>
                </w:rPr>
                <w:t xml:space="preserve">     </w:t>
              </w:r>
              <w:r w:rsidRPr="0079203F">
                <w:rPr>
                  <w:b/>
                  <w:bCs/>
                  <w:color w:val="204A87"/>
                  <w:lang w:val="es-ES"/>
                  <w:rPrChange w:id="4427" w:author="Rodrigo García" w:date="2017-09-29T10:06:00Z">
                    <w:rPr>
                      <w:rFonts w:ascii="Monaco" w:hAnsi="Monaco" w:cs="Monaco"/>
                      <w:b/>
                      <w:bCs/>
                      <w:color w:val="204A87"/>
                      <w:sz w:val="32"/>
                      <w:szCs w:val="32"/>
                      <w:lang w:val="en-US"/>
                    </w:rPr>
                  </w:rPrChange>
                </w:rPr>
                <w:t>var</w:t>
              </w:r>
              <w:r w:rsidRPr="0079203F">
                <w:rPr>
                  <w:lang w:val="es-ES"/>
                  <w:rPrChange w:id="4428" w:author="Rodrigo García" w:date="2017-09-29T10:06:00Z">
                    <w:rPr>
                      <w:rFonts w:ascii="Monaco" w:hAnsi="Monaco" w:cs="Monaco"/>
                      <w:sz w:val="32"/>
                      <w:szCs w:val="32"/>
                      <w:lang w:val="en-US"/>
                    </w:rPr>
                  </w:rPrChange>
                </w:rPr>
                <w:t xml:space="preserve"> datos1 </w:t>
              </w:r>
              <w:r w:rsidRPr="0079203F">
                <w:rPr>
                  <w:b/>
                  <w:bCs/>
                  <w:color w:val="CE5C00"/>
                  <w:lang w:val="es-ES"/>
                  <w:rPrChange w:id="4429" w:author="Rodrigo García" w:date="2017-09-29T10:06:00Z">
                    <w:rPr>
                      <w:rFonts w:ascii="Monaco" w:hAnsi="Monaco" w:cs="Monaco"/>
                      <w:b/>
                      <w:bCs/>
                      <w:color w:val="CE5C00"/>
                      <w:sz w:val="32"/>
                      <w:szCs w:val="32"/>
                      <w:lang w:val="en-US"/>
                    </w:rPr>
                  </w:rPrChange>
                </w:rPr>
                <w:t>=</w:t>
              </w:r>
              <w:r w:rsidRPr="0079203F">
                <w:rPr>
                  <w:lang w:val="es-ES"/>
                  <w:rPrChange w:id="4430" w:author="Rodrigo García" w:date="2017-09-29T10:06:00Z">
                    <w:rPr>
                      <w:rFonts w:ascii="Monaco" w:hAnsi="Monaco" w:cs="Monaco"/>
                      <w:sz w:val="32"/>
                      <w:szCs w:val="32"/>
                      <w:lang w:val="en-US"/>
                    </w:rPr>
                  </w:rPrChange>
                </w:rPr>
                <w:t xml:space="preserve"> </w:t>
              </w:r>
              <w:r w:rsidRPr="0079203F">
                <w:rPr>
                  <w:b/>
                  <w:bCs/>
                  <w:lang w:val="es-ES"/>
                  <w:rPrChange w:id="4431" w:author="Rodrigo García" w:date="2017-09-29T10:06:00Z">
                    <w:rPr>
                      <w:rFonts w:ascii="Monaco" w:hAnsi="Monaco" w:cs="Monaco"/>
                      <w:b/>
                      <w:bCs/>
                      <w:color w:val="000000"/>
                      <w:sz w:val="32"/>
                      <w:szCs w:val="32"/>
                      <w:lang w:val="en-US"/>
                    </w:rPr>
                  </w:rPrChange>
                </w:rPr>
                <w:t>{</w:t>
              </w:r>
            </w:ins>
          </w:p>
          <w:p w14:paraId="5E45F22C" w14:textId="77777777" w:rsidR="00A47B4C" w:rsidRPr="0079203F" w:rsidRDefault="00A47B4C">
            <w:pPr>
              <w:rPr>
                <w:ins w:id="4432" w:author="Borja Gonzalez" w:date="2017-09-28T19:10:00Z"/>
                <w:lang w:val="es-ES"/>
                <w:rPrChange w:id="4433" w:author="Rodrigo García" w:date="2017-09-29T10:06:00Z">
                  <w:rPr>
                    <w:ins w:id="4434" w:author="Borja Gonzalez" w:date="2017-09-28T19:10:00Z"/>
                    <w:rFonts w:ascii="Monaco" w:eastAsiaTheme="majorEastAsia" w:hAnsi="Monaco" w:cs="Monaco"/>
                    <w:color w:val="243F60" w:themeColor="accent1" w:themeShade="7F"/>
                    <w:sz w:val="32"/>
                    <w:szCs w:val="32"/>
                    <w:lang w:val="en-US"/>
                  </w:rPr>
                </w:rPrChange>
              </w:rPr>
              <w:pPrChange w:id="4435" w:author="GONZALEZ DIAZ, BORJA" w:date="2017-09-29T19:27:00Z">
                <w:pPr>
                  <w:keepNext/>
                  <w:keepLines/>
                  <w:widowControl w:val="0"/>
                  <w:autoSpaceDE w:val="0"/>
                  <w:autoSpaceDN w:val="0"/>
                  <w:adjustRightInd w:val="0"/>
                  <w:spacing w:before="200"/>
                  <w:outlineLvl w:val="4"/>
                </w:pPr>
              </w:pPrChange>
            </w:pPr>
            <w:ins w:id="4436" w:author="Borja Gonzalez" w:date="2017-09-28T19:10:00Z">
              <w:r w:rsidRPr="0079203F">
                <w:rPr>
                  <w:lang w:val="es-ES"/>
                  <w:rPrChange w:id="4437" w:author="Rodrigo García" w:date="2017-09-29T10:06:00Z">
                    <w:rPr>
                      <w:rFonts w:ascii="Monaco" w:hAnsi="Monaco" w:cs="Monaco"/>
                      <w:sz w:val="32"/>
                      <w:szCs w:val="32"/>
                      <w:lang w:val="en-US"/>
                    </w:rPr>
                  </w:rPrChange>
                </w:rPr>
                <w:t xml:space="preserve">            operacion</w:t>
              </w:r>
              <w:r w:rsidRPr="0079203F">
                <w:rPr>
                  <w:b/>
                  <w:bCs/>
                  <w:color w:val="CE5C00"/>
                  <w:lang w:val="es-ES"/>
                  <w:rPrChange w:id="4438" w:author="Rodrigo García" w:date="2017-09-29T10:06:00Z">
                    <w:rPr>
                      <w:rFonts w:ascii="Monaco" w:hAnsi="Monaco" w:cs="Monaco"/>
                      <w:b/>
                      <w:bCs/>
                      <w:color w:val="CE5C00"/>
                      <w:sz w:val="32"/>
                      <w:szCs w:val="32"/>
                      <w:lang w:val="en-US"/>
                    </w:rPr>
                  </w:rPrChange>
                </w:rPr>
                <w:t>:</w:t>
              </w:r>
              <w:r w:rsidRPr="0079203F">
                <w:rPr>
                  <w:lang w:val="es-ES"/>
                  <w:rPrChange w:id="4439" w:author="Rodrigo García" w:date="2017-09-29T10:06:00Z">
                    <w:rPr>
                      <w:rFonts w:ascii="Monaco" w:hAnsi="Monaco" w:cs="Monaco"/>
                      <w:sz w:val="32"/>
                      <w:szCs w:val="32"/>
                      <w:lang w:val="en-US"/>
                    </w:rPr>
                  </w:rPrChange>
                </w:rPr>
                <w:t xml:space="preserve"> </w:t>
              </w:r>
              <w:r w:rsidRPr="0079203F">
                <w:rPr>
                  <w:color w:val="4E9A06"/>
                  <w:lang w:val="es-ES"/>
                  <w:rPrChange w:id="4440" w:author="Rodrigo García" w:date="2017-09-29T10:06:00Z">
                    <w:rPr>
                      <w:rFonts w:ascii="Monaco" w:hAnsi="Monaco" w:cs="Monaco"/>
                      <w:color w:val="4E9A06"/>
                      <w:sz w:val="32"/>
                      <w:szCs w:val="32"/>
                      <w:lang w:val="en-US"/>
                    </w:rPr>
                  </w:rPrChange>
                </w:rPr>
                <w:t>"Datos paciente"</w:t>
              </w:r>
              <w:r w:rsidRPr="0079203F">
                <w:rPr>
                  <w:b/>
                  <w:bCs/>
                  <w:lang w:val="es-ES"/>
                  <w:rPrChange w:id="4441" w:author="Rodrigo García" w:date="2017-09-29T10:06:00Z">
                    <w:rPr>
                      <w:rFonts w:ascii="Monaco" w:hAnsi="Monaco" w:cs="Monaco"/>
                      <w:b/>
                      <w:bCs/>
                      <w:color w:val="000000"/>
                      <w:sz w:val="32"/>
                      <w:szCs w:val="32"/>
                      <w:lang w:val="en-US"/>
                    </w:rPr>
                  </w:rPrChange>
                </w:rPr>
                <w:t>,</w:t>
              </w:r>
              <w:r w:rsidRPr="0079203F">
                <w:rPr>
                  <w:lang w:val="es-ES"/>
                  <w:rPrChange w:id="4442" w:author="Rodrigo García" w:date="2017-09-29T10:06:00Z">
                    <w:rPr>
                      <w:rFonts w:ascii="Monaco" w:hAnsi="Monaco" w:cs="Monaco"/>
                      <w:sz w:val="32"/>
                      <w:szCs w:val="32"/>
                      <w:lang w:val="en-US"/>
                    </w:rPr>
                  </w:rPrChange>
                </w:rPr>
                <w:t xml:space="preserve">  </w:t>
              </w:r>
            </w:ins>
          </w:p>
          <w:p w14:paraId="3C685B90" w14:textId="77777777" w:rsidR="00A47B4C" w:rsidRPr="0079203F" w:rsidRDefault="00A47B4C">
            <w:pPr>
              <w:rPr>
                <w:ins w:id="4443" w:author="Borja Gonzalez" w:date="2017-09-28T19:10:00Z"/>
                <w:lang w:val="es-ES"/>
                <w:rPrChange w:id="4444" w:author="Rodrigo García" w:date="2017-09-29T10:06:00Z">
                  <w:rPr>
                    <w:ins w:id="4445" w:author="Borja Gonzalez" w:date="2017-09-28T19:10:00Z"/>
                    <w:rFonts w:ascii="Monaco" w:eastAsiaTheme="majorEastAsia" w:hAnsi="Monaco" w:cs="Monaco"/>
                    <w:color w:val="243F60" w:themeColor="accent1" w:themeShade="7F"/>
                    <w:sz w:val="32"/>
                    <w:szCs w:val="32"/>
                    <w:lang w:val="en-US"/>
                  </w:rPr>
                </w:rPrChange>
              </w:rPr>
              <w:pPrChange w:id="4446" w:author="GONZALEZ DIAZ, BORJA" w:date="2017-09-29T19:27:00Z">
                <w:pPr>
                  <w:keepNext/>
                  <w:keepLines/>
                  <w:widowControl w:val="0"/>
                  <w:autoSpaceDE w:val="0"/>
                  <w:autoSpaceDN w:val="0"/>
                  <w:adjustRightInd w:val="0"/>
                  <w:spacing w:before="200"/>
                  <w:outlineLvl w:val="4"/>
                </w:pPr>
              </w:pPrChange>
            </w:pPr>
            <w:ins w:id="4447" w:author="Borja Gonzalez" w:date="2017-09-28T19:10:00Z">
              <w:r w:rsidRPr="0079203F">
                <w:rPr>
                  <w:lang w:val="es-ES"/>
                  <w:rPrChange w:id="4448" w:author="Rodrigo García" w:date="2017-09-29T10:06:00Z">
                    <w:rPr>
                      <w:rFonts w:ascii="Monaco" w:hAnsi="Monaco" w:cs="Monaco"/>
                      <w:sz w:val="32"/>
                      <w:szCs w:val="32"/>
                      <w:lang w:val="en-US"/>
                    </w:rPr>
                  </w:rPrChange>
                </w:rPr>
                <w:t xml:space="preserve">            id</w:t>
              </w:r>
              <w:r w:rsidRPr="0079203F">
                <w:rPr>
                  <w:b/>
                  <w:bCs/>
                  <w:color w:val="CE5C00"/>
                  <w:lang w:val="es-ES"/>
                  <w:rPrChange w:id="4449" w:author="Rodrigo García" w:date="2017-09-29T10:06:00Z">
                    <w:rPr>
                      <w:rFonts w:ascii="Monaco" w:hAnsi="Monaco" w:cs="Monaco"/>
                      <w:b/>
                      <w:bCs/>
                      <w:color w:val="CE5C00"/>
                      <w:sz w:val="32"/>
                      <w:szCs w:val="32"/>
                      <w:lang w:val="en-US"/>
                    </w:rPr>
                  </w:rPrChange>
                </w:rPr>
                <w:t>:</w:t>
              </w:r>
              <w:r w:rsidRPr="0079203F">
                <w:rPr>
                  <w:lang w:val="es-ES"/>
                  <w:rPrChange w:id="4450" w:author="Rodrigo García" w:date="2017-09-29T10:06:00Z">
                    <w:rPr>
                      <w:rFonts w:ascii="Monaco" w:hAnsi="Monaco" w:cs="Monaco"/>
                      <w:sz w:val="32"/>
                      <w:szCs w:val="32"/>
                      <w:lang w:val="en-US"/>
                    </w:rPr>
                  </w:rPrChange>
                </w:rPr>
                <w:t xml:space="preserve"> id_p</w:t>
              </w:r>
              <w:r w:rsidRPr="0079203F">
                <w:rPr>
                  <w:b/>
                  <w:bCs/>
                  <w:lang w:val="es-ES"/>
                  <w:rPrChange w:id="4451" w:author="Rodrigo García" w:date="2017-09-29T10:06:00Z">
                    <w:rPr>
                      <w:rFonts w:ascii="Monaco" w:hAnsi="Monaco" w:cs="Monaco"/>
                      <w:b/>
                      <w:bCs/>
                      <w:color w:val="000000"/>
                      <w:sz w:val="32"/>
                      <w:szCs w:val="32"/>
                      <w:lang w:val="en-US"/>
                    </w:rPr>
                  </w:rPrChange>
                </w:rPr>
                <w:t>,</w:t>
              </w:r>
              <w:r w:rsidRPr="0079203F">
                <w:rPr>
                  <w:lang w:val="es-ES"/>
                  <w:rPrChange w:id="4452" w:author="Rodrigo García" w:date="2017-09-29T10:06:00Z">
                    <w:rPr>
                      <w:rFonts w:ascii="Monaco" w:hAnsi="Monaco" w:cs="Monaco"/>
                      <w:sz w:val="32"/>
                      <w:szCs w:val="32"/>
                      <w:lang w:val="en-US"/>
                    </w:rPr>
                  </w:rPrChange>
                </w:rPr>
                <w:t xml:space="preserve"> </w:t>
              </w:r>
            </w:ins>
          </w:p>
          <w:p w14:paraId="0A8D6FBE" w14:textId="77777777" w:rsidR="00A47B4C" w:rsidRPr="0079203F" w:rsidRDefault="00A47B4C">
            <w:pPr>
              <w:rPr>
                <w:ins w:id="4453" w:author="Borja Gonzalez" w:date="2017-09-28T19:10:00Z"/>
                <w:lang w:val="es-ES"/>
                <w:rPrChange w:id="4454" w:author="Rodrigo García" w:date="2017-09-29T10:06:00Z">
                  <w:rPr>
                    <w:ins w:id="4455" w:author="Borja Gonzalez" w:date="2017-09-28T19:10:00Z"/>
                    <w:rFonts w:ascii="Monaco" w:eastAsiaTheme="majorEastAsia" w:hAnsi="Monaco" w:cs="Monaco"/>
                    <w:color w:val="243F60" w:themeColor="accent1" w:themeShade="7F"/>
                    <w:sz w:val="32"/>
                    <w:szCs w:val="32"/>
                    <w:lang w:val="en-US"/>
                  </w:rPr>
                </w:rPrChange>
              </w:rPr>
              <w:pPrChange w:id="4456" w:author="GONZALEZ DIAZ, BORJA" w:date="2017-09-29T19:27:00Z">
                <w:pPr>
                  <w:keepNext/>
                  <w:keepLines/>
                  <w:widowControl w:val="0"/>
                  <w:autoSpaceDE w:val="0"/>
                  <w:autoSpaceDN w:val="0"/>
                  <w:adjustRightInd w:val="0"/>
                  <w:spacing w:before="200"/>
                  <w:outlineLvl w:val="4"/>
                </w:pPr>
              </w:pPrChange>
            </w:pPr>
            <w:ins w:id="4457" w:author="Borja Gonzalez" w:date="2017-09-28T19:10:00Z">
              <w:r w:rsidRPr="0079203F">
                <w:rPr>
                  <w:lang w:val="es-ES"/>
                  <w:rPrChange w:id="4458" w:author="Rodrigo García" w:date="2017-09-29T10:06:00Z">
                    <w:rPr>
                      <w:rFonts w:ascii="Monaco" w:hAnsi="Monaco" w:cs="Monaco"/>
                      <w:sz w:val="32"/>
                      <w:szCs w:val="32"/>
                      <w:lang w:val="en-US"/>
                    </w:rPr>
                  </w:rPrChange>
                </w:rPr>
                <w:t xml:space="preserve">            n</w:t>
              </w:r>
              <w:r w:rsidRPr="0079203F">
                <w:rPr>
                  <w:b/>
                  <w:bCs/>
                  <w:color w:val="CE5C00"/>
                  <w:lang w:val="es-ES"/>
                  <w:rPrChange w:id="4459" w:author="Rodrigo García" w:date="2017-09-29T10:06:00Z">
                    <w:rPr>
                      <w:rFonts w:ascii="Monaco" w:hAnsi="Monaco" w:cs="Monaco"/>
                      <w:b/>
                      <w:bCs/>
                      <w:color w:val="CE5C00"/>
                      <w:sz w:val="32"/>
                      <w:szCs w:val="32"/>
                      <w:lang w:val="en-US"/>
                    </w:rPr>
                  </w:rPrChange>
                </w:rPr>
                <w:t>:</w:t>
              </w:r>
              <w:r w:rsidRPr="0079203F">
                <w:rPr>
                  <w:lang w:val="es-ES"/>
                  <w:rPrChange w:id="4460" w:author="Rodrigo García" w:date="2017-09-29T10:06:00Z">
                    <w:rPr>
                      <w:rFonts w:ascii="Monaco" w:hAnsi="Monaco" w:cs="Monaco"/>
                      <w:sz w:val="32"/>
                      <w:szCs w:val="32"/>
                      <w:lang w:val="en-US"/>
                    </w:rPr>
                  </w:rPrChange>
                </w:rPr>
                <w:t xml:space="preserve"> nombre            </w:t>
              </w:r>
            </w:ins>
          </w:p>
          <w:p w14:paraId="6F0489FD" w14:textId="77777777" w:rsidR="00A47B4C" w:rsidRPr="0079203F" w:rsidRDefault="00A47B4C">
            <w:pPr>
              <w:rPr>
                <w:ins w:id="4461" w:author="Borja Gonzalez" w:date="2017-09-28T19:10:00Z"/>
                <w:lang w:val="es-ES"/>
                <w:rPrChange w:id="4462" w:author="Rodrigo García" w:date="2017-09-29T10:06:00Z">
                  <w:rPr>
                    <w:ins w:id="4463" w:author="Borja Gonzalez" w:date="2017-09-28T19:10:00Z"/>
                    <w:rFonts w:ascii="Monaco" w:eastAsiaTheme="majorEastAsia" w:hAnsi="Monaco" w:cs="Monaco"/>
                    <w:color w:val="243F60" w:themeColor="accent1" w:themeShade="7F"/>
                    <w:sz w:val="32"/>
                    <w:szCs w:val="32"/>
                    <w:lang w:val="en-US"/>
                  </w:rPr>
                </w:rPrChange>
              </w:rPr>
              <w:pPrChange w:id="4464" w:author="GONZALEZ DIAZ, BORJA" w:date="2017-09-29T19:27:00Z">
                <w:pPr>
                  <w:keepNext/>
                  <w:keepLines/>
                  <w:widowControl w:val="0"/>
                  <w:autoSpaceDE w:val="0"/>
                  <w:autoSpaceDN w:val="0"/>
                  <w:adjustRightInd w:val="0"/>
                  <w:spacing w:before="200"/>
                  <w:outlineLvl w:val="4"/>
                </w:pPr>
              </w:pPrChange>
            </w:pPr>
            <w:ins w:id="4465" w:author="Borja Gonzalez" w:date="2017-09-28T19:10:00Z">
              <w:r w:rsidRPr="0079203F">
                <w:rPr>
                  <w:lang w:val="es-ES"/>
                  <w:rPrChange w:id="4466" w:author="Rodrigo García" w:date="2017-09-29T10:06:00Z">
                    <w:rPr>
                      <w:rFonts w:ascii="Monaco" w:hAnsi="Monaco" w:cs="Monaco"/>
                      <w:sz w:val="32"/>
                      <w:szCs w:val="32"/>
                      <w:lang w:val="en-US"/>
                    </w:rPr>
                  </w:rPrChange>
                </w:rPr>
                <w:t xml:space="preserve">    </w:t>
              </w:r>
              <w:r w:rsidRPr="0079203F">
                <w:rPr>
                  <w:b/>
                  <w:bCs/>
                  <w:lang w:val="es-ES"/>
                  <w:rPrChange w:id="4467" w:author="Rodrigo García" w:date="2017-09-29T10:06:00Z">
                    <w:rPr>
                      <w:rFonts w:ascii="Monaco" w:hAnsi="Monaco" w:cs="Monaco"/>
                      <w:b/>
                      <w:bCs/>
                      <w:color w:val="000000"/>
                      <w:sz w:val="32"/>
                      <w:szCs w:val="32"/>
                      <w:lang w:val="en-US"/>
                    </w:rPr>
                  </w:rPrChange>
                </w:rPr>
                <w:t>}</w:t>
              </w:r>
            </w:ins>
          </w:p>
          <w:p w14:paraId="1C2E9112" w14:textId="77777777" w:rsidR="00A47B4C" w:rsidRPr="00A47B4C" w:rsidRDefault="00A47B4C">
            <w:pPr>
              <w:rPr>
                <w:ins w:id="4468" w:author="Borja Gonzalez" w:date="2017-09-28T19:10:00Z"/>
                <w:lang w:val="en-US"/>
                <w:rPrChange w:id="4469" w:author="Borja Gonzalez" w:date="2017-09-28T19:10:00Z">
                  <w:rPr>
                    <w:ins w:id="4470" w:author="Borja Gonzalez" w:date="2017-09-28T19:10:00Z"/>
                    <w:rFonts w:ascii="Monaco" w:eastAsiaTheme="majorEastAsia" w:hAnsi="Monaco" w:cs="Monaco"/>
                    <w:color w:val="243F60" w:themeColor="accent1" w:themeShade="7F"/>
                    <w:sz w:val="32"/>
                    <w:szCs w:val="32"/>
                    <w:lang w:val="en-US"/>
                  </w:rPr>
                </w:rPrChange>
              </w:rPr>
              <w:pPrChange w:id="4471" w:author="GONZALEZ DIAZ, BORJA" w:date="2017-09-29T19:27:00Z">
                <w:pPr>
                  <w:keepNext/>
                  <w:keepLines/>
                  <w:widowControl w:val="0"/>
                  <w:autoSpaceDE w:val="0"/>
                  <w:autoSpaceDN w:val="0"/>
                  <w:adjustRightInd w:val="0"/>
                  <w:spacing w:before="200"/>
                  <w:outlineLvl w:val="4"/>
                </w:pPr>
              </w:pPrChange>
            </w:pPr>
            <w:ins w:id="4472" w:author="Borja Gonzalez" w:date="2017-09-28T19:10:00Z">
              <w:r w:rsidRPr="0079203F">
                <w:rPr>
                  <w:lang w:val="es-ES"/>
                  <w:rPrChange w:id="4473" w:author="Rodrigo García" w:date="2017-09-29T10:06:00Z">
                    <w:rPr>
                      <w:rFonts w:ascii="Monaco" w:hAnsi="Monaco" w:cs="Monaco"/>
                      <w:sz w:val="32"/>
                      <w:szCs w:val="32"/>
                      <w:lang w:val="en-US"/>
                    </w:rPr>
                  </w:rPrChange>
                </w:rPr>
                <w:t xml:space="preserve">    </w:t>
              </w:r>
              <w:proofErr w:type="gramStart"/>
              <w:r w:rsidRPr="00A47B4C">
                <w:rPr>
                  <w:lang w:val="en-US"/>
                  <w:rPrChange w:id="4474" w:author="Borja Gonzalez" w:date="2017-09-28T19:10:00Z">
                    <w:rPr>
                      <w:rFonts w:ascii="Monaco" w:hAnsi="Monaco" w:cs="Monaco"/>
                      <w:color w:val="000000"/>
                      <w:sz w:val="32"/>
                      <w:szCs w:val="32"/>
                      <w:lang w:val="en-US"/>
                    </w:rPr>
                  </w:rPrChange>
                </w:rPr>
                <w:t>socket</w:t>
              </w:r>
              <w:r w:rsidRPr="00A47B4C">
                <w:rPr>
                  <w:b/>
                  <w:bCs/>
                  <w:lang w:val="en-US"/>
                  <w:rPrChange w:id="4475" w:author="Borja Gonzalez" w:date="2017-09-28T19:10:00Z">
                    <w:rPr>
                      <w:rFonts w:ascii="Monaco" w:hAnsi="Monaco" w:cs="Monaco"/>
                      <w:b/>
                      <w:bCs/>
                      <w:color w:val="000000"/>
                      <w:sz w:val="32"/>
                      <w:szCs w:val="32"/>
                      <w:lang w:val="en-US"/>
                    </w:rPr>
                  </w:rPrChange>
                </w:rPr>
                <w:t>.</w:t>
              </w:r>
              <w:r w:rsidRPr="00A47B4C">
                <w:rPr>
                  <w:lang w:val="en-US"/>
                  <w:rPrChange w:id="4476" w:author="Borja Gonzalez" w:date="2017-09-28T19:10:00Z">
                    <w:rPr>
                      <w:rFonts w:ascii="Monaco" w:hAnsi="Monaco" w:cs="Monaco"/>
                      <w:color w:val="000000"/>
                      <w:sz w:val="32"/>
                      <w:szCs w:val="32"/>
                      <w:lang w:val="en-US"/>
                    </w:rPr>
                  </w:rPrChange>
                </w:rPr>
                <w:t>send</w:t>
              </w:r>
              <w:proofErr w:type="gramEnd"/>
              <w:r w:rsidRPr="00A47B4C">
                <w:rPr>
                  <w:b/>
                  <w:bCs/>
                  <w:lang w:val="en-US"/>
                  <w:rPrChange w:id="4477" w:author="Borja Gonzalez" w:date="2017-09-28T19:10:00Z">
                    <w:rPr>
                      <w:rFonts w:ascii="Monaco" w:hAnsi="Monaco" w:cs="Monaco"/>
                      <w:b/>
                      <w:bCs/>
                      <w:color w:val="000000"/>
                      <w:sz w:val="32"/>
                      <w:szCs w:val="32"/>
                      <w:lang w:val="en-US"/>
                    </w:rPr>
                  </w:rPrChange>
                </w:rPr>
                <w:t>(</w:t>
              </w:r>
              <w:r w:rsidRPr="00A47B4C">
                <w:rPr>
                  <w:lang w:val="en-US"/>
                  <w:rPrChange w:id="4478" w:author="Borja Gonzalez" w:date="2017-09-28T19:10:00Z">
                    <w:rPr>
                      <w:rFonts w:ascii="Monaco" w:hAnsi="Monaco" w:cs="Monaco"/>
                      <w:color w:val="000000"/>
                      <w:sz w:val="32"/>
                      <w:szCs w:val="32"/>
                      <w:lang w:val="en-US"/>
                    </w:rPr>
                  </w:rPrChange>
                </w:rPr>
                <w:t>JSON</w:t>
              </w:r>
              <w:r w:rsidRPr="00A47B4C">
                <w:rPr>
                  <w:b/>
                  <w:bCs/>
                  <w:lang w:val="en-US"/>
                  <w:rPrChange w:id="4479" w:author="Borja Gonzalez" w:date="2017-09-28T19:10:00Z">
                    <w:rPr>
                      <w:rFonts w:ascii="Monaco" w:hAnsi="Monaco" w:cs="Monaco"/>
                      <w:b/>
                      <w:bCs/>
                      <w:color w:val="000000"/>
                      <w:sz w:val="32"/>
                      <w:szCs w:val="32"/>
                      <w:lang w:val="en-US"/>
                    </w:rPr>
                  </w:rPrChange>
                </w:rPr>
                <w:t>.</w:t>
              </w:r>
              <w:r w:rsidRPr="00A47B4C">
                <w:rPr>
                  <w:lang w:val="en-US"/>
                  <w:rPrChange w:id="4480" w:author="Borja Gonzalez" w:date="2017-09-28T19:10:00Z">
                    <w:rPr>
                      <w:rFonts w:ascii="Monaco" w:hAnsi="Monaco" w:cs="Monaco"/>
                      <w:color w:val="000000"/>
                      <w:sz w:val="32"/>
                      <w:szCs w:val="32"/>
                      <w:lang w:val="en-US"/>
                    </w:rPr>
                  </w:rPrChange>
                </w:rPr>
                <w:t>stringify</w:t>
              </w:r>
              <w:r w:rsidRPr="00A47B4C">
                <w:rPr>
                  <w:b/>
                  <w:bCs/>
                  <w:lang w:val="en-US"/>
                  <w:rPrChange w:id="4481" w:author="Borja Gonzalez" w:date="2017-09-28T19:10:00Z">
                    <w:rPr>
                      <w:rFonts w:ascii="Monaco" w:hAnsi="Monaco" w:cs="Monaco"/>
                      <w:b/>
                      <w:bCs/>
                      <w:color w:val="000000"/>
                      <w:sz w:val="32"/>
                      <w:szCs w:val="32"/>
                      <w:lang w:val="en-US"/>
                    </w:rPr>
                  </w:rPrChange>
                </w:rPr>
                <w:t>(</w:t>
              </w:r>
              <w:r w:rsidRPr="00A47B4C">
                <w:rPr>
                  <w:lang w:val="en-US"/>
                  <w:rPrChange w:id="4482" w:author="Borja Gonzalez" w:date="2017-09-28T19:10:00Z">
                    <w:rPr>
                      <w:rFonts w:ascii="Monaco" w:hAnsi="Monaco" w:cs="Monaco"/>
                      <w:color w:val="000000"/>
                      <w:sz w:val="32"/>
                      <w:szCs w:val="32"/>
                      <w:lang w:val="en-US"/>
                    </w:rPr>
                  </w:rPrChange>
                </w:rPr>
                <w:t>datos1</w:t>
              </w:r>
              <w:r w:rsidRPr="00A47B4C">
                <w:rPr>
                  <w:b/>
                  <w:bCs/>
                  <w:lang w:val="en-US"/>
                  <w:rPrChange w:id="4483" w:author="Borja Gonzalez" w:date="2017-09-28T19:10:00Z">
                    <w:rPr>
                      <w:rFonts w:ascii="Monaco" w:hAnsi="Monaco" w:cs="Monaco"/>
                      <w:b/>
                      <w:bCs/>
                      <w:color w:val="000000"/>
                      <w:sz w:val="32"/>
                      <w:szCs w:val="32"/>
                      <w:lang w:val="en-US"/>
                    </w:rPr>
                  </w:rPrChange>
                </w:rPr>
                <w:t>));</w:t>
              </w:r>
            </w:ins>
          </w:p>
          <w:p w14:paraId="41801137" w14:textId="77777777" w:rsidR="00A47B4C" w:rsidRPr="00A47B4C" w:rsidRDefault="00A47B4C">
            <w:pPr>
              <w:rPr>
                <w:ins w:id="4484" w:author="Borja Gonzalez" w:date="2017-09-28T19:10:00Z"/>
                <w:lang w:val="en-US"/>
                <w:rPrChange w:id="4485" w:author="Borja Gonzalez" w:date="2017-09-28T19:10:00Z">
                  <w:rPr>
                    <w:ins w:id="4486" w:author="Borja Gonzalez" w:date="2017-09-28T19:10:00Z"/>
                    <w:rFonts w:ascii="Monaco" w:eastAsiaTheme="majorEastAsia" w:hAnsi="Monaco" w:cs="Monaco"/>
                    <w:color w:val="243F60" w:themeColor="accent1" w:themeShade="7F"/>
                    <w:sz w:val="32"/>
                    <w:szCs w:val="32"/>
                    <w:lang w:val="en-US"/>
                  </w:rPr>
                </w:rPrChange>
              </w:rPr>
              <w:pPrChange w:id="4487" w:author="GONZALEZ DIAZ, BORJA" w:date="2017-09-29T19:27:00Z">
                <w:pPr>
                  <w:keepNext/>
                  <w:keepLines/>
                  <w:widowControl w:val="0"/>
                  <w:autoSpaceDE w:val="0"/>
                  <w:autoSpaceDN w:val="0"/>
                  <w:adjustRightInd w:val="0"/>
                  <w:spacing w:before="200"/>
                  <w:outlineLvl w:val="4"/>
                </w:pPr>
              </w:pPrChange>
            </w:pPr>
            <w:ins w:id="4488" w:author="Borja Gonzalez" w:date="2017-09-28T19:10:00Z">
              <w:r w:rsidRPr="00A47B4C">
                <w:rPr>
                  <w:lang w:val="en-US"/>
                  <w:rPrChange w:id="4489" w:author="Borja Gonzalez" w:date="2017-09-28T19:10:00Z">
                    <w:rPr>
                      <w:rFonts w:ascii="Monaco" w:hAnsi="Monaco" w:cs="Monaco"/>
                      <w:sz w:val="32"/>
                      <w:szCs w:val="32"/>
                      <w:lang w:val="en-US"/>
                    </w:rPr>
                  </w:rPrChange>
                </w:rPr>
                <w:t xml:space="preserve">    </w:t>
              </w:r>
              <w:proofErr w:type="gramStart"/>
              <w:r w:rsidRPr="00A47B4C">
                <w:rPr>
                  <w:lang w:val="en-US"/>
                  <w:rPrChange w:id="4490" w:author="Borja Gonzalez" w:date="2017-09-28T19:10:00Z">
                    <w:rPr>
                      <w:rFonts w:ascii="Monaco" w:hAnsi="Monaco" w:cs="Monaco"/>
                      <w:sz w:val="32"/>
                      <w:szCs w:val="32"/>
                      <w:lang w:val="en-US"/>
                    </w:rPr>
                  </w:rPrChange>
                </w:rPr>
                <w:t>socket</w:t>
              </w:r>
              <w:r w:rsidRPr="00A47B4C">
                <w:rPr>
                  <w:b/>
                  <w:bCs/>
                  <w:lang w:val="en-US"/>
                  <w:rPrChange w:id="4491" w:author="Borja Gonzalez" w:date="2017-09-28T19:10:00Z">
                    <w:rPr>
                      <w:rFonts w:ascii="Monaco" w:hAnsi="Monaco" w:cs="Monaco"/>
                      <w:b/>
                      <w:bCs/>
                      <w:color w:val="000000"/>
                      <w:sz w:val="32"/>
                      <w:szCs w:val="32"/>
                      <w:lang w:val="en-US"/>
                    </w:rPr>
                  </w:rPrChange>
                </w:rPr>
                <w:t>.</w:t>
              </w:r>
              <w:r w:rsidRPr="00A47B4C">
                <w:rPr>
                  <w:lang w:val="en-US"/>
                  <w:rPrChange w:id="4492" w:author="Borja Gonzalez" w:date="2017-09-28T19:10:00Z">
                    <w:rPr>
                      <w:rFonts w:ascii="Monaco" w:hAnsi="Monaco" w:cs="Monaco"/>
                      <w:color w:val="000000"/>
                      <w:sz w:val="32"/>
                      <w:szCs w:val="32"/>
                      <w:lang w:val="en-US"/>
                    </w:rPr>
                  </w:rPrChange>
                </w:rPr>
                <w:t>on</w:t>
              </w:r>
              <w:proofErr w:type="gramEnd"/>
              <w:r w:rsidRPr="00A47B4C">
                <w:rPr>
                  <w:b/>
                  <w:bCs/>
                  <w:lang w:val="en-US"/>
                  <w:rPrChange w:id="4493" w:author="Borja Gonzalez" w:date="2017-09-28T19:10:00Z">
                    <w:rPr>
                      <w:rFonts w:ascii="Monaco" w:hAnsi="Monaco" w:cs="Monaco"/>
                      <w:b/>
                      <w:bCs/>
                      <w:color w:val="000000"/>
                      <w:sz w:val="32"/>
                      <w:szCs w:val="32"/>
                      <w:lang w:val="en-US"/>
                    </w:rPr>
                  </w:rPrChange>
                </w:rPr>
                <w:t>(</w:t>
              </w:r>
              <w:r w:rsidRPr="00A47B4C">
                <w:rPr>
                  <w:color w:val="4E9A06"/>
                  <w:lang w:val="en-US"/>
                  <w:rPrChange w:id="4494" w:author="Borja Gonzalez" w:date="2017-09-28T19:10:00Z">
                    <w:rPr>
                      <w:rFonts w:ascii="Monaco" w:hAnsi="Monaco" w:cs="Monaco"/>
                      <w:color w:val="4E9A06"/>
                      <w:sz w:val="32"/>
                      <w:szCs w:val="32"/>
                      <w:lang w:val="en-US"/>
                    </w:rPr>
                  </w:rPrChange>
                </w:rPr>
                <w:t>"datos_paciente"</w:t>
              </w:r>
              <w:r w:rsidRPr="00A47B4C">
                <w:rPr>
                  <w:b/>
                  <w:bCs/>
                  <w:lang w:val="en-US"/>
                  <w:rPrChange w:id="4495" w:author="Borja Gonzalez" w:date="2017-09-28T19:10:00Z">
                    <w:rPr>
                      <w:rFonts w:ascii="Monaco" w:hAnsi="Monaco" w:cs="Monaco"/>
                      <w:b/>
                      <w:bCs/>
                      <w:color w:val="000000"/>
                      <w:sz w:val="32"/>
                      <w:szCs w:val="32"/>
                      <w:lang w:val="en-US"/>
                    </w:rPr>
                  </w:rPrChange>
                </w:rPr>
                <w:t>,</w:t>
              </w:r>
              <w:r w:rsidRPr="00A47B4C">
                <w:rPr>
                  <w:lang w:val="en-US"/>
                  <w:rPrChange w:id="4496" w:author="Borja Gonzalez" w:date="2017-09-28T19:10:00Z">
                    <w:rPr>
                      <w:rFonts w:ascii="Monaco" w:hAnsi="Monaco" w:cs="Monaco"/>
                      <w:sz w:val="32"/>
                      <w:szCs w:val="32"/>
                      <w:lang w:val="en-US"/>
                    </w:rPr>
                  </w:rPrChange>
                </w:rPr>
                <w:t xml:space="preserve"> </w:t>
              </w:r>
              <w:r w:rsidRPr="00A47B4C">
                <w:rPr>
                  <w:b/>
                  <w:bCs/>
                  <w:color w:val="204A87"/>
                  <w:lang w:val="en-US"/>
                  <w:rPrChange w:id="4497" w:author="Borja Gonzalez" w:date="2017-09-28T19:10:00Z">
                    <w:rPr>
                      <w:rFonts w:ascii="Monaco" w:hAnsi="Monaco" w:cs="Monaco"/>
                      <w:b/>
                      <w:bCs/>
                      <w:color w:val="204A87"/>
                      <w:sz w:val="32"/>
                      <w:szCs w:val="32"/>
                      <w:lang w:val="en-US"/>
                    </w:rPr>
                  </w:rPrChange>
                </w:rPr>
                <w:t>function</w:t>
              </w:r>
              <w:r w:rsidRPr="00A47B4C">
                <w:rPr>
                  <w:lang w:val="en-US"/>
                  <w:rPrChange w:id="4498" w:author="Borja Gonzalez" w:date="2017-09-28T19:10:00Z">
                    <w:rPr>
                      <w:rFonts w:ascii="Monaco" w:hAnsi="Monaco" w:cs="Monaco"/>
                      <w:sz w:val="32"/>
                      <w:szCs w:val="32"/>
                      <w:lang w:val="en-US"/>
                    </w:rPr>
                  </w:rPrChange>
                </w:rPr>
                <w:t xml:space="preserve"> </w:t>
              </w:r>
              <w:r w:rsidRPr="00A47B4C">
                <w:rPr>
                  <w:b/>
                  <w:bCs/>
                  <w:lang w:val="en-US"/>
                  <w:rPrChange w:id="4499" w:author="Borja Gonzalez" w:date="2017-09-28T19:10:00Z">
                    <w:rPr>
                      <w:rFonts w:ascii="Monaco" w:hAnsi="Monaco" w:cs="Monaco"/>
                      <w:b/>
                      <w:bCs/>
                      <w:color w:val="000000"/>
                      <w:sz w:val="32"/>
                      <w:szCs w:val="32"/>
                      <w:lang w:val="en-US"/>
                    </w:rPr>
                  </w:rPrChange>
                </w:rPr>
                <w:t>(</w:t>
              </w:r>
              <w:r w:rsidRPr="00A47B4C">
                <w:rPr>
                  <w:lang w:val="en-US"/>
                  <w:rPrChange w:id="4500" w:author="Borja Gonzalez" w:date="2017-09-28T19:10:00Z">
                    <w:rPr>
                      <w:rFonts w:ascii="Monaco" w:hAnsi="Monaco" w:cs="Monaco"/>
                      <w:color w:val="000000"/>
                      <w:sz w:val="32"/>
                      <w:szCs w:val="32"/>
                      <w:lang w:val="en-US"/>
                    </w:rPr>
                  </w:rPrChange>
                </w:rPr>
                <w:t>data</w:t>
              </w:r>
              <w:r w:rsidRPr="00A47B4C">
                <w:rPr>
                  <w:b/>
                  <w:bCs/>
                  <w:lang w:val="en-US"/>
                  <w:rPrChange w:id="4501" w:author="Borja Gonzalez" w:date="2017-09-28T19:10:00Z">
                    <w:rPr>
                      <w:rFonts w:ascii="Monaco" w:hAnsi="Monaco" w:cs="Monaco"/>
                      <w:b/>
                      <w:bCs/>
                      <w:color w:val="000000"/>
                      <w:sz w:val="32"/>
                      <w:szCs w:val="32"/>
                      <w:lang w:val="en-US"/>
                    </w:rPr>
                  </w:rPrChange>
                </w:rPr>
                <w:t>)</w:t>
              </w:r>
              <w:r w:rsidRPr="00A47B4C">
                <w:rPr>
                  <w:lang w:val="en-US"/>
                  <w:rPrChange w:id="4502" w:author="Borja Gonzalez" w:date="2017-09-28T19:10:00Z">
                    <w:rPr>
                      <w:rFonts w:ascii="Monaco" w:hAnsi="Monaco" w:cs="Monaco"/>
                      <w:sz w:val="32"/>
                      <w:szCs w:val="32"/>
                      <w:lang w:val="en-US"/>
                    </w:rPr>
                  </w:rPrChange>
                </w:rPr>
                <w:t xml:space="preserve"> </w:t>
              </w:r>
              <w:r w:rsidRPr="00A47B4C">
                <w:rPr>
                  <w:b/>
                  <w:bCs/>
                  <w:lang w:val="en-US"/>
                  <w:rPrChange w:id="4503" w:author="Borja Gonzalez" w:date="2017-09-28T19:10:00Z">
                    <w:rPr>
                      <w:rFonts w:ascii="Monaco" w:hAnsi="Monaco" w:cs="Monaco"/>
                      <w:b/>
                      <w:bCs/>
                      <w:color w:val="000000"/>
                      <w:sz w:val="32"/>
                      <w:szCs w:val="32"/>
                      <w:lang w:val="en-US"/>
                    </w:rPr>
                  </w:rPrChange>
                </w:rPr>
                <w:t>{</w:t>
              </w:r>
            </w:ins>
          </w:p>
          <w:p w14:paraId="6921553A" w14:textId="77777777" w:rsidR="00A47B4C" w:rsidRPr="00A47B4C" w:rsidRDefault="00A47B4C">
            <w:pPr>
              <w:rPr>
                <w:ins w:id="4504" w:author="Borja Gonzalez" w:date="2017-09-28T19:10:00Z"/>
                <w:lang w:val="en-US"/>
                <w:rPrChange w:id="4505" w:author="Borja Gonzalez" w:date="2017-09-28T19:10:00Z">
                  <w:rPr>
                    <w:ins w:id="4506" w:author="Borja Gonzalez" w:date="2017-09-28T19:10:00Z"/>
                    <w:rFonts w:ascii="Monaco" w:eastAsiaTheme="majorEastAsia" w:hAnsi="Monaco" w:cs="Monaco"/>
                    <w:color w:val="243F60" w:themeColor="accent1" w:themeShade="7F"/>
                    <w:sz w:val="32"/>
                    <w:szCs w:val="32"/>
                    <w:lang w:val="en-US"/>
                  </w:rPr>
                </w:rPrChange>
              </w:rPr>
              <w:pPrChange w:id="4507" w:author="GONZALEZ DIAZ, BORJA" w:date="2017-09-29T19:27:00Z">
                <w:pPr>
                  <w:keepNext/>
                  <w:keepLines/>
                  <w:widowControl w:val="0"/>
                  <w:autoSpaceDE w:val="0"/>
                  <w:autoSpaceDN w:val="0"/>
                  <w:adjustRightInd w:val="0"/>
                  <w:spacing w:before="200"/>
                  <w:outlineLvl w:val="4"/>
                </w:pPr>
              </w:pPrChange>
            </w:pPr>
            <w:ins w:id="4508" w:author="Borja Gonzalez" w:date="2017-09-28T19:10:00Z">
              <w:r w:rsidRPr="00A47B4C">
                <w:rPr>
                  <w:lang w:val="en-US"/>
                  <w:rPrChange w:id="4509" w:author="Borja Gonzalez" w:date="2017-09-28T19:10:00Z">
                    <w:rPr>
                      <w:rFonts w:ascii="Monaco" w:hAnsi="Monaco" w:cs="Monaco"/>
                      <w:sz w:val="32"/>
                      <w:szCs w:val="32"/>
                      <w:lang w:val="en-US"/>
                    </w:rPr>
                  </w:rPrChange>
                </w:rPr>
                <w:t xml:space="preserve">        callback</w:t>
              </w:r>
              <w:r w:rsidRPr="00A47B4C">
                <w:rPr>
                  <w:b/>
                  <w:bCs/>
                  <w:lang w:val="en-US"/>
                  <w:rPrChange w:id="4510" w:author="Borja Gonzalez" w:date="2017-09-28T19:10:00Z">
                    <w:rPr>
                      <w:rFonts w:ascii="Monaco" w:hAnsi="Monaco" w:cs="Monaco"/>
                      <w:b/>
                      <w:bCs/>
                      <w:color w:val="000000"/>
                      <w:sz w:val="32"/>
                      <w:szCs w:val="32"/>
                      <w:lang w:val="en-US"/>
                    </w:rPr>
                  </w:rPrChange>
                </w:rPr>
                <w:t>(</w:t>
              </w:r>
              <w:r w:rsidRPr="00A47B4C">
                <w:rPr>
                  <w:lang w:val="en-US"/>
                  <w:rPrChange w:id="4511" w:author="Borja Gonzalez" w:date="2017-09-28T19:10:00Z">
                    <w:rPr>
                      <w:rFonts w:ascii="Monaco" w:hAnsi="Monaco" w:cs="Monaco"/>
                      <w:color w:val="000000"/>
                      <w:sz w:val="32"/>
                      <w:szCs w:val="32"/>
                      <w:lang w:val="en-US"/>
                    </w:rPr>
                  </w:rPrChange>
                </w:rPr>
                <w:t>data</w:t>
              </w:r>
              <w:r w:rsidRPr="00A47B4C">
                <w:rPr>
                  <w:b/>
                  <w:bCs/>
                  <w:lang w:val="en-US"/>
                  <w:rPrChange w:id="4512" w:author="Borja Gonzalez" w:date="2017-09-28T19:10:00Z">
                    <w:rPr>
                      <w:rFonts w:ascii="Monaco" w:hAnsi="Monaco" w:cs="Monaco"/>
                      <w:b/>
                      <w:bCs/>
                      <w:color w:val="000000"/>
                      <w:sz w:val="32"/>
                      <w:szCs w:val="32"/>
                      <w:lang w:val="en-US"/>
                    </w:rPr>
                  </w:rPrChange>
                </w:rPr>
                <w:t>);</w:t>
              </w:r>
            </w:ins>
          </w:p>
          <w:p w14:paraId="3ECF81A4" w14:textId="77777777" w:rsidR="00A47B4C" w:rsidRPr="00A47B4C" w:rsidRDefault="00A47B4C">
            <w:pPr>
              <w:rPr>
                <w:ins w:id="4513" w:author="Borja Gonzalez" w:date="2017-09-28T19:10:00Z"/>
                <w:lang w:val="en-US"/>
                <w:rPrChange w:id="4514" w:author="Borja Gonzalez" w:date="2017-09-28T19:10:00Z">
                  <w:rPr>
                    <w:ins w:id="4515" w:author="Borja Gonzalez" w:date="2017-09-28T19:10:00Z"/>
                    <w:rFonts w:ascii="Monaco" w:eastAsiaTheme="majorEastAsia" w:hAnsi="Monaco" w:cs="Monaco"/>
                    <w:color w:val="243F60" w:themeColor="accent1" w:themeShade="7F"/>
                    <w:sz w:val="32"/>
                    <w:szCs w:val="32"/>
                    <w:lang w:val="en-US"/>
                  </w:rPr>
                </w:rPrChange>
              </w:rPr>
              <w:pPrChange w:id="4516" w:author="GONZALEZ DIAZ, BORJA" w:date="2017-09-29T19:27:00Z">
                <w:pPr>
                  <w:keepNext/>
                  <w:keepLines/>
                  <w:widowControl w:val="0"/>
                  <w:autoSpaceDE w:val="0"/>
                  <w:autoSpaceDN w:val="0"/>
                  <w:adjustRightInd w:val="0"/>
                  <w:spacing w:before="200"/>
                  <w:outlineLvl w:val="4"/>
                </w:pPr>
              </w:pPrChange>
            </w:pPr>
            <w:ins w:id="4517" w:author="Borja Gonzalez" w:date="2017-09-28T19:10:00Z">
              <w:r w:rsidRPr="00A47B4C">
                <w:rPr>
                  <w:lang w:val="en-US"/>
                  <w:rPrChange w:id="4518" w:author="Borja Gonzalez" w:date="2017-09-28T19:10:00Z">
                    <w:rPr>
                      <w:rFonts w:ascii="Monaco" w:hAnsi="Monaco" w:cs="Monaco"/>
                      <w:sz w:val="32"/>
                      <w:szCs w:val="32"/>
                      <w:lang w:val="en-US"/>
                    </w:rPr>
                  </w:rPrChange>
                </w:rPr>
                <w:t xml:space="preserve">    </w:t>
              </w:r>
              <w:r w:rsidRPr="00A47B4C">
                <w:rPr>
                  <w:b/>
                  <w:bCs/>
                  <w:lang w:val="en-US"/>
                  <w:rPrChange w:id="4519" w:author="Borja Gonzalez" w:date="2017-09-28T19:10:00Z">
                    <w:rPr>
                      <w:rFonts w:ascii="Monaco" w:hAnsi="Monaco" w:cs="Monaco"/>
                      <w:b/>
                      <w:bCs/>
                      <w:color w:val="000000"/>
                      <w:sz w:val="32"/>
                      <w:szCs w:val="32"/>
                      <w:lang w:val="en-US"/>
                    </w:rPr>
                  </w:rPrChange>
                </w:rPr>
                <w:t>});</w:t>
              </w:r>
            </w:ins>
          </w:p>
          <w:p w14:paraId="39AD35D0" w14:textId="77777777" w:rsidR="00A47B4C" w:rsidRPr="00A47B4C" w:rsidRDefault="00A47B4C">
            <w:pPr>
              <w:rPr>
                <w:ins w:id="4520" w:author="Borja Gonzalez" w:date="2017-09-28T19:10:00Z"/>
                <w:lang w:val="en-US"/>
                <w:rPrChange w:id="4521" w:author="Borja Gonzalez" w:date="2017-09-28T19:10:00Z">
                  <w:rPr>
                    <w:ins w:id="4522" w:author="Borja Gonzalez" w:date="2017-09-28T19:10:00Z"/>
                    <w:rFonts w:ascii="Monaco" w:eastAsiaTheme="majorEastAsia" w:hAnsi="Monaco" w:cs="Monaco"/>
                    <w:color w:val="243F60" w:themeColor="accent1" w:themeShade="7F"/>
                    <w:sz w:val="32"/>
                    <w:szCs w:val="32"/>
                    <w:lang w:val="en-US"/>
                  </w:rPr>
                </w:rPrChange>
              </w:rPr>
              <w:pPrChange w:id="4523" w:author="GONZALEZ DIAZ, BORJA" w:date="2017-09-29T19:27:00Z">
                <w:pPr>
                  <w:keepNext/>
                  <w:keepLines/>
                  <w:widowControl w:val="0"/>
                  <w:autoSpaceDE w:val="0"/>
                  <w:autoSpaceDN w:val="0"/>
                  <w:adjustRightInd w:val="0"/>
                  <w:spacing w:before="200"/>
                  <w:outlineLvl w:val="4"/>
                </w:pPr>
              </w:pPrChange>
            </w:pPr>
            <w:ins w:id="4524" w:author="Borja Gonzalez" w:date="2017-09-28T19:10:00Z">
              <w:r w:rsidRPr="00A47B4C">
                <w:rPr>
                  <w:b/>
                  <w:bCs/>
                  <w:lang w:val="en-US"/>
                  <w:rPrChange w:id="4525" w:author="Borja Gonzalez" w:date="2017-09-28T19:10:00Z">
                    <w:rPr>
                      <w:rFonts w:ascii="Monaco" w:hAnsi="Monaco" w:cs="Monaco"/>
                      <w:b/>
                      <w:bCs/>
                      <w:color w:val="000000"/>
                      <w:sz w:val="32"/>
                      <w:szCs w:val="32"/>
                      <w:lang w:val="en-US"/>
                    </w:rPr>
                  </w:rPrChange>
                </w:rPr>
                <w:t>}</w:t>
              </w:r>
            </w:ins>
          </w:p>
          <w:p w14:paraId="1D98C6B1" w14:textId="77777777" w:rsidR="00A47B4C" w:rsidRDefault="00A47B4C" w:rsidP="00BC4CE1">
            <w:pPr>
              <w:rPr>
                <w:ins w:id="4526" w:author="Borja Gonzalez" w:date="2017-09-28T19:10:00Z"/>
              </w:rPr>
            </w:pPr>
          </w:p>
        </w:tc>
      </w:tr>
    </w:tbl>
    <w:p w14:paraId="48C748E4" w14:textId="4165DAFC" w:rsidR="007A4192" w:rsidRDefault="007A4192" w:rsidP="00BC4CE1"/>
    <w:p w14:paraId="496018F6" w14:textId="77777777" w:rsidR="007A4192" w:rsidRDefault="007A4192" w:rsidP="00BC4CE1"/>
    <w:p w14:paraId="0A200708" w14:textId="099CAA86" w:rsidR="007A4192" w:rsidRDefault="007A4192" w:rsidP="00BC4CE1">
      <w:pPr>
        <w:rPr>
          <w:ins w:id="4527" w:author="GONZALEZ DIAZ, BORJA" w:date="2017-10-03T16:17:00Z"/>
        </w:rPr>
      </w:pPr>
      <w:r>
        <w:t xml:space="preserve">Observamos que se repite el proceso en el que se establece un websocket con el servidor, escuchando un mensaje de este y enviándole un objeto JSON con la cabecera “Datos paciente”. Se vuelve a escuchar al servidor mediante </w:t>
      </w:r>
      <w:proofErr w:type="gramStart"/>
      <w:r>
        <w:t>socket.on</w:t>
      </w:r>
      <w:proofErr w:type="gramEnd"/>
      <w:r>
        <w:t>(), y se reciben los datos requeridos.</w:t>
      </w:r>
    </w:p>
    <w:p w14:paraId="27FD72DA" w14:textId="77777777" w:rsidR="00A672AA" w:rsidRDefault="00A672AA" w:rsidP="00BC4CE1"/>
    <w:p w14:paraId="4F68FC1C" w14:textId="77777777" w:rsidR="007A4192" w:rsidRDefault="007A4192" w:rsidP="00BC4CE1"/>
    <w:p w14:paraId="5A467CD1" w14:textId="7A18EDBD" w:rsidR="007A4192" w:rsidDel="00A47B4C" w:rsidRDefault="007A4192" w:rsidP="007A4192">
      <w:pPr>
        <w:pStyle w:val="Ttulo4"/>
        <w:rPr>
          <w:del w:id="4528" w:author="Borja Gonzalez" w:date="2017-09-28T19:12:00Z"/>
        </w:rPr>
      </w:pPr>
      <w:r>
        <w:lastRenderedPageBreak/>
        <w:t>4.3.4.2.  Funcionalidad en el lado del servidor</w:t>
      </w:r>
    </w:p>
    <w:p w14:paraId="10157BE5" w14:textId="77777777" w:rsidR="00AF4608" w:rsidRDefault="00AF4608">
      <w:pPr>
        <w:pStyle w:val="Ttulo4"/>
        <w:pPrChange w:id="4529" w:author="Borja Gonzalez" w:date="2017-09-28T19:12:00Z">
          <w:pPr/>
        </w:pPrChange>
      </w:pPr>
    </w:p>
    <w:p w14:paraId="5D4AE69E" w14:textId="44F6401C" w:rsidR="00522970" w:rsidRDefault="006532AB" w:rsidP="00BC4CE1">
      <w:del w:id="4530" w:author="Borja Gonzalez" w:date="2017-09-28T19:11:00Z">
        <w:r w:rsidDel="00A47B4C">
          <w:rPr>
            <w:noProof/>
            <w:lang w:eastAsia="es-ES_tradnl"/>
          </w:rPr>
          <w:drawing>
            <wp:inline distT="0" distB="0" distL="0" distR="0" wp14:anchorId="3037DAAA" wp14:editId="360639F4">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p w14:paraId="5082D238" w14:textId="77777777" w:rsidR="00A47B4C" w:rsidRDefault="006532AB" w:rsidP="00BC4CE1">
      <w:pPr>
        <w:rPr>
          <w:ins w:id="4531" w:author="Borja Gonzalez" w:date="2017-09-28T19:11:00Z"/>
        </w:rPr>
      </w:pPr>
      <w:del w:id="4532" w:author="Borja Gonzalez" w:date="2017-09-28T19:11:00Z">
        <w:r w:rsidDel="00A47B4C">
          <w:rPr>
            <w:noProof/>
            <w:lang w:eastAsia="es-ES_tradnl"/>
          </w:rPr>
          <w:drawing>
            <wp:inline distT="0" distB="0" distL="0" distR="0" wp14:anchorId="4B50C073" wp14:editId="5BD7C294">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69345FF7" w14:textId="77777777" w:rsidTr="00A47B4C">
        <w:trPr>
          <w:ins w:id="4533" w:author="Borja Gonzalez" w:date="2017-09-28T19:11:00Z"/>
        </w:trPr>
        <w:tc>
          <w:tcPr>
            <w:tcW w:w="8856" w:type="dxa"/>
          </w:tcPr>
          <w:p w14:paraId="2FE8789D" w14:textId="77777777" w:rsidR="00A47B4C" w:rsidRPr="00557475" w:rsidRDefault="00A47B4C">
            <w:pPr>
              <w:rPr>
                <w:ins w:id="4534" w:author="Borja Gonzalez" w:date="2017-09-28T19:12:00Z"/>
                <w:noProof/>
                <w:lang w:val="en-US"/>
              </w:rPr>
              <w:pPrChange w:id="4535" w:author="GONZALEZ DIAZ, BORJA" w:date="2017-09-29T19:27:00Z">
                <w:pPr>
                  <w:widowControl w:val="0"/>
                  <w:autoSpaceDE w:val="0"/>
                  <w:autoSpaceDN w:val="0"/>
                  <w:adjustRightInd w:val="0"/>
                </w:pPr>
              </w:pPrChange>
            </w:pPr>
            <w:ins w:id="4536" w:author="Borja Gonzalez" w:date="2017-09-28T19:12: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467DA62" w14:textId="77777777" w:rsidR="00A47B4C" w:rsidRPr="0079203F" w:rsidRDefault="00A47B4C">
            <w:pPr>
              <w:rPr>
                <w:ins w:id="4537" w:author="Borja Gonzalez" w:date="2017-09-28T19:12:00Z"/>
                <w:b/>
                <w:bCs/>
                <w:noProof/>
                <w:lang w:val="es-ES"/>
                <w:rPrChange w:id="4538" w:author="Rodrigo García" w:date="2017-09-29T10:06:00Z">
                  <w:rPr>
                    <w:ins w:id="4539" w:author="Borja Gonzalez" w:date="2017-09-28T19:12:00Z"/>
                    <w:rFonts w:ascii="Monaco" w:eastAsiaTheme="majorEastAsia" w:hAnsi="Monaco" w:cs="Monaco"/>
                    <w:b/>
                    <w:bCs/>
                    <w:noProof/>
                    <w:color w:val="000000"/>
                    <w:sz w:val="20"/>
                    <w:szCs w:val="20"/>
                    <w:lang w:val="en-US"/>
                  </w:rPr>
                </w:rPrChange>
              </w:rPr>
              <w:pPrChange w:id="4540" w:author="GONZALEZ DIAZ, BORJA" w:date="2017-09-29T19:27:00Z">
                <w:pPr>
                  <w:keepNext/>
                  <w:keepLines/>
                  <w:widowControl w:val="0"/>
                  <w:autoSpaceDE w:val="0"/>
                  <w:autoSpaceDN w:val="0"/>
                  <w:adjustRightInd w:val="0"/>
                  <w:spacing w:before="200"/>
                  <w:outlineLvl w:val="4"/>
                </w:pPr>
              </w:pPrChange>
            </w:pPr>
            <w:ins w:id="4541" w:author="Borja Gonzalez" w:date="2017-09-28T19:12:00Z">
              <w:r w:rsidRPr="00557475">
                <w:rPr>
                  <w:noProof/>
                  <w:lang w:val="en-US"/>
                </w:rPr>
                <w:t xml:space="preserve">    </w:t>
              </w:r>
              <w:r w:rsidRPr="0079203F">
                <w:rPr>
                  <w:noProof/>
                  <w:lang w:val="es-ES"/>
                  <w:rPrChange w:id="4542"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4543" w:author="Rodrigo García" w:date="2017-09-29T10:06:00Z">
                    <w:rPr>
                      <w:rFonts w:ascii="Monaco" w:hAnsi="Monaco" w:cs="Monaco"/>
                      <w:b/>
                      <w:bCs/>
                      <w:noProof/>
                      <w:color w:val="CE5C00"/>
                      <w:sz w:val="20"/>
                      <w:szCs w:val="20"/>
                      <w:lang w:val="en-US"/>
                    </w:rPr>
                  </w:rPrChange>
                </w:rPr>
                <w:t>=</w:t>
              </w:r>
              <w:r w:rsidRPr="0079203F">
                <w:rPr>
                  <w:noProof/>
                  <w:lang w:val="es-ES"/>
                  <w:rPrChange w:id="4544" w:author="Rodrigo García" w:date="2017-09-29T10:06:00Z">
                    <w:rPr>
                      <w:rFonts w:ascii="Monaco" w:hAnsi="Monaco" w:cs="Monaco"/>
                      <w:noProof/>
                      <w:sz w:val="20"/>
                      <w:szCs w:val="20"/>
                      <w:lang w:val="en-US"/>
                    </w:rPr>
                  </w:rPrChange>
                </w:rPr>
                <w:t xml:space="preserve"> JSON</w:t>
              </w:r>
              <w:r w:rsidRPr="0079203F">
                <w:rPr>
                  <w:b/>
                  <w:bCs/>
                  <w:noProof/>
                  <w:lang w:val="es-ES"/>
                  <w:rPrChange w:id="4545" w:author="Rodrigo García" w:date="2017-09-29T10:06:00Z">
                    <w:rPr>
                      <w:rFonts w:ascii="Monaco" w:hAnsi="Monaco" w:cs="Monaco"/>
                      <w:b/>
                      <w:bCs/>
                      <w:noProof/>
                      <w:color w:val="000000"/>
                      <w:sz w:val="20"/>
                      <w:szCs w:val="20"/>
                      <w:lang w:val="en-US"/>
                    </w:rPr>
                  </w:rPrChange>
                </w:rPr>
                <w:t>.</w:t>
              </w:r>
              <w:r w:rsidRPr="0079203F">
                <w:rPr>
                  <w:noProof/>
                  <w:lang w:val="es-ES"/>
                  <w:rPrChange w:id="4546" w:author="Rodrigo García" w:date="2017-09-29T10:06:00Z">
                    <w:rPr>
                      <w:rFonts w:ascii="Monaco" w:hAnsi="Monaco" w:cs="Monaco"/>
                      <w:noProof/>
                      <w:color w:val="000000"/>
                      <w:sz w:val="20"/>
                      <w:szCs w:val="20"/>
                      <w:lang w:val="en-US"/>
                    </w:rPr>
                  </w:rPrChange>
                </w:rPr>
                <w:t>parse</w:t>
              </w:r>
              <w:r w:rsidRPr="0079203F">
                <w:rPr>
                  <w:b/>
                  <w:bCs/>
                  <w:noProof/>
                  <w:lang w:val="es-ES"/>
                  <w:rPrChange w:id="4547" w:author="Rodrigo García" w:date="2017-09-29T10:06:00Z">
                    <w:rPr>
                      <w:rFonts w:ascii="Monaco" w:hAnsi="Monaco" w:cs="Monaco"/>
                      <w:b/>
                      <w:bCs/>
                      <w:noProof/>
                      <w:color w:val="000000"/>
                      <w:sz w:val="20"/>
                      <w:szCs w:val="20"/>
                      <w:lang w:val="en-US"/>
                    </w:rPr>
                  </w:rPrChange>
                </w:rPr>
                <w:t>(</w:t>
              </w:r>
              <w:r w:rsidRPr="0079203F">
                <w:rPr>
                  <w:noProof/>
                  <w:lang w:val="es-ES"/>
                  <w:rPrChange w:id="4548" w:author="Rodrigo García" w:date="2017-09-29T10:06:00Z">
                    <w:rPr>
                      <w:rFonts w:ascii="Monaco" w:hAnsi="Monaco" w:cs="Monaco"/>
                      <w:noProof/>
                      <w:color w:val="000000"/>
                      <w:sz w:val="20"/>
                      <w:szCs w:val="20"/>
                      <w:lang w:val="en-US"/>
                    </w:rPr>
                  </w:rPrChange>
                </w:rPr>
                <w:t>info</w:t>
              </w:r>
              <w:r w:rsidRPr="0079203F">
                <w:rPr>
                  <w:b/>
                  <w:bCs/>
                  <w:noProof/>
                  <w:lang w:val="es-ES"/>
                  <w:rPrChange w:id="4549" w:author="Rodrigo García" w:date="2017-09-29T10:06:00Z">
                    <w:rPr>
                      <w:rFonts w:ascii="Monaco" w:hAnsi="Monaco" w:cs="Monaco"/>
                      <w:b/>
                      <w:bCs/>
                      <w:noProof/>
                      <w:color w:val="000000"/>
                      <w:sz w:val="20"/>
                      <w:szCs w:val="20"/>
                      <w:lang w:val="en-US"/>
                    </w:rPr>
                  </w:rPrChange>
                </w:rPr>
                <w:t>);</w:t>
              </w:r>
            </w:ins>
          </w:p>
          <w:p w14:paraId="5D736B4E" w14:textId="77777777" w:rsidR="00A47B4C" w:rsidRPr="0079203F" w:rsidRDefault="00A47B4C">
            <w:pPr>
              <w:rPr>
                <w:ins w:id="4550" w:author="Borja Gonzalez" w:date="2017-09-28T19:11:00Z"/>
                <w:b/>
                <w:bCs/>
                <w:color w:val="204A87"/>
                <w:lang w:val="es-ES"/>
                <w:rPrChange w:id="4551" w:author="Rodrigo García" w:date="2017-09-29T10:06:00Z">
                  <w:rPr>
                    <w:ins w:id="4552" w:author="Borja Gonzalez" w:date="2017-09-28T19:11:00Z"/>
                    <w:rFonts w:ascii="Monaco" w:hAnsi="Monaco" w:cs="Monaco"/>
                    <w:b/>
                    <w:bCs/>
                    <w:color w:val="204A87"/>
                    <w:sz w:val="20"/>
                    <w:szCs w:val="20"/>
                    <w:lang w:val="en-US"/>
                  </w:rPr>
                </w:rPrChange>
              </w:rPr>
              <w:pPrChange w:id="4553" w:author="GONZALEZ DIAZ, BORJA" w:date="2017-09-29T19:27:00Z">
                <w:pPr>
                  <w:widowControl w:val="0"/>
                  <w:autoSpaceDE w:val="0"/>
                  <w:autoSpaceDN w:val="0"/>
                  <w:adjustRightInd w:val="0"/>
                </w:pPr>
              </w:pPrChange>
            </w:pPr>
          </w:p>
          <w:p w14:paraId="306D8315" w14:textId="77777777" w:rsidR="00A47B4C" w:rsidRPr="0079203F" w:rsidRDefault="00A47B4C">
            <w:pPr>
              <w:rPr>
                <w:ins w:id="4554" w:author="Borja Gonzalez" w:date="2017-09-28T19:11:00Z"/>
                <w:lang w:val="es-ES"/>
                <w:rPrChange w:id="4555" w:author="Rodrigo García" w:date="2017-09-29T10:06:00Z">
                  <w:rPr>
                    <w:ins w:id="4556" w:author="Borja Gonzalez" w:date="2017-09-28T19:11:00Z"/>
                    <w:rFonts w:ascii="Monaco" w:eastAsiaTheme="majorEastAsia" w:hAnsi="Monaco" w:cs="Monaco"/>
                    <w:color w:val="243F60" w:themeColor="accent1" w:themeShade="7F"/>
                    <w:sz w:val="32"/>
                    <w:szCs w:val="32"/>
                    <w:lang w:val="en-US"/>
                  </w:rPr>
                </w:rPrChange>
              </w:rPr>
              <w:pPrChange w:id="4557" w:author="GONZALEZ DIAZ, BORJA" w:date="2017-09-29T19:27:00Z">
                <w:pPr>
                  <w:keepNext/>
                  <w:keepLines/>
                  <w:widowControl w:val="0"/>
                  <w:autoSpaceDE w:val="0"/>
                  <w:autoSpaceDN w:val="0"/>
                  <w:adjustRightInd w:val="0"/>
                  <w:spacing w:before="200"/>
                  <w:outlineLvl w:val="4"/>
                </w:pPr>
              </w:pPrChange>
            </w:pPr>
            <w:proofErr w:type="gramStart"/>
            <w:ins w:id="4558" w:author="Borja Gonzalez" w:date="2017-09-28T19:11:00Z">
              <w:r w:rsidRPr="0079203F">
                <w:rPr>
                  <w:b/>
                  <w:bCs/>
                  <w:color w:val="204A87"/>
                  <w:lang w:val="es-ES"/>
                  <w:rPrChange w:id="4559" w:author="Rodrigo García" w:date="2017-09-29T10:06:00Z">
                    <w:rPr>
                      <w:rFonts w:ascii="Monaco" w:hAnsi="Monaco" w:cs="Monaco"/>
                      <w:b/>
                      <w:bCs/>
                      <w:color w:val="204A87"/>
                      <w:sz w:val="32"/>
                      <w:szCs w:val="32"/>
                      <w:lang w:val="en-US"/>
                    </w:rPr>
                  </w:rPrChange>
                </w:rPr>
                <w:t>if</w:t>
              </w:r>
              <w:r w:rsidRPr="0079203F">
                <w:rPr>
                  <w:b/>
                  <w:bCs/>
                  <w:lang w:val="es-ES"/>
                  <w:rPrChange w:id="4560" w:author="Rodrigo García" w:date="2017-09-29T10:06:00Z">
                    <w:rPr>
                      <w:rFonts w:ascii="Monaco" w:hAnsi="Monaco" w:cs="Monaco"/>
                      <w:b/>
                      <w:bCs/>
                      <w:color w:val="000000"/>
                      <w:sz w:val="32"/>
                      <w:szCs w:val="32"/>
                      <w:lang w:val="en-US"/>
                    </w:rPr>
                  </w:rPrChange>
                </w:rPr>
                <w:t>(</w:t>
              </w:r>
              <w:proofErr w:type="gramEnd"/>
              <w:r w:rsidRPr="0079203F">
                <w:rPr>
                  <w:lang w:val="es-ES"/>
                  <w:rPrChange w:id="4561" w:author="Rodrigo García" w:date="2017-09-29T10:06:00Z">
                    <w:rPr>
                      <w:rFonts w:ascii="Monaco" w:hAnsi="Monaco" w:cs="Monaco"/>
                      <w:color w:val="000000"/>
                      <w:sz w:val="32"/>
                      <w:szCs w:val="32"/>
                      <w:lang w:val="en-US"/>
                    </w:rPr>
                  </w:rPrChange>
                </w:rPr>
                <w:t>datos</w:t>
              </w:r>
              <w:r w:rsidRPr="0079203F">
                <w:rPr>
                  <w:b/>
                  <w:bCs/>
                  <w:lang w:val="es-ES"/>
                  <w:rPrChange w:id="4562" w:author="Rodrigo García" w:date="2017-09-29T10:06:00Z">
                    <w:rPr>
                      <w:rFonts w:ascii="Monaco" w:hAnsi="Monaco" w:cs="Monaco"/>
                      <w:b/>
                      <w:bCs/>
                      <w:color w:val="000000"/>
                      <w:sz w:val="32"/>
                      <w:szCs w:val="32"/>
                      <w:lang w:val="en-US"/>
                    </w:rPr>
                  </w:rPrChange>
                </w:rPr>
                <w:t>.</w:t>
              </w:r>
              <w:r w:rsidRPr="0079203F">
                <w:rPr>
                  <w:lang w:val="es-ES"/>
                  <w:rPrChange w:id="4563" w:author="Rodrigo García" w:date="2017-09-29T10:06:00Z">
                    <w:rPr>
                      <w:rFonts w:ascii="Monaco" w:hAnsi="Monaco" w:cs="Monaco"/>
                      <w:color w:val="000000"/>
                      <w:sz w:val="32"/>
                      <w:szCs w:val="32"/>
                      <w:lang w:val="en-US"/>
                    </w:rPr>
                  </w:rPrChange>
                </w:rPr>
                <w:t>operacion</w:t>
              </w:r>
              <w:r w:rsidRPr="0079203F">
                <w:rPr>
                  <w:b/>
                  <w:bCs/>
                  <w:color w:val="CE5C00"/>
                  <w:lang w:val="es-ES"/>
                  <w:rPrChange w:id="4564" w:author="Rodrigo García" w:date="2017-09-29T10:06:00Z">
                    <w:rPr>
                      <w:rFonts w:ascii="Monaco" w:hAnsi="Monaco" w:cs="Monaco"/>
                      <w:b/>
                      <w:bCs/>
                      <w:color w:val="CE5C00"/>
                      <w:sz w:val="32"/>
                      <w:szCs w:val="32"/>
                      <w:lang w:val="en-US"/>
                    </w:rPr>
                  </w:rPrChange>
                </w:rPr>
                <w:t>==</w:t>
              </w:r>
              <w:r w:rsidRPr="0079203F">
                <w:rPr>
                  <w:color w:val="4E9A06"/>
                  <w:lang w:val="es-ES"/>
                  <w:rPrChange w:id="4565" w:author="Rodrigo García" w:date="2017-09-29T10:06:00Z">
                    <w:rPr>
                      <w:rFonts w:ascii="Monaco" w:hAnsi="Monaco" w:cs="Monaco"/>
                      <w:color w:val="4E9A06"/>
                      <w:sz w:val="32"/>
                      <w:szCs w:val="32"/>
                      <w:lang w:val="en-US"/>
                    </w:rPr>
                  </w:rPrChange>
                </w:rPr>
                <w:t>"Datos paciente"</w:t>
              </w:r>
              <w:r w:rsidRPr="0079203F">
                <w:rPr>
                  <w:b/>
                  <w:bCs/>
                  <w:lang w:val="es-ES"/>
                  <w:rPrChange w:id="4566" w:author="Rodrigo García" w:date="2017-09-29T10:06:00Z">
                    <w:rPr>
                      <w:rFonts w:ascii="Monaco" w:hAnsi="Monaco" w:cs="Monaco"/>
                      <w:b/>
                      <w:bCs/>
                      <w:color w:val="000000"/>
                      <w:sz w:val="32"/>
                      <w:szCs w:val="32"/>
                      <w:lang w:val="en-US"/>
                    </w:rPr>
                  </w:rPrChange>
                </w:rPr>
                <w:t>){</w:t>
              </w:r>
            </w:ins>
          </w:p>
          <w:p w14:paraId="744A7EF0" w14:textId="77777777" w:rsidR="00A47B4C" w:rsidRPr="0079203F" w:rsidRDefault="00A47B4C">
            <w:pPr>
              <w:rPr>
                <w:ins w:id="4567" w:author="Borja Gonzalez" w:date="2017-09-28T19:11:00Z"/>
                <w:lang w:val="es-ES"/>
                <w:rPrChange w:id="4568" w:author="Rodrigo García" w:date="2017-09-29T10:06:00Z">
                  <w:rPr>
                    <w:ins w:id="4569" w:author="Borja Gonzalez" w:date="2017-09-28T19:11:00Z"/>
                    <w:rFonts w:ascii="Monaco" w:eastAsiaTheme="majorEastAsia" w:hAnsi="Monaco" w:cs="Monaco"/>
                    <w:color w:val="243F60" w:themeColor="accent1" w:themeShade="7F"/>
                    <w:sz w:val="32"/>
                    <w:szCs w:val="32"/>
                    <w:lang w:val="en-US"/>
                  </w:rPr>
                </w:rPrChange>
              </w:rPr>
              <w:pPrChange w:id="4570" w:author="GONZALEZ DIAZ, BORJA" w:date="2017-09-29T19:27:00Z">
                <w:pPr>
                  <w:keepNext/>
                  <w:keepLines/>
                  <w:widowControl w:val="0"/>
                  <w:autoSpaceDE w:val="0"/>
                  <w:autoSpaceDN w:val="0"/>
                  <w:adjustRightInd w:val="0"/>
                  <w:spacing w:before="200"/>
                  <w:outlineLvl w:val="4"/>
                </w:pPr>
              </w:pPrChange>
            </w:pPr>
            <w:ins w:id="4571" w:author="Borja Gonzalez" w:date="2017-09-28T19:11:00Z">
              <w:r w:rsidRPr="0079203F">
                <w:rPr>
                  <w:lang w:val="es-ES"/>
                  <w:rPrChange w:id="4572" w:author="Rodrigo García" w:date="2017-09-29T10:06:00Z">
                    <w:rPr>
                      <w:rFonts w:ascii="Monaco" w:hAnsi="Monaco" w:cs="Monaco"/>
                      <w:sz w:val="32"/>
                      <w:szCs w:val="32"/>
                      <w:lang w:val="en-US"/>
                    </w:rPr>
                  </w:rPrChange>
                </w:rPr>
                <w:t xml:space="preserve">  </w:t>
              </w:r>
              <w:proofErr w:type="gramStart"/>
              <w:r w:rsidRPr="0079203F">
                <w:rPr>
                  <w:lang w:val="es-ES"/>
                  <w:rPrChange w:id="4573" w:author="Rodrigo García" w:date="2017-09-29T10:06:00Z">
                    <w:rPr>
                      <w:rFonts w:ascii="Monaco" w:hAnsi="Monaco" w:cs="Monaco"/>
                      <w:sz w:val="32"/>
                      <w:szCs w:val="32"/>
                      <w:lang w:val="en-US"/>
                    </w:rPr>
                  </w:rPrChange>
                </w:rPr>
                <w:t>console</w:t>
              </w:r>
              <w:r w:rsidRPr="0079203F">
                <w:rPr>
                  <w:b/>
                  <w:bCs/>
                  <w:lang w:val="es-ES"/>
                  <w:rPrChange w:id="4574" w:author="Rodrigo García" w:date="2017-09-29T10:06:00Z">
                    <w:rPr>
                      <w:rFonts w:ascii="Monaco" w:hAnsi="Monaco" w:cs="Monaco"/>
                      <w:b/>
                      <w:bCs/>
                      <w:color w:val="000000"/>
                      <w:sz w:val="32"/>
                      <w:szCs w:val="32"/>
                      <w:lang w:val="en-US"/>
                    </w:rPr>
                  </w:rPrChange>
                </w:rPr>
                <w:t>.</w:t>
              </w:r>
              <w:r w:rsidRPr="0079203F">
                <w:rPr>
                  <w:lang w:val="es-ES"/>
                  <w:rPrChange w:id="4575" w:author="Rodrigo García" w:date="2017-09-29T10:06:00Z">
                    <w:rPr>
                      <w:rFonts w:ascii="Monaco" w:hAnsi="Monaco" w:cs="Monaco"/>
                      <w:color w:val="000000"/>
                      <w:sz w:val="32"/>
                      <w:szCs w:val="32"/>
                      <w:lang w:val="en-US"/>
                    </w:rPr>
                  </w:rPrChange>
                </w:rPr>
                <w:t>log</w:t>
              </w:r>
              <w:r w:rsidRPr="0079203F">
                <w:rPr>
                  <w:b/>
                  <w:bCs/>
                  <w:lang w:val="es-ES"/>
                  <w:rPrChange w:id="4576"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577" w:author="Rodrigo García" w:date="2017-09-29T10:06:00Z">
                    <w:rPr>
                      <w:rFonts w:ascii="Monaco" w:hAnsi="Monaco" w:cs="Monaco"/>
                      <w:color w:val="4E9A06"/>
                      <w:sz w:val="32"/>
                      <w:szCs w:val="32"/>
                      <w:lang w:val="en-US"/>
                    </w:rPr>
                  </w:rPrChange>
                </w:rPr>
                <w:t>"Mostrar datos de: "</w:t>
              </w:r>
              <w:r w:rsidRPr="0079203F">
                <w:rPr>
                  <w:b/>
                  <w:bCs/>
                  <w:color w:val="CE5C00"/>
                  <w:lang w:val="es-ES"/>
                  <w:rPrChange w:id="4578" w:author="Rodrigo García" w:date="2017-09-29T10:06:00Z">
                    <w:rPr>
                      <w:rFonts w:ascii="Monaco" w:hAnsi="Monaco" w:cs="Monaco"/>
                      <w:b/>
                      <w:bCs/>
                      <w:color w:val="CE5C00"/>
                      <w:sz w:val="32"/>
                      <w:szCs w:val="32"/>
                      <w:lang w:val="en-US"/>
                    </w:rPr>
                  </w:rPrChange>
                </w:rPr>
                <w:t>+</w:t>
              </w:r>
              <w:r w:rsidRPr="0079203F">
                <w:rPr>
                  <w:lang w:val="es-ES"/>
                  <w:rPrChange w:id="4579" w:author="Rodrigo García" w:date="2017-09-29T10:06:00Z">
                    <w:rPr>
                      <w:rFonts w:ascii="Monaco" w:hAnsi="Monaco" w:cs="Monaco"/>
                      <w:color w:val="000000"/>
                      <w:sz w:val="32"/>
                      <w:szCs w:val="32"/>
                      <w:lang w:val="en-US"/>
                    </w:rPr>
                  </w:rPrChange>
                </w:rPr>
                <w:t>datos</w:t>
              </w:r>
              <w:r w:rsidRPr="0079203F">
                <w:rPr>
                  <w:b/>
                  <w:bCs/>
                  <w:lang w:val="es-ES"/>
                  <w:rPrChange w:id="4580" w:author="Rodrigo García" w:date="2017-09-29T10:06:00Z">
                    <w:rPr>
                      <w:rFonts w:ascii="Monaco" w:hAnsi="Monaco" w:cs="Monaco"/>
                      <w:b/>
                      <w:bCs/>
                      <w:color w:val="000000"/>
                      <w:sz w:val="32"/>
                      <w:szCs w:val="32"/>
                      <w:lang w:val="en-US"/>
                    </w:rPr>
                  </w:rPrChange>
                </w:rPr>
                <w:t>.</w:t>
              </w:r>
              <w:r w:rsidRPr="0079203F">
                <w:rPr>
                  <w:lang w:val="es-ES"/>
                  <w:rPrChange w:id="4581" w:author="Rodrigo García" w:date="2017-09-29T10:06:00Z">
                    <w:rPr>
                      <w:rFonts w:ascii="Monaco" w:hAnsi="Monaco" w:cs="Monaco"/>
                      <w:color w:val="000000"/>
                      <w:sz w:val="32"/>
                      <w:szCs w:val="32"/>
                      <w:lang w:val="en-US"/>
                    </w:rPr>
                  </w:rPrChange>
                </w:rPr>
                <w:t>n</w:t>
              </w:r>
              <w:r w:rsidRPr="0079203F">
                <w:rPr>
                  <w:b/>
                  <w:bCs/>
                  <w:lang w:val="es-ES"/>
                  <w:rPrChange w:id="4582" w:author="Rodrigo García" w:date="2017-09-29T10:06:00Z">
                    <w:rPr>
                      <w:rFonts w:ascii="Monaco" w:hAnsi="Monaco" w:cs="Monaco"/>
                      <w:b/>
                      <w:bCs/>
                      <w:color w:val="000000"/>
                      <w:sz w:val="32"/>
                      <w:szCs w:val="32"/>
                      <w:lang w:val="en-US"/>
                    </w:rPr>
                  </w:rPrChange>
                </w:rPr>
                <w:t>);</w:t>
              </w:r>
            </w:ins>
          </w:p>
          <w:p w14:paraId="68F4B3DF" w14:textId="77777777" w:rsidR="00A47B4C" w:rsidRPr="00A47B4C" w:rsidRDefault="00A47B4C">
            <w:pPr>
              <w:rPr>
                <w:ins w:id="4583" w:author="Borja Gonzalez" w:date="2017-09-28T19:11:00Z"/>
                <w:lang w:val="en-US"/>
                <w:rPrChange w:id="4584" w:author="Borja Gonzalez" w:date="2017-09-28T19:11:00Z">
                  <w:rPr>
                    <w:ins w:id="4585" w:author="Borja Gonzalez" w:date="2017-09-28T19:11:00Z"/>
                    <w:rFonts w:ascii="Monaco" w:eastAsiaTheme="majorEastAsia" w:hAnsi="Monaco" w:cs="Monaco"/>
                    <w:color w:val="243F60" w:themeColor="accent1" w:themeShade="7F"/>
                    <w:sz w:val="32"/>
                    <w:szCs w:val="32"/>
                    <w:lang w:val="en-US"/>
                  </w:rPr>
                </w:rPrChange>
              </w:rPr>
              <w:pPrChange w:id="4586" w:author="GONZALEZ DIAZ, BORJA" w:date="2017-09-29T19:27:00Z">
                <w:pPr>
                  <w:keepNext/>
                  <w:keepLines/>
                  <w:widowControl w:val="0"/>
                  <w:autoSpaceDE w:val="0"/>
                  <w:autoSpaceDN w:val="0"/>
                  <w:adjustRightInd w:val="0"/>
                  <w:spacing w:before="200"/>
                  <w:outlineLvl w:val="4"/>
                </w:pPr>
              </w:pPrChange>
            </w:pPr>
            <w:ins w:id="4587" w:author="Borja Gonzalez" w:date="2017-09-28T19:11:00Z">
              <w:r w:rsidRPr="0079203F">
                <w:rPr>
                  <w:lang w:val="es-ES"/>
                  <w:rPrChange w:id="4588" w:author="Rodrigo García" w:date="2017-09-29T10:06:00Z">
                    <w:rPr>
                      <w:rFonts w:ascii="Monaco" w:hAnsi="Monaco" w:cs="Monaco"/>
                      <w:sz w:val="32"/>
                      <w:szCs w:val="32"/>
                      <w:lang w:val="en-US"/>
                    </w:rPr>
                  </w:rPrChange>
                </w:rPr>
                <w:t xml:space="preserve">    </w:t>
              </w:r>
              <w:r w:rsidRPr="00A47B4C">
                <w:rPr>
                  <w:b/>
                  <w:bCs/>
                  <w:color w:val="204A87"/>
                  <w:lang w:val="en-US"/>
                  <w:rPrChange w:id="4589" w:author="Borja Gonzalez" w:date="2017-09-28T19:11:00Z">
                    <w:rPr>
                      <w:rFonts w:ascii="Monaco" w:hAnsi="Monaco" w:cs="Monaco"/>
                      <w:b/>
                      <w:bCs/>
                      <w:color w:val="204A87"/>
                      <w:sz w:val="32"/>
                      <w:szCs w:val="32"/>
                      <w:lang w:val="en-US"/>
                    </w:rPr>
                  </w:rPrChange>
                </w:rPr>
                <w:t>var</w:t>
              </w:r>
              <w:r w:rsidRPr="00A47B4C">
                <w:rPr>
                  <w:lang w:val="en-US"/>
                  <w:rPrChange w:id="4590" w:author="Borja Gonzalez" w:date="2017-09-28T19:11:00Z">
                    <w:rPr>
                      <w:rFonts w:ascii="Monaco" w:hAnsi="Monaco" w:cs="Monaco"/>
                      <w:sz w:val="32"/>
                      <w:szCs w:val="32"/>
                      <w:lang w:val="en-US"/>
                    </w:rPr>
                  </w:rPrChange>
                </w:rPr>
                <w:t xml:space="preserve"> filebuffer </w:t>
              </w:r>
              <w:r w:rsidRPr="00A47B4C">
                <w:rPr>
                  <w:b/>
                  <w:bCs/>
                  <w:color w:val="CE5C00"/>
                  <w:lang w:val="en-US"/>
                  <w:rPrChange w:id="4591" w:author="Borja Gonzalez" w:date="2017-09-28T19:11:00Z">
                    <w:rPr>
                      <w:rFonts w:ascii="Monaco" w:hAnsi="Monaco" w:cs="Monaco"/>
                      <w:b/>
                      <w:bCs/>
                      <w:color w:val="CE5C00"/>
                      <w:sz w:val="32"/>
                      <w:szCs w:val="32"/>
                      <w:lang w:val="en-US"/>
                    </w:rPr>
                  </w:rPrChange>
                </w:rPr>
                <w:t>=</w:t>
              </w:r>
              <w:r w:rsidRPr="00A47B4C">
                <w:rPr>
                  <w:lang w:val="en-US"/>
                  <w:rPrChange w:id="4592" w:author="Borja Gonzalez" w:date="2017-09-28T19:11:00Z">
                    <w:rPr>
                      <w:rFonts w:ascii="Monaco" w:hAnsi="Monaco" w:cs="Monaco"/>
                      <w:sz w:val="32"/>
                      <w:szCs w:val="32"/>
                      <w:lang w:val="en-US"/>
                    </w:rPr>
                  </w:rPrChange>
                </w:rPr>
                <w:t xml:space="preserve"> </w:t>
              </w:r>
              <w:proofErr w:type="gramStart"/>
              <w:r w:rsidRPr="00A47B4C">
                <w:rPr>
                  <w:lang w:val="en-US"/>
                  <w:rPrChange w:id="4593" w:author="Borja Gonzalez" w:date="2017-09-28T19:11:00Z">
                    <w:rPr>
                      <w:rFonts w:ascii="Monaco" w:hAnsi="Monaco" w:cs="Monaco"/>
                      <w:sz w:val="32"/>
                      <w:szCs w:val="32"/>
                      <w:lang w:val="en-US"/>
                    </w:rPr>
                  </w:rPrChange>
                </w:rPr>
                <w:t>fs</w:t>
              </w:r>
              <w:r w:rsidRPr="00A47B4C">
                <w:rPr>
                  <w:b/>
                  <w:bCs/>
                  <w:lang w:val="en-US"/>
                  <w:rPrChange w:id="4594" w:author="Borja Gonzalez" w:date="2017-09-28T19:11:00Z">
                    <w:rPr>
                      <w:rFonts w:ascii="Monaco" w:hAnsi="Monaco" w:cs="Monaco"/>
                      <w:b/>
                      <w:bCs/>
                      <w:color w:val="000000"/>
                      <w:sz w:val="32"/>
                      <w:szCs w:val="32"/>
                      <w:lang w:val="en-US"/>
                    </w:rPr>
                  </w:rPrChange>
                </w:rPr>
                <w:t>.</w:t>
              </w:r>
              <w:r w:rsidRPr="00A47B4C">
                <w:rPr>
                  <w:lang w:val="en-US"/>
                  <w:rPrChange w:id="4595" w:author="Borja Gonzalez" w:date="2017-09-28T19:11:00Z">
                    <w:rPr>
                      <w:rFonts w:ascii="Monaco" w:hAnsi="Monaco" w:cs="Monaco"/>
                      <w:color w:val="000000"/>
                      <w:sz w:val="32"/>
                      <w:szCs w:val="32"/>
                      <w:lang w:val="en-US"/>
                    </w:rPr>
                  </w:rPrChange>
                </w:rPr>
                <w:t>readFileSync</w:t>
              </w:r>
              <w:proofErr w:type="gramEnd"/>
              <w:r w:rsidRPr="00A47B4C">
                <w:rPr>
                  <w:b/>
                  <w:bCs/>
                  <w:lang w:val="en-US"/>
                  <w:rPrChange w:id="4596" w:author="Borja Gonzalez" w:date="2017-09-28T19:11:00Z">
                    <w:rPr>
                      <w:rFonts w:ascii="Monaco" w:hAnsi="Monaco" w:cs="Monaco"/>
                      <w:b/>
                      <w:bCs/>
                      <w:color w:val="000000"/>
                      <w:sz w:val="32"/>
                      <w:szCs w:val="32"/>
                      <w:lang w:val="en-US"/>
                    </w:rPr>
                  </w:rPrChange>
                </w:rPr>
                <w:t>(</w:t>
              </w:r>
              <w:r w:rsidRPr="00A47B4C">
                <w:rPr>
                  <w:color w:val="4E9A06"/>
                  <w:lang w:val="en-US"/>
                  <w:rPrChange w:id="4597" w:author="Borja Gonzalez" w:date="2017-09-28T19:11:00Z">
                    <w:rPr>
                      <w:rFonts w:ascii="Monaco" w:hAnsi="Monaco" w:cs="Monaco"/>
                      <w:color w:val="4E9A06"/>
                      <w:sz w:val="32"/>
                      <w:szCs w:val="32"/>
                      <w:lang w:val="en-US"/>
                    </w:rPr>
                  </w:rPrChange>
                </w:rPr>
                <w:t>'./Pacientes_DB.db'</w:t>
              </w:r>
              <w:r w:rsidRPr="00A47B4C">
                <w:rPr>
                  <w:b/>
                  <w:bCs/>
                  <w:lang w:val="en-US"/>
                  <w:rPrChange w:id="4598" w:author="Borja Gonzalez" w:date="2017-09-28T19:11:00Z">
                    <w:rPr>
                      <w:rFonts w:ascii="Monaco" w:hAnsi="Monaco" w:cs="Monaco"/>
                      <w:b/>
                      <w:bCs/>
                      <w:color w:val="000000"/>
                      <w:sz w:val="32"/>
                      <w:szCs w:val="32"/>
                      <w:lang w:val="en-US"/>
                    </w:rPr>
                  </w:rPrChange>
                </w:rPr>
                <w:t>);</w:t>
              </w:r>
            </w:ins>
          </w:p>
          <w:p w14:paraId="0EA5676D" w14:textId="77777777" w:rsidR="00A47B4C" w:rsidRPr="00A47B4C" w:rsidRDefault="00A47B4C">
            <w:pPr>
              <w:rPr>
                <w:ins w:id="4599" w:author="Borja Gonzalez" w:date="2017-09-28T19:11:00Z"/>
                <w:lang w:val="en-US"/>
                <w:rPrChange w:id="4600" w:author="Borja Gonzalez" w:date="2017-09-28T19:11:00Z">
                  <w:rPr>
                    <w:ins w:id="4601" w:author="Borja Gonzalez" w:date="2017-09-28T19:11:00Z"/>
                    <w:rFonts w:ascii="Monaco" w:hAnsi="Monaco" w:cs="Monaco"/>
                    <w:sz w:val="32"/>
                    <w:szCs w:val="32"/>
                    <w:lang w:val="en-US"/>
                  </w:rPr>
                </w:rPrChange>
              </w:rPr>
              <w:pPrChange w:id="4602" w:author="GONZALEZ DIAZ, BORJA" w:date="2017-09-29T19:27:00Z">
                <w:pPr>
                  <w:widowControl w:val="0"/>
                  <w:autoSpaceDE w:val="0"/>
                  <w:autoSpaceDN w:val="0"/>
                  <w:adjustRightInd w:val="0"/>
                </w:pPr>
              </w:pPrChange>
            </w:pPr>
          </w:p>
          <w:p w14:paraId="7A7D8C46" w14:textId="77777777" w:rsidR="00A47B4C" w:rsidRPr="00A47B4C" w:rsidRDefault="00A47B4C">
            <w:pPr>
              <w:rPr>
                <w:ins w:id="4603" w:author="Borja Gonzalez" w:date="2017-09-28T19:11:00Z"/>
                <w:lang w:val="en-US"/>
                <w:rPrChange w:id="4604" w:author="Borja Gonzalez" w:date="2017-09-28T19:11:00Z">
                  <w:rPr>
                    <w:ins w:id="4605" w:author="Borja Gonzalez" w:date="2017-09-28T19:11:00Z"/>
                    <w:rFonts w:ascii="Monaco" w:eastAsiaTheme="majorEastAsia" w:hAnsi="Monaco" w:cs="Monaco"/>
                    <w:color w:val="243F60" w:themeColor="accent1" w:themeShade="7F"/>
                    <w:sz w:val="32"/>
                    <w:szCs w:val="32"/>
                    <w:lang w:val="en-US"/>
                  </w:rPr>
                </w:rPrChange>
              </w:rPr>
              <w:pPrChange w:id="4606" w:author="GONZALEZ DIAZ, BORJA" w:date="2017-09-29T19:27:00Z">
                <w:pPr>
                  <w:keepNext/>
                  <w:keepLines/>
                  <w:widowControl w:val="0"/>
                  <w:autoSpaceDE w:val="0"/>
                  <w:autoSpaceDN w:val="0"/>
                  <w:adjustRightInd w:val="0"/>
                  <w:spacing w:before="200"/>
                  <w:outlineLvl w:val="4"/>
                </w:pPr>
              </w:pPrChange>
            </w:pPr>
            <w:ins w:id="4607" w:author="Borja Gonzalez" w:date="2017-09-28T19:11:00Z">
              <w:r w:rsidRPr="00A47B4C">
                <w:rPr>
                  <w:lang w:val="en-US"/>
                  <w:rPrChange w:id="4608" w:author="Borja Gonzalez" w:date="2017-09-28T19:11:00Z">
                    <w:rPr>
                      <w:rFonts w:ascii="Monaco" w:hAnsi="Monaco" w:cs="Monaco"/>
                      <w:sz w:val="32"/>
                      <w:szCs w:val="32"/>
                      <w:lang w:val="en-US"/>
                    </w:rPr>
                  </w:rPrChange>
                </w:rPr>
                <w:t xml:space="preserve">    </w:t>
              </w:r>
              <w:r w:rsidRPr="00A47B4C">
                <w:rPr>
                  <w:b/>
                  <w:bCs/>
                  <w:color w:val="204A87"/>
                  <w:lang w:val="en-US"/>
                  <w:rPrChange w:id="4609" w:author="Borja Gonzalez" w:date="2017-09-28T19:11:00Z">
                    <w:rPr>
                      <w:rFonts w:ascii="Monaco" w:hAnsi="Monaco" w:cs="Monaco"/>
                      <w:b/>
                      <w:bCs/>
                      <w:color w:val="204A87"/>
                      <w:sz w:val="32"/>
                      <w:szCs w:val="32"/>
                      <w:lang w:val="en-US"/>
                    </w:rPr>
                  </w:rPrChange>
                </w:rPr>
                <w:t>var</w:t>
              </w:r>
              <w:r w:rsidRPr="00A47B4C">
                <w:rPr>
                  <w:lang w:val="en-US"/>
                  <w:rPrChange w:id="4610" w:author="Borja Gonzalez" w:date="2017-09-28T19:11:00Z">
                    <w:rPr>
                      <w:rFonts w:ascii="Monaco" w:hAnsi="Monaco" w:cs="Monaco"/>
                      <w:sz w:val="32"/>
                      <w:szCs w:val="32"/>
                      <w:lang w:val="en-US"/>
                    </w:rPr>
                  </w:rPrChange>
                </w:rPr>
                <w:t xml:space="preserve"> db </w:t>
              </w:r>
              <w:r w:rsidRPr="00A47B4C">
                <w:rPr>
                  <w:b/>
                  <w:bCs/>
                  <w:color w:val="CE5C00"/>
                  <w:lang w:val="en-US"/>
                  <w:rPrChange w:id="4611" w:author="Borja Gonzalez" w:date="2017-09-28T19:11:00Z">
                    <w:rPr>
                      <w:rFonts w:ascii="Monaco" w:hAnsi="Monaco" w:cs="Monaco"/>
                      <w:b/>
                      <w:bCs/>
                      <w:color w:val="CE5C00"/>
                      <w:sz w:val="32"/>
                      <w:szCs w:val="32"/>
                      <w:lang w:val="en-US"/>
                    </w:rPr>
                  </w:rPrChange>
                </w:rPr>
                <w:t>=</w:t>
              </w:r>
              <w:r w:rsidRPr="00A47B4C">
                <w:rPr>
                  <w:lang w:val="en-US"/>
                  <w:rPrChange w:id="4612" w:author="Borja Gonzalez" w:date="2017-09-28T19:11:00Z">
                    <w:rPr>
                      <w:rFonts w:ascii="Monaco" w:hAnsi="Monaco" w:cs="Monaco"/>
                      <w:sz w:val="32"/>
                      <w:szCs w:val="32"/>
                      <w:lang w:val="en-US"/>
                    </w:rPr>
                  </w:rPrChange>
                </w:rPr>
                <w:t xml:space="preserve"> </w:t>
              </w:r>
              <w:r w:rsidRPr="00A47B4C">
                <w:rPr>
                  <w:b/>
                  <w:bCs/>
                  <w:color w:val="204A87"/>
                  <w:lang w:val="en-US"/>
                  <w:rPrChange w:id="4613" w:author="Borja Gonzalez" w:date="2017-09-28T19:11:00Z">
                    <w:rPr>
                      <w:rFonts w:ascii="Monaco" w:hAnsi="Monaco" w:cs="Monaco"/>
                      <w:b/>
                      <w:bCs/>
                      <w:color w:val="204A87"/>
                      <w:sz w:val="32"/>
                      <w:szCs w:val="32"/>
                      <w:lang w:val="en-US"/>
                    </w:rPr>
                  </w:rPrChange>
                </w:rPr>
                <w:t>new</w:t>
              </w:r>
              <w:r w:rsidRPr="00A47B4C">
                <w:rPr>
                  <w:lang w:val="en-US"/>
                  <w:rPrChange w:id="4614" w:author="Borja Gonzalez" w:date="2017-09-28T19:11:00Z">
                    <w:rPr>
                      <w:rFonts w:ascii="Monaco" w:hAnsi="Monaco" w:cs="Monaco"/>
                      <w:sz w:val="32"/>
                      <w:szCs w:val="32"/>
                      <w:lang w:val="en-US"/>
                    </w:rPr>
                  </w:rPrChange>
                </w:rPr>
                <w:t xml:space="preserve"> SQL</w:t>
              </w:r>
              <w:r w:rsidRPr="00A47B4C">
                <w:rPr>
                  <w:b/>
                  <w:bCs/>
                  <w:lang w:val="en-US"/>
                  <w:rPrChange w:id="4615" w:author="Borja Gonzalez" w:date="2017-09-28T19:11:00Z">
                    <w:rPr>
                      <w:rFonts w:ascii="Monaco" w:hAnsi="Monaco" w:cs="Monaco"/>
                      <w:b/>
                      <w:bCs/>
                      <w:color w:val="000000"/>
                      <w:sz w:val="32"/>
                      <w:szCs w:val="32"/>
                      <w:lang w:val="en-US"/>
                    </w:rPr>
                  </w:rPrChange>
                </w:rPr>
                <w:t>.</w:t>
              </w:r>
              <w:r w:rsidRPr="00A47B4C">
                <w:rPr>
                  <w:lang w:val="en-US"/>
                  <w:rPrChange w:id="4616" w:author="Borja Gonzalez" w:date="2017-09-28T19:11:00Z">
                    <w:rPr>
                      <w:rFonts w:ascii="Monaco" w:hAnsi="Monaco" w:cs="Monaco"/>
                      <w:color w:val="000000"/>
                      <w:sz w:val="32"/>
                      <w:szCs w:val="32"/>
                      <w:lang w:val="en-US"/>
                    </w:rPr>
                  </w:rPrChange>
                </w:rPr>
                <w:t>Database</w:t>
              </w:r>
              <w:r w:rsidRPr="00A47B4C">
                <w:rPr>
                  <w:b/>
                  <w:bCs/>
                  <w:lang w:val="en-US"/>
                  <w:rPrChange w:id="4617" w:author="Borja Gonzalez" w:date="2017-09-28T19:11:00Z">
                    <w:rPr>
                      <w:rFonts w:ascii="Monaco" w:hAnsi="Monaco" w:cs="Monaco"/>
                      <w:b/>
                      <w:bCs/>
                      <w:color w:val="000000"/>
                      <w:sz w:val="32"/>
                      <w:szCs w:val="32"/>
                      <w:lang w:val="en-US"/>
                    </w:rPr>
                  </w:rPrChange>
                </w:rPr>
                <w:t>(</w:t>
              </w:r>
              <w:r w:rsidRPr="00A47B4C">
                <w:rPr>
                  <w:lang w:val="en-US"/>
                  <w:rPrChange w:id="4618" w:author="Borja Gonzalez" w:date="2017-09-28T19:11:00Z">
                    <w:rPr>
                      <w:rFonts w:ascii="Monaco" w:hAnsi="Monaco" w:cs="Monaco"/>
                      <w:color w:val="000000"/>
                      <w:sz w:val="32"/>
                      <w:szCs w:val="32"/>
                      <w:lang w:val="en-US"/>
                    </w:rPr>
                  </w:rPrChange>
                </w:rPr>
                <w:t>filebuffer</w:t>
              </w:r>
              <w:r w:rsidRPr="00A47B4C">
                <w:rPr>
                  <w:b/>
                  <w:bCs/>
                  <w:lang w:val="en-US"/>
                  <w:rPrChange w:id="4619" w:author="Borja Gonzalez" w:date="2017-09-28T19:11:00Z">
                    <w:rPr>
                      <w:rFonts w:ascii="Monaco" w:hAnsi="Monaco" w:cs="Monaco"/>
                      <w:b/>
                      <w:bCs/>
                      <w:color w:val="000000"/>
                      <w:sz w:val="32"/>
                      <w:szCs w:val="32"/>
                      <w:lang w:val="en-US"/>
                    </w:rPr>
                  </w:rPrChange>
                </w:rPr>
                <w:t>);</w:t>
              </w:r>
            </w:ins>
          </w:p>
          <w:p w14:paraId="3D7B44CD" w14:textId="77777777" w:rsidR="00A47B4C" w:rsidRPr="0079203F" w:rsidRDefault="00A47B4C">
            <w:pPr>
              <w:rPr>
                <w:ins w:id="4620" w:author="Borja Gonzalez" w:date="2017-09-28T19:11:00Z"/>
                <w:lang w:val="es-ES"/>
                <w:rPrChange w:id="4621" w:author="Rodrigo García" w:date="2017-09-29T10:06:00Z">
                  <w:rPr>
                    <w:ins w:id="4622" w:author="Borja Gonzalez" w:date="2017-09-28T19:11:00Z"/>
                    <w:rFonts w:ascii="Monaco" w:eastAsiaTheme="majorEastAsia" w:hAnsi="Monaco" w:cs="Monaco"/>
                    <w:color w:val="243F60" w:themeColor="accent1" w:themeShade="7F"/>
                    <w:sz w:val="32"/>
                    <w:szCs w:val="32"/>
                    <w:lang w:val="en-US"/>
                  </w:rPr>
                </w:rPrChange>
              </w:rPr>
              <w:pPrChange w:id="4623" w:author="GONZALEZ DIAZ, BORJA" w:date="2017-09-29T19:27:00Z">
                <w:pPr>
                  <w:keepNext/>
                  <w:keepLines/>
                  <w:widowControl w:val="0"/>
                  <w:autoSpaceDE w:val="0"/>
                  <w:autoSpaceDN w:val="0"/>
                  <w:adjustRightInd w:val="0"/>
                  <w:spacing w:before="200"/>
                  <w:outlineLvl w:val="4"/>
                </w:pPr>
              </w:pPrChange>
            </w:pPr>
            <w:ins w:id="4624" w:author="Borja Gonzalez" w:date="2017-09-28T19:11:00Z">
              <w:r w:rsidRPr="00A47B4C">
                <w:rPr>
                  <w:lang w:val="en-US"/>
                  <w:rPrChange w:id="4625" w:author="Borja Gonzalez" w:date="2017-09-28T19:11:00Z">
                    <w:rPr>
                      <w:rFonts w:ascii="Monaco" w:hAnsi="Monaco" w:cs="Monaco"/>
                      <w:sz w:val="32"/>
                      <w:szCs w:val="32"/>
                      <w:lang w:val="en-US"/>
                    </w:rPr>
                  </w:rPrChange>
                </w:rPr>
                <w:t xml:space="preserve">    </w:t>
              </w:r>
              <w:r w:rsidRPr="0079203F">
                <w:rPr>
                  <w:lang w:val="es-ES"/>
                  <w:rPrChange w:id="4626" w:author="Rodrigo García" w:date="2017-09-29T10:06:00Z">
                    <w:rPr>
                      <w:rFonts w:ascii="Monaco" w:hAnsi="Monaco" w:cs="Monaco"/>
                      <w:color w:val="000000"/>
                      <w:sz w:val="32"/>
                      <w:szCs w:val="32"/>
                      <w:lang w:val="en-US"/>
                    </w:rPr>
                  </w:rPrChange>
                </w:rPr>
                <w:t>console</w:t>
              </w:r>
              <w:r w:rsidRPr="0079203F">
                <w:rPr>
                  <w:b/>
                  <w:bCs/>
                  <w:lang w:val="es-ES"/>
                  <w:rPrChange w:id="4627" w:author="Rodrigo García" w:date="2017-09-29T10:06:00Z">
                    <w:rPr>
                      <w:rFonts w:ascii="Monaco" w:hAnsi="Monaco" w:cs="Monaco"/>
                      <w:b/>
                      <w:bCs/>
                      <w:color w:val="000000"/>
                      <w:sz w:val="32"/>
                      <w:szCs w:val="32"/>
                      <w:lang w:val="en-US"/>
                    </w:rPr>
                  </w:rPrChange>
                </w:rPr>
                <w:t>.</w:t>
              </w:r>
              <w:r w:rsidRPr="0079203F">
                <w:rPr>
                  <w:lang w:val="es-ES"/>
                  <w:rPrChange w:id="4628" w:author="Rodrigo García" w:date="2017-09-29T10:06:00Z">
                    <w:rPr>
                      <w:rFonts w:ascii="Monaco" w:hAnsi="Monaco" w:cs="Monaco"/>
                      <w:color w:val="000000"/>
                      <w:sz w:val="32"/>
                      <w:szCs w:val="32"/>
                      <w:lang w:val="en-US"/>
                    </w:rPr>
                  </w:rPrChange>
                </w:rPr>
                <w:t>log</w:t>
              </w:r>
              <w:r w:rsidRPr="0079203F">
                <w:rPr>
                  <w:b/>
                  <w:bCs/>
                  <w:lang w:val="es-ES"/>
                  <w:rPrChange w:id="4629" w:author="Rodrigo García" w:date="2017-09-29T10:06:00Z">
                    <w:rPr>
                      <w:rFonts w:ascii="Monaco" w:hAnsi="Monaco" w:cs="Monaco"/>
                      <w:b/>
                      <w:bCs/>
                      <w:color w:val="000000"/>
                      <w:sz w:val="32"/>
                      <w:szCs w:val="32"/>
                      <w:lang w:val="en-US"/>
                    </w:rPr>
                  </w:rPrChange>
                </w:rPr>
                <w:t>(</w:t>
              </w:r>
              <w:r w:rsidRPr="0079203F">
                <w:rPr>
                  <w:lang w:val="es-ES"/>
                  <w:rPrChange w:id="4630" w:author="Rodrigo García" w:date="2017-09-29T10:06:00Z">
                    <w:rPr>
                      <w:rFonts w:ascii="Monaco" w:hAnsi="Monaco" w:cs="Monaco"/>
                      <w:color w:val="000000"/>
                      <w:sz w:val="32"/>
                      <w:szCs w:val="32"/>
                      <w:lang w:val="en-US"/>
                    </w:rPr>
                  </w:rPrChange>
                </w:rPr>
                <w:t>timestamp</w:t>
              </w:r>
              <w:r w:rsidRPr="0079203F">
                <w:rPr>
                  <w:b/>
                  <w:bCs/>
                  <w:lang w:val="es-ES"/>
                  <w:rPrChange w:id="4631" w:author="Rodrigo García" w:date="2017-09-29T10:06:00Z">
                    <w:rPr>
                      <w:rFonts w:ascii="Monaco" w:hAnsi="Monaco" w:cs="Monaco"/>
                      <w:b/>
                      <w:bCs/>
                      <w:color w:val="000000"/>
                      <w:sz w:val="32"/>
                      <w:szCs w:val="32"/>
                      <w:lang w:val="en-US"/>
                    </w:rPr>
                  </w:rPrChange>
                </w:rPr>
                <w:t>(</w:t>
              </w:r>
              <w:r w:rsidRPr="0079203F">
                <w:rPr>
                  <w:color w:val="4E9A06"/>
                  <w:lang w:val="es-ES"/>
                  <w:rPrChange w:id="4632" w:author="Rodrigo García" w:date="2017-09-29T10:06:00Z">
                    <w:rPr>
                      <w:rFonts w:ascii="Monaco" w:hAnsi="Monaco" w:cs="Monaco"/>
                      <w:color w:val="4E9A06"/>
                      <w:sz w:val="32"/>
                      <w:szCs w:val="32"/>
                      <w:lang w:val="en-US"/>
                    </w:rPr>
                  </w:rPrChange>
                </w:rPr>
                <w:t>'hh:</w:t>
              </w:r>
              <w:proofErr w:type="gramStart"/>
              <w:r w:rsidRPr="0079203F">
                <w:rPr>
                  <w:color w:val="4E9A06"/>
                  <w:lang w:val="es-ES"/>
                  <w:rPrChange w:id="4633" w:author="Rodrigo García" w:date="2017-09-29T10:06:00Z">
                    <w:rPr>
                      <w:rFonts w:ascii="Monaco" w:hAnsi="Monaco" w:cs="Monaco"/>
                      <w:color w:val="4E9A06"/>
                      <w:sz w:val="32"/>
                      <w:szCs w:val="32"/>
                      <w:lang w:val="en-US"/>
                    </w:rPr>
                  </w:rPrChange>
                </w:rPr>
                <w:t>mm:ss</w:t>
              </w:r>
              <w:proofErr w:type="gramEnd"/>
              <w:r w:rsidRPr="0079203F">
                <w:rPr>
                  <w:color w:val="4E9A06"/>
                  <w:lang w:val="es-ES"/>
                  <w:rPrChange w:id="4634" w:author="Rodrigo García" w:date="2017-09-29T10:06:00Z">
                    <w:rPr>
                      <w:rFonts w:ascii="Monaco" w:hAnsi="Monaco" w:cs="Monaco"/>
                      <w:color w:val="4E9A06"/>
                      <w:sz w:val="32"/>
                      <w:szCs w:val="32"/>
                      <w:lang w:val="en-US"/>
                    </w:rPr>
                  </w:rPrChange>
                </w:rPr>
                <w:t>:iii'</w:t>
              </w:r>
              <w:r w:rsidRPr="0079203F">
                <w:rPr>
                  <w:b/>
                  <w:bCs/>
                  <w:lang w:val="es-ES"/>
                  <w:rPrChange w:id="4635" w:author="Rodrigo García" w:date="2017-09-29T10:06:00Z">
                    <w:rPr>
                      <w:rFonts w:ascii="Monaco" w:hAnsi="Monaco" w:cs="Monaco"/>
                      <w:b/>
                      <w:bCs/>
                      <w:color w:val="000000"/>
                      <w:sz w:val="32"/>
                      <w:szCs w:val="32"/>
                      <w:lang w:val="en-US"/>
                    </w:rPr>
                  </w:rPrChange>
                </w:rPr>
                <w:t>)</w:t>
              </w:r>
              <w:r w:rsidRPr="0079203F">
                <w:rPr>
                  <w:b/>
                  <w:bCs/>
                  <w:color w:val="CE5C00"/>
                  <w:lang w:val="es-ES"/>
                  <w:rPrChange w:id="4636" w:author="Rodrigo García" w:date="2017-09-29T10:06:00Z">
                    <w:rPr>
                      <w:rFonts w:ascii="Monaco" w:hAnsi="Monaco" w:cs="Monaco"/>
                      <w:b/>
                      <w:bCs/>
                      <w:color w:val="CE5C00"/>
                      <w:sz w:val="32"/>
                      <w:szCs w:val="32"/>
                      <w:lang w:val="en-US"/>
                    </w:rPr>
                  </w:rPrChange>
                </w:rPr>
                <w:t>+</w:t>
              </w:r>
              <w:r w:rsidRPr="0079203F">
                <w:rPr>
                  <w:color w:val="4E9A06"/>
                  <w:lang w:val="es-ES"/>
                  <w:rPrChange w:id="4637" w:author="Rodrigo García" w:date="2017-09-29T10:06:00Z">
                    <w:rPr>
                      <w:rFonts w:ascii="Monaco" w:hAnsi="Monaco" w:cs="Monaco"/>
                      <w:color w:val="4E9A06"/>
                      <w:sz w:val="32"/>
                      <w:szCs w:val="32"/>
                      <w:lang w:val="en-US"/>
                    </w:rPr>
                  </w:rPrChange>
                </w:rPr>
                <w:t>" Base de datos abierta"</w:t>
              </w:r>
              <w:r w:rsidRPr="0079203F">
                <w:rPr>
                  <w:b/>
                  <w:bCs/>
                  <w:lang w:val="es-ES"/>
                  <w:rPrChange w:id="4638" w:author="Rodrigo García" w:date="2017-09-29T10:06:00Z">
                    <w:rPr>
                      <w:rFonts w:ascii="Monaco" w:hAnsi="Monaco" w:cs="Monaco"/>
                      <w:b/>
                      <w:bCs/>
                      <w:color w:val="000000"/>
                      <w:sz w:val="32"/>
                      <w:szCs w:val="32"/>
                      <w:lang w:val="en-US"/>
                    </w:rPr>
                  </w:rPrChange>
                </w:rPr>
                <w:t>);</w:t>
              </w:r>
            </w:ins>
          </w:p>
          <w:p w14:paraId="3D0B518D" w14:textId="77777777" w:rsidR="00A47B4C" w:rsidRPr="00A47B4C" w:rsidRDefault="00A47B4C">
            <w:pPr>
              <w:rPr>
                <w:ins w:id="4639" w:author="Borja Gonzalez" w:date="2017-09-28T19:11:00Z"/>
                <w:lang w:val="en-US"/>
                <w:rPrChange w:id="4640" w:author="Borja Gonzalez" w:date="2017-09-28T19:11:00Z">
                  <w:rPr>
                    <w:ins w:id="4641" w:author="Borja Gonzalez" w:date="2017-09-28T19:11:00Z"/>
                    <w:rFonts w:ascii="Monaco" w:eastAsiaTheme="majorEastAsia" w:hAnsi="Monaco" w:cs="Monaco"/>
                    <w:color w:val="243F60" w:themeColor="accent1" w:themeShade="7F"/>
                    <w:sz w:val="32"/>
                    <w:szCs w:val="32"/>
                    <w:lang w:val="en-US"/>
                  </w:rPr>
                </w:rPrChange>
              </w:rPr>
              <w:pPrChange w:id="4642" w:author="GONZALEZ DIAZ, BORJA" w:date="2017-09-29T19:27:00Z">
                <w:pPr>
                  <w:keepNext/>
                  <w:keepLines/>
                  <w:widowControl w:val="0"/>
                  <w:autoSpaceDE w:val="0"/>
                  <w:autoSpaceDN w:val="0"/>
                  <w:adjustRightInd w:val="0"/>
                  <w:spacing w:before="200"/>
                  <w:outlineLvl w:val="4"/>
                </w:pPr>
              </w:pPrChange>
            </w:pPr>
            <w:ins w:id="4643" w:author="Borja Gonzalez" w:date="2017-09-28T19:11:00Z">
              <w:r w:rsidRPr="0079203F">
                <w:rPr>
                  <w:lang w:val="es-ES"/>
                  <w:rPrChange w:id="4644" w:author="Rodrigo García" w:date="2017-09-29T10:06:00Z">
                    <w:rPr>
                      <w:rFonts w:ascii="Monaco" w:hAnsi="Monaco" w:cs="Monaco"/>
                      <w:sz w:val="32"/>
                      <w:szCs w:val="32"/>
                      <w:lang w:val="en-US"/>
                    </w:rPr>
                  </w:rPrChange>
                </w:rPr>
                <w:t xml:space="preserve">    </w:t>
              </w:r>
              <w:r w:rsidRPr="00A47B4C">
                <w:rPr>
                  <w:b/>
                  <w:bCs/>
                  <w:color w:val="204A87"/>
                  <w:lang w:val="en-US"/>
                  <w:rPrChange w:id="4645" w:author="Borja Gonzalez" w:date="2017-09-28T19:11:00Z">
                    <w:rPr>
                      <w:rFonts w:ascii="Monaco" w:hAnsi="Monaco" w:cs="Monaco"/>
                      <w:b/>
                      <w:bCs/>
                      <w:color w:val="204A87"/>
                      <w:sz w:val="32"/>
                      <w:szCs w:val="32"/>
                      <w:lang w:val="en-US"/>
                    </w:rPr>
                  </w:rPrChange>
                </w:rPr>
                <w:t>var</w:t>
              </w:r>
              <w:r w:rsidRPr="00A47B4C">
                <w:rPr>
                  <w:lang w:val="en-US"/>
                  <w:rPrChange w:id="4646" w:author="Borja Gonzalez" w:date="2017-09-28T19:11:00Z">
                    <w:rPr>
                      <w:rFonts w:ascii="Monaco" w:hAnsi="Monaco" w:cs="Monaco"/>
                      <w:sz w:val="32"/>
                      <w:szCs w:val="32"/>
                      <w:lang w:val="en-US"/>
                    </w:rPr>
                  </w:rPrChange>
                </w:rPr>
                <w:t xml:space="preserve"> datos_paciente </w:t>
              </w:r>
              <w:r w:rsidRPr="00A47B4C">
                <w:rPr>
                  <w:b/>
                  <w:bCs/>
                  <w:color w:val="CE5C00"/>
                  <w:lang w:val="en-US"/>
                  <w:rPrChange w:id="4647" w:author="Borja Gonzalez" w:date="2017-09-28T19:11:00Z">
                    <w:rPr>
                      <w:rFonts w:ascii="Monaco" w:hAnsi="Monaco" w:cs="Monaco"/>
                      <w:b/>
                      <w:bCs/>
                      <w:color w:val="CE5C00"/>
                      <w:sz w:val="32"/>
                      <w:szCs w:val="32"/>
                      <w:lang w:val="en-US"/>
                    </w:rPr>
                  </w:rPrChange>
                </w:rPr>
                <w:t>=</w:t>
              </w:r>
              <w:r w:rsidRPr="00A47B4C">
                <w:rPr>
                  <w:lang w:val="en-US"/>
                  <w:rPrChange w:id="4648" w:author="Borja Gonzalez" w:date="2017-09-28T19:11:00Z">
                    <w:rPr>
                      <w:rFonts w:ascii="Monaco" w:hAnsi="Monaco" w:cs="Monaco"/>
                      <w:sz w:val="32"/>
                      <w:szCs w:val="32"/>
                      <w:lang w:val="en-US"/>
                    </w:rPr>
                  </w:rPrChange>
                </w:rPr>
                <w:t xml:space="preserve"> </w:t>
              </w:r>
              <w:proofErr w:type="gramStart"/>
              <w:r w:rsidRPr="00A47B4C">
                <w:rPr>
                  <w:lang w:val="en-US"/>
                  <w:rPrChange w:id="4649" w:author="Borja Gonzalez" w:date="2017-09-28T19:11:00Z">
                    <w:rPr>
                      <w:rFonts w:ascii="Monaco" w:hAnsi="Monaco" w:cs="Monaco"/>
                      <w:sz w:val="32"/>
                      <w:szCs w:val="32"/>
                      <w:lang w:val="en-US"/>
                    </w:rPr>
                  </w:rPrChange>
                </w:rPr>
                <w:t>db</w:t>
              </w:r>
              <w:r w:rsidRPr="00A47B4C">
                <w:rPr>
                  <w:b/>
                  <w:bCs/>
                  <w:lang w:val="en-US"/>
                  <w:rPrChange w:id="4650" w:author="Borja Gonzalez" w:date="2017-09-28T19:11:00Z">
                    <w:rPr>
                      <w:rFonts w:ascii="Monaco" w:hAnsi="Monaco" w:cs="Monaco"/>
                      <w:b/>
                      <w:bCs/>
                      <w:color w:val="000000"/>
                      <w:sz w:val="32"/>
                      <w:szCs w:val="32"/>
                      <w:lang w:val="en-US"/>
                    </w:rPr>
                  </w:rPrChange>
                </w:rPr>
                <w:t>.</w:t>
              </w:r>
              <w:r w:rsidRPr="00A47B4C">
                <w:rPr>
                  <w:lang w:val="en-US"/>
                  <w:rPrChange w:id="4651" w:author="Borja Gonzalez" w:date="2017-09-28T19:11:00Z">
                    <w:rPr>
                      <w:rFonts w:ascii="Monaco" w:hAnsi="Monaco" w:cs="Monaco"/>
                      <w:color w:val="000000"/>
                      <w:sz w:val="32"/>
                      <w:szCs w:val="32"/>
                      <w:lang w:val="en-US"/>
                    </w:rPr>
                  </w:rPrChange>
                </w:rPr>
                <w:t>exec</w:t>
              </w:r>
              <w:proofErr w:type="gramEnd"/>
              <w:r w:rsidRPr="00A47B4C">
                <w:rPr>
                  <w:b/>
                  <w:bCs/>
                  <w:lang w:val="en-US"/>
                  <w:rPrChange w:id="4652" w:author="Borja Gonzalez" w:date="2017-09-28T19:11:00Z">
                    <w:rPr>
                      <w:rFonts w:ascii="Monaco" w:hAnsi="Monaco" w:cs="Monaco"/>
                      <w:b/>
                      <w:bCs/>
                      <w:color w:val="000000"/>
                      <w:sz w:val="32"/>
                      <w:szCs w:val="32"/>
                      <w:lang w:val="en-US"/>
                    </w:rPr>
                  </w:rPrChange>
                </w:rPr>
                <w:t>(</w:t>
              </w:r>
              <w:r w:rsidRPr="00A47B4C">
                <w:rPr>
                  <w:color w:val="4E9A06"/>
                  <w:lang w:val="en-US"/>
                  <w:rPrChange w:id="4653" w:author="Borja Gonzalez" w:date="2017-09-28T19:11:00Z">
                    <w:rPr>
                      <w:rFonts w:ascii="Monaco" w:hAnsi="Monaco" w:cs="Monaco"/>
                      <w:color w:val="4E9A06"/>
                      <w:sz w:val="32"/>
                      <w:szCs w:val="32"/>
                      <w:lang w:val="en-US"/>
                    </w:rPr>
                  </w:rPrChange>
                </w:rPr>
                <w:t>"SELECT * FROM datos_pacientes WHERE N_Paciente = "</w:t>
              </w:r>
              <w:r w:rsidRPr="00A47B4C">
                <w:rPr>
                  <w:b/>
                  <w:bCs/>
                  <w:color w:val="CE5C00"/>
                  <w:lang w:val="en-US"/>
                  <w:rPrChange w:id="4654" w:author="Borja Gonzalez" w:date="2017-09-28T19:11:00Z">
                    <w:rPr>
                      <w:rFonts w:ascii="Monaco" w:hAnsi="Monaco" w:cs="Monaco"/>
                      <w:b/>
                      <w:bCs/>
                      <w:color w:val="CE5C00"/>
                      <w:sz w:val="32"/>
                      <w:szCs w:val="32"/>
                      <w:lang w:val="en-US"/>
                    </w:rPr>
                  </w:rPrChange>
                </w:rPr>
                <w:t>+</w:t>
              </w:r>
              <w:r w:rsidRPr="00A47B4C">
                <w:rPr>
                  <w:lang w:val="en-US"/>
                  <w:rPrChange w:id="4655" w:author="Borja Gonzalez" w:date="2017-09-28T19:11:00Z">
                    <w:rPr>
                      <w:rFonts w:ascii="Monaco" w:hAnsi="Monaco" w:cs="Monaco"/>
                      <w:color w:val="000000"/>
                      <w:sz w:val="32"/>
                      <w:szCs w:val="32"/>
                      <w:lang w:val="en-US"/>
                    </w:rPr>
                  </w:rPrChange>
                </w:rPr>
                <w:t>datos</w:t>
              </w:r>
              <w:r w:rsidRPr="00A47B4C">
                <w:rPr>
                  <w:b/>
                  <w:bCs/>
                  <w:lang w:val="en-US"/>
                  <w:rPrChange w:id="4656" w:author="Borja Gonzalez" w:date="2017-09-28T19:11:00Z">
                    <w:rPr>
                      <w:rFonts w:ascii="Monaco" w:hAnsi="Monaco" w:cs="Monaco"/>
                      <w:b/>
                      <w:bCs/>
                      <w:color w:val="000000"/>
                      <w:sz w:val="32"/>
                      <w:szCs w:val="32"/>
                      <w:lang w:val="en-US"/>
                    </w:rPr>
                  </w:rPrChange>
                </w:rPr>
                <w:t>.</w:t>
              </w:r>
              <w:r w:rsidRPr="00A47B4C">
                <w:rPr>
                  <w:lang w:val="en-US"/>
                  <w:rPrChange w:id="4657" w:author="Borja Gonzalez" w:date="2017-09-28T19:11:00Z">
                    <w:rPr>
                      <w:rFonts w:ascii="Monaco" w:hAnsi="Monaco" w:cs="Monaco"/>
                      <w:color w:val="000000"/>
                      <w:sz w:val="32"/>
                      <w:szCs w:val="32"/>
                      <w:lang w:val="en-US"/>
                    </w:rPr>
                  </w:rPrChange>
                </w:rPr>
                <w:t>id</w:t>
              </w:r>
              <w:r w:rsidRPr="00A47B4C">
                <w:rPr>
                  <w:b/>
                  <w:bCs/>
                  <w:color w:val="CE5C00"/>
                  <w:lang w:val="en-US"/>
                  <w:rPrChange w:id="4658" w:author="Borja Gonzalez" w:date="2017-09-28T19:11:00Z">
                    <w:rPr>
                      <w:rFonts w:ascii="Monaco" w:hAnsi="Monaco" w:cs="Monaco"/>
                      <w:b/>
                      <w:bCs/>
                      <w:color w:val="CE5C00"/>
                      <w:sz w:val="32"/>
                      <w:szCs w:val="32"/>
                      <w:lang w:val="en-US"/>
                    </w:rPr>
                  </w:rPrChange>
                </w:rPr>
                <w:t>+</w:t>
              </w:r>
              <w:r w:rsidRPr="00A47B4C">
                <w:rPr>
                  <w:color w:val="4E9A06"/>
                  <w:lang w:val="en-US"/>
                  <w:rPrChange w:id="4659" w:author="Borja Gonzalez" w:date="2017-09-28T19:11:00Z">
                    <w:rPr>
                      <w:rFonts w:ascii="Monaco" w:hAnsi="Monaco" w:cs="Monaco"/>
                      <w:color w:val="4E9A06"/>
                      <w:sz w:val="32"/>
                      <w:szCs w:val="32"/>
                      <w:lang w:val="en-US"/>
                    </w:rPr>
                  </w:rPrChange>
                </w:rPr>
                <w:t>" ORDER BY datetime(FECHA) asc LIMIT (select count() from datos_pacientes)"</w:t>
              </w:r>
              <w:r w:rsidRPr="00A47B4C">
                <w:rPr>
                  <w:b/>
                  <w:bCs/>
                  <w:lang w:val="en-US"/>
                  <w:rPrChange w:id="4660" w:author="Borja Gonzalez" w:date="2017-09-28T19:11:00Z">
                    <w:rPr>
                      <w:rFonts w:ascii="Monaco" w:hAnsi="Monaco" w:cs="Monaco"/>
                      <w:b/>
                      <w:bCs/>
                      <w:color w:val="000000"/>
                      <w:sz w:val="32"/>
                      <w:szCs w:val="32"/>
                      <w:lang w:val="en-US"/>
                    </w:rPr>
                  </w:rPrChange>
                </w:rPr>
                <w:t>);</w:t>
              </w:r>
            </w:ins>
          </w:p>
          <w:p w14:paraId="76446955" w14:textId="77777777" w:rsidR="00A47B4C" w:rsidRPr="00A47B4C" w:rsidRDefault="00A47B4C">
            <w:pPr>
              <w:rPr>
                <w:ins w:id="4661" w:author="Borja Gonzalez" w:date="2017-09-28T19:11:00Z"/>
                <w:lang w:val="en-US"/>
                <w:rPrChange w:id="4662" w:author="Borja Gonzalez" w:date="2017-09-28T19:11:00Z">
                  <w:rPr>
                    <w:ins w:id="4663" w:author="Borja Gonzalez" w:date="2017-09-28T19:11:00Z"/>
                    <w:rFonts w:ascii="Monaco" w:hAnsi="Monaco" w:cs="Monaco"/>
                    <w:sz w:val="32"/>
                    <w:szCs w:val="32"/>
                    <w:lang w:val="en-US"/>
                  </w:rPr>
                </w:rPrChange>
              </w:rPr>
              <w:pPrChange w:id="4664" w:author="GONZALEZ DIAZ, BORJA" w:date="2017-09-29T19:27:00Z">
                <w:pPr>
                  <w:widowControl w:val="0"/>
                  <w:autoSpaceDE w:val="0"/>
                  <w:autoSpaceDN w:val="0"/>
                  <w:adjustRightInd w:val="0"/>
                </w:pPr>
              </w:pPrChange>
            </w:pPr>
          </w:p>
          <w:p w14:paraId="3989DD49" w14:textId="77777777" w:rsidR="00A47B4C" w:rsidRPr="0079203F" w:rsidRDefault="00A47B4C">
            <w:pPr>
              <w:rPr>
                <w:ins w:id="4665" w:author="Borja Gonzalez" w:date="2017-09-28T19:11:00Z"/>
                <w:lang w:val="es-ES"/>
                <w:rPrChange w:id="4666" w:author="Rodrigo García" w:date="2017-09-29T10:06:00Z">
                  <w:rPr>
                    <w:ins w:id="4667" w:author="Borja Gonzalez" w:date="2017-09-28T19:11:00Z"/>
                    <w:rFonts w:ascii="Monaco" w:eastAsiaTheme="majorEastAsia" w:hAnsi="Monaco" w:cs="Monaco"/>
                    <w:color w:val="243F60" w:themeColor="accent1" w:themeShade="7F"/>
                    <w:sz w:val="32"/>
                    <w:szCs w:val="32"/>
                    <w:lang w:val="en-US"/>
                  </w:rPr>
                </w:rPrChange>
              </w:rPr>
              <w:pPrChange w:id="4668" w:author="GONZALEZ DIAZ, BORJA" w:date="2017-09-29T19:27:00Z">
                <w:pPr>
                  <w:keepNext/>
                  <w:keepLines/>
                  <w:widowControl w:val="0"/>
                  <w:autoSpaceDE w:val="0"/>
                  <w:autoSpaceDN w:val="0"/>
                  <w:adjustRightInd w:val="0"/>
                  <w:spacing w:before="200"/>
                  <w:outlineLvl w:val="4"/>
                </w:pPr>
              </w:pPrChange>
            </w:pPr>
            <w:ins w:id="4669" w:author="Borja Gonzalez" w:date="2017-09-28T19:11:00Z">
              <w:r w:rsidRPr="00A47B4C">
                <w:rPr>
                  <w:lang w:val="en-US"/>
                  <w:rPrChange w:id="4670" w:author="Borja Gonzalez" w:date="2017-09-28T19:11:00Z">
                    <w:rPr>
                      <w:rFonts w:ascii="Monaco" w:hAnsi="Monaco" w:cs="Monaco"/>
                      <w:sz w:val="32"/>
                      <w:szCs w:val="32"/>
                      <w:lang w:val="en-US"/>
                    </w:rPr>
                  </w:rPrChange>
                </w:rPr>
                <w:t xml:space="preserve">    </w:t>
              </w:r>
              <w:proofErr w:type="gramStart"/>
              <w:r w:rsidRPr="0079203F">
                <w:rPr>
                  <w:lang w:val="es-ES"/>
                  <w:rPrChange w:id="4671" w:author="Rodrigo García" w:date="2017-09-29T10:06:00Z">
                    <w:rPr>
                      <w:rFonts w:ascii="Monaco" w:hAnsi="Monaco" w:cs="Monaco"/>
                      <w:color w:val="000000"/>
                      <w:sz w:val="32"/>
                      <w:szCs w:val="32"/>
                      <w:lang w:val="en-US"/>
                    </w:rPr>
                  </w:rPrChange>
                </w:rPr>
                <w:t>socket</w:t>
              </w:r>
              <w:r w:rsidRPr="0079203F">
                <w:rPr>
                  <w:b/>
                  <w:bCs/>
                  <w:lang w:val="es-ES"/>
                  <w:rPrChange w:id="4672" w:author="Rodrigo García" w:date="2017-09-29T10:06:00Z">
                    <w:rPr>
                      <w:rFonts w:ascii="Monaco" w:hAnsi="Monaco" w:cs="Monaco"/>
                      <w:b/>
                      <w:bCs/>
                      <w:color w:val="000000"/>
                      <w:sz w:val="32"/>
                      <w:szCs w:val="32"/>
                      <w:lang w:val="en-US"/>
                    </w:rPr>
                  </w:rPrChange>
                </w:rPr>
                <w:t>.</w:t>
              </w:r>
              <w:r w:rsidRPr="0079203F">
                <w:rPr>
                  <w:lang w:val="es-ES"/>
                  <w:rPrChange w:id="4673" w:author="Rodrigo García" w:date="2017-09-29T10:06:00Z">
                    <w:rPr>
                      <w:rFonts w:ascii="Monaco" w:hAnsi="Monaco" w:cs="Monaco"/>
                      <w:color w:val="000000"/>
                      <w:sz w:val="32"/>
                      <w:szCs w:val="32"/>
                      <w:lang w:val="en-US"/>
                    </w:rPr>
                  </w:rPrChange>
                </w:rPr>
                <w:t>emit</w:t>
              </w:r>
              <w:proofErr w:type="gramEnd"/>
              <w:r w:rsidRPr="0079203F">
                <w:rPr>
                  <w:b/>
                  <w:bCs/>
                  <w:lang w:val="es-ES"/>
                  <w:rPrChange w:id="4674" w:author="Rodrigo García" w:date="2017-09-29T10:06:00Z">
                    <w:rPr>
                      <w:rFonts w:ascii="Monaco" w:hAnsi="Monaco" w:cs="Monaco"/>
                      <w:b/>
                      <w:bCs/>
                      <w:color w:val="000000"/>
                      <w:sz w:val="32"/>
                      <w:szCs w:val="32"/>
                      <w:lang w:val="en-US"/>
                    </w:rPr>
                  </w:rPrChange>
                </w:rPr>
                <w:t>(</w:t>
              </w:r>
              <w:r w:rsidRPr="0079203F">
                <w:rPr>
                  <w:color w:val="4E9A06"/>
                  <w:lang w:val="es-ES"/>
                  <w:rPrChange w:id="4675" w:author="Rodrigo García" w:date="2017-09-29T10:06:00Z">
                    <w:rPr>
                      <w:rFonts w:ascii="Monaco" w:hAnsi="Monaco" w:cs="Monaco"/>
                      <w:color w:val="4E9A06"/>
                      <w:sz w:val="32"/>
                      <w:szCs w:val="32"/>
                      <w:lang w:val="en-US"/>
                    </w:rPr>
                  </w:rPrChange>
                </w:rPr>
                <w:t>"datos_paciente"</w:t>
              </w:r>
              <w:r w:rsidRPr="0079203F">
                <w:rPr>
                  <w:b/>
                  <w:bCs/>
                  <w:lang w:val="es-ES"/>
                  <w:rPrChange w:id="4676" w:author="Rodrigo García" w:date="2017-09-29T10:06:00Z">
                    <w:rPr>
                      <w:rFonts w:ascii="Monaco" w:hAnsi="Monaco" w:cs="Monaco"/>
                      <w:b/>
                      <w:bCs/>
                      <w:color w:val="000000"/>
                      <w:sz w:val="32"/>
                      <w:szCs w:val="32"/>
                      <w:lang w:val="en-US"/>
                    </w:rPr>
                  </w:rPrChange>
                </w:rPr>
                <w:t>,</w:t>
              </w:r>
              <w:r w:rsidRPr="0079203F">
                <w:rPr>
                  <w:lang w:val="es-ES"/>
                  <w:rPrChange w:id="4677" w:author="Rodrigo García" w:date="2017-09-29T10:06:00Z">
                    <w:rPr>
                      <w:rFonts w:ascii="Monaco" w:hAnsi="Monaco" w:cs="Monaco"/>
                      <w:color w:val="000000"/>
                      <w:sz w:val="32"/>
                      <w:szCs w:val="32"/>
                      <w:lang w:val="en-US"/>
                    </w:rPr>
                  </w:rPrChange>
                </w:rPr>
                <w:t>datos_paciente</w:t>
              </w:r>
              <w:r w:rsidRPr="0079203F">
                <w:rPr>
                  <w:b/>
                  <w:bCs/>
                  <w:lang w:val="es-ES"/>
                  <w:rPrChange w:id="4678" w:author="Rodrigo García" w:date="2017-09-29T10:06:00Z">
                    <w:rPr>
                      <w:rFonts w:ascii="Monaco" w:hAnsi="Monaco" w:cs="Monaco"/>
                      <w:b/>
                      <w:bCs/>
                      <w:color w:val="000000"/>
                      <w:sz w:val="32"/>
                      <w:szCs w:val="32"/>
                      <w:lang w:val="en-US"/>
                    </w:rPr>
                  </w:rPrChange>
                </w:rPr>
                <w:t>);</w:t>
              </w:r>
            </w:ins>
          </w:p>
          <w:p w14:paraId="78FB19A6" w14:textId="77777777" w:rsidR="00A47B4C" w:rsidRPr="0079203F" w:rsidRDefault="00A47B4C">
            <w:pPr>
              <w:rPr>
                <w:ins w:id="4679" w:author="Borja Gonzalez" w:date="2017-09-28T19:11:00Z"/>
                <w:lang w:val="es-ES"/>
                <w:rPrChange w:id="4680" w:author="Rodrigo García" w:date="2017-09-29T10:06:00Z">
                  <w:rPr>
                    <w:ins w:id="4681" w:author="Borja Gonzalez" w:date="2017-09-28T19:11:00Z"/>
                    <w:rFonts w:ascii="Monaco" w:hAnsi="Monaco" w:cs="Monaco"/>
                    <w:sz w:val="32"/>
                    <w:szCs w:val="32"/>
                    <w:lang w:val="en-US"/>
                  </w:rPr>
                </w:rPrChange>
              </w:rPr>
              <w:pPrChange w:id="4682" w:author="GONZALEZ DIAZ, BORJA" w:date="2017-09-29T19:27:00Z">
                <w:pPr>
                  <w:widowControl w:val="0"/>
                  <w:autoSpaceDE w:val="0"/>
                  <w:autoSpaceDN w:val="0"/>
                  <w:adjustRightInd w:val="0"/>
                </w:pPr>
              </w:pPrChange>
            </w:pPr>
          </w:p>
          <w:p w14:paraId="5413F73B" w14:textId="77777777" w:rsidR="00A47B4C" w:rsidRPr="0079203F" w:rsidRDefault="00A47B4C">
            <w:pPr>
              <w:rPr>
                <w:ins w:id="4683" w:author="Borja Gonzalez" w:date="2017-09-28T19:11:00Z"/>
                <w:lang w:val="es-ES"/>
                <w:rPrChange w:id="4684" w:author="Rodrigo García" w:date="2017-09-29T10:06:00Z">
                  <w:rPr>
                    <w:ins w:id="4685" w:author="Borja Gonzalez" w:date="2017-09-28T19:11:00Z"/>
                    <w:rFonts w:ascii="Monaco" w:eastAsiaTheme="majorEastAsia" w:hAnsi="Monaco" w:cs="Monaco"/>
                    <w:color w:val="243F60" w:themeColor="accent1" w:themeShade="7F"/>
                    <w:sz w:val="32"/>
                    <w:szCs w:val="32"/>
                    <w:lang w:val="en-US"/>
                  </w:rPr>
                </w:rPrChange>
              </w:rPr>
              <w:pPrChange w:id="4686" w:author="GONZALEZ DIAZ, BORJA" w:date="2017-09-29T19:27:00Z">
                <w:pPr>
                  <w:keepNext/>
                  <w:keepLines/>
                  <w:widowControl w:val="0"/>
                  <w:autoSpaceDE w:val="0"/>
                  <w:autoSpaceDN w:val="0"/>
                  <w:adjustRightInd w:val="0"/>
                  <w:spacing w:before="200"/>
                  <w:outlineLvl w:val="4"/>
                </w:pPr>
              </w:pPrChange>
            </w:pPr>
            <w:ins w:id="4687" w:author="Borja Gonzalez" w:date="2017-09-28T19:11:00Z">
              <w:r w:rsidRPr="0079203F">
                <w:rPr>
                  <w:lang w:val="es-ES"/>
                  <w:rPrChange w:id="4688" w:author="Rodrigo García" w:date="2017-09-29T10:06:00Z">
                    <w:rPr>
                      <w:rFonts w:ascii="Monaco" w:hAnsi="Monaco" w:cs="Monaco"/>
                      <w:sz w:val="32"/>
                      <w:szCs w:val="32"/>
                      <w:lang w:val="en-US"/>
                    </w:rPr>
                  </w:rPrChange>
                </w:rPr>
                <w:t xml:space="preserve">    </w:t>
              </w:r>
              <w:proofErr w:type="gramStart"/>
              <w:r w:rsidRPr="0079203F">
                <w:rPr>
                  <w:lang w:val="es-ES"/>
                  <w:rPrChange w:id="4689" w:author="Rodrigo García" w:date="2017-09-29T10:06:00Z">
                    <w:rPr>
                      <w:rFonts w:ascii="Monaco" w:hAnsi="Monaco" w:cs="Monaco"/>
                      <w:sz w:val="32"/>
                      <w:szCs w:val="32"/>
                      <w:lang w:val="en-US"/>
                    </w:rPr>
                  </w:rPrChange>
                </w:rPr>
                <w:t>db</w:t>
              </w:r>
              <w:r w:rsidRPr="0079203F">
                <w:rPr>
                  <w:b/>
                  <w:bCs/>
                  <w:lang w:val="es-ES"/>
                  <w:rPrChange w:id="4690" w:author="Rodrigo García" w:date="2017-09-29T10:06:00Z">
                    <w:rPr>
                      <w:rFonts w:ascii="Monaco" w:hAnsi="Monaco" w:cs="Monaco"/>
                      <w:b/>
                      <w:bCs/>
                      <w:color w:val="000000"/>
                      <w:sz w:val="32"/>
                      <w:szCs w:val="32"/>
                      <w:lang w:val="en-US"/>
                    </w:rPr>
                  </w:rPrChange>
                </w:rPr>
                <w:t>.</w:t>
              </w:r>
              <w:r w:rsidRPr="0079203F">
                <w:rPr>
                  <w:lang w:val="es-ES"/>
                  <w:rPrChange w:id="4691" w:author="Rodrigo García" w:date="2017-09-29T10:06:00Z">
                    <w:rPr>
                      <w:rFonts w:ascii="Monaco" w:hAnsi="Monaco" w:cs="Monaco"/>
                      <w:color w:val="000000"/>
                      <w:sz w:val="32"/>
                      <w:szCs w:val="32"/>
                      <w:lang w:val="en-US"/>
                    </w:rPr>
                  </w:rPrChange>
                </w:rPr>
                <w:t>close</w:t>
              </w:r>
              <w:proofErr w:type="gramEnd"/>
              <w:r w:rsidRPr="0079203F">
                <w:rPr>
                  <w:b/>
                  <w:bCs/>
                  <w:lang w:val="es-ES"/>
                  <w:rPrChange w:id="4692" w:author="Rodrigo García" w:date="2017-09-29T10:06:00Z">
                    <w:rPr>
                      <w:rFonts w:ascii="Monaco" w:hAnsi="Monaco" w:cs="Monaco"/>
                      <w:b/>
                      <w:bCs/>
                      <w:color w:val="000000"/>
                      <w:sz w:val="32"/>
                      <w:szCs w:val="32"/>
                      <w:lang w:val="en-US"/>
                    </w:rPr>
                  </w:rPrChange>
                </w:rPr>
                <w:t>();</w:t>
              </w:r>
            </w:ins>
          </w:p>
          <w:p w14:paraId="1D006B14" w14:textId="77777777" w:rsidR="00A47B4C" w:rsidRPr="0079203F" w:rsidRDefault="00A47B4C">
            <w:pPr>
              <w:rPr>
                <w:ins w:id="4693" w:author="Borja Gonzalez" w:date="2017-09-28T19:11:00Z"/>
                <w:lang w:val="es-ES"/>
                <w:rPrChange w:id="4694" w:author="Rodrigo García" w:date="2017-09-29T10:06:00Z">
                  <w:rPr>
                    <w:ins w:id="4695" w:author="Borja Gonzalez" w:date="2017-09-28T19:11:00Z"/>
                    <w:rFonts w:ascii="Monaco" w:eastAsiaTheme="majorEastAsia" w:hAnsi="Monaco" w:cs="Monaco"/>
                    <w:color w:val="243F60" w:themeColor="accent1" w:themeShade="7F"/>
                    <w:sz w:val="32"/>
                    <w:szCs w:val="32"/>
                    <w:lang w:val="en-US"/>
                  </w:rPr>
                </w:rPrChange>
              </w:rPr>
              <w:pPrChange w:id="4696" w:author="GONZALEZ DIAZ, BORJA" w:date="2017-09-29T19:27:00Z">
                <w:pPr>
                  <w:keepNext/>
                  <w:keepLines/>
                  <w:widowControl w:val="0"/>
                  <w:autoSpaceDE w:val="0"/>
                  <w:autoSpaceDN w:val="0"/>
                  <w:adjustRightInd w:val="0"/>
                  <w:spacing w:before="200"/>
                  <w:outlineLvl w:val="4"/>
                </w:pPr>
              </w:pPrChange>
            </w:pPr>
            <w:ins w:id="4697" w:author="Borja Gonzalez" w:date="2017-09-28T19:11:00Z">
              <w:r w:rsidRPr="0079203F">
                <w:rPr>
                  <w:lang w:val="es-ES"/>
                  <w:rPrChange w:id="4698" w:author="Rodrigo García" w:date="2017-09-29T10:06:00Z">
                    <w:rPr>
                      <w:rFonts w:ascii="Monaco" w:hAnsi="Monaco" w:cs="Monaco"/>
                      <w:sz w:val="32"/>
                      <w:szCs w:val="32"/>
                      <w:lang w:val="en-US"/>
                    </w:rPr>
                  </w:rPrChange>
                </w:rPr>
                <w:t xml:space="preserve">    console</w:t>
              </w:r>
              <w:r w:rsidRPr="0079203F">
                <w:rPr>
                  <w:b/>
                  <w:bCs/>
                  <w:lang w:val="es-ES"/>
                  <w:rPrChange w:id="4699" w:author="Rodrigo García" w:date="2017-09-29T10:06:00Z">
                    <w:rPr>
                      <w:rFonts w:ascii="Monaco" w:hAnsi="Monaco" w:cs="Monaco"/>
                      <w:b/>
                      <w:bCs/>
                      <w:color w:val="000000"/>
                      <w:sz w:val="32"/>
                      <w:szCs w:val="32"/>
                      <w:lang w:val="en-US"/>
                    </w:rPr>
                  </w:rPrChange>
                </w:rPr>
                <w:t>.</w:t>
              </w:r>
              <w:r w:rsidRPr="0079203F">
                <w:rPr>
                  <w:lang w:val="es-ES"/>
                  <w:rPrChange w:id="4700" w:author="Rodrigo García" w:date="2017-09-29T10:06:00Z">
                    <w:rPr>
                      <w:rFonts w:ascii="Monaco" w:hAnsi="Monaco" w:cs="Monaco"/>
                      <w:color w:val="000000"/>
                      <w:sz w:val="32"/>
                      <w:szCs w:val="32"/>
                      <w:lang w:val="en-US"/>
                    </w:rPr>
                  </w:rPrChange>
                </w:rPr>
                <w:t>log</w:t>
              </w:r>
              <w:r w:rsidRPr="0079203F">
                <w:rPr>
                  <w:b/>
                  <w:bCs/>
                  <w:lang w:val="es-ES"/>
                  <w:rPrChange w:id="4701" w:author="Rodrigo García" w:date="2017-09-29T10:06:00Z">
                    <w:rPr>
                      <w:rFonts w:ascii="Monaco" w:hAnsi="Monaco" w:cs="Monaco"/>
                      <w:b/>
                      <w:bCs/>
                      <w:color w:val="000000"/>
                      <w:sz w:val="32"/>
                      <w:szCs w:val="32"/>
                      <w:lang w:val="en-US"/>
                    </w:rPr>
                  </w:rPrChange>
                </w:rPr>
                <w:t>(</w:t>
              </w:r>
              <w:r w:rsidRPr="0079203F">
                <w:rPr>
                  <w:lang w:val="es-ES"/>
                  <w:rPrChange w:id="4702" w:author="Rodrigo García" w:date="2017-09-29T10:06:00Z">
                    <w:rPr>
                      <w:rFonts w:ascii="Monaco" w:hAnsi="Monaco" w:cs="Monaco"/>
                      <w:color w:val="000000"/>
                      <w:sz w:val="32"/>
                      <w:szCs w:val="32"/>
                      <w:lang w:val="en-US"/>
                    </w:rPr>
                  </w:rPrChange>
                </w:rPr>
                <w:t>timestamp</w:t>
              </w:r>
              <w:r w:rsidRPr="0079203F">
                <w:rPr>
                  <w:b/>
                  <w:bCs/>
                  <w:lang w:val="es-ES"/>
                  <w:rPrChange w:id="4703" w:author="Rodrigo García" w:date="2017-09-29T10:06:00Z">
                    <w:rPr>
                      <w:rFonts w:ascii="Monaco" w:hAnsi="Monaco" w:cs="Monaco"/>
                      <w:b/>
                      <w:bCs/>
                      <w:color w:val="000000"/>
                      <w:sz w:val="32"/>
                      <w:szCs w:val="32"/>
                      <w:lang w:val="en-US"/>
                    </w:rPr>
                  </w:rPrChange>
                </w:rPr>
                <w:t>(</w:t>
              </w:r>
              <w:r w:rsidRPr="0079203F">
                <w:rPr>
                  <w:color w:val="4E9A06"/>
                  <w:lang w:val="es-ES"/>
                  <w:rPrChange w:id="4704" w:author="Rodrigo García" w:date="2017-09-29T10:06:00Z">
                    <w:rPr>
                      <w:rFonts w:ascii="Monaco" w:hAnsi="Monaco" w:cs="Monaco"/>
                      <w:color w:val="4E9A06"/>
                      <w:sz w:val="32"/>
                      <w:szCs w:val="32"/>
                      <w:lang w:val="en-US"/>
                    </w:rPr>
                  </w:rPrChange>
                </w:rPr>
                <w:t>'hh:</w:t>
              </w:r>
              <w:proofErr w:type="gramStart"/>
              <w:r w:rsidRPr="0079203F">
                <w:rPr>
                  <w:color w:val="4E9A06"/>
                  <w:lang w:val="es-ES"/>
                  <w:rPrChange w:id="4705" w:author="Rodrigo García" w:date="2017-09-29T10:06:00Z">
                    <w:rPr>
                      <w:rFonts w:ascii="Monaco" w:hAnsi="Monaco" w:cs="Monaco"/>
                      <w:color w:val="4E9A06"/>
                      <w:sz w:val="32"/>
                      <w:szCs w:val="32"/>
                      <w:lang w:val="en-US"/>
                    </w:rPr>
                  </w:rPrChange>
                </w:rPr>
                <w:t>mm:ss</w:t>
              </w:r>
              <w:proofErr w:type="gramEnd"/>
              <w:r w:rsidRPr="0079203F">
                <w:rPr>
                  <w:color w:val="4E9A06"/>
                  <w:lang w:val="es-ES"/>
                  <w:rPrChange w:id="4706" w:author="Rodrigo García" w:date="2017-09-29T10:06:00Z">
                    <w:rPr>
                      <w:rFonts w:ascii="Monaco" w:hAnsi="Monaco" w:cs="Monaco"/>
                      <w:color w:val="4E9A06"/>
                      <w:sz w:val="32"/>
                      <w:szCs w:val="32"/>
                      <w:lang w:val="en-US"/>
                    </w:rPr>
                  </w:rPrChange>
                </w:rPr>
                <w:t>:iii'</w:t>
              </w:r>
              <w:r w:rsidRPr="0079203F">
                <w:rPr>
                  <w:b/>
                  <w:bCs/>
                  <w:lang w:val="es-ES"/>
                  <w:rPrChange w:id="4707" w:author="Rodrigo García" w:date="2017-09-29T10:06:00Z">
                    <w:rPr>
                      <w:rFonts w:ascii="Monaco" w:hAnsi="Monaco" w:cs="Monaco"/>
                      <w:b/>
                      <w:bCs/>
                      <w:color w:val="000000"/>
                      <w:sz w:val="32"/>
                      <w:szCs w:val="32"/>
                      <w:lang w:val="en-US"/>
                    </w:rPr>
                  </w:rPrChange>
                </w:rPr>
                <w:t>)</w:t>
              </w:r>
              <w:r w:rsidRPr="0079203F">
                <w:rPr>
                  <w:b/>
                  <w:bCs/>
                  <w:color w:val="CE5C00"/>
                  <w:lang w:val="es-ES"/>
                  <w:rPrChange w:id="4708" w:author="Rodrigo García" w:date="2017-09-29T10:06:00Z">
                    <w:rPr>
                      <w:rFonts w:ascii="Monaco" w:hAnsi="Monaco" w:cs="Monaco"/>
                      <w:b/>
                      <w:bCs/>
                      <w:color w:val="CE5C00"/>
                      <w:sz w:val="32"/>
                      <w:szCs w:val="32"/>
                      <w:lang w:val="en-US"/>
                    </w:rPr>
                  </w:rPrChange>
                </w:rPr>
                <w:t>+</w:t>
              </w:r>
              <w:r w:rsidRPr="0079203F">
                <w:rPr>
                  <w:color w:val="4E9A06"/>
                  <w:lang w:val="es-ES"/>
                  <w:rPrChange w:id="4709" w:author="Rodrigo García" w:date="2017-09-29T10:06:00Z">
                    <w:rPr>
                      <w:rFonts w:ascii="Monaco" w:hAnsi="Monaco" w:cs="Monaco"/>
                      <w:color w:val="4E9A06"/>
                      <w:sz w:val="32"/>
                      <w:szCs w:val="32"/>
                      <w:lang w:val="en-US"/>
                    </w:rPr>
                  </w:rPrChange>
                </w:rPr>
                <w:t>" Base de datos cerrada"</w:t>
              </w:r>
              <w:r w:rsidRPr="0079203F">
                <w:rPr>
                  <w:b/>
                  <w:bCs/>
                  <w:lang w:val="es-ES"/>
                  <w:rPrChange w:id="4710" w:author="Rodrigo García" w:date="2017-09-29T10:06:00Z">
                    <w:rPr>
                      <w:rFonts w:ascii="Monaco" w:hAnsi="Monaco" w:cs="Monaco"/>
                      <w:b/>
                      <w:bCs/>
                      <w:color w:val="000000"/>
                      <w:sz w:val="32"/>
                      <w:szCs w:val="32"/>
                      <w:lang w:val="en-US"/>
                    </w:rPr>
                  </w:rPrChange>
                </w:rPr>
                <w:t>);</w:t>
              </w:r>
            </w:ins>
          </w:p>
          <w:p w14:paraId="34188D2C" w14:textId="77777777" w:rsidR="00A47B4C" w:rsidRPr="00A47B4C" w:rsidRDefault="00A47B4C">
            <w:pPr>
              <w:rPr>
                <w:ins w:id="4711" w:author="Borja Gonzalez" w:date="2017-09-28T19:11:00Z"/>
                <w:lang w:val="en-US"/>
                <w:rPrChange w:id="4712" w:author="Borja Gonzalez" w:date="2017-09-28T19:11:00Z">
                  <w:rPr>
                    <w:ins w:id="4713" w:author="Borja Gonzalez" w:date="2017-09-28T19:11:00Z"/>
                    <w:rFonts w:ascii="Monaco" w:eastAsiaTheme="majorEastAsia" w:hAnsi="Monaco" w:cs="Monaco"/>
                    <w:color w:val="243F60" w:themeColor="accent1" w:themeShade="7F"/>
                    <w:sz w:val="32"/>
                    <w:szCs w:val="32"/>
                    <w:lang w:val="en-US"/>
                  </w:rPr>
                </w:rPrChange>
              </w:rPr>
              <w:pPrChange w:id="4714" w:author="GONZALEZ DIAZ, BORJA" w:date="2017-09-29T19:27:00Z">
                <w:pPr>
                  <w:keepNext/>
                  <w:keepLines/>
                  <w:widowControl w:val="0"/>
                  <w:autoSpaceDE w:val="0"/>
                  <w:autoSpaceDN w:val="0"/>
                  <w:adjustRightInd w:val="0"/>
                  <w:spacing w:before="200"/>
                  <w:outlineLvl w:val="4"/>
                </w:pPr>
              </w:pPrChange>
            </w:pPr>
            <w:ins w:id="4715" w:author="Borja Gonzalez" w:date="2017-09-28T19:11:00Z">
              <w:r w:rsidRPr="00A47B4C">
                <w:rPr>
                  <w:b/>
                  <w:bCs/>
                  <w:lang w:val="en-US"/>
                  <w:rPrChange w:id="4716" w:author="Borja Gonzalez" w:date="2017-09-28T19:11:00Z">
                    <w:rPr>
                      <w:rFonts w:ascii="Monaco" w:hAnsi="Monaco" w:cs="Monaco"/>
                      <w:b/>
                      <w:bCs/>
                      <w:color w:val="000000"/>
                      <w:sz w:val="32"/>
                      <w:szCs w:val="32"/>
                      <w:lang w:val="en-US"/>
                    </w:rPr>
                  </w:rPrChange>
                </w:rPr>
                <w:t>}</w:t>
              </w:r>
            </w:ins>
          </w:p>
          <w:p w14:paraId="133EBF0F" w14:textId="77777777" w:rsidR="00A47B4C" w:rsidRDefault="00A47B4C" w:rsidP="00BC4CE1">
            <w:pPr>
              <w:rPr>
                <w:ins w:id="4717" w:author="Borja Gonzalez" w:date="2017-09-28T19:11:00Z"/>
              </w:rPr>
            </w:pPr>
          </w:p>
        </w:tc>
      </w:tr>
    </w:tbl>
    <w:p w14:paraId="05014C45" w14:textId="7F508ECA" w:rsidR="006532AB" w:rsidRDefault="006532AB" w:rsidP="00BC4CE1"/>
    <w:p w14:paraId="02851C48" w14:textId="77777777" w:rsidR="006532AB" w:rsidRDefault="006532AB" w:rsidP="00BC4CE1"/>
    <w:p w14:paraId="479AA643" w14:textId="31CFDF1D" w:rsidR="006532AB" w:rsidRDefault="006532AB" w:rsidP="00BC4CE1">
      <w:r>
        <w:t xml:space="preserve">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w:t>
      </w:r>
      <w:del w:id="4718" w:author="GONZALEZ DIAZ, BORJA" w:date="2017-10-02T18:19:00Z">
        <w:r w:rsidDel="00D14CB4">
          <w:delText>sobretodo</w:delText>
        </w:r>
      </w:del>
      <w:ins w:id="4719" w:author="GONZALEZ DIAZ, BORJA" w:date="2017-10-02T18:19:00Z">
        <w:r w:rsidR="00D14CB4">
          <w:t>sobre todo</w:t>
        </w:r>
      </w:ins>
      <w:r>
        <w:t xml:space="preserve">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Ttulo3"/>
      </w:pPr>
      <w:bookmarkStart w:id="4720" w:name="_Toc494476021"/>
      <w:bookmarkStart w:id="4721" w:name="_Toc494809767"/>
      <w:r>
        <w:t>4.3.5.  Añadir datos de movimiento</w:t>
      </w:r>
      <w:bookmarkEnd w:id="4720"/>
      <w:bookmarkEnd w:id="4721"/>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Ttulo4"/>
      </w:pPr>
      <w:r>
        <w:t>4.3.5.1.  Funcionalidad en el lado del cliente</w:t>
      </w:r>
    </w:p>
    <w:p w14:paraId="365D7F04" w14:textId="77777777" w:rsidR="00822079" w:rsidRDefault="00822079" w:rsidP="009A5E2B"/>
    <w:p w14:paraId="10A23665" w14:textId="77777777" w:rsidR="00A47B4C" w:rsidRDefault="007A3CE4" w:rsidP="009A5E2B">
      <w:pPr>
        <w:rPr>
          <w:ins w:id="4722" w:author="Borja Gonzalez" w:date="2017-09-28T19:13:00Z"/>
        </w:rPr>
      </w:pPr>
      <w:del w:id="4723" w:author="Borja Gonzalez" w:date="2017-09-28T19:13:00Z">
        <w:r w:rsidDel="00A47B4C">
          <w:rPr>
            <w:noProof/>
            <w:lang w:eastAsia="es-ES_tradnl"/>
          </w:rPr>
          <w:drawing>
            <wp:inline distT="0" distB="0" distL="0" distR="0" wp14:anchorId="31D839E9" wp14:editId="4B61FB40">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658CC14" w14:textId="77777777" w:rsidTr="00A47B4C">
        <w:trPr>
          <w:ins w:id="4724" w:author="Borja Gonzalez" w:date="2017-09-28T19:13:00Z"/>
        </w:trPr>
        <w:tc>
          <w:tcPr>
            <w:tcW w:w="8856" w:type="dxa"/>
          </w:tcPr>
          <w:p w14:paraId="1A6F4BE9" w14:textId="77777777" w:rsidR="00A47B4C" w:rsidRPr="00A47B4C" w:rsidRDefault="00A47B4C">
            <w:pPr>
              <w:rPr>
                <w:ins w:id="4725" w:author="Borja Gonzalez" w:date="2017-09-28T19:13:00Z"/>
                <w:lang w:val="en-US"/>
                <w:rPrChange w:id="4726" w:author="Borja Gonzalez" w:date="2017-09-28T19:13:00Z">
                  <w:rPr>
                    <w:ins w:id="4727" w:author="Borja Gonzalez" w:date="2017-09-28T19:13:00Z"/>
                    <w:rFonts w:ascii="Monaco" w:eastAsiaTheme="majorEastAsia" w:hAnsi="Monaco" w:cs="Monaco"/>
                    <w:color w:val="243F60" w:themeColor="accent1" w:themeShade="7F"/>
                    <w:sz w:val="32"/>
                    <w:szCs w:val="32"/>
                    <w:lang w:val="en-US"/>
                  </w:rPr>
                </w:rPrChange>
              </w:rPr>
              <w:pPrChange w:id="4728" w:author="GONZALEZ DIAZ, BORJA" w:date="2017-09-29T19:27:00Z">
                <w:pPr>
                  <w:keepNext/>
                  <w:keepLines/>
                  <w:widowControl w:val="0"/>
                  <w:autoSpaceDE w:val="0"/>
                  <w:autoSpaceDN w:val="0"/>
                  <w:adjustRightInd w:val="0"/>
                  <w:spacing w:before="200"/>
                  <w:outlineLvl w:val="4"/>
                </w:pPr>
              </w:pPrChange>
            </w:pPr>
            <w:ins w:id="4729" w:author="Borja Gonzalez" w:date="2017-09-28T19:13:00Z">
              <w:r w:rsidRPr="00A47B4C">
                <w:rPr>
                  <w:b/>
                  <w:bCs/>
                  <w:lang w:val="en-US"/>
                  <w:rPrChange w:id="4730" w:author="Borja Gonzalez" w:date="2017-09-28T19:13:00Z">
                    <w:rPr>
                      <w:rFonts w:ascii="Monaco" w:hAnsi="Monaco" w:cs="Monaco"/>
                      <w:b/>
                      <w:bCs/>
                      <w:color w:val="204A87"/>
                      <w:sz w:val="32"/>
                      <w:szCs w:val="32"/>
                      <w:lang w:val="en-US"/>
                    </w:rPr>
                  </w:rPrChange>
                </w:rPr>
                <w:t>&lt;button</w:t>
              </w:r>
              <w:r w:rsidRPr="00A47B4C">
                <w:rPr>
                  <w:lang w:val="en-US"/>
                  <w:rPrChange w:id="4731" w:author="Borja Gonzalez" w:date="2017-09-28T19:13:00Z">
                    <w:rPr>
                      <w:rFonts w:ascii="Monaco" w:hAnsi="Monaco" w:cs="Monaco"/>
                      <w:sz w:val="32"/>
                      <w:szCs w:val="32"/>
                      <w:lang w:val="en-US"/>
                    </w:rPr>
                  </w:rPrChange>
                </w:rPr>
                <w:t xml:space="preserve"> </w:t>
              </w:r>
              <w:r w:rsidRPr="00A47B4C">
                <w:rPr>
                  <w:color w:val="C4A000"/>
                  <w:lang w:val="en-US"/>
                  <w:rPrChange w:id="4732" w:author="Borja Gonzalez" w:date="2017-09-28T19:13:00Z">
                    <w:rPr>
                      <w:rFonts w:ascii="Monaco" w:hAnsi="Monaco" w:cs="Monaco"/>
                      <w:color w:val="C4A000"/>
                      <w:sz w:val="32"/>
                      <w:szCs w:val="32"/>
                      <w:lang w:val="en-US"/>
                    </w:rPr>
                  </w:rPrChange>
                </w:rPr>
                <w:t>id=</w:t>
              </w:r>
              <w:r w:rsidRPr="00A47B4C">
                <w:rPr>
                  <w:color w:val="4E9A06"/>
                  <w:lang w:val="en-US"/>
                  <w:rPrChange w:id="4733" w:author="Borja Gonzalez" w:date="2017-09-28T19:13:00Z">
                    <w:rPr>
                      <w:rFonts w:ascii="Monaco" w:hAnsi="Monaco" w:cs="Monaco"/>
                      <w:color w:val="4E9A06"/>
                      <w:sz w:val="32"/>
                      <w:szCs w:val="32"/>
                      <w:lang w:val="en-US"/>
                    </w:rPr>
                  </w:rPrChange>
                </w:rPr>
                <w:t>"boton_x"</w:t>
              </w:r>
              <w:r w:rsidRPr="00A47B4C">
                <w:rPr>
                  <w:lang w:val="en-US"/>
                  <w:rPrChange w:id="4734" w:author="Borja Gonzalez" w:date="2017-09-28T19:13:00Z">
                    <w:rPr>
                      <w:rFonts w:ascii="Monaco" w:hAnsi="Monaco" w:cs="Monaco"/>
                      <w:sz w:val="32"/>
                      <w:szCs w:val="32"/>
                      <w:lang w:val="en-US"/>
                    </w:rPr>
                  </w:rPrChange>
                </w:rPr>
                <w:t xml:space="preserve"> </w:t>
              </w:r>
              <w:r w:rsidRPr="00A47B4C">
                <w:rPr>
                  <w:color w:val="C4A000"/>
                  <w:lang w:val="en-US"/>
                  <w:rPrChange w:id="4735" w:author="Borja Gonzalez" w:date="2017-09-28T19:13:00Z">
                    <w:rPr>
                      <w:rFonts w:ascii="Monaco" w:hAnsi="Monaco" w:cs="Monaco"/>
                      <w:color w:val="C4A000"/>
                      <w:sz w:val="32"/>
                      <w:szCs w:val="32"/>
                      <w:lang w:val="en-US"/>
                    </w:rPr>
                  </w:rPrChange>
                </w:rPr>
                <w:t>type=</w:t>
              </w:r>
              <w:r w:rsidRPr="00A47B4C">
                <w:rPr>
                  <w:color w:val="4E9A06"/>
                  <w:lang w:val="en-US"/>
                  <w:rPrChange w:id="4736" w:author="Borja Gonzalez" w:date="2017-09-28T19:13:00Z">
                    <w:rPr>
                      <w:rFonts w:ascii="Monaco" w:hAnsi="Monaco" w:cs="Monaco"/>
                      <w:color w:val="4E9A06"/>
                      <w:sz w:val="32"/>
                      <w:szCs w:val="32"/>
                      <w:lang w:val="en-US"/>
                    </w:rPr>
                  </w:rPrChange>
                </w:rPr>
                <w:t>"button"</w:t>
              </w:r>
              <w:r w:rsidRPr="00A47B4C">
                <w:rPr>
                  <w:b/>
                  <w:bCs/>
                  <w:lang w:val="en-US"/>
                  <w:rPrChange w:id="4737" w:author="Borja Gonzalez" w:date="2017-09-28T19:13:00Z">
                    <w:rPr>
                      <w:rFonts w:ascii="Monaco" w:hAnsi="Monaco" w:cs="Monaco"/>
                      <w:b/>
                      <w:bCs/>
                      <w:color w:val="204A87"/>
                      <w:sz w:val="32"/>
                      <w:szCs w:val="32"/>
                      <w:lang w:val="en-US"/>
                    </w:rPr>
                  </w:rPrChange>
                </w:rPr>
                <w:t>&gt;</w:t>
              </w:r>
              <w:r w:rsidRPr="00A47B4C">
                <w:rPr>
                  <w:lang w:val="en-US"/>
                  <w:rPrChange w:id="4738" w:author="Borja Gonzalez" w:date="2017-09-28T19:13:00Z">
                    <w:rPr>
                      <w:rFonts w:ascii="Monaco" w:hAnsi="Monaco" w:cs="Monaco"/>
                      <w:sz w:val="32"/>
                      <w:szCs w:val="32"/>
                      <w:lang w:val="en-US"/>
                    </w:rPr>
                  </w:rPrChange>
                </w:rPr>
                <w:t>Añadir datos</w:t>
              </w:r>
              <w:r w:rsidRPr="00A47B4C">
                <w:rPr>
                  <w:b/>
                  <w:bCs/>
                  <w:lang w:val="en-US"/>
                  <w:rPrChange w:id="4739" w:author="Borja Gonzalez" w:date="2017-09-28T19:13:00Z">
                    <w:rPr>
                      <w:rFonts w:ascii="Monaco" w:hAnsi="Monaco" w:cs="Monaco"/>
                      <w:b/>
                      <w:bCs/>
                      <w:color w:val="204A87"/>
                      <w:sz w:val="32"/>
                      <w:szCs w:val="32"/>
                      <w:lang w:val="en-US"/>
                    </w:rPr>
                  </w:rPrChange>
                </w:rPr>
                <w:t>&lt;/button&gt;</w:t>
              </w:r>
            </w:ins>
          </w:p>
          <w:p w14:paraId="3ABFDB79" w14:textId="77777777" w:rsidR="00A47B4C" w:rsidRPr="00A47B4C" w:rsidRDefault="00A47B4C">
            <w:pPr>
              <w:rPr>
                <w:ins w:id="4740" w:author="Borja Gonzalez" w:date="2017-09-28T19:13:00Z"/>
                <w:lang w:val="en-US"/>
                <w:rPrChange w:id="4741" w:author="Borja Gonzalez" w:date="2017-09-28T19:13:00Z">
                  <w:rPr>
                    <w:ins w:id="4742" w:author="Borja Gonzalez" w:date="2017-09-28T19:13:00Z"/>
                    <w:rFonts w:ascii="Monaco" w:eastAsiaTheme="majorEastAsia" w:hAnsi="Monaco" w:cs="Monaco"/>
                    <w:color w:val="243F60" w:themeColor="accent1" w:themeShade="7F"/>
                    <w:sz w:val="32"/>
                    <w:szCs w:val="32"/>
                    <w:lang w:val="en-US"/>
                  </w:rPr>
                </w:rPrChange>
              </w:rPr>
              <w:pPrChange w:id="4743" w:author="GONZALEZ DIAZ, BORJA" w:date="2017-09-29T19:27:00Z">
                <w:pPr>
                  <w:keepNext/>
                  <w:keepLines/>
                  <w:widowControl w:val="0"/>
                  <w:autoSpaceDE w:val="0"/>
                  <w:autoSpaceDN w:val="0"/>
                  <w:adjustRightInd w:val="0"/>
                  <w:spacing w:before="200"/>
                  <w:outlineLvl w:val="4"/>
                </w:pPr>
              </w:pPrChange>
            </w:pPr>
            <w:ins w:id="4744" w:author="Borja Gonzalez" w:date="2017-09-28T19:13:00Z">
              <w:r w:rsidRPr="00A47B4C">
                <w:rPr>
                  <w:b/>
                  <w:bCs/>
                  <w:lang w:val="en-US"/>
                  <w:rPrChange w:id="4745" w:author="Borja Gonzalez" w:date="2017-09-28T19:13:00Z">
                    <w:rPr>
                      <w:rFonts w:ascii="Monaco" w:hAnsi="Monaco" w:cs="Monaco"/>
                      <w:b/>
                      <w:bCs/>
                      <w:color w:val="204A87"/>
                      <w:sz w:val="32"/>
                      <w:szCs w:val="32"/>
                      <w:lang w:val="en-US"/>
                    </w:rPr>
                  </w:rPrChange>
                </w:rPr>
                <w:lastRenderedPageBreak/>
                <w:t xml:space="preserve">&lt;script </w:t>
              </w:r>
              <w:r w:rsidRPr="00A47B4C">
                <w:rPr>
                  <w:color w:val="C4A000"/>
                  <w:lang w:val="en-US"/>
                  <w:rPrChange w:id="4746" w:author="Borja Gonzalez" w:date="2017-09-28T19:13:00Z">
                    <w:rPr>
                      <w:rFonts w:ascii="Monaco" w:hAnsi="Monaco" w:cs="Monaco"/>
                      <w:color w:val="C4A000"/>
                      <w:sz w:val="32"/>
                      <w:szCs w:val="32"/>
                      <w:lang w:val="en-US"/>
                    </w:rPr>
                  </w:rPrChange>
                </w:rPr>
                <w:t>type=</w:t>
              </w:r>
              <w:r w:rsidRPr="00A47B4C">
                <w:rPr>
                  <w:color w:val="4E9A06"/>
                  <w:lang w:val="en-US"/>
                  <w:rPrChange w:id="4747" w:author="Borja Gonzalez" w:date="2017-09-28T19:13:00Z">
                    <w:rPr>
                      <w:rFonts w:ascii="Monaco" w:hAnsi="Monaco" w:cs="Monaco"/>
                      <w:color w:val="4E9A06"/>
                      <w:sz w:val="32"/>
                      <w:szCs w:val="32"/>
                      <w:lang w:val="en-US"/>
                    </w:rPr>
                  </w:rPrChange>
                </w:rPr>
                <w:t>"text/javascript"</w:t>
              </w:r>
              <w:r w:rsidRPr="00A47B4C">
                <w:rPr>
                  <w:b/>
                  <w:bCs/>
                  <w:lang w:val="en-US"/>
                  <w:rPrChange w:id="4748" w:author="Borja Gonzalez" w:date="2017-09-28T19:13:00Z">
                    <w:rPr>
                      <w:rFonts w:ascii="Monaco" w:hAnsi="Monaco" w:cs="Monaco"/>
                      <w:b/>
                      <w:bCs/>
                      <w:color w:val="204A87"/>
                      <w:sz w:val="32"/>
                      <w:szCs w:val="32"/>
                      <w:lang w:val="en-US"/>
                    </w:rPr>
                  </w:rPrChange>
                </w:rPr>
                <w:t>&gt;</w:t>
              </w:r>
            </w:ins>
          </w:p>
          <w:p w14:paraId="6D5382C7" w14:textId="77777777" w:rsidR="00A47B4C" w:rsidRPr="00A47B4C" w:rsidRDefault="00A47B4C">
            <w:pPr>
              <w:rPr>
                <w:ins w:id="4749" w:author="Borja Gonzalez" w:date="2017-09-28T19:13:00Z"/>
                <w:lang w:val="en-US"/>
                <w:rPrChange w:id="4750" w:author="Borja Gonzalez" w:date="2017-09-28T19:13:00Z">
                  <w:rPr>
                    <w:ins w:id="4751" w:author="Borja Gonzalez" w:date="2017-09-28T19:13:00Z"/>
                    <w:rFonts w:ascii="Monaco" w:eastAsiaTheme="majorEastAsia" w:hAnsi="Monaco" w:cs="Monaco"/>
                    <w:color w:val="243F60" w:themeColor="accent1" w:themeShade="7F"/>
                    <w:sz w:val="32"/>
                    <w:szCs w:val="32"/>
                    <w:lang w:val="en-US"/>
                  </w:rPr>
                </w:rPrChange>
              </w:rPr>
              <w:pPrChange w:id="4752" w:author="GONZALEZ DIAZ, BORJA" w:date="2017-09-29T19:27:00Z">
                <w:pPr>
                  <w:keepNext/>
                  <w:keepLines/>
                  <w:widowControl w:val="0"/>
                  <w:autoSpaceDE w:val="0"/>
                  <w:autoSpaceDN w:val="0"/>
                  <w:adjustRightInd w:val="0"/>
                  <w:spacing w:before="200"/>
                  <w:outlineLvl w:val="4"/>
                </w:pPr>
              </w:pPrChange>
            </w:pPr>
            <w:ins w:id="4753" w:author="Borja Gonzalez" w:date="2017-09-28T19:13:00Z">
              <w:r w:rsidRPr="00A47B4C">
                <w:rPr>
                  <w:lang w:val="en-US"/>
                  <w:rPrChange w:id="4754" w:author="Borja Gonzalez" w:date="2017-09-28T19:13:00Z">
                    <w:rPr>
                      <w:rFonts w:ascii="Monaco" w:hAnsi="Monaco" w:cs="Monaco"/>
                      <w:sz w:val="32"/>
                      <w:szCs w:val="32"/>
                      <w:lang w:val="en-US"/>
                    </w:rPr>
                  </w:rPrChange>
                </w:rPr>
                <w:tab/>
              </w:r>
              <w:r w:rsidRPr="00A47B4C">
                <w:rPr>
                  <w:b/>
                  <w:bCs/>
                  <w:lang w:val="en-US"/>
                  <w:rPrChange w:id="4755" w:author="Borja Gonzalez" w:date="2017-09-28T19:13:00Z">
                    <w:rPr>
                      <w:rFonts w:ascii="Monaco" w:hAnsi="Monaco" w:cs="Monaco"/>
                      <w:b/>
                      <w:bCs/>
                      <w:color w:val="204A87"/>
                      <w:sz w:val="32"/>
                      <w:szCs w:val="32"/>
                      <w:lang w:val="en-US"/>
                    </w:rPr>
                  </w:rPrChange>
                </w:rPr>
                <w:t>var</w:t>
              </w:r>
              <w:r w:rsidRPr="00A47B4C">
                <w:rPr>
                  <w:lang w:val="en-US"/>
                  <w:rPrChange w:id="4756" w:author="Borja Gonzalez" w:date="2017-09-28T19:13:00Z">
                    <w:rPr>
                      <w:rFonts w:ascii="Monaco" w:hAnsi="Monaco" w:cs="Monaco"/>
                      <w:sz w:val="32"/>
                      <w:szCs w:val="32"/>
                      <w:lang w:val="en-US"/>
                    </w:rPr>
                  </w:rPrChange>
                </w:rPr>
                <w:t xml:space="preserve"> </w:t>
              </w:r>
              <w:r w:rsidRPr="00A47B4C">
                <w:rPr>
                  <w:color w:val="000000"/>
                  <w:lang w:val="en-US"/>
                  <w:rPrChange w:id="4757" w:author="Borja Gonzalez" w:date="2017-09-28T19:13:00Z">
                    <w:rPr>
                      <w:rFonts w:ascii="Monaco" w:hAnsi="Monaco" w:cs="Monaco"/>
                      <w:color w:val="000000"/>
                      <w:sz w:val="32"/>
                      <w:szCs w:val="32"/>
                      <w:lang w:val="en-US"/>
                    </w:rPr>
                  </w:rPrChange>
                </w:rPr>
                <w:t>Boton_pres</w:t>
              </w:r>
              <w:r w:rsidRPr="00A47B4C">
                <w:rPr>
                  <w:lang w:val="en-US"/>
                  <w:rPrChange w:id="4758" w:author="Borja Gonzalez" w:date="2017-09-28T19:13:00Z">
                    <w:rPr>
                      <w:rFonts w:ascii="Monaco" w:hAnsi="Monaco" w:cs="Monaco"/>
                      <w:sz w:val="32"/>
                      <w:szCs w:val="32"/>
                      <w:lang w:val="en-US"/>
                    </w:rPr>
                  </w:rPrChange>
                </w:rPr>
                <w:t xml:space="preserve"> </w:t>
              </w:r>
              <w:r w:rsidRPr="00A47B4C">
                <w:rPr>
                  <w:b/>
                  <w:bCs/>
                  <w:color w:val="CE5C00"/>
                  <w:lang w:val="en-US"/>
                  <w:rPrChange w:id="4759" w:author="Borja Gonzalez" w:date="2017-09-28T19:13:00Z">
                    <w:rPr>
                      <w:rFonts w:ascii="Monaco" w:hAnsi="Monaco" w:cs="Monaco"/>
                      <w:b/>
                      <w:bCs/>
                      <w:color w:val="CE5C00"/>
                      <w:sz w:val="32"/>
                      <w:szCs w:val="32"/>
                      <w:lang w:val="en-US"/>
                    </w:rPr>
                  </w:rPrChange>
                </w:rPr>
                <w:t>=</w:t>
              </w:r>
              <w:r w:rsidRPr="00A47B4C">
                <w:rPr>
                  <w:lang w:val="en-US"/>
                  <w:rPrChange w:id="4760" w:author="Borja Gonzalez" w:date="2017-09-28T19:13:00Z">
                    <w:rPr>
                      <w:rFonts w:ascii="Monaco" w:hAnsi="Monaco" w:cs="Monaco"/>
                      <w:sz w:val="32"/>
                      <w:szCs w:val="32"/>
                      <w:lang w:val="en-US"/>
                    </w:rPr>
                  </w:rPrChange>
                </w:rPr>
                <w:t xml:space="preserve"> </w:t>
              </w:r>
              <w:proofErr w:type="gramStart"/>
              <w:r w:rsidRPr="00A47B4C">
                <w:rPr>
                  <w:lang w:val="en-US"/>
                  <w:rPrChange w:id="4761" w:author="Borja Gonzalez" w:date="2017-09-28T19:13:00Z">
                    <w:rPr>
                      <w:rFonts w:ascii="Monaco" w:hAnsi="Monaco" w:cs="Monaco"/>
                      <w:sz w:val="32"/>
                      <w:szCs w:val="32"/>
                      <w:lang w:val="en-US"/>
                    </w:rPr>
                  </w:rPrChange>
                </w:rPr>
                <w:t>document</w:t>
              </w:r>
              <w:r w:rsidRPr="00A47B4C">
                <w:rPr>
                  <w:b/>
                  <w:bCs/>
                  <w:color w:val="000000"/>
                  <w:lang w:val="en-US"/>
                  <w:rPrChange w:id="4762" w:author="Borja Gonzalez" w:date="2017-09-28T19:13:00Z">
                    <w:rPr>
                      <w:rFonts w:ascii="Monaco" w:hAnsi="Monaco" w:cs="Monaco"/>
                      <w:b/>
                      <w:bCs/>
                      <w:color w:val="000000"/>
                      <w:sz w:val="32"/>
                      <w:szCs w:val="32"/>
                      <w:lang w:val="en-US"/>
                    </w:rPr>
                  </w:rPrChange>
                </w:rPr>
                <w:t>.</w:t>
              </w:r>
              <w:r w:rsidRPr="00A47B4C">
                <w:rPr>
                  <w:color w:val="000000"/>
                  <w:lang w:val="en-US"/>
                  <w:rPrChange w:id="4763" w:author="Borja Gonzalez" w:date="2017-09-28T19:13:00Z">
                    <w:rPr>
                      <w:rFonts w:ascii="Monaco" w:hAnsi="Monaco" w:cs="Monaco"/>
                      <w:color w:val="000000"/>
                      <w:sz w:val="32"/>
                      <w:szCs w:val="32"/>
                      <w:lang w:val="en-US"/>
                    </w:rPr>
                  </w:rPrChange>
                </w:rPr>
                <w:t>getElementById</w:t>
              </w:r>
              <w:proofErr w:type="gramEnd"/>
              <w:r w:rsidRPr="00A47B4C">
                <w:rPr>
                  <w:b/>
                  <w:bCs/>
                  <w:color w:val="000000"/>
                  <w:lang w:val="en-US"/>
                  <w:rPrChange w:id="4764" w:author="Borja Gonzalez" w:date="2017-09-28T19:13:00Z">
                    <w:rPr>
                      <w:rFonts w:ascii="Monaco" w:hAnsi="Monaco" w:cs="Monaco"/>
                      <w:b/>
                      <w:bCs/>
                      <w:color w:val="000000"/>
                      <w:sz w:val="32"/>
                      <w:szCs w:val="32"/>
                      <w:lang w:val="en-US"/>
                    </w:rPr>
                  </w:rPrChange>
                </w:rPr>
                <w:t>(</w:t>
              </w:r>
              <w:r w:rsidRPr="00A47B4C">
                <w:rPr>
                  <w:color w:val="4E9A06"/>
                  <w:lang w:val="en-US"/>
                  <w:rPrChange w:id="4765" w:author="Borja Gonzalez" w:date="2017-09-28T19:13:00Z">
                    <w:rPr>
                      <w:rFonts w:ascii="Monaco" w:hAnsi="Monaco" w:cs="Monaco"/>
                      <w:color w:val="4E9A06"/>
                      <w:sz w:val="32"/>
                      <w:szCs w:val="32"/>
                      <w:lang w:val="en-US"/>
                    </w:rPr>
                  </w:rPrChange>
                </w:rPr>
                <w:t>"boton_x"</w:t>
              </w:r>
              <w:r w:rsidRPr="00A47B4C">
                <w:rPr>
                  <w:b/>
                  <w:bCs/>
                  <w:color w:val="000000"/>
                  <w:lang w:val="en-US"/>
                  <w:rPrChange w:id="4766" w:author="Borja Gonzalez" w:date="2017-09-28T19:13:00Z">
                    <w:rPr>
                      <w:rFonts w:ascii="Monaco" w:hAnsi="Monaco" w:cs="Monaco"/>
                      <w:b/>
                      <w:bCs/>
                      <w:color w:val="000000"/>
                      <w:sz w:val="32"/>
                      <w:szCs w:val="32"/>
                      <w:lang w:val="en-US"/>
                    </w:rPr>
                  </w:rPrChange>
                </w:rPr>
                <w:t>);</w:t>
              </w:r>
            </w:ins>
          </w:p>
          <w:p w14:paraId="37CCF39F" w14:textId="77777777" w:rsidR="00A47B4C" w:rsidRPr="00A47B4C" w:rsidRDefault="00A47B4C">
            <w:pPr>
              <w:rPr>
                <w:ins w:id="4767" w:author="Borja Gonzalez" w:date="2017-09-28T19:13:00Z"/>
                <w:lang w:val="en-US"/>
                <w:rPrChange w:id="4768" w:author="Borja Gonzalez" w:date="2017-09-28T19:13:00Z">
                  <w:rPr>
                    <w:ins w:id="4769" w:author="Borja Gonzalez" w:date="2017-09-28T19:13:00Z"/>
                    <w:rFonts w:ascii="Monaco" w:eastAsiaTheme="majorEastAsia" w:hAnsi="Monaco" w:cs="Monaco"/>
                    <w:color w:val="243F60" w:themeColor="accent1" w:themeShade="7F"/>
                    <w:sz w:val="32"/>
                    <w:szCs w:val="32"/>
                    <w:lang w:val="en-US"/>
                  </w:rPr>
                </w:rPrChange>
              </w:rPr>
              <w:pPrChange w:id="4770" w:author="GONZALEZ DIAZ, BORJA" w:date="2017-09-29T19:27:00Z">
                <w:pPr>
                  <w:keepNext/>
                  <w:keepLines/>
                  <w:widowControl w:val="0"/>
                  <w:autoSpaceDE w:val="0"/>
                  <w:autoSpaceDN w:val="0"/>
                  <w:adjustRightInd w:val="0"/>
                  <w:spacing w:before="200"/>
                  <w:outlineLvl w:val="4"/>
                </w:pPr>
              </w:pPrChange>
            </w:pPr>
            <w:ins w:id="4771" w:author="Borja Gonzalez" w:date="2017-09-28T19:13:00Z">
              <w:r w:rsidRPr="00A47B4C">
                <w:rPr>
                  <w:lang w:val="en-US"/>
                  <w:rPrChange w:id="4772" w:author="Borja Gonzalez" w:date="2017-09-28T19:13:00Z">
                    <w:rPr>
                      <w:rFonts w:ascii="Monaco" w:hAnsi="Monaco" w:cs="Monaco"/>
                      <w:sz w:val="32"/>
                      <w:szCs w:val="32"/>
                      <w:lang w:val="en-US"/>
                    </w:rPr>
                  </w:rPrChange>
                </w:rPr>
                <w:tab/>
              </w:r>
              <w:r w:rsidRPr="00A47B4C">
                <w:rPr>
                  <w:b/>
                  <w:bCs/>
                  <w:lang w:val="en-US"/>
                  <w:rPrChange w:id="4773" w:author="Borja Gonzalez" w:date="2017-09-28T19:13:00Z">
                    <w:rPr>
                      <w:rFonts w:ascii="Monaco" w:hAnsi="Monaco" w:cs="Monaco"/>
                      <w:b/>
                      <w:bCs/>
                      <w:color w:val="204A87"/>
                      <w:sz w:val="32"/>
                      <w:szCs w:val="32"/>
                      <w:lang w:val="en-US"/>
                    </w:rPr>
                  </w:rPrChange>
                </w:rPr>
                <w:t>var</w:t>
              </w:r>
              <w:r w:rsidRPr="00A47B4C">
                <w:rPr>
                  <w:lang w:val="en-US"/>
                  <w:rPrChange w:id="4774" w:author="Borja Gonzalez" w:date="2017-09-28T19:13:00Z">
                    <w:rPr>
                      <w:rFonts w:ascii="Monaco" w:hAnsi="Monaco" w:cs="Monaco"/>
                      <w:sz w:val="32"/>
                      <w:szCs w:val="32"/>
                      <w:lang w:val="en-US"/>
                    </w:rPr>
                  </w:rPrChange>
                </w:rPr>
                <w:t xml:space="preserve"> </w:t>
              </w:r>
              <w:r w:rsidRPr="00A47B4C">
                <w:rPr>
                  <w:color w:val="000000"/>
                  <w:lang w:val="en-US"/>
                  <w:rPrChange w:id="4775" w:author="Borja Gonzalez" w:date="2017-09-28T19:13:00Z">
                    <w:rPr>
                      <w:rFonts w:ascii="Monaco" w:hAnsi="Monaco" w:cs="Monaco"/>
                      <w:color w:val="000000"/>
                      <w:sz w:val="32"/>
                      <w:szCs w:val="32"/>
                      <w:lang w:val="en-US"/>
                    </w:rPr>
                  </w:rPrChange>
                </w:rPr>
                <w:t>fileInput</w:t>
              </w:r>
              <w:r w:rsidRPr="00A47B4C">
                <w:rPr>
                  <w:lang w:val="en-US"/>
                  <w:rPrChange w:id="4776" w:author="Borja Gonzalez" w:date="2017-09-28T19:13:00Z">
                    <w:rPr>
                      <w:rFonts w:ascii="Monaco" w:hAnsi="Monaco" w:cs="Monaco"/>
                      <w:sz w:val="32"/>
                      <w:szCs w:val="32"/>
                      <w:lang w:val="en-US"/>
                    </w:rPr>
                  </w:rPrChange>
                </w:rPr>
                <w:t xml:space="preserve"> </w:t>
              </w:r>
              <w:r w:rsidRPr="00A47B4C">
                <w:rPr>
                  <w:b/>
                  <w:bCs/>
                  <w:color w:val="CE5C00"/>
                  <w:lang w:val="en-US"/>
                  <w:rPrChange w:id="4777" w:author="Borja Gonzalez" w:date="2017-09-28T19:13:00Z">
                    <w:rPr>
                      <w:rFonts w:ascii="Monaco" w:hAnsi="Monaco" w:cs="Monaco"/>
                      <w:b/>
                      <w:bCs/>
                      <w:color w:val="CE5C00"/>
                      <w:sz w:val="32"/>
                      <w:szCs w:val="32"/>
                      <w:lang w:val="en-US"/>
                    </w:rPr>
                  </w:rPrChange>
                </w:rPr>
                <w:t>=</w:t>
              </w:r>
              <w:r w:rsidRPr="00A47B4C">
                <w:rPr>
                  <w:lang w:val="en-US"/>
                  <w:rPrChange w:id="4778" w:author="Borja Gonzalez" w:date="2017-09-28T19:13:00Z">
                    <w:rPr>
                      <w:rFonts w:ascii="Monaco" w:hAnsi="Monaco" w:cs="Monaco"/>
                      <w:sz w:val="32"/>
                      <w:szCs w:val="32"/>
                      <w:lang w:val="en-US"/>
                    </w:rPr>
                  </w:rPrChange>
                </w:rPr>
                <w:t xml:space="preserve"> </w:t>
              </w:r>
              <w:proofErr w:type="gramStart"/>
              <w:r w:rsidRPr="00A47B4C">
                <w:rPr>
                  <w:lang w:val="en-US"/>
                  <w:rPrChange w:id="4779" w:author="Borja Gonzalez" w:date="2017-09-28T19:13:00Z">
                    <w:rPr>
                      <w:rFonts w:ascii="Monaco" w:hAnsi="Monaco" w:cs="Monaco"/>
                      <w:sz w:val="32"/>
                      <w:szCs w:val="32"/>
                      <w:lang w:val="en-US"/>
                    </w:rPr>
                  </w:rPrChange>
                </w:rPr>
                <w:t>document</w:t>
              </w:r>
              <w:r w:rsidRPr="00A47B4C">
                <w:rPr>
                  <w:b/>
                  <w:bCs/>
                  <w:color w:val="000000"/>
                  <w:lang w:val="en-US"/>
                  <w:rPrChange w:id="4780" w:author="Borja Gonzalez" w:date="2017-09-28T19:13:00Z">
                    <w:rPr>
                      <w:rFonts w:ascii="Monaco" w:hAnsi="Monaco" w:cs="Monaco"/>
                      <w:b/>
                      <w:bCs/>
                      <w:color w:val="000000"/>
                      <w:sz w:val="32"/>
                      <w:szCs w:val="32"/>
                      <w:lang w:val="en-US"/>
                    </w:rPr>
                  </w:rPrChange>
                </w:rPr>
                <w:t>.</w:t>
              </w:r>
              <w:r w:rsidRPr="00A47B4C">
                <w:rPr>
                  <w:color w:val="000000"/>
                  <w:lang w:val="en-US"/>
                  <w:rPrChange w:id="4781" w:author="Borja Gonzalez" w:date="2017-09-28T19:13:00Z">
                    <w:rPr>
                      <w:rFonts w:ascii="Monaco" w:hAnsi="Monaco" w:cs="Monaco"/>
                      <w:color w:val="000000"/>
                      <w:sz w:val="32"/>
                      <w:szCs w:val="32"/>
                      <w:lang w:val="en-US"/>
                    </w:rPr>
                  </w:rPrChange>
                </w:rPr>
                <w:t>getElementById</w:t>
              </w:r>
              <w:proofErr w:type="gramEnd"/>
              <w:r w:rsidRPr="00A47B4C">
                <w:rPr>
                  <w:b/>
                  <w:bCs/>
                  <w:color w:val="000000"/>
                  <w:lang w:val="en-US"/>
                  <w:rPrChange w:id="4782" w:author="Borja Gonzalez" w:date="2017-09-28T19:13:00Z">
                    <w:rPr>
                      <w:rFonts w:ascii="Monaco" w:hAnsi="Monaco" w:cs="Monaco"/>
                      <w:b/>
                      <w:bCs/>
                      <w:color w:val="000000"/>
                      <w:sz w:val="32"/>
                      <w:szCs w:val="32"/>
                      <w:lang w:val="en-US"/>
                    </w:rPr>
                  </w:rPrChange>
                </w:rPr>
                <w:t>(</w:t>
              </w:r>
              <w:r w:rsidRPr="00A47B4C">
                <w:rPr>
                  <w:color w:val="4E9A06"/>
                  <w:lang w:val="en-US"/>
                  <w:rPrChange w:id="4783" w:author="Borja Gonzalez" w:date="2017-09-28T19:13:00Z">
                    <w:rPr>
                      <w:rFonts w:ascii="Monaco" w:hAnsi="Monaco" w:cs="Monaco"/>
                      <w:color w:val="4E9A06"/>
                      <w:sz w:val="32"/>
                      <w:szCs w:val="32"/>
                      <w:lang w:val="en-US"/>
                    </w:rPr>
                  </w:rPrChange>
                </w:rPr>
                <w:t>"csv"</w:t>
              </w:r>
              <w:r w:rsidRPr="00A47B4C">
                <w:rPr>
                  <w:b/>
                  <w:bCs/>
                  <w:color w:val="000000"/>
                  <w:lang w:val="en-US"/>
                  <w:rPrChange w:id="4784" w:author="Borja Gonzalez" w:date="2017-09-28T19:13:00Z">
                    <w:rPr>
                      <w:rFonts w:ascii="Monaco" w:hAnsi="Monaco" w:cs="Monaco"/>
                      <w:b/>
                      <w:bCs/>
                      <w:color w:val="000000"/>
                      <w:sz w:val="32"/>
                      <w:szCs w:val="32"/>
                      <w:lang w:val="en-US"/>
                    </w:rPr>
                  </w:rPrChange>
                </w:rPr>
                <w:t>);</w:t>
              </w:r>
            </w:ins>
          </w:p>
          <w:p w14:paraId="4CAAE0D2" w14:textId="77777777" w:rsidR="00A47B4C" w:rsidRPr="00A47B4C" w:rsidRDefault="00A47B4C">
            <w:pPr>
              <w:rPr>
                <w:ins w:id="4785" w:author="Borja Gonzalez" w:date="2017-09-28T19:13:00Z"/>
                <w:lang w:val="en-US"/>
                <w:rPrChange w:id="4786" w:author="Borja Gonzalez" w:date="2017-09-28T19:13:00Z">
                  <w:rPr>
                    <w:ins w:id="4787" w:author="Borja Gonzalez" w:date="2017-09-28T19:13:00Z"/>
                    <w:rFonts w:ascii="Monaco" w:eastAsiaTheme="majorEastAsia" w:hAnsi="Monaco" w:cs="Monaco"/>
                    <w:color w:val="243F60" w:themeColor="accent1" w:themeShade="7F"/>
                    <w:sz w:val="32"/>
                    <w:szCs w:val="32"/>
                    <w:lang w:val="en-US"/>
                  </w:rPr>
                </w:rPrChange>
              </w:rPr>
              <w:pPrChange w:id="4788" w:author="GONZALEZ DIAZ, BORJA" w:date="2017-09-29T19:27:00Z">
                <w:pPr>
                  <w:keepNext/>
                  <w:keepLines/>
                  <w:widowControl w:val="0"/>
                  <w:autoSpaceDE w:val="0"/>
                  <w:autoSpaceDN w:val="0"/>
                  <w:adjustRightInd w:val="0"/>
                  <w:spacing w:before="200"/>
                  <w:outlineLvl w:val="4"/>
                </w:pPr>
              </w:pPrChange>
            </w:pPr>
            <w:ins w:id="4789" w:author="Borja Gonzalez" w:date="2017-09-28T19:13:00Z">
              <w:r w:rsidRPr="00A47B4C">
                <w:rPr>
                  <w:lang w:val="en-US"/>
                  <w:rPrChange w:id="4790" w:author="Borja Gonzalez" w:date="2017-09-28T19:13:00Z">
                    <w:rPr>
                      <w:rFonts w:ascii="Monaco" w:hAnsi="Monaco" w:cs="Monaco"/>
                      <w:sz w:val="32"/>
                      <w:szCs w:val="32"/>
                      <w:lang w:val="en-US"/>
                    </w:rPr>
                  </w:rPrChange>
                </w:rPr>
                <w:tab/>
              </w:r>
              <w:r w:rsidRPr="00A47B4C">
                <w:rPr>
                  <w:color w:val="000000"/>
                  <w:lang w:val="en-US"/>
                  <w:rPrChange w:id="4791" w:author="Borja Gonzalez" w:date="2017-09-28T19:13:00Z">
                    <w:rPr>
                      <w:rFonts w:ascii="Monaco" w:hAnsi="Monaco" w:cs="Monaco"/>
                      <w:color w:val="000000"/>
                      <w:sz w:val="32"/>
                      <w:szCs w:val="32"/>
                      <w:lang w:val="en-US"/>
                    </w:rPr>
                  </w:rPrChange>
                </w:rPr>
                <w:t>readFile</w:t>
              </w:r>
              <w:r w:rsidRPr="00A47B4C">
                <w:rPr>
                  <w:lang w:val="en-US"/>
                  <w:rPrChange w:id="4792" w:author="Borja Gonzalez" w:date="2017-09-28T19:13:00Z">
                    <w:rPr>
                      <w:rFonts w:ascii="Monaco" w:hAnsi="Monaco" w:cs="Monaco"/>
                      <w:sz w:val="32"/>
                      <w:szCs w:val="32"/>
                      <w:lang w:val="en-US"/>
                    </w:rPr>
                  </w:rPrChange>
                </w:rPr>
                <w:t xml:space="preserve"> </w:t>
              </w:r>
              <w:r w:rsidRPr="00A47B4C">
                <w:rPr>
                  <w:b/>
                  <w:bCs/>
                  <w:color w:val="CE5C00"/>
                  <w:lang w:val="en-US"/>
                  <w:rPrChange w:id="4793" w:author="Borja Gonzalez" w:date="2017-09-28T19:13:00Z">
                    <w:rPr>
                      <w:rFonts w:ascii="Monaco" w:hAnsi="Monaco" w:cs="Monaco"/>
                      <w:b/>
                      <w:bCs/>
                      <w:color w:val="CE5C00"/>
                      <w:sz w:val="32"/>
                      <w:szCs w:val="32"/>
                      <w:lang w:val="en-US"/>
                    </w:rPr>
                  </w:rPrChange>
                </w:rPr>
                <w:t>=</w:t>
              </w:r>
              <w:r w:rsidRPr="00A47B4C">
                <w:rPr>
                  <w:lang w:val="en-US"/>
                  <w:rPrChange w:id="4794" w:author="Borja Gonzalez" w:date="2017-09-28T19:13:00Z">
                    <w:rPr>
                      <w:rFonts w:ascii="Monaco" w:hAnsi="Monaco" w:cs="Monaco"/>
                      <w:sz w:val="32"/>
                      <w:szCs w:val="32"/>
                      <w:lang w:val="en-US"/>
                    </w:rPr>
                  </w:rPrChange>
                </w:rPr>
                <w:t xml:space="preserve"> </w:t>
              </w:r>
              <w:r w:rsidRPr="00A47B4C">
                <w:rPr>
                  <w:b/>
                  <w:bCs/>
                  <w:lang w:val="en-US"/>
                  <w:rPrChange w:id="4795" w:author="Borja Gonzalez" w:date="2017-09-28T19:13:00Z">
                    <w:rPr>
                      <w:rFonts w:ascii="Monaco" w:hAnsi="Monaco" w:cs="Monaco"/>
                      <w:b/>
                      <w:bCs/>
                      <w:color w:val="204A87"/>
                      <w:sz w:val="32"/>
                      <w:szCs w:val="32"/>
                      <w:lang w:val="en-US"/>
                    </w:rPr>
                  </w:rPrChange>
                </w:rPr>
                <w:t>function</w:t>
              </w:r>
              <w:r w:rsidRPr="00A47B4C">
                <w:rPr>
                  <w:lang w:val="en-US"/>
                  <w:rPrChange w:id="4796" w:author="Borja Gonzalez" w:date="2017-09-28T19:13:00Z">
                    <w:rPr>
                      <w:rFonts w:ascii="Monaco" w:hAnsi="Monaco" w:cs="Monaco"/>
                      <w:sz w:val="32"/>
                      <w:szCs w:val="32"/>
                      <w:lang w:val="en-US"/>
                    </w:rPr>
                  </w:rPrChange>
                </w:rPr>
                <w:t xml:space="preserve"> </w:t>
              </w:r>
              <w:r w:rsidRPr="00A47B4C">
                <w:rPr>
                  <w:b/>
                  <w:bCs/>
                  <w:color w:val="000000"/>
                  <w:lang w:val="en-US"/>
                  <w:rPrChange w:id="4797" w:author="Borja Gonzalez" w:date="2017-09-28T19:13:00Z">
                    <w:rPr>
                      <w:rFonts w:ascii="Monaco" w:hAnsi="Monaco" w:cs="Monaco"/>
                      <w:b/>
                      <w:bCs/>
                      <w:color w:val="000000"/>
                      <w:sz w:val="32"/>
                      <w:szCs w:val="32"/>
                      <w:lang w:val="en-US"/>
                    </w:rPr>
                  </w:rPrChange>
                </w:rPr>
                <w:t>()</w:t>
              </w:r>
              <w:r w:rsidRPr="00A47B4C">
                <w:rPr>
                  <w:lang w:val="en-US"/>
                  <w:rPrChange w:id="4798" w:author="Borja Gonzalez" w:date="2017-09-28T19:13:00Z">
                    <w:rPr>
                      <w:rFonts w:ascii="Monaco" w:hAnsi="Monaco" w:cs="Monaco"/>
                      <w:sz w:val="32"/>
                      <w:szCs w:val="32"/>
                      <w:lang w:val="en-US"/>
                    </w:rPr>
                  </w:rPrChange>
                </w:rPr>
                <w:t xml:space="preserve"> </w:t>
              </w:r>
              <w:r w:rsidRPr="00A47B4C">
                <w:rPr>
                  <w:b/>
                  <w:bCs/>
                  <w:color w:val="000000"/>
                  <w:lang w:val="en-US"/>
                  <w:rPrChange w:id="4799" w:author="Borja Gonzalez" w:date="2017-09-28T19:13:00Z">
                    <w:rPr>
                      <w:rFonts w:ascii="Monaco" w:hAnsi="Monaco" w:cs="Monaco"/>
                      <w:b/>
                      <w:bCs/>
                      <w:color w:val="000000"/>
                      <w:sz w:val="32"/>
                      <w:szCs w:val="32"/>
                      <w:lang w:val="en-US"/>
                    </w:rPr>
                  </w:rPrChange>
                </w:rPr>
                <w:t>{</w:t>
              </w:r>
            </w:ins>
          </w:p>
          <w:p w14:paraId="527FABC2" w14:textId="77777777" w:rsidR="00A47B4C" w:rsidRPr="00A47B4C" w:rsidRDefault="00A47B4C">
            <w:pPr>
              <w:rPr>
                <w:ins w:id="4800" w:author="Borja Gonzalez" w:date="2017-09-28T19:13:00Z"/>
                <w:lang w:val="en-US"/>
                <w:rPrChange w:id="4801" w:author="Borja Gonzalez" w:date="2017-09-28T19:13:00Z">
                  <w:rPr>
                    <w:ins w:id="4802" w:author="Borja Gonzalez" w:date="2017-09-28T19:13:00Z"/>
                    <w:rFonts w:ascii="Monaco" w:eastAsiaTheme="majorEastAsia" w:hAnsi="Monaco" w:cs="Monaco"/>
                    <w:color w:val="243F60" w:themeColor="accent1" w:themeShade="7F"/>
                    <w:sz w:val="32"/>
                    <w:szCs w:val="32"/>
                    <w:lang w:val="en-US"/>
                  </w:rPr>
                </w:rPrChange>
              </w:rPr>
              <w:pPrChange w:id="4803" w:author="GONZALEZ DIAZ, BORJA" w:date="2017-09-29T19:27:00Z">
                <w:pPr>
                  <w:keepNext/>
                  <w:keepLines/>
                  <w:widowControl w:val="0"/>
                  <w:autoSpaceDE w:val="0"/>
                  <w:autoSpaceDN w:val="0"/>
                  <w:adjustRightInd w:val="0"/>
                  <w:spacing w:before="200"/>
                  <w:outlineLvl w:val="4"/>
                </w:pPr>
              </w:pPrChange>
            </w:pPr>
            <w:ins w:id="4804" w:author="Borja Gonzalez" w:date="2017-09-28T19:13:00Z">
              <w:r w:rsidRPr="00A47B4C">
                <w:rPr>
                  <w:lang w:val="en-US"/>
                  <w:rPrChange w:id="4805" w:author="Borja Gonzalez" w:date="2017-09-28T19:13:00Z">
                    <w:rPr>
                      <w:rFonts w:ascii="Monaco" w:hAnsi="Monaco" w:cs="Monaco"/>
                      <w:sz w:val="32"/>
                      <w:szCs w:val="32"/>
                      <w:lang w:val="en-US"/>
                    </w:rPr>
                  </w:rPrChange>
                </w:rPr>
                <w:tab/>
              </w:r>
              <w:r w:rsidRPr="00A47B4C">
                <w:rPr>
                  <w:lang w:val="en-US"/>
                  <w:rPrChange w:id="4806" w:author="Borja Gonzalez" w:date="2017-09-28T19:13:00Z">
                    <w:rPr>
                      <w:rFonts w:ascii="Monaco" w:hAnsi="Monaco" w:cs="Monaco"/>
                      <w:sz w:val="32"/>
                      <w:szCs w:val="32"/>
                      <w:lang w:val="en-US"/>
                    </w:rPr>
                  </w:rPrChange>
                </w:rPr>
                <w:tab/>
              </w:r>
              <w:r w:rsidRPr="00A47B4C">
                <w:rPr>
                  <w:lang w:val="en-US"/>
                  <w:rPrChange w:id="4807" w:author="Borja Gonzalez" w:date="2017-09-28T19:13:00Z">
                    <w:rPr>
                      <w:rFonts w:ascii="Monaco" w:hAnsi="Monaco" w:cs="Monaco"/>
                      <w:sz w:val="32"/>
                      <w:szCs w:val="32"/>
                      <w:lang w:val="en-US"/>
                    </w:rPr>
                  </w:rPrChange>
                </w:rPr>
                <w:tab/>
              </w:r>
              <w:r w:rsidRPr="00A47B4C">
                <w:rPr>
                  <w:b/>
                  <w:bCs/>
                  <w:lang w:val="en-US"/>
                  <w:rPrChange w:id="4808" w:author="Borja Gonzalez" w:date="2017-09-28T19:13:00Z">
                    <w:rPr>
                      <w:rFonts w:ascii="Monaco" w:hAnsi="Monaco" w:cs="Monaco"/>
                      <w:b/>
                      <w:bCs/>
                      <w:color w:val="204A87"/>
                      <w:sz w:val="32"/>
                      <w:szCs w:val="32"/>
                      <w:lang w:val="en-US"/>
                    </w:rPr>
                  </w:rPrChange>
                </w:rPr>
                <w:t>var</w:t>
              </w:r>
              <w:r w:rsidRPr="00A47B4C">
                <w:rPr>
                  <w:lang w:val="en-US"/>
                  <w:rPrChange w:id="4809" w:author="Borja Gonzalez" w:date="2017-09-28T19:13:00Z">
                    <w:rPr>
                      <w:rFonts w:ascii="Monaco" w:hAnsi="Monaco" w:cs="Monaco"/>
                      <w:sz w:val="32"/>
                      <w:szCs w:val="32"/>
                      <w:lang w:val="en-US"/>
                    </w:rPr>
                  </w:rPrChange>
                </w:rPr>
                <w:t xml:space="preserve"> </w:t>
              </w:r>
              <w:r w:rsidRPr="00A47B4C">
                <w:rPr>
                  <w:color w:val="000000"/>
                  <w:lang w:val="en-US"/>
                  <w:rPrChange w:id="4810" w:author="Borja Gonzalez" w:date="2017-09-28T19:13:00Z">
                    <w:rPr>
                      <w:rFonts w:ascii="Monaco" w:hAnsi="Monaco" w:cs="Monaco"/>
                      <w:color w:val="000000"/>
                      <w:sz w:val="32"/>
                      <w:szCs w:val="32"/>
                      <w:lang w:val="en-US"/>
                    </w:rPr>
                  </w:rPrChange>
                </w:rPr>
                <w:t>reader</w:t>
              </w:r>
              <w:r w:rsidRPr="00A47B4C">
                <w:rPr>
                  <w:lang w:val="en-US"/>
                  <w:rPrChange w:id="4811" w:author="Borja Gonzalez" w:date="2017-09-28T19:13:00Z">
                    <w:rPr>
                      <w:rFonts w:ascii="Monaco" w:hAnsi="Monaco" w:cs="Monaco"/>
                      <w:sz w:val="32"/>
                      <w:szCs w:val="32"/>
                      <w:lang w:val="en-US"/>
                    </w:rPr>
                  </w:rPrChange>
                </w:rPr>
                <w:t xml:space="preserve"> </w:t>
              </w:r>
              <w:r w:rsidRPr="00A47B4C">
                <w:rPr>
                  <w:b/>
                  <w:bCs/>
                  <w:color w:val="CE5C00"/>
                  <w:lang w:val="en-US"/>
                  <w:rPrChange w:id="4812" w:author="Borja Gonzalez" w:date="2017-09-28T19:13:00Z">
                    <w:rPr>
                      <w:rFonts w:ascii="Monaco" w:hAnsi="Monaco" w:cs="Monaco"/>
                      <w:b/>
                      <w:bCs/>
                      <w:color w:val="CE5C00"/>
                      <w:sz w:val="32"/>
                      <w:szCs w:val="32"/>
                      <w:lang w:val="en-US"/>
                    </w:rPr>
                  </w:rPrChange>
                </w:rPr>
                <w:t>=</w:t>
              </w:r>
              <w:r w:rsidRPr="00A47B4C">
                <w:rPr>
                  <w:lang w:val="en-US"/>
                  <w:rPrChange w:id="4813" w:author="Borja Gonzalez" w:date="2017-09-28T19:13:00Z">
                    <w:rPr>
                      <w:rFonts w:ascii="Monaco" w:hAnsi="Monaco" w:cs="Monaco"/>
                      <w:sz w:val="32"/>
                      <w:szCs w:val="32"/>
                      <w:lang w:val="en-US"/>
                    </w:rPr>
                  </w:rPrChange>
                </w:rPr>
                <w:t xml:space="preserve"> </w:t>
              </w:r>
              <w:r w:rsidRPr="00A47B4C">
                <w:rPr>
                  <w:b/>
                  <w:bCs/>
                  <w:lang w:val="en-US"/>
                  <w:rPrChange w:id="4814" w:author="Borja Gonzalez" w:date="2017-09-28T19:13:00Z">
                    <w:rPr>
                      <w:rFonts w:ascii="Monaco" w:hAnsi="Monaco" w:cs="Monaco"/>
                      <w:b/>
                      <w:bCs/>
                      <w:color w:val="204A87"/>
                      <w:sz w:val="32"/>
                      <w:szCs w:val="32"/>
                      <w:lang w:val="en-US"/>
                    </w:rPr>
                  </w:rPrChange>
                </w:rPr>
                <w:t>new</w:t>
              </w:r>
              <w:r w:rsidRPr="00A47B4C">
                <w:rPr>
                  <w:lang w:val="en-US"/>
                  <w:rPrChange w:id="4815" w:author="Borja Gonzalez" w:date="2017-09-28T19:13:00Z">
                    <w:rPr>
                      <w:rFonts w:ascii="Monaco" w:hAnsi="Monaco" w:cs="Monaco"/>
                      <w:sz w:val="32"/>
                      <w:szCs w:val="32"/>
                      <w:lang w:val="en-US"/>
                    </w:rPr>
                  </w:rPrChange>
                </w:rPr>
                <w:t xml:space="preserve"> </w:t>
              </w:r>
              <w:proofErr w:type="gramStart"/>
              <w:r w:rsidRPr="00A47B4C">
                <w:rPr>
                  <w:color w:val="000000"/>
                  <w:lang w:val="en-US"/>
                  <w:rPrChange w:id="4816" w:author="Borja Gonzalez" w:date="2017-09-28T19:13:00Z">
                    <w:rPr>
                      <w:rFonts w:ascii="Monaco" w:hAnsi="Monaco" w:cs="Monaco"/>
                      <w:color w:val="000000"/>
                      <w:sz w:val="32"/>
                      <w:szCs w:val="32"/>
                      <w:lang w:val="en-US"/>
                    </w:rPr>
                  </w:rPrChange>
                </w:rPr>
                <w:t>FileReader</w:t>
              </w:r>
              <w:r w:rsidRPr="00A47B4C">
                <w:rPr>
                  <w:b/>
                  <w:bCs/>
                  <w:color w:val="000000"/>
                  <w:lang w:val="en-US"/>
                  <w:rPrChange w:id="4817" w:author="Borja Gonzalez" w:date="2017-09-28T19:13:00Z">
                    <w:rPr>
                      <w:rFonts w:ascii="Monaco" w:hAnsi="Monaco" w:cs="Monaco"/>
                      <w:b/>
                      <w:bCs/>
                      <w:color w:val="000000"/>
                      <w:sz w:val="32"/>
                      <w:szCs w:val="32"/>
                      <w:lang w:val="en-US"/>
                    </w:rPr>
                  </w:rPrChange>
                </w:rPr>
                <w:t>(</w:t>
              </w:r>
              <w:proofErr w:type="gramEnd"/>
              <w:r w:rsidRPr="00A47B4C">
                <w:rPr>
                  <w:b/>
                  <w:bCs/>
                  <w:color w:val="000000"/>
                  <w:lang w:val="en-US"/>
                  <w:rPrChange w:id="4818" w:author="Borja Gonzalez" w:date="2017-09-28T19:13:00Z">
                    <w:rPr>
                      <w:rFonts w:ascii="Monaco" w:hAnsi="Monaco" w:cs="Monaco"/>
                      <w:b/>
                      <w:bCs/>
                      <w:color w:val="000000"/>
                      <w:sz w:val="32"/>
                      <w:szCs w:val="32"/>
                      <w:lang w:val="en-US"/>
                    </w:rPr>
                  </w:rPrChange>
                </w:rPr>
                <w:t>);</w:t>
              </w:r>
            </w:ins>
          </w:p>
          <w:p w14:paraId="06ED18A8" w14:textId="77777777" w:rsidR="00A47B4C" w:rsidRPr="00A47B4C" w:rsidRDefault="00A47B4C">
            <w:pPr>
              <w:rPr>
                <w:ins w:id="4819" w:author="Borja Gonzalez" w:date="2017-09-28T19:13:00Z"/>
                <w:lang w:val="en-US"/>
                <w:rPrChange w:id="4820" w:author="Borja Gonzalez" w:date="2017-09-28T19:13:00Z">
                  <w:rPr>
                    <w:ins w:id="4821" w:author="Borja Gonzalez" w:date="2017-09-28T19:13:00Z"/>
                    <w:rFonts w:ascii="Monaco" w:eastAsiaTheme="majorEastAsia" w:hAnsi="Monaco" w:cs="Monaco"/>
                    <w:color w:val="243F60" w:themeColor="accent1" w:themeShade="7F"/>
                    <w:sz w:val="32"/>
                    <w:szCs w:val="32"/>
                    <w:lang w:val="en-US"/>
                  </w:rPr>
                </w:rPrChange>
              </w:rPr>
              <w:pPrChange w:id="4822" w:author="GONZALEZ DIAZ, BORJA" w:date="2017-09-29T19:27:00Z">
                <w:pPr>
                  <w:keepNext/>
                  <w:keepLines/>
                  <w:widowControl w:val="0"/>
                  <w:autoSpaceDE w:val="0"/>
                  <w:autoSpaceDN w:val="0"/>
                  <w:adjustRightInd w:val="0"/>
                  <w:spacing w:before="200"/>
                  <w:outlineLvl w:val="4"/>
                </w:pPr>
              </w:pPrChange>
            </w:pPr>
            <w:ins w:id="4823" w:author="Borja Gonzalez" w:date="2017-09-28T19:13:00Z">
              <w:r w:rsidRPr="00A47B4C">
                <w:rPr>
                  <w:lang w:val="en-US"/>
                  <w:rPrChange w:id="4824" w:author="Borja Gonzalez" w:date="2017-09-28T19:13:00Z">
                    <w:rPr>
                      <w:rFonts w:ascii="Monaco" w:hAnsi="Monaco" w:cs="Monaco"/>
                      <w:sz w:val="32"/>
                      <w:szCs w:val="32"/>
                      <w:lang w:val="en-US"/>
                    </w:rPr>
                  </w:rPrChange>
                </w:rPr>
                <w:tab/>
              </w:r>
              <w:r w:rsidRPr="00A47B4C">
                <w:rPr>
                  <w:lang w:val="en-US"/>
                  <w:rPrChange w:id="4825" w:author="Borja Gonzalez" w:date="2017-09-28T19:13:00Z">
                    <w:rPr>
                      <w:rFonts w:ascii="Monaco" w:hAnsi="Monaco" w:cs="Monaco"/>
                      <w:sz w:val="32"/>
                      <w:szCs w:val="32"/>
                      <w:lang w:val="en-US"/>
                    </w:rPr>
                  </w:rPrChange>
                </w:rPr>
                <w:tab/>
              </w:r>
              <w:r w:rsidRPr="00A47B4C">
                <w:rPr>
                  <w:lang w:val="en-US"/>
                  <w:rPrChange w:id="4826" w:author="Borja Gonzalez" w:date="2017-09-28T19:13:00Z">
                    <w:rPr>
                      <w:rFonts w:ascii="Monaco" w:hAnsi="Monaco" w:cs="Monaco"/>
                      <w:sz w:val="32"/>
                      <w:szCs w:val="32"/>
                      <w:lang w:val="en-US"/>
                    </w:rPr>
                  </w:rPrChange>
                </w:rPr>
                <w:tab/>
              </w:r>
              <w:proofErr w:type="gramStart"/>
              <w:r w:rsidRPr="00A47B4C">
                <w:rPr>
                  <w:color w:val="000000"/>
                  <w:lang w:val="en-US"/>
                  <w:rPrChange w:id="4827" w:author="Borja Gonzalez" w:date="2017-09-28T19:13:00Z">
                    <w:rPr>
                      <w:rFonts w:ascii="Monaco" w:hAnsi="Monaco" w:cs="Monaco"/>
                      <w:color w:val="000000"/>
                      <w:sz w:val="32"/>
                      <w:szCs w:val="32"/>
                      <w:lang w:val="en-US"/>
                    </w:rPr>
                  </w:rPrChange>
                </w:rPr>
                <w:t>reader</w:t>
              </w:r>
              <w:r w:rsidRPr="00A47B4C">
                <w:rPr>
                  <w:b/>
                  <w:bCs/>
                  <w:color w:val="000000"/>
                  <w:lang w:val="en-US"/>
                  <w:rPrChange w:id="4828" w:author="Borja Gonzalez" w:date="2017-09-28T19:13:00Z">
                    <w:rPr>
                      <w:rFonts w:ascii="Monaco" w:hAnsi="Monaco" w:cs="Monaco"/>
                      <w:b/>
                      <w:bCs/>
                      <w:color w:val="000000"/>
                      <w:sz w:val="32"/>
                      <w:szCs w:val="32"/>
                      <w:lang w:val="en-US"/>
                    </w:rPr>
                  </w:rPrChange>
                </w:rPr>
                <w:t>.</w:t>
              </w:r>
              <w:r w:rsidRPr="00A47B4C">
                <w:rPr>
                  <w:color w:val="000000"/>
                  <w:lang w:val="en-US"/>
                  <w:rPrChange w:id="4829" w:author="Borja Gonzalez" w:date="2017-09-28T19:13:00Z">
                    <w:rPr>
                      <w:rFonts w:ascii="Monaco" w:hAnsi="Monaco" w:cs="Monaco"/>
                      <w:color w:val="000000"/>
                      <w:sz w:val="32"/>
                      <w:szCs w:val="32"/>
                      <w:lang w:val="en-US"/>
                    </w:rPr>
                  </w:rPrChange>
                </w:rPr>
                <w:t>onload</w:t>
              </w:r>
              <w:proofErr w:type="gramEnd"/>
              <w:r w:rsidRPr="00A47B4C">
                <w:rPr>
                  <w:lang w:val="en-US"/>
                  <w:rPrChange w:id="4830" w:author="Borja Gonzalez" w:date="2017-09-28T19:13:00Z">
                    <w:rPr>
                      <w:rFonts w:ascii="Monaco" w:hAnsi="Monaco" w:cs="Monaco"/>
                      <w:sz w:val="32"/>
                      <w:szCs w:val="32"/>
                      <w:lang w:val="en-US"/>
                    </w:rPr>
                  </w:rPrChange>
                </w:rPr>
                <w:t xml:space="preserve"> </w:t>
              </w:r>
              <w:r w:rsidRPr="00A47B4C">
                <w:rPr>
                  <w:b/>
                  <w:bCs/>
                  <w:color w:val="CE5C00"/>
                  <w:lang w:val="en-US"/>
                  <w:rPrChange w:id="4831" w:author="Borja Gonzalez" w:date="2017-09-28T19:13:00Z">
                    <w:rPr>
                      <w:rFonts w:ascii="Monaco" w:hAnsi="Monaco" w:cs="Monaco"/>
                      <w:b/>
                      <w:bCs/>
                      <w:color w:val="CE5C00"/>
                      <w:sz w:val="32"/>
                      <w:szCs w:val="32"/>
                      <w:lang w:val="en-US"/>
                    </w:rPr>
                  </w:rPrChange>
                </w:rPr>
                <w:t>=</w:t>
              </w:r>
              <w:r w:rsidRPr="00A47B4C">
                <w:rPr>
                  <w:lang w:val="en-US"/>
                  <w:rPrChange w:id="4832" w:author="Borja Gonzalez" w:date="2017-09-28T19:13:00Z">
                    <w:rPr>
                      <w:rFonts w:ascii="Monaco" w:hAnsi="Monaco" w:cs="Monaco"/>
                      <w:sz w:val="32"/>
                      <w:szCs w:val="32"/>
                      <w:lang w:val="en-US"/>
                    </w:rPr>
                  </w:rPrChange>
                </w:rPr>
                <w:t xml:space="preserve"> </w:t>
              </w:r>
              <w:r w:rsidRPr="00A47B4C">
                <w:rPr>
                  <w:b/>
                  <w:bCs/>
                  <w:lang w:val="en-US"/>
                  <w:rPrChange w:id="4833" w:author="Borja Gonzalez" w:date="2017-09-28T19:13:00Z">
                    <w:rPr>
                      <w:rFonts w:ascii="Monaco" w:hAnsi="Monaco" w:cs="Monaco"/>
                      <w:b/>
                      <w:bCs/>
                      <w:color w:val="204A87"/>
                      <w:sz w:val="32"/>
                      <w:szCs w:val="32"/>
                      <w:lang w:val="en-US"/>
                    </w:rPr>
                  </w:rPrChange>
                </w:rPr>
                <w:t>function</w:t>
              </w:r>
              <w:r w:rsidRPr="00A47B4C">
                <w:rPr>
                  <w:lang w:val="en-US"/>
                  <w:rPrChange w:id="4834" w:author="Borja Gonzalez" w:date="2017-09-28T19:13:00Z">
                    <w:rPr>
                      <w:rFonts w:ascii="Monaco" w:hAnsi="Monaco" w:cs="Monaco"/>
                      <w:sz w:val="32"/>
                      <w:szCs w:val="32"/>
                      <w:lang w:val="en-US"/>
                    </w:rPr>
                  </w:rPrChange>
                </w:rPr>
                <w:t xml:space="preserve"> </w:t>
              </w:r>
              <w:r w:rsidRPr="00A47B4C">
                <w:rPr>
                  <w:b/>
                  <w:bCs/>
                  <w:color w:val="000000"/>
                  <w:lang w:val="en-US"/>
                  <w:rPrChange w:id="4835" w:author="Borja Gonzalez" w:date="2017-09-28T19:13:00Z">
                    <w:rPr>
                      <w:rFonts w:ascii="Monaco" w:hAnsi="Monaco" w:cs="Monaco"/>
                      <w:b/>
                      <w:bCs/>
                      <w:color w:val="000000"/>
                      <w:sz w:val="32"/>
                      <w:szCs w:val="32"/>
                      <w:lang w:val="en-US"/>
                    </w:rPr>
                  </w:rPrChange>
                </w:rPr>
                <w:t>()</w:t>
              </w:r>
              <w:r w:rsidRPr="00A47B4C">
                <w:rPr>
                  <w:lang w:val="en-US"/>
                  <w:rPrChange w:id="4836" w:author="Borja Gonzalez" w:date="2017-09-28T19:13:00Z">
                    <w:rPr>
                      <w:rFonts w:ascii="Monaco" w:hAnsi="Monaco" w:cs="Monaco"/>
                      <w:sz w:val="32"/>
                      <w:szCs w:val="32"/>
                      <w:lang w:val="en-US"/>
                    </w:rPr>
                  </w:rPrChange>
                </w:rPr>
                <w:t xml:space="preserve"> </w:t>
              </w:r>
              <w:r w:rsidRPr="00A47B4C">
                <w:rPr>
                  <w:b/>
                  <w:bCs/>
                  <w:color w:val="000000"/>
                  <w:lang w:val="en-US"/>
                  <w:rPrChange w:id="4837" w:author="Borja Gonzalez" w:date="2017-09-28T19:13:00Z">
                    <w:rPr>
                      <w:rFonts w:ascii="Monaco" w:hAnsi="Monaco" w:cs="Monaco"/>
                      <w:b/>
                      <w:bCs/>
                      <w:color w:val="000000"/>
                      <w:sz w:val="32"/>
                      <w:szCs w:val="32"/>
                      <w:lang w:val="en-US"/>
                    </w:rPr>
                  </w:rPrChange>
                </w:rPr>
                <w:t>{</w:t>
              </w:r>
            </w:ins>
          </w:p>
          <w:p w14:paraId="50D79D14" w14:textId="77777777" w:rsidR="00A47B4C" w:rsidRPr="00A47B4C" w:rsidRDefault="00A47B4C">
            <w:pPr>
              <w:rPr>
                <w:ins w:id="4838" w:author="Borja Gonzalez" w:date="2017-09-28T19:13:00Z"/>
                <w:lang w:val="en-US"/>
                <w:rPrChange w:id="4839" w:author="Borja Gonzalez" w:date="2017-09-28T19:13:00Z">
                  <w:rPr>
                    <w:ins w:id="4840" w:author="Borja Gonzalez" w:date="2017-09-28T19:13:00Z"/>
                    <w:rFonts w:ascii="Monaco" w:eastAsiaTheme="majorEastAsia" w:hAnsi="Monaco" w:cs="Monaco"/>
                    <w:color w:val="243F60" w:themeColor="accent1" w:themeShade="7F"/>
                    <w:sz w:val="32"/>
                    <w:szCs w:val="32"/>
                    <w:lang w:val="en-US"/>
                  </w:rPr>
                </w:rPrChange>
              </w:rPr>
              <w:pPrChange w:id="4841" w:author="GONZALEZ DIAZ, BORJA" w:date="2017-09-29T19:27:00Z">
                <w:pPr>
                  <w:keepNext/>
                  <w:keepLines/>
                  <w:widowControl w:val="0"/>
                  <w:autoSpaceDE w:val="0"/>
                  <w:autoSpaceDN w:val="0"/>
                  <w:adjustRightInd w:val="0"/>
                  <w:spacing w:before="200"/>
                  <w:outlineLvl w:val="4"/>
                </w:pPr>
              </w:pPrChange>
            </w:pPr>
            <w:ins w:id="4842" w:author="Borja Gonzalez" w:date="2017-09-28T19:13:00Z">
              <w:r w:rsidRPr="00A47B4C">
                <w:rPr>
                  <w:lang w:val="en-US"/>
                  <w:rPrChange w:id="4843" w:author="Borja Gonzalez" w:date="2017-09-28T19:13:00Z">
                    <w:rPr>
                      <w:rFonts w:ascii="Monaco" w:hAnsi="Monaco" w:cs="Monaco"/>
                      <w:sz w:val="32"/>
                      <w:szCs w:val="32"/>
                      <w:lang w:val="en-US"/>
                    </w:rPr>
                  </w:rPrChange>
                </w:rPr>
                <w:t xml:space="preserve">    </w:t>
              </w:r>
              <w:r w:rsidRPr="00A47B4C">
                <w:rPr>
                  <w:lang w:val="en-US"/>
                  <w:rPrChange w:id="4844" w:author="Borja Gonzalez" w:date="2017-09-28T19:13:00Z">
                    <w:rPr>
                      <w:rFonts w:ascii="Monaco" w:hAnsi="Monaco" w:cs="Monaco"/>
                      <w:sz w:val="32"/>
                      <w:szCs w:val="32"/>
                      <w:lang w:val="en-US"/>
                    </w:rPr>
                  </w:rPrChange>
                </w:rPr>
                <w:tab/>
              </w:r>
              <w:r w:rsidRPr="00A47B4C">
                <w:rPr>
                  <w:lang w:val="en-US"/>
                  <w:rPrChange w:id="4845" w:author="Borja Gonzalez" w:date="2017-09-28T19:13:00Z">
                    <w:rPr>
                      <w:rFonts w:ascii="Monaco" w:hAnsi="Monaco" w:cs="Monaco"/>
                      <w:sz w:val="32"/>
                      <w:szCs w:val="32"/>
                      <w:lang w:val="en-US"/>
                    </w:rPr>
                  </w:rPrChange>
                </w:rPr>
                <w:tab/>
              </w:r>
              <w:r w:rsidRPr="00A47B4C">
                <w:rPr>
                  <w:lang w:val="en-US"/>
                  <w:rPrChange w:id="4846" w:author="Borja Gonzalez" w:date="2017-09-28T19:13:00Z">
                    <w:rPr>
                      <w:rFonts w:ascii="Monaco" w:hAnsi="Monaco" w:cs="Monaco"/>
                      <w:sz w:val="32"/>
                      <w:szCs w:val="32"/>
                      <w:lang w:val="en-US"/>
                    </w:rPr>
                  </w:rPrChange>
                </w:rPr>
                <w:tab/>
              </w:r>
              <w:r w:rsidRPr="00A47B4C">
                <w:rPr>
                  <w:color w:val="000000"/>
                  <w:lang w:val="en-US"/>
                  <w:rPrChange w:id="4847" w:author="Borja Gonzalez" w:date="2017-09-28T19:13:00Z">
                    <w:rPr>
                      <w:rFonts w:ascii="Monaco" w:hAnsi="Monaco" w:cs="Monaco"/>
                      <w:color w:val="000000"/>
                      <w:sz w:val="32"/>
                      <w:szCs w:val="32"/>
                      <w:lang w:val="en-US"/>
                    </w:rPr>
                  </w:rPrChange>
                </w:rPr>
                <w:t>Papa</w:t>
              </w:r>
              <w:r w:rsidRPr="00A47B4C">
                <w:rPr>
                  <w:b/>
                  <w:bCs/>
                  <w:color w:val="000000"/>
                  <w:lang w:val="en-US"/>
                  <w:rPrChange w:id="4848" w:author="Borja Gonzalez" w:date="2017-09-28T19:13:00Z">
                    <w:rPr>
                      <w:rFonts w:ascii="Monaco" w:hAnsi="Monaco" w:cs="Monaco"/>
                      <w:b/>
                      <w:bCs/>
                      <w:color w:val="000000"/>
                      <w:sz w:val="32"/>
                      <w:szCs w:val="32"/>
                      <w:lang w:val="en-US"/>
                    </w:rPr>
                  </w:rPrChange>
                </w:rPr>
                <w:t>.</w:t>
              </w:r>
              <w:r w:rsidRPr="00A47B4C">
                <w:rPr>
                  <w:color w:val="000000"/>
                  <w:lang w:val="en-US"/>
                  <w:rPrChange w:id="4849" w:author="Borja Gonzalez" w:date="2017-09-28T19:13:00Z">
                    <w:rPr>
                      <w:rFonts w:ascii="Monaco" w:hAnsi="Monaco" w:cs="Monaco"/>
                      <w:color w:val="000000"/>
                      <w:sz w:val="32"/>
                      <w:szCs w:val="32"/>
                      <w:lang w:val="en-US"/>
                    </w:rPr>
                  </w:rPrChange>
                </w:rPr>
                <w:t>parse</w:t>
              </w:r>
              <w:r w:rsidRPr="00A47B4C">
                <w:rPr>
                  <w:b/>
                  <w:bCs/>
                  <w:color w:val="000000"/>
                  <w:lang w:val="en-US"/>
                  <w:rPrChange w:id="4850" w:author="Borja Gonzalez" w:date="2017-09-28T19:13:00Z">
                    <w:rPr>
                      <w:rFonts w:ascii="Monaco" w:hAnsi="Monaco" w:cs="Monaco"/>
                      <w:b/>
                      <w:bCs/>
                      <w:color w:val="000000"/>
                      <w:sz w:val="32"/>
                      <w:szCs w:val="32"/>
                      <w:lang w:val="en-US"/>
                    </w:rPr>
                  </w:rPrChange>
                </w:rPr>
                <w:t>(</w:t>
              </w:r>
              <w:proofErr w:type="gramStart"/>
              <w:r w:rsidRPr="00A47B4C">
                <w:rPr>
                  <w:color w:val="000000"/>
                  <w:lang w:val="en-US"/>
                  <w:rPrChange w:id="4851" w:author="Borja Gonzalez" w:date="2017-09-28T19:13:00Z">
                    <w:rPr>
                      <w:rFonts w:ascii="Monaco" w:hAnsi="Monaco" w:cs="Monaco"/>
                      <w:color w:val="000000"/>
                      <w:sz w:val="32"/>
                      <w:szCs w:val="32"/>
                      <w:lang w:val="en-US"/>
                    </w:rPr>
                  </w:rPrChange>
                </w:rPr>
                <w:t>reader</w:t>
              </w:r>
              <w:r w:rsidRPr="00A47B4C">
                <w:rPr>
                  <w:b/>
                  <w:bCs/>
                  <w:color w:val="000000"/>
                  <w:lang w:val="en-US"/>
                  <w:rPrChange w:id="4852" w:author="Borja Gonzalez" w:date="2017-09-28T19:13:00Z">
                    <w:rPr>
                      <w:rFonts w:ascii="Monaco" w:hAnsi="Monaco" w:cs="Monaco"/>
                      <w:b/>
                      <w:bCs/>
                      <w:color w:val="000000"/>
                      <w:sz w:val="32"/>
                      <w:szCs w:val="32"/>
                      <w:lang w:val="en-US"/>
                    </w:rPr>
                  </w:rPrChange>
                </w:rPr>
                <w:t>.</w:t>
              </w:r>
              <w:r w:rsidRPr="00A47B4C">
                <w:rPr>
                  <w:color w:val="000000"/>
                  <w:lang w:val="en-US"/>
                  <w:rPrChange w:id="4853" w:author="Borja Gonzalez" w:date="2017-09-28T19:13:00Z">
                    <w:rPr>
                      <w:rFonts w:ascii="Monaco" w:hAnsi="Monaco" w:cs="Monaco"/>
                      <w:color w:val="000000"/>
                      <w:sz w:val="32"/>
                      <w:szCs w:val="32"/>
                      <w:lang w:val="en-US"/>
                    </w:rPr>
                  </w:rPrChange>
                </w:rPr>
                <w:t>result</w:t>
              </w:r>
              <w:proofErr w:type="gramEnd"/>
              <w:r w:rsidRPr="00A47B4C">
                <w:rPr>
                  <w:b/>
                  <w:bCs/>
                  <w:color w:val="000000"/>
                  <w:lang w:val="en-US"/>
                  <w:rPrChange w:id="4854" w:author="Borja Gonzalez" w:date="2017-09-28T19:13:00Z">
                    <w:rPr>
                      <w:rFonts w:ascii="Monaco" w:hAnsi="Monaco" w:cs="Monaco"/>
                      <w:b/>
                      <w:bCs/>
                      <w:color w:val="000000"/>
                      <w:sz w:val="32"/>
                      <w:szCs w:val="32"/>
                      <w:lang w:val="en-US"/>
                    </w:rPr>
                  </w:rPrChange>
                </w:rPr>
                <w:t>,</w:t>
              </w:r>
              <w:r w:rsidRPr="00A47B4C">
                <w:rPr>
                  <w:lang w:val="en-US"/>
                  <w:rPrChange w:id="4855" w:author="Borja Gonzalez" w:date="2017-09-28T19:13:00Z">
                    <w:rPr>
                      <w:rFonts w:ascii="Monaco" w:hAnsi="Monaco" w:cs="Monaco"/>
                      <w:sz w:val="32"/>
                      <w:szCs w:val="32"/>
                      <w:lang w:val="en-US"/>
                    </w:rPr>
                  </w:rPrChange>
                </w:rPr>
                <w:t xml:space="preserve"> </w:t>
              </w:r>
              <w:r w:rsidRPr="00A47B4C">
                <w:rPr>
                  <w:b/>
                  <w:bCs/>
                  <w:color w:val="000000"/>
                  <w:lang w:val="en-US"/>
                  <w:rPrChange w:id="4856" w:author="Borja Gonzalez" w:date="2017-09-28T19:13:00Z">
                    <w:rPr>
                      <w:rFonts w:ascii="Monaco" w:hAnsi="Monaco" w:cs="Monaco"/>
                      <w:b/>
                      <w:bCs/>
                      <w:color w:val="000000"/>
                      <w:sz w:val="32"/>
                      <w:szCs w:val="32"/>
                      <w:lang w:val="en-US"/>
                    </w:rPr>
                  </w:rPrChange>
                </w:rPr>
                <w:t>{</w:t>
              </w:r>
            </w:ins>
          </w:p>
          <w:p w14:paraId="7AB1DD02" w14:textId="77777777" w:rsidR="00A47B4C" w:rsidRPr="00A47B4C" w:rsidRDefault="00A47B4C">
            <w:pPr>
              <w:rPr>
                <w:ins w:id="4857" w:author="Borja Gonzalez" w:date="2017-09-28T19:13:00Z"/>
                <w:lang w:val="en-US"/>
                <w:rPrChange w:id="4858" w:author="Borja Gonzalez" w:date="2017-09-28T19:13:00Z">
                  <w:rPr>
                    <w:ins w:id="4859" w:author="Borja Gonzalez" w:date="2017-09-28T19:13:00Z"/>
                    <w:rFonts w:ascii="Monaco" w:eastAsiaTheme="majorEastAsia" w:hAnsi="Monaco" w:cs="Monaco"/>
                    <w:color w:val="243F60" w:themeColor="accent1" w:themeShade="7F"/>
                    <w:sz w:val="32"/>
                    <w:szCs w:val="32"/>
                    <w:lang w:val="en-US"/>
                  </w:rPr>
                </w:rPrChange>
              </w:rPr>
              <w:pPrChange w:id="4860" w:author="GONZALEZ DIAZ, BORJA" w:date="2017-09-29T19:27:00Z">
                <w:pPr>
                  <w:keepNext/>
                  <w:keepLines/>
                  <w:widowControl w:val="0"/>
                  <w:autoSpaceDE w:val="0"/>
                  <w:autoSpaceDN w:val="0"/>
                  <w:adjustRightInd w:val="0"/>
                  <w:spacing w:before="200"/>
                  <w:outlineLvl w:val="4"/>
                </w:pPr>
              </w:pPrChange>
            </w:pPr>
            <w:ins w:id="4861" w:author="Borja Gonzalez" w:date="2017-09-28T19:13:00Z">
              <w:r w:rsidRPr="00A47B4C">
                <w:rPr>
                  <w:lang w:val="en-US"/>
                  <w:rPrChange w:id="4862" w:author="Borja Gonzalez" w:date="2017-09-28T19:13:00Z">
                    <w:rPr>
                      <w:rFonts w:ascii="Monaco" w:hAnsi="Monaco" w:cs="Monaco"/>
                      <w:sz w:val="32"/>
                      <w:szCs w:val="32"/>
                      <w:lang w:val="en-US"/>
                    </w:rPr>
                  </w:rPrChange>
                </w:rPr>
                <w:t xml:space="preserve">        </w:t>
              </w:r>
              <w:r w:rsidRPr="00A47B4C">
                <w:rPr>
                  <w:lang w:val="en-US"/>
                  <w:rPrChange w:id="4863" w:author="Borja Gonzalez" w:date="2017-09-28T19:13:00Z">
                    <w:rPr>
                      <w:rFonts w:ascii="Monaco" w:hAnsi="Monaco" w:cs="Monaco"/>
                      <w:sz w:val="32"/>
                      <w:szCs w:val="32"/>
                      <w:lang w:val="en-US"/>
                    </w:rPr>
                  </w:rPrChange>
                </w:rPr>
                <w:tab/>
              </w:r>
              <w:r w:rsidRPr="00A47B4C">
                <w:rPr>
                  <w:lang w:val="en-US"/>
                  <w:rPrChange w:id="4864" w:author="Borja Gonzalez" w:date="2017-09-28T19:13:00Z">
                    <w:rPr>
                      <w:rFonts w:ascii="Monaco" w:hAnsi="Monaco" w:cs="Monaco"/>
                      <w:sz w:val="32"/>
                      <w:szCs w:val="32"/>
                      <w:lang w:val="en-US"/>
                    </w:rPr>
                  </w:rPrChange>
                </w:rPr>
                <w:tab/>
              </w:r>
              <w:r w:rsidRPr="00A47B4C">
                <w:rPr>
                  <w:lang w:val="en-US"/>
                  <w:rPrChange w:id="4865" w:author="Borja Gonzalez" w:date="2017-09-28T19:13:00Z">
                    <w:rPr>
                      <w:rFonts w:ascii="Monaco" w:hAnsi="Monaco" w:cs="Monaco"/>
                      <w:sz w:val="32"/>
                      <w:szCs w:val="32"/>
                      <w:lang w:val="en-US"/>
                    </w:rPr>
                  </w:rPrChange>
                </w:rPr>
                <w:tab/>
              </w:r>
              <w:r w:rsidRPr="00A47B4C">
                <w:rPr>
                  <w:color w:val="000000"/>
                  <w:lang w:val="en-US"/>
                  <w:rPrChange w:id="4866" w:author="Borja Gonzalez" w:date="2017-09-28T19:13:00Z">
                    <w:rPr>
                      <w:rFonts w:ascii="Monaco" w:hAnsi="Monaco" w:cs="Monaco"/>
                      <w:color w:val="000000"/>
                      <w:sz w:val="32"/>
                      <w:szCs w:val="32"/>
                      <w:lang w:val="en-US"/>
                    </w:rPr>
                  </w:rPrChange>
                </w:rPr>
                <w:t>complete</w:t>
              </w:r>
              <w:r w:rsidRPr="00A47B4C">
                <w:rPr>
                  <w:b/>
                  <w:bCs/>
                  <w:color w:val="CE5C00"/>
                  <w:lang w:val="en-US"/>
                  <w:rPrChange w:id="4867" w:author="Borja Gonzalez" w:date="2017-09-28T19:13:00Z">
                    <w:rPr>
                      <w:rFonts w:ascii="Monaco" w:hAnsi="Monaco" w:cs="Monaco"/>
                      <w:b/>
                      <w:bCs/>
                      <w:color w:val="CE5C00"/>
                      <w:sz w:val="32"/>
                      <w:szCs w:val="32"/>
                      <w:lang w:val="en-US"/>
                    </w:rPr>
                  </w:rPrChange>
                </w:rPr>
                <w:t>:</w:t>
              </w:r>
              <w:r w:rsidRPr="00A47B4C">
                <w:rPr>
                  <w:lang w:val="en-US"/>
                  <w:rPrChange w:id="4868" w:author="Borja Gonzalez" w:date="2017-09-28T19:13:00Z">
                    <w:rPr>
                      <w:rFonts w:ascii="Monaco" w:hAnsi="Monaco" w:cs="Monaco"/>
                      <w:sz w:val="32"/>
                      <w:szCs w:val="32"/>
                      <w:lang w:val="en-US"/>
                    </w:rPr>
                  </w:rPrChange>
                </w:rPr>
                <w:t xml:space="preserve"> </w:t>
              </w:r>
              <w:r w:rsidRPr="00A47B4C">
                <w:rPr>
                  <w:b/>
                  <w:bCs/>
                  <w:lang w:val="en-US"/>
                  <w:rPrChange w:id="4869" w:author="Borja Gonzalez" w:date="2017-09-28T19:13:00Z">
                    <w:rPr>
                      <w:rFonts w:ascii="Monaco" w:hAnsi="Monaco" w:cs="Monaco"/>
                      <w:b/>
                      <w:bCs/>
                      <w:color w:val="204A87"/>
                      <w:sz w:val="32"/>
                      <w:szCs w:val="32"/>
                      <w:lang w:val="en-US"/>
                    </w:rPr>
                  </w:rPrChange>
                </w:rPr>
                <w:t>function</w:t>
              </w:r>
              <w:r w:rsidRPr="00A47B4C">
                <w:rPr>
                  <w:b/>
                  <w:bCs/>
                  <w:color w:val="000000"/>
                  <w:lang w:val="en-US"/>
                  <w:rPrChange w:id="4870" w:author="Borja Gonzalez" w:date="2017-09-28T19:13:00Z">
                    <w:rPr>
                      <w:rFonts w:ascii="Monaco" w:hAnsi="Monaco" w:cs="Monaco"/>
                      <w:b/>
                      <w:bCs/>
                      <w:color w:val="000000"/>
                      <w:sz w:val="32"/>
                      <w:szCs w:val="32"/>
                      <w:lang w:val="en-US"/>
                    </w:rPr>
                  </w:rPrChange>
                </w:rPr>
                <w:t>(</w:t>
              </w:r>
              <w:r w:rsidRPr="00A47B4C">
                <w:rPr>
                  <w:color w:val="000000"/>
                  <w:lang w:val="en-US"/>
                  <w:rPrChange w:id="4871" w:author="Borja Gonzalez" w:date="2017-09-28T19:13:00Z">
                    <w:rPr>
                      <w:rFonts w:ascii="Monaco" w:hAnsi="Monaco" w:cs="Monaco"/>
                      <w:color w:val="000000"/>
                      <w:sz w:val="32"/>
                      <w:szCs w:val="32"/>
                      <w:lang w:val="en-US"/>
                    </w:rPr>
                  </w:rPrChange>
                </w:rPr>
                <w:t>results</w:t>
              </w:r>
              <w:r w:rsidRPr="00A47B4C">
                <w:rPr>
                  <w:b/>
                  <w:bCs/>
                  <w:color w:val="000000"/>
                  <w:lang w:val="en-US"/>
                  <w:rPrChange w:id="4872" w:author="Borja Gonzalez" w:date="2017-09-28T19:13:00Z">
                    <w:rPr>
                      <w:rFonts w:ascii="Monaco" w:hAnsi="Monaco" w:cs="Monaco"/>
                      <w:b/>
                      <w:bCs/>
                      <w:color w:val="000000"/>
                      <w:sz w:val="32"/>
                      <w:szCs w:val="32"/>
                      <w:lang w:val="en-US"/>
                    </w:rPr>
                  </w:rPrChange>
                </w:rPr>
                <w:t>)</w:t>
              </w:r>
              <w:r w:rsidRPr="00A47B4C">
                <w:rPr>
                  <w:lang w:val="en-US"/>
                  <w:rPrChange w:id="4873" w:author="Borja Gonzalez" w:date="2017-09-28T19:13:00Z">
                    <w:rPr>
                      <w:rFonts w:ascii="Monaco" w:hAnsi="Monaco" w:cs="Monaco"/>
                      <w:sz w:val="32"/>
                      <w:szCs w:val="32"/>
                      <w:lang w:val="en-US"/>
                    </w:rPr>
                  </w:rPrChange>
                </w:rPr>
                <w:t xml:space="preserve"> </w:t>
              </w:r>
              <w:r w:rsidRPr="00A47B4C">
                <w:rPr>
                  <w:b/>
                  <w:bCs/>
                  <w:color w:val="000000"/>
                  <w:lang w:val="en-US"/>
                  <w:rPrChange w:id="4874" w:author="Borja Gonzalez" w:date="2017-09-28T19:13:00Z">
                    <w:rPr>
                      <w:rFonts w:ascii="Monaco" w:hAnsi="Monaco" w:cs="Monaco"/>
                      <w:b/>
                      <w:bCs/>
                      <w:color w:val="000000"/>
                      <w:sz w:val="32"/>
                      <w:szCs w:val="32"/>
                      <w:lang w:val="en-US"/>
                    </w:rPr>
                  </w:rPrChange>
                </w:rPr>
                <w:t>{</w:t>
              </w:r>
            </w:ins>
          </w:p>
          <w:p w14:paraId="14788047" w14:textId="77777777" w:rsidR="00A47B4C" w:rsidRPr="0079203F" w:rsidRDefault="00A47B4C">
            <w:pPr>
              <w:rPr>
                <w:ins w:id="4875" w:author="Borja Gonzalez" w:date="2017-09-28T19:13:00Z"/>
                <w:lang w:val="es-ES"/>
                <w:rPrChange w:id="4876" w:author="Rodrigo García" w:date="2017-09-29T10:06:00Z">
                  <w:rPr>
                    <w:ins w:id="4877" w:author="Borja Gonzalez" w:date="2017-09-28T19:13:00Z"/>
                    <w:rFonts w:ascii="Monaco" w:eastAsiaTheme="majorEastAsia" w:hAnsi="Monaco" w:cs="Monaco"/>
                    <w:color w:val="243F60" w:themeColor="accent1" w:themeShade="7F"/>
                    <w:sz w:val="32"/>
                    <w:szCs w:val="32"/>
                    <w:lang w:val="en-US"/>
                  </w:rPr>
                </w:rPrChange>
              </w:rPr>
              <w:pPrChange w:id="4878" w:author="GONZALEZ DIAZ, BORJA" w:date="2017-09-29T19:27:00Z">
                <w:pPr>
                  <w:keepNext/>
                  <w:keepLines/>
                  <w:widowControl w:val="0"/>
                  <w:autoSpaceDE w:val="0"/>
                  <w:autoSpaceDN w:val="0"/>
                  <w:adjustRightInd w:val="0"/>
                  <w:spacing w:before="200"/>
                  <w:outlineLvl w:val="4"/>
                </w:pPr>
              </w:pPrChange>
            </w:pPr>
            <w:ins w:id="4879" w:author="Borja Gonzalez" w:date="2017-09-28T19:13:00Z">
              <w:r w:rsidRPr="00A47B4C">
                <w:rPr>
                  <w:lang w:val="en-US"/>
                  <w:rPrChange w:id="4880" w:author="Borja Gonzalez" w:date="2017-09-28T19:13:00Z">
                    <w:rPr>
                      <w:rFonts w:ascii="Monaco" w:hAnsi="Monaco" w:cs="Monaco"/>
                      <w:sz w:val="32"/>
                      <w:szCs w:val="32"/>
                      <w:lang w:val="en-US"/>
                    </w:rPr>
                  </w:rPrChange>
                </w:rPr>
                <w:t xml:space="preserve">                </w:t>
              </w:r>
              <w:r w:rsidRPr="00A47B4C">
                <w:rPr>
                  <w:lang w:val="en-US"/>
                  <w:rPrChange w:id="4881" w:author="Borja Gonzalez" w:date="2017-09-28T19:13:00Z">
                    <w:rPr>
                      <w:rFonts w:ascii="Monaco" w:hAnsi="Monaco" w:cs="Monaco"/>
                      <w:sz w:val="32"/>
                      <w:szCs w:val="32"/>
                      <w:lang w:val="en-US"/>
                    </w:rPr>
                  </w:rPrChange>
                </w:rPr>
                <w:tab/>
              </w:r>
              <w:r w:rsidRPr="0079203F">
                <w:rPr>
                  <w:b/>
                  <w:bCs/>
                  <w:lang w:val="es-ES"/>
                  <w:rPrChange w:id="4882" w:author="Rodrigo García" w:date="2017-09-29T10:06:00Z">
                    <w:rPr>
                      <w:rFonts w:ascii="Monaco" w:hAnsi="Monaco" w:cs="Monaco"/>
                      <w:b/>
                      <w:bCs/>
                      <w:color w:val="204A87"/>
                      <w:sz w:val="32"/>
                      <w:szCs w:val="32"/>
                      <w:lang w:val="en-US"/>
                    </w:rPr>
                  </w:rPrChange>
                </w:rPr>
                <w:t>if</w:t>
              </w:r>
              <w:proofErr w:type="gramStart"/>
              <w:r w:rsidRPr="0079203F">
                <w:rPr>
                  <w:b/>
                  <w:bCs/>
                  <w:color w:val="000000"/>
                  <w:lang w:val="es-ES"/>
                  <w:rPrChange w:id="4883" w:author="Rodrigo García" w:date="2017-09-29T10:06:00Z">
                    <w:rPr>
                      <w:rFonts w:ascii="Monaco" w:hAnsi="Monaco" w:cs="Monaco"/>
                      <w:b/>
                      <w:bCs/>
                      <w:color w:val="000000"/>
                      <w:sz w:val="32"/>
                      <w:szCs w:val="32"/>
                      <w:lang w:val="en-US"/>
                    </w:rPr>
                  </w:rPrChange>
                </w:rPr>
                <w:t>(</w:t>
              </w:r>
              <w:r w:rsidRPr="0079203F">
                <w:rPr>
                  <w:b/>
                  <w:bCs/>
                  <w:color w:val="CE5C00"/>
                  <w:lang w:val="es-ES"/>
                  <w:rPrChange w:id="4884" w:author="Rodrigo García" w:date="2017-09-29T10:06:00Z">
                    <w:rPr>
                      <w:rFonts w:ascii="Monaco" w:hAnsi="Monaco" w:cs="Monaco"/>
                      <w:b/>
                      <w:bCs/>
                      <w:color w:val="CE5C00"/>
                      <w:sz w:val="32"/>
                      <w:szCs w:val="32"/>
                      <w:lang w:val="en-US"/>
                    </w:rPr>
                  </w:rPrChange>
                </w:rPr>
                <w:t>!</w:t>
              </w:r>
              <w:r w:rsidRPr="0079203F">
                <w:rPr>
                  <w:lang w:val="es-ES"/>
                  <w:rPrChange w:id="4885" w:author="Rodrigo García" w:date="2017-09-29T10:06:00Z">
                    <w:rPr>
                      <w:rFonts w:ascii="Monaco" w:hAnsi="Monaco" w:cs="Monaco"/>
                      <w:color w:val="204A87"/>
                      <w:sz w:val="32"/>
                      <w:szCs w:val="32"/>
                      <w:lang w:val="en-US"/>
                    </w:rPr>
                  </w:rPrChange>
                </w:rPr>
                <w:t>document</w:t>
              </w:r>
              <w:proofErr w:type="gramEnd"/>
              <w:r w:rsidRPr="0079203F">
                <w:rPr>
                  <w:b/>
                  <w:bCs/>
                  <w:color w:val="000000"/>
                  <w:lang w:val="es-ES"/>
                  <w:rPrChange w:id="4886" w:author="Rodrigo García" w:date="2017-09-29T10:06:00Z">
                    <w:rPr>
                      <w:rFonts w:ascii="Monaco" w:hAnsi="Monaco" w:cs="Monaco"/>
                      <w:b/>
                      <w:bCs/>
                      <w:color w:val="000000"/>
                      <w:sz w:val="32"/>
                      <w:szCs w:val="32"/>
                      <w:lang w:val="en-US"/>
                    </w:rPr>
                  </w:rPrChange>
                </w:rPr>
                <w:t>.</w:t>
              </w:r>
              <w:r w:rsidRPr="0079203F">
                <w:rPr>
                  <w:color w:val="000000"/>
                  <w:lang w:val="es-ES"/>
                  <w:rPrChange w:id="4887" w:author="Rodrigo García" w:date="2017-09-29T10:06:00Z">
                    <w:rPr>
                      <w:rFonts w:ascii="Monaco" w:hAnsi="Monaco" w:cs="Monaco"/>
                      <w:color w:val="000000"/>
                      <w:sz w:val="32"/>
                      <w:szCs w:val="32"/>
                      <w:lang w:val="en-US"/>
                    </w:rPr>
                  </w:rPrChange>
                </w:rPr>
                <w:t>getElementById</w:t>
              </w:r>
              <w:r w:rsidRPr="0079203F">
                <w:rPr>
                  <w:b/>
                  <w:bCs/>
                  <w:color w:val="000000"/>
                  <w:lang w:val="es-ES"/>
                  <w:rPrChange w:id="4888" w:author="Rodrigo García" w:date="2017-09-29T10:06:00Z">
                    <w:rPr>
                      <w:rFonts w:ascii="Monaco" w:hAnsi="Monaco" w:cs="Monaco"/>
                      <w:b/>
                      <w:bCs/>
                      <w:color w:val="000000"/>
                      <w:sz w:val="32"/>
                      <w:szCs w:val="32"/>
                      <w:lang w:val="en-US"/>
                    </w:rPr>
                  </w:rPrChange>
                </w:rPr>
                <w:t>(</w:t>
              </w:r>
              <w:r w:rsidRPr="0079203F">
                <w:rPr>
                  <w:color w:val="4E9A06"/>
                  <w:lang w:val="es-ES"/>
                  <w:rPrChange w:id="4889" w:author="Rodrigo García" w:date="2017-09-29T10:06:00Z">
                    <w:rPr>
                      <w:rFonts w:ascii="Monaco" w:hAnsi="Monaco" w:cs="Monaco"/>
                      <w:color w:val="4E9A06"/>
                      <w:sz w:val="32"/>
                      <w:szCs w:val="32"/>
                      <w:lang w:val="en-US"/>
                    </w:rPr>
                  </w:rPrChange>
                </w:rPr>
                <w:t>"miFecha"</w:t>
              </w:r>
              <w:r w:rsidRPr="0079203F">
                <w:rPr>
                  <w:b/>
                  <w:bCs/>
                  <w:color w:val="000000"/>
                  <w:lang w:val="es-ES"/>
                  <w:rPrChange w:id="4890" w:author="Rodrigo García" w:date="2017-09-29T10:06:00Z">
                    <w:rPr>
                      <w:rFonts w:ascii="Monaco" w:hAnsi="Monaco" w:cs="Monaco"/>
                      <w:b/>
                      <w:bCs/>
                      <w:color w:val="000000"/>
                      <w:sz w:val="32"/>
                      <w:szCs w:val="32"/>
                      <w:lang w:val="en-US"/>
                    </w:rPr>
                  </w:rPrChange>
                </w:rPr>
                <w:t>).</w:t>
              </w:r>
              <w:r w:rsidRPr="0079203F">
                <w:rPr>
                  <w:color w:val="000000"/>
                  <w:lang w:val="es-ES"/>
                  <w:rPrChange w:id="4891" w:author="Rodrigo García" w:date="2017-09-29T10:06:00Z">
                    <w:rPr>
                      <w:rFonts w:ascii="Monaco" w:hAnsi="Monaco" w:cs="Monaco"/>
                      <w:color w:val="000000"/>
                      <w:sz w:val="32"/>
                      <w:szCs w:val="32"/>
                      <w:lang w:val="en-US"/>
                    </w:rPr>
                  </w:rPrChange>
                </w:rPr>
                <w:t>value</w:t>
              </w:r>
              <w:r w:rsidRPr="0079203F">
                <w:rPr>
                  <w:b/>
                  <w:bCs/>
                  <w:color w:val="000000"/>
                  <w:lang w:val="es-ES"/>
                  <w:rPrChange w:id="4892" w:author="Rodrigo García" w:date="2017-09-29T10:06:00Z">
                    <w:rPr>
                      <w:rFonts w:ascii="Monaco" w:hAnsi="Monaco" w:cs="Monaco"/>
                      <w:b/>
                      <w:bCs/>
                      <w:color w:val="000000"/>
                      <w:sz w:val="32"/>
                      <w:szCs w:val="32"/>
                      <w:lang w:val="en-US"/>
                    </w:rPr>
                  </w:rPrChange>
                </w:rPr>
                <w:t>){</w:t>
              </w:r>
            </w:ins>
          </w:p>
          <w:p w14:paraId="6DDDE2A8" w14:textId="77777777" w:rsidR="00A47B4C" w:rsidRPr="0079203F" w:rsidRDefault="00A47B4C">
            <w:pPr>
              <w:rPr>
                <w:ins w:id="4893" w:author="Borja Gonzalez" w:date="2017-09-28T19:13:00Z"/>
                <w:lang w:val="es-ES"/>
                <w:rPrChange w:id="4894" w:author="Rodrigo García" w:date="2017-09-29T10:06:00Z">
                  <w:rPr>
                    <w:ins w:id="4895" w:author="Borja Gonzalez" w:date="2017-09-28T19:13:00Z"/>
                    <w:rFonts w:ascii="Monaco" w:eastAsiaTheme="majorEastAsia" w:hAnsi="Monaco" w:cs="Monaco"/>
                    <w:color w:val="243F60" w:themeColor="accent1" w:themeShade="7F"/>
                    <w:sz w:val="32"/>
                    <w:szCs w:val="32"/>
                    <w:lang w:val="en-US"/>
                  </w:rPr>
                </w:rPrChange>
              </w:rPr>
              <w:pPrChange w:id="4896" w:author="GONZALEZ DIAZ, BORJA" w:date="2017-09-29T19:27:00Z">
                <w:pPr>
                  <w:keepNext/>
                  <w:keepLines/>
                  <w:widowControl w:val="0"/>
                  <w:autoSpaceDE w:val="0"/>
                  <w:autoSpaceDN w:val="0"/>
                  <w:adjustRightInd w:val="0"/>
                  <w:spacing w:before="200"/>
                  <w:outlineLvl w:val="4"/>
                </w:pPr>
              </w:pPrChange>
            </w:pPr>
            <w:ins w:id="4897" w:author="Borja Gonzalez" w:date="2017-09-28T19:13:00Z">
              <w:r w:rsidRPr="0079203F">
                <w:rPr>
                  <w:lang w:val="es-ES"/>
                  <w:rPrChange w:id="4898" w:author="Rodrigo García" w:date="2017-09-29T10:06:00Z">
                    <w:rPr>
                      <w:rFonts w:ascii="Monaco" w:hAnsi="Monaco" w:cs="Monaco"/>
                      <w:sz w:val="32"/>
                      <w:szCs w:val="32"/>
                      <w:lang w:val="en-US"/>
                    </w:rPr>
                  </w:rPrChange>
                </w:rPr>
                <w:t xml:space="preserve">                </w:t>
              </w:r>
              <w:r w:rsidRPr="0079203F">
                <w:rPr>
                  <w:lang w:val="es-ES"/>
                  <w:rPrChange w:id="4899" w:author="Rodrigo García" w:date="2017-09-29T10:06:00Z">
                    <w:rPr>
                      <w:rFonts w:ascii="Monaco" w:hAnsi="Monaco" w:cs="Monaco"/>
                      <w:sz w:val="32"/>
                      <w:szCs w:val="32"/>
                      <w:lang w:val="en-US"/>
                    </w:rPr>
                  </w:rPrChange>
                </w:rPr>
                <w:tab/>
              </w:r>
              <w:r w:rsidRPr="0079203F">
                <w:rPr>
                  <w:lang w:val="es-ES"/>
                  <w:rPrChange w:id="4900" w:author="Rodrigo García" w:date="2017-09-29T10:06:00Z">
                    <w:rPr>
                      <w:rFonts w:ascii="Monaco" w:hAnsi="Monaco" w:cs="Monaco"/>
                      <w:sz w:val="32"/>
                      <w:szCs w:val="32"/>
                      <w:lang w:val="en-US"/>
                    </w:rPr>
                  </w:rPrChange>
                </w:rPr>
                <w:tab/>
              </w:r>
              <w:proofErr w:type="gramStart"/>
              <w:r w:rsidRPr="0079203F">
                <w:rPr>
                  <w:color w:val="000000"/>
                  <w:lang w:val="es-ES"/>
                  <w:rPrChange w:id="4901" w:author="Rodrigo García" w:date="2017-09-29T10:06:00Z">
                    <w:rPr>
                      <w:rFonts w:ascii="Monaco" w:hAnsi="Monaco" w:cs="Monaco"/>
                      <w:color w:val="000000"/>
                      <w:sz w:val="32"/>
                      <w:szCs w:val="32"/>
                      <w:lang w:val="en-US"/>
                    </w:rPr>
                  </w:rPrChange>
                </w:rPr>
                <w:t>alert</w:t>
              </w:r>
              <w:r w:rsidRPr="0079203F">
                <w:rPr>
                  <w:b/>
                  <w:bCs/>
                  <w:color w:val="000000"/>
                  <w:lang w:val="es-ES"/>
                  <w:rPrChange w:id="4902"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903" w:author="Rodrigo García" w:date="2017-09-29T10:06:00Z">
                    <w:rPr>
                      <w:rFonts w:ascii="Monaco" w:hAnsi="Monaco" w:cs="Monaco"/>
                      <w:color w:val="4E9A06"/>
                      <w:sz w:val="32"/>
                      <w:szCs w:val="32"/>
                      <w:lang w:val="en-US"/>
                    </w:rPr>
                  </w:rPrChange>
                </w:rPr>
                <w:t>"Introduzca la fecha"</w:t>
              </w:r>
              <w:r w:rsidRPr="0079203F">
                <w:rPr>
                  <w:b/>
                  <w:bCs/>
                  <w:color w:val="000000"/>
                  <w:lang w:val="es-ES"/>
                  <w:rPrChange w:id="4904" w:author="Rodrigo García" w:date="2017-09-29T10:06:00Z">
                    <w:rPr>
                      <w:rFonts w:ascii="Monaco" w:hAnsi="Monaco" w:cs="Monaco"/>
                      <w:b/>
                      <w:bCs/>
                      <w:color w:val="000000"/>
                      <w:sz w:val="32"/>
                      <w:szCs w:val="32"/>
                      <w:lang w:val="en-US"/>
                    </w:rPr>
                  </w:rPrChange>
                </w:rPr>
                <w:t>);</w:t>
              </w:r>
            </w:ins>
          </w:p>
          <w:p w14:paraId="744D3014" w14:textId="77777777" w:rsidR="00A47B4C" w:rsidRPr="0079203F" w:rsidRDefault="00A47B4C">
            <w:pPr>
              <w:rPr>
                <w:ins w:id="4905" w:author="Borja Gonzalez" w:date="2017-09-28T19:13:00Z"/>
                <w:lang w:val="es-ES"/>
                <w:rPrChange w:id="4906" w:author="Rodrigo García" w:date="2017-09-29T10:06:00Z">
                  <w:rPr>
                    <w:ins w:id="4907" w:author="Borja Gonzalez" w:date="2017-09-28T19:13:00Z"/>
                    <w:rFonts w:ascii="Monaco" w:eastAsiaTheme="majorEastAsia" w:hAnsi="Monaco" w:cs="Monaco"/>
                    <w:color w:val="243F60" w:themeColor="accent1" w:themeShade="7F"/>
                    <w:sz w:val="32"/>
                    <w:szCs w:val="32"/>
                    <w:lang w:val="en-US"/>
                  </w:rPr>
                </w:rPrChange>
              </w:rPr>
              <w:pPrChange w:id="4908" w:author="GONZALEZ DIAZ, BORJA" w:date="2017-09-29T19:27:00Z">
                <w:pPr>
                  <w:keepNext/>
                  <w:keepLines/>
                  <w:widowControl w:val="0"/>
                  <w:autoSpaceDE w:val="0"/>
                  <w:autoSpaceDN w:val="0"/>
                  <w:adjustRightInd w:val="0"/>
                  <w:spacing w:before="200"/>
                  <w:outlineLvl w:val="4"/>
                </w:pPr>
              </w:pPrChange>
            </w:pPr>
            <w:ins w:id="4909" w:author="Borja Gonzalez" w:date="2017-09-28T19:13:00Z">
              <w:r w:rsidRPr="0079203F">
                <w:rPr>
                  <w:lang w:val="es-ES"/>
                  <w:rPrChange w:id="4910" w:author="Rodrigo García" w:date="2017-09-29T10:06:00Z">
                    <w:rPr>
                      <w:rFonts w:ascii="Monaco" w:hAnsi="Monaco" w:cs="Monaco"/>
                      <w:sz w:val="32"/>
                      <w:szCs w:val="32"/>
                      <w:lang w:val="en-US"/>
                    </w:rPr>
                  </w:rPrChange>
                </w:rPr>
                <w:t xml:space="preserve">                </w:t>
              </w:r>
              <w:r w:rsidRPr="0079203F">
                <w:rPr>
                  <w:lang w:val="es-ES"/>
                  <w:rPrChange w:id="4911" w:author="Rodrigo García" w:date="2017-09-29T10:06:00Z">
                    <w:rPr>
                      <w:rFonts w:ascii="Monaco" w:hAnsi="Monaco" w:cs="Monaco"/>
                      <w:sz w:val="32"/>
                      <w:szCs w:val="32"/>
                      <w:lang w:val="en-US"/>
                    </w:rPr>
                  </w:rPrChange>
                </w:rPr>
                <w:tab/>
              </w:r>
              <w:r w:rsidRPr="0079203F">
                <w:rPr>
                  <w:b/>
                  <w:bCs/>
                  <w:color w:val="000000"/>
                  <w:lang w:val="es-ES"/>
                  <w:rPrChange w:id="4912" w:author="Rodrigo García" w:date="2017-09-29T10:06:00Z">
                    <w:rPr>
                      <w:rFonts w:ascii="Monaco" w:hAnsi="Monaco" w:cs="Monaco"/>
                      <w:b/>
                      <w:bCs/>
                      <w:color w:val="000000"/>
                      <w:sz w:val="32"/>
                      <w:szCs w:val="32"/>
                      <w:lang w:val="en-US"/>
                    </w:rPr>
                  </w:rPrChange>
                </w:rPr>
                <w:t>}</w:t>
              </w:r>
            </w:ins>
          </w:p>
          <w:p w14:paraId="503A6294" w14:textId="77777777" w:rsidR="00A47B4C" w:rsidRPr="0079203F" w:rsidRDefault="00A47B4C">
            <w:pPr>
              <w:rPr>
                <w:ins w:id="4913" w:author="Borja Gonzalez" w:date="2017-09-28T19:13:00Z"/>
                <w:lang w:val="es-ES"/>
                <w:rPrChange w:id="4914" w:author="Rodrigo García" w:date="2017-09-29T10:06:00Z">
                  <w:rPr>
                    <w:ins w:id="4915" w:author="Borja Gonzalez" w:date="2017-09-28T19:13:00Z"/>
                    <w:rFonts w:ascii="Monaco" w:eastAsiaTheme="majorEastAsia" w:hAnsi="Monaco" w:cs="Monaco"/>
                    <w:color w:val="243F60" w:themeColor="accent1" w:themeShade="7F"/>
                    <w:sz w:val="32"/>
                    <w:szCs w:val="32"/>
                    <w:lang w:val="en-US"/>
                  </w:rPr>
                </w:rPrChange>
              </w:rPr>
              <w:pPrChange w:id="4916" w:author="GONZALEZ DIAZ, BORJA" w:date="2017-09-29T19:27:00Z">
                <w:pPr>
                  <w:keepNext/>
                  <w:keepLines/>
                  <w:widowControl w:val="0"/>
                  <w:autoSpaceDE w:val="0"/>
                  <w:autoSpaceDN w:val="0"/>
                  <w:adjustRightInd w:val="0"/>
                  <w:spacing w:before="200"/>
                  <w:outlineLvl w:val="4"/>
                </w:pPr>
              </w:pPrChange>
            </w:pPr>
            <w:ins w:id="4917" w:author="Borja Gonzalez" w:date="2017-09-28T19:13:00Z">
              <w:r w:rsidRPr="0079203F">
                <w:rPr>
                  <w:lang w:val="es-ES"/>
                  <w:rPrChange w:id="4918" w:author="Rodrigo García" w:date="2017-09-29T10:06:00Z">
                    <w:rPr>
                      <w:rFonts w:ascii="Monaco" w:hAnsi="Monaco" w:cs="Monaco"/>
                      <w:sz w:val="32"/>
                      <w:szCs w:val="32"/>
                      <w:lang w:val="en-US"/>
                    </w:rPr>
                  </w:rPrChange>
                </w:rPr>
                <w:t xml:space="preserve">                </w:t>
              </w:r>
              <w:r w:rsidRPr="0079203F">
                <w:rPr>
                  <w:lang w:val="es-ES"/>
                  <w:rPrChange w:id="4919" w:author="Rodrigo García" w:date="2017-09-29T10:06:00Z">
                    <w:rPr>
                      <w:rFonts w:ascii="Monaco" w:hAnsi="Monaco" w:cs="Monaco"/>
                      <w:sz w:val="32"/>
                      <w:szCs w:val="32"/>
                      <w:lang w:val="en-US"/>
                    </w:rPr>
                  </w:rPrChange>
                </w:rPr>
                <w:tab/>
              </w:r>
              <w:proofErr w:type="gramStart"/>
              <w:r w:rsidRPr="0079203F">
                <w:rPr>
                  <w:b/>
                  <w:bCs/>
                  <w:lang w:val="es-ES"/>
                  <w:rPrChange w:id="4920" w:author="Rodrigo García" w:date="2017-09-29T10:06:00Z">
                    <w:rPr>
                      <w:rFonts w:ascii="Monaco" w:hAnsi="Monaco" w:cs="Monaco"/>
                      <w:b/>
                      <w:bCs/>
                      <w:color w:val="204A87"/>
                      <w:sz w:val="32"/>
                      <w:szCs w:val="32"/>
                      <w:lang w:val="en-US"/>
                    </w:rPr>
                  </w:rPrChange>
                </w:rPr>
                <w:t>else</w:t>
              </w:r>
              <w:r w:rsidRPr="0079203F">
                <w:rPr>
                  <w:b/>
                  <w:bCs/>
                  <w:color w:val="000000"/>
                  <w:lang w:val="es-ES"/>
                  <w:rPrChange w:id="4921" w:author="Rodrigo García" w:date="2017-09-29T10:06:00Z">
                    <w:rPr>
                      <w:rFonts w:ascii="Monaco" w:hAnsi="Monaco" w:cs="Monaco"/>
                      <w:b/>
                      <w:bCs/>
                      <w:color w:val="000000"/>
                      <w:sz w:val="32"/>
                      <w:szCs w:val="32"/>
                      <w:lang w:val="en-US"/>
                    </w:rPr>
                  </w:rPrChange>
                </w:rPr>
                <w:t>{</w:t>
              </w:r>
              <w:proofErr w:type="gramEnd"/>
            </w:ins>
          </w:p>
          <w:p w14:paraId="6AE4B695" w14:textId="77777777" w:rsidR="00A47B4C" w:rsidRPr="0079203F" w:rsidRDefault="00A47B4C">
            <w:pPr>
              <w:rPr>
                <w:ins w:id="4922" w:author="Borja Gonzalez" w:date="2017-09-28T19:13:00Z"/>
                <w:lang w:val="es-ES"/>
                <w:rPrChange w:id="4923" w:author="Rodrigo García" w:date="2017-09-29T10:06:00Z">
                  <w:rPr>
                    <w:ins w:id="4924" w:author="Borja Gonzalez" w:date="2017-09-28T19:13:00Z"/>
                    <w:rFonts w:ascii="Monaco" w:eastAsiaTheme="majorEastAsia" w:hAnsi="Monaco" w:cs="Monaco"/>
                    <w:color w:val="243F60" w:themeColor="accent1" w:themeShade="7F"/>
                    <w:sz w:val="32"/>
                    <w:szCs w:val="32"/>
                    <w:lang w:val="en-US"/>
                  </w:rPr>
                </w:rPrChange>
              </w:rPr>
              <w:pPrChange w:id="4925" w:author="GONZALEZ DIAZ, BORJA" w:date="2017-09-29T19:27:00Z">
                <w:pPr>
                  <w:keepNext/>
                  <w:keepLines/>
                  <w:widowControl w:val="0"/>
                  <w:autoSpaceDE w:val="0"/>
                  <w:autoSpaceDN w:val="0"/>
                  <w:adjustRightInd w:val="0"/>
                  <w:spacing w:before="200"/>
                  <w:outlineLvl w:val="4"/>
                </w:pPr>
              </w:pPrChange>
            </w:pPr>
            <w:ins w:id="4926" w:author="Borja Gonzalez" w:date="2017-09-28T19:13:00Z">
              <w:r w:rsidRPr="0079203F">
                <w:rPr>
                  <w:lang w:val="es-ES"/>
                  <w:rPrChange w:id="4927" w:author="Rodrigo García" w:date="2017-09-29T10:06:00Z">
                    <w:rPr>
                      <w:rFonts w:ascii="Monaco" w:hAnsi="Monaco" w:cs="Monaco"/>
                      <w:sz w:val="32"/>
                      <w:szCs w:val="32"/>
                      <w:lang w:val="en-US"/>
                    </w:rPr>
                  </w:rPrChange>
                </w:rPr>
                <w:t xml:space="preserve">                </w:t>
              </w:r>
              <w:r w:rsidRPr="0079203F">
                <w:rPr>
                  <w:lang w:val="es-ES"/>
                  <w:rPrChange w:id="4928" w:author="Rodrigo García" w:date="2017-09-29T10:06:00Z">
                    <w:rPr>
                      <w:rFonts w:ascii="Monaco" w:hAnsi="Monaco" w:cs="Monaco"/>
                      <w:sz w:val="32"/>
                      <w:szCs w:val="32"/>
                      <w:lang w:val="en-US"/>
                    </w:rPr>
                  </w:rPrChange>
                </w:rPr>
                <w:tab/>
              </w:r>
              <w:r w:rsidRPr="0079203F">
                <w:rPr>
                  <w:lang w:val="es-ES"/>
                  <w:rPrChange w:id="4929" w:author="Rodrigo García" w:date="2017-09-29T10:06:00Z">
                    <w:rPr>
                      <w:rFonts w:ascii="Monaco" w:hAnsi="Monaco" w:cs="Monaco"/>
                      <w:sz w:val="32"/>
                      <w:szCs w:val="32"/>
                      <w:lang w:val="en-US"/>
                    </w:rPr>
                  </w:rPrChange>
                </w:rPr>
                <w:tab/>
              </w:r>
              <w:r w:rsidRPr="0079203F">
                <w:rPr>
                  <w:b/>
                  <w:bCs/>
                  <w:lang w:val="es-ES"/>
                  <w:rPrChange w:id="4930" w:author="Rodrigo García" w:date="2017-09-29T10:06:00Z">
                    <w:rPr>
                      <w:rFonts w:ascii="Monaco" w:hAnsi="Monaco" w:cs="Monaco"/>
                      <w:b/>
                      <w:bCs/>
                      <w:color w:val="204A87"/>
                      <w:sz w:val="32"/>
                      <w:szCs w:val="32"/>
                      <w:lang w:val="en-US"/>
                    </w:rPr>
                  </w:rPrChange>
                </w:rPr>
                <w:t>var</w:t>
              </w:r>
              <w:r w:rsidRPr="0079203F">
                <w:rPr>
                  <w:lang w:val="es-ES"/>
                  <w:rPrChange w:id="4931" w:author="Rodrigo García" w:date="2017-09-29T10:06:00Z">
                    <w:rPr>
                      <w:rFonts w:ascii="Monaco" w:hAnsi="Monaco" w:cs="Monaco"/>
                      <w:sz w:val="32"/>
                      <w:szCs w:val="32"/>
                      <w:lang w:val="en-US"/>
                    </w:rPr>
                  </w:rPrChange>
                </w:rPr>
                <w:t xml:space="preserve"> </w:t>
              </w:r>
              <w:r w:rsidRPr="0079203F">
                <w:rPr>
                  <w:color w:val="000000"/>
                  <w:lang w:val="es-ES"/>
                  <w:rPrChange w:id="4932" w:author="Rodrigo García" w:date="2017-09-29T10:06:00Z">
                    <w:rPr>
                      <w:rFonts w:ascii="Monaco" w:hAnsi="Monaco" w:cs="Monaco"/>
                      <w:color w:val="000000"/>
                      <w:sz w:val="32"/>
                      <w:szCs w:val="32"/>
                      <w:lang w:val="en-US"/>
                    </w:rPr>
                  </w:rPrChange>
                </w:rPr>
                <w:t>Fecha</w:t>
              </w:r>
              <w:r w:rsidRPr="0079203F">
                <w:rPr>
                  <w:lang w:val="es-ES"/>
                  <w:rPrChange w:id="4933" w:author="Rodrigo García" w:date="2017-09-29T10:06:00Z">
                    <w:rPr>
                      <w:rFonts w:ascii="Monaco" w:hAnsi="Monaco" w:cs="Monaco"/>
                      <w:sz w:val="32"/>
                      <w:szCs w:val="32"/>
                      <w:lang w:val="en-US"/>
                    </w:rPr>
                  </w:rPrChange>
                </w:rPr>
                <w:t xml:space="preserve"> </w:t>
              </w:r>
              <w:r w:rsidRPr="0079203F">
                <w:rPr>
                  <w:b/>
                  <w:bCs/>
                  <w:color w:val="CE5C00"/>
                  <w:lang w:val="es-ES"/>
                  <w:rPrChange w:id="4934" w:author="Rodrigo García" w:date="2017-09-29T10:06:00Z">
                    <w:rPr>
                      <w:rFonts w:ascii="Monaco" w:hAnsi="Monaco" w:cs="Monaco"/>
                      <w:b/>
                      <w:bCs/>
                      <w:color w:val="CE5C00"/>
                      <w:sz w:val="32"/>
                      <w:szCs w:val="32"/>
                      <w:lang w:val="en-US"/>
                    </w:rPr>
                  </w:rPrChange>
                </w:rPr>
                <w:t>=</w:t>
              </w:r>
              <w:r w:rsidRPr="0079203F">
                <w:rPr>
                  <w:lang w:val="es-ES"/>
                  <w:rPrChange w:id="4935" w:author="Rodrigo García" w:date="2017-09-29T10:06:00Z">
                    <w:rPr>
                      <w:rFonts w:ascii="Monaco" w:hAnsi="Monaco" w:cs="Monaco"/>
                      <w:sz w:val="32"/>
                      <w:szCs w:val="32"/>
                      <w:lang w:val="en-US"/>
                    </w:rPr>
                  </w:rPrChange>
                </w:rPr>
                <w:t xml:space="preserve"> </w:t>
              </w:r>
              <w:proofErr w:type="gramStart"/>
              <w:r w:rsidRPr="0079203F">
                <w:rPr>
                  <w:lang w:val="es-ES"/>
                  <w:rPrChange w:id="4936" w:author="Rodrigo García" w:date="2017-09-29T10:06:00Z">
                    <w:rPr>
                      <w:rFonts w:ascii="Monaco" w:hAnsi="Monaco" w:cs="Monaco"/>
                      <w:sz w:val="32"/>
                      <w:szCs w:val="32"/>
                      <w:lang w:val="en-US"/>
                    </w:rPr>
                  </w:rPrChange>
                </w:rPr>
                <w:t>document</w:t>
              </w:r>
              <w:r w:rsidRPr="0079203F">
                <w:rPr>
                  <w:b/>
                  <w:bCs/>
                  <w:color w:val="000000"/>
                  <w:lang w:val="es-ES"/>
                  <w:rPrChange w:id="4937" w:author="Rodrigo García" w:date="2017-09-29T10:06:00Z">
                    <w:rPr>
                      <w:rFonts w:ascii="Monaco" w:hAnsi="Monaco" w:cs="Monaco"/>
                      <w:b/>
                      <w:bCs/>
                      <w:color w:val="000000"/>
                      <w:sz w:val="32"/>
                      <w:szCs w:val="32"/>
                      <w:lang w:val="en-US"/>
                    </w:rPr>
                  </w:rPrChange>
                </w:rPr>
                <w:t>.</w:t>
              </w:r>
              <w:r w:rsidRPr="0079203F">
                <w:rPr>
                  <w:color w:val="000000"/>
                  <w:lang w:val="es-ES"/>
                  <w:rPrChange w:id="4938" w:author="Rodrigo García" w:date="2017-09-29T10:06:00Z">
                    <w:rPr>
                      <w:rFonts w:ascii="Monaco" w:hAnsi="Monaco" w:cs="Monaco"/>
                      <w:color w:val="000000"/>
                      <w:sz w:val="32"/>
                      <w:szCs w:val="32"/>
                      <w:lang w:val="en-US"/>
                    </w:rPr>
                  </w:rPrChange>
                </w:rPr>
                <w:t>getElementById</w:t>
              </w:r>
              <w:proofErr w:type="gramEnd"/>
              <w:r w:rsidRPr="0079203F">
                <w:rPr>
                  <w:b/>
                  <w:bCs/>
                  <w:color w:val="000000"/>
                  <w:lang w:val="es-ES"/>
                  <w:rPrChange w:id="4939" w:author="Rodrigo García" w:date="2017-09-29T10:06:00Z">
                    <w:rPr>
                      <w:rFonts w:ascii="Monaco" w:hAnsi="Monaco" w:cs="Monaco"/>
                      <w:b/>
                      <w:bCs/>
                      <w:color w:val="000000"/>
                      <w:sz w:val="32"/>
                      <w:szCs w:val="32"/>
                      <w:lang w:val="en-US"/>
                    </w:rPr>
                  </w:rPrChange>
                </w:rPr>
                <w:t>(</w:t>
              </w:r>
              <w:r w:rsidRPr="0079203F">
                <w:rPr>
                  <w:color w:val="4E9A06"/>
                  <w:lang w:val="es-ES"/>
                  <w:rPrChange w:id="4940" w:author="Rodrigo García" w:date="2017-09-29T10:06:00Z">
                    <w:rPr>
                      <w:rFonts w:ascii="Monaco" w:hAnsi="Monaco" w:cs="Monaco"/>
                      <w:color w:val="4E9A06"/>
                      <w:sz w:val="32"/>
                      <w:szCs w:val="32"/>
                      <w:lang w:val="en-US"/>
                    </w:rPr>
                  </w:rPrChange>
                </w:rPr>
                <w:t>"miFecha"</w:t>
              </w:r>
              <w:r w:rsidRPr="0079203F">
                <w:rPr>
                  <w:b/>
                  <w:bCs/>
                  <w:color w:val="000000"/>
                  <w:lang w:val="es-ES"/>
                  <w:rPrChange w:id="4941" w:author="Rodrigo García" w:date="2017-09-29T10:06:00Z">
                    <w:rPr>
                      <w:rFonts w:ascii="Monaco" w:hAnsi="Monaco" w:cs="Monaco"/>
                      <w:b/>
                      <w:bCs/>
                      <w:color w:val="000000"/>
                      <w:sz w:val="32"/>
                      <w:szCs w:val="32"/>
                      <w:lang w:val="en-US"/>
                    </w:rPr>
                  </w:rPrChange>
                </w:rPr>
                <w:t>).</w:t>
              </w:r>
              <w:r w:rsidRPr="0079203F">
                <w:rPr>
                  <w:color w:val="000000"/>
                  <w:lang w:val="es-ES"/>
                  <w:rPrChange w:id="4942" w:author="Rodrigo García" w:date="2017-09-29T10:06:00Z">
                    <w:rPr>
                      <w:rFonts w:ascii="Monaco" w:hAnsi="Monaco" w:cs="Monaco"/>
                      <w:color w:val="000000"/>
                      <w:sz w:val="32"/>
                      <w:szCs w:val="32"/>
                      <w:lang w:val="en-US"/>
                    </w:rPr>
                  </w:rPrChange>
                </w:rPr>
                <w:t>value</w:t>
              </w:r>
              <w:r w:rsidRPr="0079203F">
                <w:rPr>
                  <w:b/>
                  <w:bCs/>
                  <w:color w:val="000000"/>
                  <w:lang w:val="es-ES"/>
                  <w:rPrChange w:id="4943" w:author="Rodrigo García" w:date="2017-09-29T10:06:00Z">
                    <w:rPr>
                      <w:rFonts w:ascii="Monaco" w:hAnsi="Monaco" w:cs="Monaco"/>
                      <w:b/>
                      <w:bCs/>
                      <w:color w:val="000000"/>
                      <w:sz w:val="32"/>
                      <w:szCs w:val="32"/>
                      <w:lang w:val="en-US"/>
                    </w:rPr>
                  </w:rPrChange>
                </w:rPr>
                <w:t>;</w:t>
              </w:r>
            </w:ins>
          </w:p>
          <w:p w14:paraId="633D64C4" w14:textId="77777777" w:rsidR="00A47B4C" w:rsidRPr="0079203F" w:rsidRDefault="00A47B4C">
            <w:pPr>
              <w:rPr>
                <w:ins w:id="4944" w:author="Borja Gonzalez" w:date="2017-09-28T19:13:00Z"/>
                <w:lang w:val="es-ES"/>
                <w:rPrChange w:id="4945" w:author="Rodrigo García" w:date="2017-09-29T10:06:00Z">
                  <w:rPr>
                    <w:ins w:id="4946" w:author="Borja Gonzalez" w:date="2017-09-28T19:13:00Z"/>
                    <w:rFonts w:ascii="Monaco" w:eastAsiaTheme="majorEastAsia" w:hAnsi="Monaco" w:cs="Monaco"/>
                    <w:color w:val="243F60" w:themeColor="accent1" w:themeShade="7F"/>
                    <w:sz w:val="32"/>
                    <w:szCs w:val="32"/>
                    <w:lang w:val="en-US"/>
                  </w:rPr>
                </w:rPrChange>
              </w:rPr>
              <w:pPrChange w:id="4947" w:author="GONZALEZ DIAZ, BORJA" w:date="2017-09-29T19:27:00Z">
                <w:pPr>
                  <w:keepNext/>
                  <w:keepLines/>
                  <w:widowControl w:val="0"/>
                  <w:autoSpaceDE w:val="0"/>
                  <w:autoSpaceDN w:val="0"/>
                  <w:adjustRightInd w:val="0"/>
                  <w:spacing w:before="200"/>
                  <w:outlineLvl w:val="4"/>
                </w:pPr>
              </w:pPrChange>
            </w:pPr>
            <w:ins w:id="4948" w:author="Borja Gonzalez" w:date="2017-09-28T19:13:00Z">
              <w:r w:rsidRPr="0079203F">
                <w:rPr>
                  <w:lang w:val="es-ES"/>
                  <w:rPrChange w:id="4949" w:author="Rodrigo García" w:date="2017-09-29T10:06:00Z">
                    <w:rPr>
                      <w:rFonts w:ascii="Monaco" w:hAnsi="Monaco" w:cs="Monaco"/>
                      <w:sz w:val="32"/>
                      <w:szCs w:val="32"/>
                      <w:lang w:val="en-US"/>
                    </w:rPr>
                  </w:rPrChange>
                </w:rPr>
                <w:t xml:space="preserve">                </w:t>
              </w:r>
              <w:r w:rsidRPr="0079203F">
                <w:rPr>
                  <w:lang w:val="es-ES"/>
                  <w:rPrChange w:id="4950" w:author="Rodrigo García" w:date="2017-09-29T10:06:00Z">
                    <w:rPr>
                      <w:rFonts w:ascii="Monaco" w:hAnsi="Monaco" w:cs="Monaco"/>
                      <w:sz w:val="32"/>
                      <w:szCs w:val="32"/>
                      <w:lang w:val="en-US"/>
                    </w:rPr>
                  </w:rPrChange>
                </w:rPr>
                <w:tab/>
              </w:r>
              <w:r w:rsidRPr="0079203F">
                <w:rPr>
                  <w:lang w:val="es-ES"/>
                  <w:rPrChange w:id="4951" w:author="Rodrigo García" w:date="2017-09-29T10:06:00Z">
                    <w:rPr>
                      <w:rFonts w:ascii="Monaco" w:hAnsi="Monaco" w:cs="Monaco"/>
                      <w:sz w:val="32"/>
                      <w:szCs w:val="32"/>
                      <w:lang w:val="en-US"/>
                    </w:rPr>
                  </w:rPrChange>
                </w:rPr>
                <w:tab/>
              </w:r>
              <w:proofErr w:type="gramStart"/>
              <w:r w:rsidRPr="0079203F">
                <w:rPr>
                  <w:color w:val="000000"/>
                  <w:lang w:val="es-ES"/>
                  <w:rPrChange w:id="4952" w:author="Rodrigo García" w:date="2017-09-29T10:06:00Z">
                    <w:rPr>
                      <w:rFonts w:ascii="Monaco" w:hAnsi="Monaco" w:cs="Monaco"/>
                      <w:color w:val="000000"/>
                      <w:sz w:val="32"/>
                      <w:szCs w:val="32"/>
                      <w:lang w:val="en-US"/>
                    </w:rPr>
                  </w:rPrChange>
                </w:rPr>
                <w:t>console</w:t>
              </w:r>
              <w:r w:rsidRPr="0079203F">
                <w:rPr>
                  <w:b/>
                  <w:bCs/>
                  <w:color w:val="000000"/>
                  <w:lang w:val="es-ES"/>
                  <w:rPrChange w:id="4953" w:author="Rodrigo García" w:date="2017-09-29T10:06:00Z">
                    <w:rPr>
                      <w:rFonts w:ascii="Monaco" w:hAnsi="Monaco" w:cs="Monaco"/>
                      <w:b/>
                      <w:bCs/>
                      <w:color w:val="000000"/>
                      <w:sz w:val="32"/>
                      <w:szCs w:val="32"/>
                      <w:lang w:val="en-US"/>
                    </w:rPr>
                  </w:rPrChange>
                </w:rPr>
                <w:t>.</w:t>
              </w:r>
              <w:r w:rsidRPr="0079203F">
                <w:rPr>
                  <w:color w:val="000000"/>
                  <w:lang w:val="es-ES"/>
                  <w:rPrChange w:id="4954" w:author="Rodrigo García" w:date="2017-09-29T10:06:00Z">
                    <w:rPr>
                      <w:rFonts w:ascii="Monaco" w:hAnsi="Monaco" w:cs="Monaco"/>
                      <w:color w:val="000000"/>
                      <w:sz w:val="32"/>
                      <w:szCs w:val="32"/>
                      <w:lang w:val="en-US"/>
                    </w:rPr>
                  </w:rPrChange>
                </w:rPr>
                <w:t>log</w:t>
              </w:r>
              <w:r w:rsidRPr="0079203F">
                <w:rPr>
                  <w:b/>
                  <w:bCs/>
                  <w:color w:val="000000"/>
                  <w:lang w:val="es-ES"/>
                  <w:rPrChange w:id="4955"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4956" w:author="Rodrigo García" w:date="2017-09-29T10:06:00Z">
                    <w:rPr>
                      <w:rFonts w:ascii="Monaco" w:hAnsi="Monaco" w:cs="Monaco"/>
                      <w:color w:val="4E9A06"/>
                      <w:sz w:val="32"/>
                      <w:szCs w:val="32"/>
                      <w:lang w:val="en-US"/>
                    </w:rPr>
                  </w:rPrChange>
                </w:rPr>
                <w:t>"Datos introducidos de forma correcta"</w:t>
              </w:r>
              <w:r w:rsidRPr="0079203F">
                <w:rPr>
                  <w:b/>
                  <w:bCs/>
                  <w:color w:val="000000"/>
                  <w:lang w:val="es-ES"/>
                  <w:rPrChange w:id="4957" w:author="Rodrigo García" w:date="2017-09-29T10:06:00Z">
                    <w:rPr>
                      <w:rFonts w:ascii="Monaco" w:hAnsi="Monaco" w:cs="Monaco"/>
                      <w:b/>
                      <w:bCs/>
                      <w:color w:val="000000"/>
                      <w:sz w:val="32"/>
                      <w:szCs w:val="32"/>
                      <w:lang w:val="en-US"/>
                    </w:rPr>
                  </w:rPrChange>
                </w:rPr>
                <w:t>);</w:t>
              </w:r>
            </w:ins>
          </w:p>
          <w:p w14:paraId="454FB01C" w14:textId="77777777" w:rsidR="00A47B4C" w:rsidRPr="0079203F" w:rsidRDefault="00A47B4C">
            <w:pPr>
              <w:rPr>
                <w:ins w:id="4958" w:author="Borja Gonzalez" w:date="2017-09-28T19:13:00Z"/>
                <w:lang w:val="es-ES"/>
                <w:rPrChange w:id="4959" w:author="Rodrigo García" w:date="2017-09-29T10:06:00Z">
                  <w:rPr>
                    <w:ins w:id="4960" w:author="Borja Gonzalez" w:date="2017-09-28T19:13:00Z"/>
                    <w:rFonts w:ascii="Monaco" w:eastAsiaTheme="majorEastAsia" w:hAnsi="Monaco" w:cs="Monaco"/>
                    <w:color w:val="243F60" w:themeColor="accent1" w:themeShade="7F"/>
                    <w:sz w:val="32"/>
                    <w:szCs w:val="32"/>
                    <w:lang w:val="en-US"/>
                  </w:rPr>
                </w:rPrChange>
              </w:rPr>
              <w:pPrChange w:id="4961" w:author="GONZALEZ DIAZ, BORJA" w:date="2017-09-29T19:27:00Z">
                <w:pPr>
                  <w:keepNext/>
                  <w:keepLines/>
                  <w:widowControl w:val="0"/>
                  <w:autoSpaceDE w:val="0"/>
                  <w:autoSpaceDN w:val="0"/>
                  <w:adjustRightInd w:val="0"/>
                  <w:spacing w:before="200"/>
                  <w:outlineLvl w:val="4"/>
                </w:pPr>
              </w:pPrChange>
            </w:pPr>
            <w:ins w:id="4962" w:author="Borja Gonzalez" w:date="2017-09-28T19:13:00Z">
              <w:r w:rsidRPr="0079203F">
                <w:rPr>
                  <w:lang w:val="es-ES"/>
                  <w:rPrChange w:id="4963" w:author="Rodrigo García" w:date="2017-09-29T10:06:00Z">
                    <w:rPr>
                      <w:rFonts w:ascii="Monaco" w:hAnsi="Monaco" w:cs="Monaco"/>
                      <w:sz w:val="32"/>
                      <w:szCs w:val="32"/>
                      <w:lang w:val="en-US"/>
                    </w:rPr>
                  </w:rPrChange>
                </w:rPr>
                <w:t xml:space="preserve">                </w:t>
              </w:r>
              <w:r w:rsidRPr="0079203F">
                <w:rPr>
                  <w:lang w:val="es-ES"/>
                  <w:rPrChange w:id="4964" w:author="Rodrigo García" w:date="2017-09-29T10:06:00Z">
                    <w:rPr>
                      <w:rFonts w:ascii="Monaco" w:hAnsi="Monaco" w:cs="Monaco"/>
                      <w:sz w:val="32"/>
                      <w:szCs w:val="32"/>
                      <w:lang w:val="en-US"/>
                    </w:rPr>
                  </w:rPrChange>
                </w:rPr>
                <w:tab/>
              </w:r>
              <w:r w:rsidRPr="0079203F">
                <w:rPr>
                  <w:lang w:val="es-ES"/>
                  <w:rPrChange w:id="4965" w:author="Rodrigo García" w:date="2017-09-29T10:06:00Z">
                    <w:rPr>
                      <w:rFonts w:ascii="Monaco" w:hAnsi="Monaco" w:cs="Monaco"/>
                      <w:sz w:val="32"/>
                      <w:szCs w:val="32"/>
                      <w:lang w:val="en-US"/>
                    </w:rPr>
                  </w:rPrChange>
                </w:rPr>
                <w:tab/>
              </w:r>
              <w:r w:rsidRPr="0079203F">
                <w:rPr>
                  <w:color w:val="000000"/>
                  <w:lang w:val="es-ES"/>
                  <w:rPrChange w:id="4966" w:author="Rodrigo García" w:date="2017-09-29T10:06:00Z">
                    <w:rPr>
                      <w:rFonts w:ascii="Monaco" w:hAnsi="Monaco" w:cs="Monaco"/>
                      <w:color w:val="000000"/>
                      <w:sz w:val="32"/>
                      <w:szCs w:val="32"/>
                      <w:lang w:val="en-US"/>
                    </w:rPr>
                  </w:rPrChange>
                </w:rPr>
                <w:t>add_</w:t>
              </w:r>
              <w:proofErr w:type="gramStart"/>
              <w:r w:rsidRPr="0079203F">
                <w:rPr>
                  <w:color w:val="000000"/>
                  <w:lang w:val="es-ES"/>
                  <w:rPrChange w:id="4967" w:author="Rodrigo García" w:date="2017-09-29T10:06:00Z">
                    <w:rPr>
                      <w:rFonts w:ascii="Monaco" w:hAnsi="Monaco" w:cs="Monaco"/>
                      <w:color w:val="000000"/>
                      <w:sz w:val="32"/>
                      <w:szCs w:val="32"/>
                      <w:lang w:val="en-US"/>
                    </w:rPr>
                  </w:rPrChange>
                </w:rPr>
                <w:t>datos</w:t>
              </w:r>
              <w:r w:rsidRPr="0079203F">
                <w:rPr>
                  <w:b/>
                  <w:bCs/>
                  <w:color w:val="000000"/>
                  <w:lang w:val="es-ES"/>
                  <w:rPrChange w:id="4968" w:author="Rodrigo García" w:date="2017-09-29T10:06:00Z">
                    <w:rPr>
                      <w:rFonts w:ascii="Monaco" w:hAnsi="Monaco" w:cs="Monaco"/>
                      <w:b/>
                      <w:bCs/>
                      <w:color w:val="000000"/>
                      <w:sz w:val="32"/>
                      <w:szCs w:val="32"/>
                      <w:lang w:val="en-US"/>
                    </w:rPr>
                  </w:rPrChange>
                </w:rPr>
                <w:t>(</w:t>
              </w:r>
              <w:proofErr w:type="gramEnd"/>
              <w:r w:rsidRPr="0079203F">
                <w:rPr>
                  <w:color w:val="000000"/>
                  <w:lang w:val="es-ES"/>
                  <w:rPrChange w:id="4969" w:author="Rodrigo García" w:date="2017-09-29T10:06:00Z">
                    <w:rPr>
                      <w:rFonts w:ascii="Monaco" w:hAnsi="Monaco" w:cs="Monaco"/>
                      <w:color w:val="000000"/>
                      <w:sz w:val="32"/>
                      <w:szCs w:val="32"/>
                      <w:lang w:val="en-US"/>
                    </w:rPr>
                  </w:rPrChange>
                </w:rPr>
                <w:t>results</w:t>
              </w:r>
              <w:r w:rsidRPr="0079203F">
                <w:rPr>
                  <w:b/>
                  <w:bCs/>
                  <w:color w:val="000000"/>
                  <w:lang w:val="es-ES"/>
                  <w:rPrChange w:id="4970" w:author="Rodrigo García" w:date="2017-09-29T10:06:00Z">
                    <w:rPr>
                      <w:rFonts w:ascii="Monaco" w:hAnsi="Monaco" w:cs="Monaco"/>
                      <w:b/>
                      <w:bCs/>
                      <w:color w:val="000000"/>
                      <w:sz w:val="32"/>
                      <w:szCs w:val="32"/>
                      <w:lang w:val="en-US"/>
                    </w:rPr>
                  </w:rPrChange>
                </w:rPr>
                <w:t>.</w:t>
              </w:r>
              <w:r w:rsidRPr="0079203F">
                <w:rPr>
                  <w:color w:val="000000"/>
                  <w:lang w:val="es-ES"/>
                  <w:rPrChange w:id="4971" w:author="Rodrigo García" w:date="2017-09-29T10:06:00Z">
                    <w:rPr>
                      <w:rFonts w:ascii="Monaco" w:hAnsi="Monaco" w:cs="Monaco"/>
                      <w:color w:val="000000"/>
                      <w:sz w:val="32"/>
                      <w:szCs w:val="32"/>
                      <w:lang w:val="en-US"/>
                    </w:rPr>
                  </w:rPrChange>
                </w:rPr>
                <w:t>data</w:t>
              </w:r>
              <w:r w:rsidRPr="0079203F">
                <w:rPr>
                  <w:b/>
                  <w:bCs/>
                  <w:color w:val="000000"/>
                  <w:lang w:val="es-ES"/>
                  <w:rPrChange w:id="4972" w:author="Rodrigo García" w:date="2017-09-29T10:06:00Z">
                    <w:rPr>
                      <w:rFonts w:ascii="Monaco" w:hAnsi="Monaco" w:cs="Monaco"/>
                      <w:b/>
                      <w:bCs/>
                      <w:color w:val="000000"/>
                      <w:sz w:val="32"/>
                      <w:szCs w:val="32"/>
                      <w:lang w:val="en-US"/>
                    </w:rPr>
                  </w:rPrChange>
                </w:rPr>
                <w:t>,</w:t>
              </w:r>
              <w:r w:rsidRPr="0079203F">
                <w:rPr>
                  <w:lang w:val="es-ES"/>
                  <w:rPrChange w:id="4973" w:author="Rodrigo García" w:date="2017-09-29T10:06:00Z">
                    <w:rPr>
                      <w:rFonts w:ascii="Monaco" w:hAnsi="Monaco" w:cs="Monaco"/>
                      <w:sz w:val="32"/>
                      <w:szCs w:val="32"/>
                      <w:lang w:val="en-US"/>
                    </w:rPr>
                  </w:rPrChange>
                </w:rPr>
                <w:t xml:space="preserve"> </w:t>
              </w:r>
              <w:r w:rsidRPr="0079203F">
                <w:rPr>
                  <w:color w:val="000000"/>
                  <w:lang w:val="es-ES"/>
                  <w:rPrChange w:id="4974" w:author="Rodrigo García" w:date="2017-09-29T10:06:00Z">
                    <w:rPr>
                      <w:rFonts w:ascii="Monaco" w:hAnsi="Monaco" w:cs="Monaco"/>
                      <w:color w:val="000000"/>
                      <w:sz w:val="32"/>
                      <w:szCs w:val="32"/>
                      <w:lang w:val="en-US"/>
                    </w:rPr>
                  </w:rPrChange>
                </w:rPr>
                <w:t>Fecha</w:t>
              </w:r>
              <w:r w:rsidRPr="0079203F">
                <w:rPr>
                  <w:b/>
                  <w:bCs/>
                  <w:color w:val="000000"/>
                  <w:lang w:val="es-ES"/>
                  <w:rPrChange w:id="4975" w:author="Rodrigo García" w:date="2017-09-29T10:06:00Z">
                    <w:rPr>
                      <w:rFonts w:ascii="Monaco" w:hAnsi="Monaco" w:cs="Monaco"/>
                      <w:b/>
                      <w:bCs/>
                      <w:color w:val="000000"/>
                      <w:sz w:val="32"/>
                      <w:szCs w:val="32"/>
                      <w:lang w:val="en-US"/>
                    </w:rPr>
                  </w:rPrChange>
                </w:rPr>
                <w:t>);</w:t>
              </w:r>
            </w:ins>
          </w:p>
          <w:p w14:paraId="1D23F425" w14:textId="77777777" w:rsidR="00A47B4C" w:rsidRPr="00A47B4C" w:rsidRDefault="00A47B4C">
            <w:pPr>
              <w:rPr>
                <w:ins w:id="4976" w:author="Borja Gonzalez" w:date="2017-09-28T19:13:00Z"/>
                <w:lang w:val="en-US"/>
                <w:rPrChange w:id="4977" w:author="Borja Gonzalez" w:date="2017-09-28T19:13:00Z">
                  <w:rPr>
                    <w:ins w:id="4978" w:author="Borja Gonzalez" w:date="2017-09-28T19:13:00Z"/>
                    <w:rFonts w:ascii="Monaco" w:eastAsiaTheme="majorEastAsia" w:hAnsi="Monaco" w:cs="Monaco"/>
                    <w:color w:val="243F60" w:themeColor="accent1" w:themeShade="7F"/>
                    <w:sz w:val="32"/>
                    <w:szCs w:val="32"/>
                    <w:lang w:val="en-US"/>
                  </w:rPr>
                </w:rPrChange>
              </w:rPr>
              <w:pPrChange w:id="4979" w:author="GONZALEZ DIAZ, BORJA" w:date="2017-09-29T19:27:00Z">
                <w:pPr>
                  <w:keepNext/>
                  <w:keepLines/>
                  <w:widowControl w:val="0"/>
                  <w:autoSpaceDE w:val="0"/>
                  <w:autoSpaceDN w:val="0"/>
                  <w:adjustRightInd w:val="0"/>
                  <w:spacing w:before="200"/>
                  <w:outlineLvl w:val="4"/>
                </w:pPr>
              </w:pPrChange>
            </w:pPr>
            <w:ins w:id="4980" w:author="Borja Gonzalez" w:date="2017-09-28T19:13:00Z">
              <w:r w:rsidRPr="0079203F">
                <w:rPr>
                  <w:lang w:val="es-ES"/>
                  <w:rPrChange w:id="4981" w:author="Rodrigo García" w:date="2017-09-29T10:06:00Z">
                    <w:rPr>
                      <w:rFonts w:ascii="Monaco" w:hAnsi="Monaco" w:cs="Monaco"/>
                      <w:sz w:val="32"/>
                      <w:szCs w:val="32"/>
                      <w:lang w:val="en-US"/>
                    </w:rPr>
                  </w:rPrChange>
                </w:rPr>
                <w:t xml:space="preserve">                </w:t>
              </w:r>
              <w:r w:rsidRPr="0079203F">
                <w:rPr>
                  <w:lang w:val="es-ES"/>
                  <w:rPrChange w:id="4982" w:author="Rodrigo García" w:date="2017-09-29T10:06:00Z">
                    <w:rPr>
                      <w:rFonts w:ascii="Monaco" w:hAnsi="Monaco" w:cs="Monaco"/>
                      <w:sz w:val="32"/>
                      <w:szCs w:val="32"/>
                      <w:lang w:val="en-US"/>
                    </w:rPr>
                  </w:rPrChange>
                </w:rPr>
                <w:tab/>
              </w:r>
              <w:r w:rsidRPr="00A47B4C">
                <w:rPr>
                  <w:b/>
                  <w:bCs/>
                  <w:color w:val="000000"/>
                  <w:lang w:val="en-US"/>
                  <w:rPrChange w:id="4983" w:author="Borja Gonzalez" w:date="2017-09-28T19:13:00Z">
                    <w:rPr>
                      <w:rFonts w:ascii="Monaco" w:hAnsi="Monaco" w:cs="Monaco"/>
                      <w:b/>
                      <w:bCs/>
                      <w:color w:val="000000"/>
                      <w:sz w:val="32"/>
                      <w:szCs w:val="32"/>
                      <w:lang w:val="en-US"/>
                    </w:rPr>
                  </w:rPrChange>
                </w:rPr>
                <w:t>}</w:t>
              </w:r>
            </w:ins>
          </w:p>
          <w:p w14:paraId="0759FE58" w14:textId="77777777" w:rsidR="00A47B4C" w:rsidRPr="00A47B4C" w:rsidRDefault="00A47B4C">
            <w:pPr>
              <w:rPr>
                <w:ins w:id="4984" w:author="Borja Gonzalez" w:date="2017-09-28T19:13:00Z"/>
                <w:lang w:val="en-US"/>
                <w:rPrChange w:id="4985" w:author="Borja Gonzalez" w:date="2017-09-28T19:13:00Z">
                  <w:rPr>
                    <w:ins w:id="4986" w:author="Borja Gonzalez" w:date="2017-09-28T19:13:00Z"/>
                    <w:rFonts w:ascii="Monaco" w:eastAsiaTheme="majorEastAsia" w:hAnsi="Monaco" w:cs="Monaco"/>
                    <w:color w:val="243F60" w:themeColor="accent1" w:themeShade="7F"/>
                    <w:sz w:val="32"/>
                    <w:szCs w:val="32"/>
                    <w:lang w:val="en-US"/>
                  </w:rPr>
                </w:rPrChange>
              </w:rPr>
              <w:pPrChange w:id="4987" w:author="GONZALEZ DIAZ, BORJA" w:date="2017-09-29T19:27:00Z">
                <w:pPr>
                  <w:keepNext/>
                  <w:keepLines/>
                  <w:widowControl w:val="0"/>
                  <w:autoSpaceDE w:val="0"/>
                  <w:autoSpaceDN w:val="0"/>
                  <w:adjustRightInd w:val="0"/>
                  <w:spacing w:before="200"/>
                  <w:outlineLvl w:val="4"/>
                </w:pPr>
              </w:pPrChange>
            </w:pPr>
            <w:ins w:id="4988" w:author="Borja Gonzalez" w:date="2017-09-28T19:13:00Z">
              <w:r w:rsidRPr="00A47B4C">
                <w:rPr>
                  <w:lang w:val="en-US"/>
                  <w:rPrChange w:id="4989" w:author="Borja Gonzalez" w:date="2017-09-28T19:13:00Z">
                    <w:rPr>
                      <w:rFonts w:ascii="Monaco" w:hAnsi="Monaco" w:cs="Monaco"/>
                      <w:sz w:val="32"/>
                      <w:szCs w:val="32"/>
                      <w:lang w:val="en-US"/>
                    </w:rPr>
                  </w:rPrChange>
                </w:rPr>
                <w:t xml:space="preserve">        </w:t>
              </w:r>
              <w:r w:rsidRPr="00A47B4C">
                <w:rPr>
                  <w:lang w:val="en-US"/>
                  <w:rPrChange w:id="4990" w:author="Borja Gonzalez" w:date="2017-09-28T19:13:00Z">
                    <w:rPr>
                      <w:rFonts w:ascii="Monaco" w:hAnsi="Monaco" w:cs="Monaco"/>
                      <w:sz w:val="32"/>
                      <w:szCs w:val="32"/>
                      <w:lang w:val="en-US"/>
                    </w:rPr>
                  </w:rPrChange>
                </w:rPr>
                <w:tab/>
              </w:r>
              <w:r w:rsidRPr="00A47B4C">
                <w:rPr>
                  <w:lang w:val="en-US"/>
                  <w:rPrChange w:id="4991" w:author="Borja Gonzalez" w:date="2017-09-28T19:13:00Z">
                    <w:rPr>
                      <w:rFonts w:ascii="Monaco" w:hAnsi="Monaco" w:cs="Monaco"/>
                      <w:sz w:val="32"/>
                      <w:szCs w:val="32"/>
                      <w:lang w:val="en-US"/>
                    </w:rPr>
                  </w:rPrChange>
                </w:rPr>
                <w:tab/>
              </w:r>
              <w:r w:rsidRPr="00A47B4C">
                <w:rPr>
                  <w:lang w:val="en-US"/>
                  <w:rPrChange w:id="4992" w:author="Borja Gonzalez" w:date="2017-09-28T19:13:00Z">
                    <w:rPr>
                      <w:rFonts w:ascii="Monaco" w:hAnsi="Monaco" w:cs="Monaco"/>
                      <w:sz w:val="32"/>
                      <w:szCs w:val="32"/>
                      <w:lang w:val="en-US"/>
                    </w:rPr>
                  </w:rPrChange>
                </w:rPr>
                <w:tab/>
              </w:r>
              <w:r w:rsidRPr="00A47B4C">
                <w:rPr>
                  <w:b/>
                  <w:bCs/>
                  <w:color w:val="000000"/>
                  <w:lang w:val="en-US"/>
                  <w:rPrChange w:id="4993" w:author="Borja Gonzalez" w:date="2017-09-28T19:13:00Z">
                    <w:rPr>
                      <w:rFonts w:ascii="Monaco" w:hAnsi="Monaco" w:cs="Monaco"/>
                      <w:b/>
                      <w:bCs/>
                      <w:color w:val="000000"/>
                      <w:sz w:val="32"/>
                      <w:szCs w:val="32"/>
                      <w:lang w:val="en-US"/>
                    </w:rPr>
                  </w:rPrChange>
                </w:rPr>
                <w:t>}</w:t>
              </w:r>
            </w:ins>
          </w:p>
          <w:p w14:paraId="227F33B6" w14:textId="77777777" w:rsidR="00A47B4C" w:rsidRPr="00A47B4C" w:rsidRDefault="00A47B4C">
            <w:pPr>
              <w:rPr>
                <w:ins w:id="4994" w:author="Borja Gonzalez" w:date="2017-09-28T19:13:00Z"/>
                <w:lang w:val="en-US"/>
                <w:rPrChange w:id="4995" w:author="Borja Gonzalez" w:date="2017-09-28T19:13:00Z">
                  <w:rPr>
                    <w:ins w:id="4996" w:author="Borja Gonzalez" w:date="2017-09-28T19:13:00Z"/>
                    <w:rFonts w:ascii="Monaco" w:eastAsiaTheme="majorEastAsia" w:hAnsi="Monaco" w:cs="Monaco"/>
                    <w:color w:val="243F60" w:themeColor="accent1" w:themeShade="7F"/>
                    <w:sz w:val="32"/>
                    <w:szCs w:val="32"/>
                    <w:lang w:val="en-US"/>
                  </w:rPr>
                </w:rPrChange>
              </w:rPr>
              <w:pPrChange w:id="4997" w:author="GONZALEZ DIAZ, BORJA" w:date="2017-09-29T19:27:00Z">
                <w:pPr>
                  <w:keepNext/>
                  <w:keepLines/>
                  <w:widowControl w:val="0"/>
                  <w:autoSpaceDE w:val="0"/>
                  <w:autoSpaceDN w:val="0"/>
                  <w:adjustRightInd w:val="0"/>
                  <w:spacing w:before="200"/>
                  <w:outlineLvl w:val="4"/>
                </w:pPr>
              </w:pPrChange>
            </w:pPr>
            <w:ins w:id="4998" w:author="Borja Gonzalez" w:date="2017-09-28T19:13:00Z">
              <w:r w:rsidRPr="00A47B4C">
                <w:rPr>
                  <w:lang w:val="en-US"/>
                  <w:rPrChange w:id="4999" w:author="Borja Gonzalez" w:date="2017-09-28T19:13:00Z">
                    <w:rPr>
                      <w:rFonts w:ascii="Monaco" w:hAnsi="Monaco" w:cs="Monaco"/>
                      <w:sz w:val="32"/>
                      <w:szCs w:val="32"/>
                      <w:lang w:val="en-US"/>
                    </w:rPr>
                  </w:rPrChange>
                </w:rPr>
                <w:t xml:space="preserve">    </w:t>
              </w:r>
              <w:r w:rsidRPr="00A47B4C">
                <w:rPr>
                  <w:lang w:val="en-US"/>
                  <w:rPrChange w:id="5000" w:author="Borja Gonzalez" w:date="2017-09-28T19:13:00Z">
                    <w:rPr>
                      <w:rFonts w:ascii="Monaco" w:hAnsi="Monaco" w:cs="Monaco"/>
                      <w:sz w:val="32"/>
                      <w:szCs w:val="32"/>
                      <w:lang w:val="en-US"/>
                    </w:rPr>
                  </w:rPrChange>
                </w:rPr>
                <w:tab/>
              </w:r>
              <w:r w:rsidRPr="00A47B4C">
                <w:rPr>
                  <w:lang w:val="en-US"/>
                  <w:rPrChange w:id="5001" w:author="Borja Gonzalez" w:date="2017-09-28T19:13:00Z">
                    <w:rPr>
                      <w:rFonts w:ascii="Monaco" w:hAnsi="Monaco" w:cs="Monaco"/>
                      <w:sz w:val="32"/>
                      <w:szCs w:val="32"/>
                      <w:lang w:val="en-US"/>
                    </w:rPr>
                  </w:rPrChange>
                </w:rPr>
                <w:tab/>
              </w:r>
              <w:r w:rsidRPr="00A47B4C">
                <w:rPr>
                  <w:lang w:val="en-US"/>
                  <w:rPrChange w:id="5002" w:author="Borja Gonzalez" w:date="2017-09-28T19:13:00Z">
                    <w:rPr>
                      <w:rFonts w:ascii="Monaco" w:hAnsi="Monaco" w:cs="Monaco"/>
                      <w:sz w:val="32"/>
                      <w:szCs w:val="32"/>
                      <w:lang w:val="en-US"/>
                    </w:rPr>
                  </w:rPrChange>
                </w:rPr>
                <w:tab/>
              </w:r>
              <w:r w:rsidRPr="00A47B4C">
                <w:rPr>
                  <w:b/>
                  <w:bCs/>
                  <w:color w:val="000000"/>
                  <w:lang w:val="en-US"/>
                  <w:rPrChange w:id="5003" w:author="Borja Gonzalez" w:date="2017-09-28T19:13:00Z">
                    <w:rPr>
                      <w:rFonts w:ascii="Monaco" w:hAnsi="Monaco" w:cs="Monaco"/>
                      <w:b/>
                      <w:bCs/>
                      <w:color w:val="000000"/>
                      <w:sz w:val="32"/>
                      <w:szCs w:val="32"/>
                      <w:lang w:val="en-US"/>
                    </w:rPr>
                  </w:rPrChange>
                </w:rPr>
                <w:t>});</w:t>
              </w:r>
            </w:ins>
          </w:p>
          <w:p w14:paraId="04EF9A5F" w14:textId="77777777" w:rsidR="00A47B4C" w:rsidRPr="00A47B4C" w:rsidRDefault="00A47B4C">
            <w:pPr>
              <w:rPr>
                <w:ins w:id="5004" w:author="Borja Gonzalez" w:date="2017-09-28T19:13:00Z"/>
                <w:lang w:val="en-US"/>
                <w:rPrChange w:id="5005" w:author="Borja Gonzalez" w:date="2017-09-28T19:13:00Z">
                  <w:rPr>
                    <w:ins w:id="5006" w:author="Borja Gonzalez" w:date="2017-09-28T19:13:00Z"/>
                    <w:rFonts w:ascii="Monaco" w:eastAsiaTheme="majorEastAsia" w:hAnsi="Monaco" w:cs="Monaco"/>
                    <w:color w:val="243F60" w:themeColor="accent1" w:themeShade="7F"/>
                    <w:sz w:val="32"/>
                    <w:szCs w:val="32"/>
                    <w:lang w:val="en-US"/>
                  </w:rPr>
                </w:rPrChange>
              </w:rPr>
              <w:pPrChange w:id="5007" w:author="GONZALEZ DIAZ, BORJA" w:date="2017-09-29T19:27:00Z">
                <w:pPr>
                  <w:keepNext/>
                  <w:keepLines/>
                  <w:widowControl w:val="0"/>
                  <w:autoSpaceDE w:val="0"/>
                  <w:autoSpaceDN w:val="0"/>
                  <w:adjustRightInd w:val="0"/>
                  <w:spacing w:before="200"/>
                  <w:outlineLvl w:val="4"/>
                </w:pPr>
              </w:pPrChange>
            </w:pPr>
            <w:ins w:id="5008" w:author="Borja Gonzalez" w:date="2017-09-28T19:13:00Z">
              <w:r w:rsidRPr="00A47B4C">
                <w:rPr>
                  <w:lang w:val="en-US"/>
                  <w:rPrChange w:id="5009" w:author="Borja Gonzalez" w:date="2017-09-28T19:13:00Z">
                    <w:rPr>
                      <w:rFonts w:ascii="Monaco" w:hAnsi="Monaco" w:cs="Monaco"/>
                      <w:sz w:val="32"/>
                      <w:szCs w:val="32"/>
                      <w:lang w:val="en-US"/>
                    </w:rPr>
                  </w:rPrChange>
                </w:rPr>
                <w:tab/>
              </w:r>
              <w:r w:rsidRPr="00A47B4C">
                <w:rPr>
                  <w:lang w:val="en-US"/>
                  <w:rPrChange w:id="5010" w:author="Borja Gonzalez" w:date="2017-09-28T19:13:00Z">
                    <w:rPr>
                      <w:rFonts w:ascii="Monaco" w:hAnsi="Monaco" w:cs="Monaco"/>
                      <w:sz w:val="32"/>
                      <w:szCs w:val="32"/>
                      <w:lang w:val="en-US"/>
                    </w:rPr>
                  </w:rPrChange>
                </w:rPr>
                <w:tab/>
              </w:r>
              <w:r w:rsidRPr="00A47B4C">
                <w:rPr>
                  <w:lang w:val="en-US"/>
                  <w:rPrChange w:id="5011" w:author="Borja Gonzalez" w:date="2017-09-28T19:13:00Z">
                    <w:rPr>
                      <w:rFonts w:ascii="Monaco" w:hAnsi="Monaco" w:cs="Monaco"/>
                      <w:sz w:val="32"/>
                      <w:szCs w:val="32"/>
                      <w:lang w:val="en-US"/>
                    </w:rPr>
                  </w:rPrChange>
                </w:rPr>
                <w:tab/>
              </w:r>
              <w:r w:rsidRPr="00A47B4C">
                <w:rPr>
                  <w:b/>
                  <w:bCs/>
                  <w:color w:val="000000"/>
                  <w:lang w:val="en-US"/>
                  <w:rPrChange w:id="5012" w:author="Borja Gonzalez" w:date="2017-09-28T19:13:00Z">
                    <w:rPr>
                      <w:rFonts w:ascii="Monaco" w:hAnsi="Monaco" w:cs="Monaco"/>
                      <w:b/>
                      <w:bCs/>
                      <w:color w:val="000000"/>
                      <w:sz w:val="32"/>
                      <w:szCs w:val="32"/>
                      <w:lang w:val="en-US"/>
                    </w:rPr>
                  </w:rPrChange>
                </w:rPr>
                <w:t>};</w:t>
              </w:r>
            </w:ins>
          </w:p>
          <w:p w14:paraId="7701EC66" w14:textId="77777777" w:rsidR="00A47B4C" w:rsidRPr="00A47B4C" w:rsidRDefault="00A47B4C">
            <w:pPr>
              <w:rPr>
                <w:ins w:id="5013" w:author="Borja Gonzalez" w:date="2017-09-28T19:13:00Z"/>
                <w:lang w:val="en-US"/>
                <w:rPrChange w:id="5014" w:author="Borja Gonzalez" w:date="2017-09-28T19:13:00Z">
                  <w:rPr>
                    <w:ins w:id="5015" w:author="Borja Gonzalez" w:date="2017-09-28T19:13:00Z"/>
                    <w:rFonts w:ascii="Monaco" w:eastAsiaTheme="majorEastAsia" w:hAnsi="Monaco" w:cs="Monaco"/>
                    <w:color w:val="243F60" w:themeColor="accent1" w:themeShade="7F"/>
                    <w:sz w:val="32"/>
                    <w:szCs w:val="32"/>
                    <w:lang w:val="en-US"/>
                  </w:rPr>
                </w:rPrChange>
              </w:rPr>
              <w:pPrChange w:id="5016" w:author="GONZALEZ DIAZ, BORJA" w:date="2017-09-29T19:27:00Z">
                <w:pPr>
                  <w:keepNext/>
                  <w:keepLines/>
                  <w:widowControl w:val="0"/>
                  <w:autoSpaceDE w:val="0"/>
                  <w:autoSpaceDN w:val="0"/>
                  <w:adjustRightInd w:val="0"/>
                  <w:spacing w:before="200"/>
                  <w:outlineLvl w:val="4"/>
                </w:pPr>
              </w:pPrChange>
            </w:pPr>
            <w:ins w:id="5017" w:author="Borja Gonzalez" w:date="2017-09-28T19:13:00Z">
              <w:r w:rsidRPr="00A47B4C">
                <w:rPr>
                  <w:lang w:val="en-US"/>
                  <w:rPrChange w:id="5018" w:author="Borja Gonzalez" w:date="2017-09-28T19:13:00Z">
                    <w:rPr>
                      <w:rFonts w:ascii="Monaco" w:hAnsi="Monaco" w:cs="Monaco"/>
                      <w:sz w:val="32"/>
                      <w:szCs w:val="32"/>
                      <w:lang w:val="en-US"/>
                    </w:rPr>
                  </w:rPrChange>
                </w:rPr>
                <w:tab/>
              </w:r>
              <w:r w:rsidRPr="00A47B4C">
                <w:rPr>
                  <w:lang w:val="en-US"/>
                  <w:rPrChange w:id="5019" w:author="Borja Gonzalez" w:date="2017-09-28T19:13:00Z">
                    <w:rPr>
                      <w:rFonts w:ascii="Monaco" w:hAnsi="Monaco" w:cs="Monaco"/>
                      <w:sz w:val="32"/>
                      <w:szCs w:val="32"/>
                      <w:lang w:val="en-US"/>
                    </w:rPr>
                  </w:rPrChange>
                </w:rPr>
                <w:tab/>
              </w:r>
              <w:r w:rsidRPr="00A47B4C">
                <w:rPr>
                  <w:lang w:val="en-US"/>
                  <w:rPrChange w:id="5020" w:author="Borja Gonzalez" w:date="2017-09-28T19:13:00Z">
                    <w:rPr>
                      <w:rFonts w:ascii="Monaco" w:hAnsi="Monaco" w:cs="Monaco"/>
                      <w:sz w:val="32"/>
                      <w:szCs w:val="32"/>
                      <w:lang w:val="en-US"/>
                    </w:rPr>
                  </w:rPrChange>
                </w:rPr>
                <w:tab/>
              </w:r>
              <w:r w:rsidRPr="00A47B4C">
                <w:rPr>
                  <w:b/>
                  <w:bCs/>
                  <w:lang w:val="en-US"/>
                  <w:rPrChange w:id="5021" w:author="Borja Gonzalez" w:date="2017-09-28T19:13:00Z">
                    <w:rPr>
                      <w:rFonts w:ascii="Monaco" w:hAnsi="Monaco" w:cs="Monaco"/>
                      <w:b/>
                      <w:bCs/>
                      <w:color w:val="204A87"/>
                      <w:sz w:val="32"/>
                      <w:szCs w:val="32"/>
                      <w:lang w:val="en-US"/>
                    </w:rPr>
                  </w:rPrChange>
                </w:rPr>
                <w:t>if</w:t>
              </w:r>
              <w:r w:rsidRPr="00A47B4C">
                <w:rPr>
                  <w:lang w:val="en-US"/>
                  <w:rPrChange w:id="5022" w:author="Borja Gonzalez" w:date="2017-09-28T19:13:00Z">
                    <w:rPr>
                      <w:rFonts w:ascii="Monaco" w:hAnsi="Monaco" w:cs="Monaco"/>
                      <w:sz w:val="32"/>
                      <w:szCs w:val="32"/>
                      <w:lang w:val="en-US"/>
                    </w:rPr>
                  </w:rPrChange>
                </w:rPr>
                <w:t xml:space="preserve"> </w:t>
              </w:r>
              <w:r w:rsidRPr="00A47B4C">
                <w:rPr>
                  <w:b/>
                  <w:bCs/>
                  <w:color w:val="000000"/>
                  <w:lang w:val="en-US"/>
                  <w:rPrChange w:id="5023" w:author="Borja Gonzalez" w:date="2017-09-28T19:13:00Z">
                    <w:rPr>
                      <w:rFonts w:ascii="Monaco" w:hAnsi="Monaco" w:cs="Monaco"/>
                      <w:b/>
                      <w:bCs/>
                      <w:color w:val="000000"/>
                      <w:sz w:val="32"/>
                      <w:szCs w:val="32"/>
                      <w:lang w:val="en-US"/>
                    </w:rPr>
                  </w:rPrChange>
                </w:rPr>
                <w:t>(</w:t>
              </w:r>
              <w:r w:rsidRPr="00A47B4C">
                <w:rPr>
                  <w:color w:val="000000"/>
                  <w:lang w:val="en-US"/>
                  <w:rPrChange w:id="5024" w:author="Borja Gonzalez" w:date="2017-09-28T19:13:00Z">
                    <w:rPr>
                      <w:rFonts w:ascii="Monaco" w:hAnsi="Monaco" w:cs="Monaco"/>
                      <w:color w:val="000000"/>
                      <w:sz w:val="32"/>
                      <w:szCs w:val="32"/>
                      <w:lang w:val="en-US"/>
                    </w:rPr>
                  </w:rPrChange>
                </w:rPr>
                <w:t>fileInput</w:t>
              </w:r>
              <w:r w:rsidRPr="00A47B4C">
                <w:rPr>
                  <w:b/>
                  <w:bCs/>
                  <w:color w:val="000000"/>
                  <w:lang w:val="en-US"/>
                  <w:rPrChange w:id="5025" w:author="Borja Gonzalez" w:date="2017-09-28T19:13:00Z">
                    <w:rPr>
                      <w:rFonts w:ascii="Monaco" w:hAnsi="Monaco" w:cs="Monaco"/>
                      <w:b/>
                      <w:bCs/>
                      <w:color w:val="000000"/>
                      <w:sz w:val="32"/>
                      <w:szCs w:val="32"/>
                      <w:lang w:val="en-US"/>
                    </w:rPr>
                  </w:rPrChange>
                </w:rPr>
                <w:t>.</w:t>
              </w:r>
              <w:r w:rsidRPr="00A47B4C">
                <w:rPr>
                  <w:color w:val="000000"/>
                  <w:lang w:val="en-US"/>
                  <w:rPrChange w:id="5026" w:author="Borja Gonzalez" w:date="2017-09-28T19:13:00Z">
                    <w:rPr>
                      <w:rFonts w:ascii="Monaco" w:hAnsi="Monaco" w:cs="Monaco"/>
                      <w:color w:val="000000"/>
                      <w:sz w:val="32"/>
                      <w:szCs w:val="32"/>
                      <w:lang w:val="en-US"/>
                    </w:rPr>
                  </w:rPrChange>
                </w:rPr>
                <w:t>files</w:t>
              </w:r>
              <w:r w:rsidRPr="00A47B4C">
                <w:rPr>
                  <w:b/>
                  <w:bCs/>
                  <w:color w:val="000000"/>
                  <w:lang w:val="en-US"/>
                  <w:rPrChange w:id="5027" w:author="Borja Gonzalez" w:date="2017-09-28T19:13:00Z">
                    <w:rPr>
                      <w:rFonts w:ascii="Monaco" w:hAnsi="Monaco" w:cs="Monaco"/>
                      <w:b/>
                      <w:bCs/>
                      <w:color w:val="000000"/>
                      <w:sz w:val="32"/>
                      <w:szCs w:val="32"/>
                      <w:lang w:val="en-US"/>
                    </w:rPr>
                  </w:rPrChange>
                </w:rPr>
                <w:t>[</w:t>
              </w:r>
              <w:r w:rsidRPr="00A47B4C">
                <w:rPr>
                  <w:b/>
                  <w:bCs/>
                  <w:color w:val="0000CF"/>
                  <w:lang w:val="en-US"/>
                  <w:rPrChange w:id="5028" w:author="Borja Gonzalez" w:date="2017-09-28T19:13:00Z">
                    <w:rPr>
                      <w:rFonts w:ascii="Monaco" w:hAnsi="Monaco" w:cs="Monaco"/>
                      <w:b/>
                      <w:bCs/>
                      <w:color w:val="0000CF"/>
                      <w:sz w:val="32"/>
                      <w:szCs w:val="32"/>
                      <w:lang w:val="en-US"/>
                    </w:rPr>
                  </w:rPrChange>
                </w:rPr>
                <w:t>0</w:t>
              </w:r>
              <w:r w:rsidRPr="00A47B4C">
                <w:rPr>
                  <w:b/>
                  <w:bCs/>
                  <w:color w:val="000000"/>
                  <w:lang w:val="en-US"/>
                  <w:rPrChange w:id="5029" w:author="Borja Gonzalez" w:date="2017-09-28T19:13:00Z">
                    <w:rPr>
                      <w:rFonts w:ascii="Monaco" w:hAnsi="Monaco" w:cs="Monaco"/>
                      <w:b/>
                      <w:bCs/>
                      <w:color w:val="000000"/>
                      <w:sz w:val="32"/>
                      <w:szCs w:val="32"/>
                      <w:lang w:val="en-US"/>
                    </w:rPr>
                  </w:rPrChange>
                </w:rPr>
                <w:t>]</w:t>
              </w:r>
              <w:r w:rsidRPr="00A47B4C">
                <w:rPr>
                  <w:lang w:val="en-US"/>
                  <w:rPrChange w:id="5030" w:author="Borja Gonzalez" w:date="2017-09-28T19:13:00Z">
                    <w:rPr>
                      <w:rFonts w:ascii="Monaco" w:hAnsi="Monaco" w:cs="Monaco"/>
                      <w:sz w:val="32"/>
                      <w:szCs w:val="32"/>
                      <w:lang w:val="en-US"/>
                    </w:rPr>
                  </w:rPrChange>
                </w:rPr>
                <w:t xml:space="preserve"> </w:t>
              </w:r>
              <w:r w:rsidRPr="00A47B4C">
                <w:rPr>
                  <w:b/>
                  <w:bCs/>
                  <w:lang w:val="en-US"/>
                  <w:rPrChange w:id="5031" w:author="Borja Gonzalez" w:date="2017-09-28T19:13:00Z">
                    <w:rPr>
                      <w:rFonts w:ascii="Monaco" w:hAnsi="Monaco" w:cs="Monaco"/>
                      <w:b/>
                      <w:bCs/>
                      <w:color w:val="204A87"/>
                      <w:sz w:val="32"/>
                      <w:szCs w:val="32"/>
                      <w:lang w:val="en-US"/>
                    </w:rPr>
                  </w:rPrChange>
                </w:rPr>
                <w:t>instanceof</w:t>
              </w:r>
              <w:r w:rsidRPr="00A47B4C">
                <w:rPr>
                  <w:lang w:val="en-US"/>
                  <w:rPrChange w:id="5032" w:author="Borja Gonzalez" w:date="2017-09-28T19:13:00Z">
                    <w:rPr>
                      <w:rFonts w:ascii="Monaco" w:hAnsi="Monaco" w:cs="Monaco"/>
                      <w:sz w:val="32"/>
                      <w:szCs w:val="32"/>
                      <w:lang w:val="en-US"/>
                    </w:rPr>
                  </w:rPrChange>
                </w:rPr>
                <w:t xml:space="preserve"> </w:t>
              </w:r>
              <w:proofErr w:type="gramStart"/>
              <w:r w:rsidRPr="00A47B4C">
                <w:rPr>
                  <w:color w:val="000000"/>
                  <w:lang w:val="en-US"/>
                  <w:rPrChange w:id="5033" w:author="Borja Gonzalez" w:date="2017-09-28T19:13:00Z">
                    <w:rPr>
                      <w:rFonts w:ascii="Monaco" w:hAnsi="Monaco" w:cs="Monaco"/>
                      <w:color w:val="000000"/>
                      <w:sz w:val="32"/>
                      <w:szCs w:val="32"/>
                      <w:lang w:val="en-US"/>
                    </w:rPr>
                  </w:rPrChange>
                </w:rPr>
                <w:t>Blob</w:t>
              </w:r>
              <w:r w:rsidRPr="00A47B4C">
                <w:rPr>
                  <w:b/>
                  <w:bCs/>
                  <w:color w:val="000000"/>
                  <w:lang w:val="en-US"/>
                  <w:rPrChange w:id="5034" w:author="Borja Gonzalez" w:date="2017-09-28T19:13:00Z">
                    <w:rPr>
                      <w:rFonts w:ascii="Monaco" w:hAnsi="Monaco" w:cs="Monaco"/>
                      <w:b/>
                      <w:bCs/>
                      <w:color w:val="000000"/>
                      <w:sz w:val="32"/>
                      <w:szCs w:val="32"/>
                      <w:lang w:val="en-US"/>
                    </w:rPr>
                  </w:rPrChange>
                </w:rPr>
                <w:t>){</w:t>
              </w:r>
              <w:proofErr w:type="gramEnd"/>
            </w:ins>
          </w:p>
          <w:p w14:paraId="1FD7069C" w14:textId="77777777" w:rsidR="00A47B4C" w:rsidRPr="00A47B4C" w:rsidRDefault="00A47B4C">
            <w:pPr>
              <w:rPr>
                <w:ins w:id="5035" w:author="Borja Gonzalez" w:date="2017-09-28T19:13:00Z"/>
                <w:lang w:val="en-US"/>
                <w:rPrChange w:id="5036" w:author="Borja Gonzalez" w:date="2017-09-28T19:13:00Z">
                  <w:rPr>
                    <w:ins w:id="5037" w:author="Borja Gonzalez" w:date="2017-09-28T19:13:00Z"/>
                    <w:rFonts w:ascii="Monaco" w:eastAsiaTheme="majorEastAsia" w:hAnsi="Monaco" w:cs="Monaco"/>
                    <w:color w:val="243F60" w:themeColor="accent1" w:themeShade="7F"/>
                    <w:sz w:val="32"/>
                    <w:szCs w:val="32"/>
                    <w:lang w:val="en-US"/>
                  </w:rPr>
                </w:rPrChange>
              </w:rPr>
              <w:pPrChange w:id="5038" w:author="GONZALEZ DIAZ, BORJA" w:date="2017-09-29T19:27:00Z">
                <w:pPr>
                  <w:keepNext/>
                  <w:keepLines/>
                  <w:widowControl w:val="0"/>
                  <w:autoSpaceDE w:val="0"/>
                  <w:autoSpaceDN w:val="0"/>
                  <w:adjustRightInd w:val="0"/>
                  <w:spacing w:before="200"/>
                  <w:outlineLvl w:val="4"/>
                </w:pPr>
              </w:pPrChange>
            </w:pPr>
            <w:ins w:id="5039" w:author="Borja Gonzalez" w:date="2017-09-28T19:13:00Z">
              <w:r w:rsidRPr="00A47B4C">
                <w:rPr>
                  <w:lang w:val="en-US"/>
                  <w:rPrChange w:id="5040" w:author="Borja Gonzalez" w:date="2017-09-28T19:13:00Z">
                    <w:rPr>
                      <w:rFonts w:ascii="Monaco" w:hAnsi="Monaco" w:cs="Monaco"/>
                      <w:sz w:val="32"/>
                      <w:szCs w:val="32"/>
                      <w:lang w:val="en-US"/>
                    </w:rPr>
                  </w:rPrChange>
                </w:rPr>
                <w:tab/>
              </w:r>
              <w:r w:rsidRPr="00A47B4C">
                <w:rPr>
                  <w:lang w:val="en-US"/>
                  <w:rPrChange w:id="5041" w:author="Borja Gonzalez" w:date="2017-09-28T19:13:00Z">
                    <w:rPr>
                      <w:rFonts w:ascii="Monaco" w:hAnsi="Monaco" w:cs="Monaco"/>
                      <w:sz w:val="32"/>
                      <w:szCs w:val="32"/>
                      <w:lang w:val="en-US"/>
                    </w:rPr>
                  </w:rPrChange>
                </w:rPr>
                <w:tab/>
              </w:r>
              <w:r w:rsidRPr="00A47B4C">
                <w:rPr>
                  <w:lang w:val="en-US"/>
                  <w:rPrChange w:id="5042" w:author="Borja Gonzalez" w:date="2017-09-28T19:13:00Z">
                    <w:rPr>
                      <w:rFonts w:ascii="Monaco" w:hAnsi="Monaco" w:cs="Monaco"/>
                      <w:sz w:val="32"/>
                      <w:szCs w:val="32"/>
                      <w:lang w:val="en-US"/>
                    </w:rPr>
                  </w:rPrChange>
                </w:rPr>
                <w:tab/>
              </w:r>
              <w:r w:rsidRPr="00A47B4C">
                <w:rPr>
                  <w:lang w:val="en-US"/>
                  <w:rPrChange w:id="5043" w:author="Borja Gonzalez" w:date="2017-09-28T19:13:00Z">
                    <w:rPr>
                      <w:rFonts w:ascii="Monaco" w:hAnsi="Monaco" w:cs="Monaco"/>
                      <w:sz w:val="32"/>
                      <w:szCs w:val="32"/>
                      <w:lang w:val="en-US"/>
                    </w:rPr>
                  </w:rPrChange>
                </w:rPr>
                <w:tab/>
              </w:r>
              <w:proofErr w:type="gramStart"/>
              <w:r w:rsidRPr="00A47B4C">
                <w:rPr>
                  <w:color w:val="000000"/>
                  <w:lang w:val="en-US"/>
                  <w:rPrChange w:id="5044" w:author="Borja Gonzalez" w:date="2017-09-28T19:13:00Z">
                    <w:rPr>
                      <w:rFonts w:ascii="Monaco" w:hAnsi="Monaco" w:cs="Monaco"/>
                      <w:color w:val="000000"/>
                      <w:sz w:val="32"/>
                      <w:szCs w:val="32"/>
                      <w:lang w:val="en-US"/>
                    </w:rPr>
                  </w:rPrChange>
                </w:rPr>
                <w:t>reader</w:t>
              </w:r>
              <w:r w:rsidRPr="00A47B4C">
                <w:rPr>
                  <w:b/>
                  <w:bCs/>
                  <w:color w:val="000000"/>
                  <w:lang w:val="en-US"/>
                  <w:rPrChange w:id="5045" w:author="Borja Gonzalez" w:date="2017-09-28T19:13:00Z">
                    <w:rPr>
                      <w:rFonts w:ascii="Monaco" w:hAnsi="Monaco" w:cs="Monaco"/>
                      <w:b/>
                      <w:bCs/>
                      <w:color w:val="000000"/>
                      <w:sz w:val="32"/>
                      <w:szCs w:val="32"/>
                      <w:lang w:val="en-US"/>
                    </w:rPr>
                  </w:rPrChange>
                </w:rPr>
                <w:t>.</w:t>
              </w:r>
              <w:r w:rsidRPr="00A47B4C">
                <w:rPr>
                  <w:color w:val="000000"/>
                  <w:lang w:val="en-US"/>
                  <w:rPrChange w:id="5046" w:author="Borja Gonzalez" w:date="2017-09-28T19:13:00Z">
                    <w:rPr>
                      <w:rFonts w:ascii="Monaco" w:hAnsi="Monaco" w:cs="Monaco"/>
                      <w:color w:val="000000"/>
                      <w:sz w:val="32"/>
                      <w:szCs w:val="32"/>
                      <w:lang w:val="en-US"/>
                    </w:rPr>
                  </w:rPrChange>
                </w:rPr>
                <w:t>readAsBinaryString</w:t>
              </w:r>
              <w:proofErr w:type="gramEnd"/>
              <w:r w:rsidRPr="00A47B4C">
                <w:rPr>
                  <w:b/>
                  <w:bCs/>
                  <w:color w:val="000000"/>
                  <w:lang w:val="en-US"/>
                  <w:rPrChange w:id="5047" w:author="Borja Gonzalez" w:date="2017-09-28T19:13:00Z">
                    <w:rPr>
                      <w:rFonts w:ascii="Monaco" w:hAnsi="Monaco" w:cs="Monaco"/>
                      <w:b/>
                      <w:bCs/>
                      <w:color w:val="000000"/>
                      <w:sz w:val="32"/>
                      <w:szCs w:val="32"/>
                      <w:lang w:val="en-US"/>
                    </w:rPr>
                  </w:rPrChange>
                </w:rPr>
                <w:t>(</w:t>
              </w:r>
              <w:r w:rsidRPr="00A47B4C">
                <w:rPr>
                  <w:color w:val="000000"/>
                  <w:lang w:val="en-US"/>
                  <w:rPrChange w:id="5048" w:author="Borja Gonzalez" w:date="2017-09-28T19:13:00Z">
                    <w:rPr>
                      <w:rFonts w:ascii="Monaco" w:hAnsi="Monaco" w:cs="Monaco"/>
                      <w:color w:val="000000"/>
                      <w:sz w:val="32"/>
                      <w:szCs w:val="32"/>
                      <w:lang w:val="en-US"/>
                    </w:rPr>
                  </w:rPrChange>
                </w:rPr>
                <w:t>fileInput</w:t>
              </w:r>
              <w:r w:rsidRPr="00A47B4C">
                <w:rPr>
                  <w:b/>
                  <w:bCs/>
                  <w:color w:val="000000"/>
                  <w:lang w:val="en-US"/>
                  <w:rPrChange w:id="5049" w:author="Borja Gonzalez" w:date="2017-09-28T19:13:00Z">
                    <w:rPr>
                      <w:rFonts w:ascii="Monaco" w:hAnsi="Monaco" w:cs="Monaco"/>
                      <w:b/>
                      <w:bCs/>
                      <w:color w:val="000000"/>
                      <w:sz w:val="32"/>
                      <w:szCs w:val="32"/>
                      <w:lang w:val="en-US"/>
                    </w:rPr>
                  </w:rPrChange>
                </w:rPr>
                <w:t>.</w:t>
              </w:r>
              <w:r w:rsidRPr="00A47B4C">
                <w:rPr>
                  <w:color w:val="000000"/>
                  <w:lang w:val="en-US"/>
                  <w:rPrChange w:id="5050" w:author="Borja Gonzalez" w:date="2017-09-28T19:13:00Z">
                    <w:rPr>
                      <w:rFonts w:ascii="Monaco" w:hAnsi="Monaco" w:cs="Monaco"/>
                      <w:color w:val="000000"/>
                      <w:sz w:val="32"/>
                      <w:szCs w:val="32"/>
                      <w:lang w:val="en-US"/>
                    </w:rPr>
                  </w:rPrChange>
                </w:rPr>
                <w:t>files</w:t>
              </w:r>
              <w:r w:rsidRPr="00A47B4C">
                <w:rPr>
                  <w:b/>
                  <w:bCs/>
                  <w:color w:val="000000"/>
                  <w:lang w:val="en-US"/>
                  <w:rPrChange w:id="5051" w:author="Borja Gonzalez" w:date="2017-09-28T19:13:00Z">
                    <w:rPr>
                      <w:rFonts w:ascii="Monaco" w:hAnsi="Monaco" w:cs="Monaco"/>
                      <w:b/>
                      <w:bCs/>
                      <w:color w:val="000000"/>
                      <w:sz w:val="32"/>
                      <w:szCs w:val="32"/>
                      <w:lang w:val="en-US"/>
                    </w:rPr>
                  </w:rPrChange>
                </w:rPr>
                <w:t>[</w:t>
              </w:r>
              <w:r w:rsidRPr="00A47B4C">
                <w:rPr>
                  <w:b/>
                  <w:bCs/>
                  <w:color w:val="0000CF"/>
                  <w:lang w:val="en-US"/>
                  <w:rPrChange w:id="5052" w:author="Borja Gonzalez" w:date="2017-09-28T19:13:00Z">
                    <w:rPr>
                      <w:rFonts w:ascii="Monaco" w:hAnsi="Monaco" w:cs="Monaco"/>
                      <w:b/>
                      <w:bCs/>
                      <w:color w:val="0000CF"/>
                      <w:sz w:val="32"/>
                      <w:szCs w:val="32"/>
                      <w:lang w:val="en-US"/>
                    </w:rPr>
                  </w:rPrChange>
                </w:rPr>
                <w:t>0</w:t>
              </w:r>
              <w:r w:rsidRPr="00A47B4C">
                <w:rPr>
                  <w:b/>
                  <w:bCs/>
                  <w:color w:val="000000"/>
                  <w:lang w:val="en-US"/>
                  <w:rPrChange w:id="5053" w:author="Borja Gonzalez" w:date="2017-09-28T19:13:00Z">
                    <w:rPr>
                      <w:rFonts w:ascii="Monaco" w:hAnsi="Monaco" w:cs="Monaco"/>
                      <w:b/>
                      <w:bCs/>
                      <w:color w:val="000000"/>
                      <w:sz w:val="32"/>
                      <w:szCs w:val="32"/>
                      <w:lang w:val="en-US"/>
                    </w:rPr>
                  </w:rPrChange>
                </w:rPr>
                <w:t>]);</w:t>
              </w:r>
            </w:ins>
          </w:p>
          <w:p w14:paraId="17254466" w14:textId="77777777" w:rsidR="00A47B4C" w:rsidRPr="00A47B4C" w:rsidRDefault="00A47B4C">
            <w:pPr>
              <w:rPr>
                <w:ins w:id="5054" w:author="Borja Gonzalez" w:date="2017-09-28T19:13:00Z"/>
                <w:lang w:val="en-US"/>
                <w:rPrChange w:id="5055" w:author="Borja Gonzalez" w:date="2017-09-28T19:13:00Z">
                  <w:rPr>
                    <w:ins w:id="5056" w:author="Borja Gonzalez" w:date="2017-09-28T19:13:00Z"/>
                    <w:rFonts w:ascii="Monaco" w:eastAsiaTheme="majorEastAsia" w:hAnsi="Monaco" w:cs="Monaco"/>
                    <w:color w:val="243F60" w:themeColor="accent1" w:themeShade="7F"/>
                    <w:sz w:val="32"/>
                    <w:szCs w:val="32"/>
                    <w:lang w:val="en-US"/>
                  </w:rPr>
                </w:rPrChange>
              </w:rPr>
              <w:pPrChange w:id="5057" w:author="GONZALEZ DIAZ, BORJA" w:date="2017-09-29T19:27:00Z">
                <w:pPr>
                  <w:keepNext/>
                  <w:keepLines/>
                  <w:widowControl w:val="0"/>
                  <w:autoSpaceDE w:val="0"/>
                  <w:autoSpaceDN w:val="0"/>
                  <w:adjustRightInd w:val="0"/>
                  <w:spacing w:before="200"/>
                  <w:outlineLvl w:val="4"/>
                </w:pPr>
              </w:pPrChange>
            </w:pPr>
            <w:ins w:id="5058" w:author="Borja Gonzalez" w:date="2017-09-28T19:13:00Z">
              <w:r w:rsidRPr="00A47B4C">
                <w:rPr>
                  <w:lang w:val="en-US"/>
                  <w:rPrChange w:id="5059" w:author="Borja Gonzalez" w:date="2017-09-28T19:13:00Z">
                    <w:rPr>
                      <w:rFonts w:ascii="Monaco" w:hAnsi="Monaco" w:cs="Monaco"/>
                      <w:sz w:val="32"/>
                      <w:szCs w:val="32"/>
                      <w:lang w:val="en-US"/>
                    </w:rPr>
                  </w:rPrChange>
                </w:rPr>
                <w:tab/>
              </w:r>
              <w:r w:rsidRPr="00A47B4C">
                <w:rPr>
                  <w:lang w:val="en-US"/>
                  <w:rPrChange w:id="5060" w:author="Borja Gonzalez" w:date="2017-09-28T19:13:00Z">
                    <w:rPr>
                      <w:rFonts w:ascii="Monaco" w:hAnsi="Monaco" w:cs="Monaco"/>
                      <w:sz w:val="32"/>
                      <w:szCs w:val="32"/>
                      <w:lang w:val="en-US"/>
                    </w:rPr>
                  </w:rPrChange>
                </w:rPr>
                <w:tab/>
              </w:r>
              <w:r w:rsidRPr="00A47B4C">
                <w:rPr>
                  <w:lang w:val="en-US"/>
                  <w:rPrChange w:id="5061" w:author="Borja Gonzalez" w:date="2017-09-28T19:13:00Z">
                    <w:rPr>
                      <w:rFonts w:ascii="Monaco" w:hAnsi="Monaco" w:cs="Monaco"/>
                      <w:sz w:val="32"/>
                      <w:szCs w:val="32"/>
                      <w:lang w:val="en-US"/>
                    </w:rPr>
                  </w:rPrChange>
                </w:rPr>
                <w:tab/>
              </w:r>
              <w:r w:rsidRPr="00A47B4C">
                <w:rPr>
                  <w:b/>
                  <w:bCs/>
                  <w:color w:val="000000"/>
                  <w:lang w:val="en-US"/>
                  <w:rPrChange w:id="5062" w:author="Borja Gonzalez" w:date="2017-09-28T19:13:00Z">
                    <w:rPr>
                      <w:rFonts w:ascii="Monaco" w:hAnsi="Monaco" w:cs="Monaco"/>
                      <w:b/>
                      <w:bCs/>
                      <w:color w:val="000000"/>
                      <w:sz w:val="32"/>
                      <w:szCs w:val="32"/>
                      <w:lang w:val="en-US"/>
                    </w:rPr>
                  </w:rPrChange>
                </w:rPr>
                <w:t>}</w:t>
              </w:r>
            </w:ins>
          </w:p>
          <w:p w14:paraId="0BBDB99A" w14:textId="77777777" w:rsidR="00A47B4C" w:rsidRPr="002C7F40" w:rsidRDefault="00A47B4C">
            <w:pPr>
              <w:rPr>
                <w:ins w:id="5063" w:author="Borja Gonzalez" w:date="2017-09-28T19:13:00Z"/>
                <w:lang w:val="en-US"/>
                <w:rPrChange w:id="5064" w:author="GONZALEZ DIAZ, BORJA" w:date="2017-10-03T16:00:00Z">
                  <w:rPr>
                    <w:ins w:id="5065" w:author="Borja Gonzalez" w:date="2017-09-28T19:13:00Z"/>
                    <w:rFonts w:ascii="Monaco" w:eastAsiaTheme="majorEastAsia" w:hAnsi="Monaco" w:cs="Monaco"/>
                    <w:color w:val="243F60" w:themeColor="accent1" w:themeShade="7F"/>
                    <w:sz w:val="32"/>
                    <w:szCs w:val="32"/>
                    <w:lang w:val="en-US"/>
                  </w:rPr>
                </w:rPrChange>
              </w:rPr>
              <w:pPrChange w:id="5066" w:author="GONZALEZ DIAZ, BORJA" w:date="2017-09-29T19:27:00Z">
                <w:pPr>
                  <w:keepNext/>
                  <w:keepLines/>
                  <w:widowControl w:val="0"/>
                  <w:autoSpaceDE w:val="0"/>
                  <w:autoSpaceDN w:val="0"/>
                  <w:adjustRightInd w:val="0"/>
                  <w:spacing w:before="200"/>
                  <w:outlineLvl w:val="4"/>
                </w:pPr>
              </w:pPrChange>
            </w:pPr>
            <w:ins w:id="5067" w:author="Borja Gonzalez" w:date="2017-09-28T19:13:00Z">
              <w:r w:rsidRPr="00A47B4C">
                <w:rPr>
                  <w:lang w:val="en-US"/>
                  <w:rPrChange w:id="5068" w:author="Borja Gonzalez" w:date="2017-09-28T19:13:00Z">
                    <w:rPr>
                      <w:rFonts w:ascii="Monaco" w:hAnsi="Monaco" w:cs="Monaco"/>
                      <w:sz w:val="32"/>
                      <w:szCs w:val="32"/>
                      <w:lang w:val="en-US"/>
                    </w:rPr>
                  </w:rPrChange>
                </w:rPr>
                <w:tab/>
              </w:r>
              <w:r w:rsidRPr="00A47B4C">
                <w:rPr>
                  <w:lang w:val="en-US"/>
                  <w:rPrChange w:id="5069" w:author="Borja Gonzalez" w:date="2017-09-28T19:13:00Z">
                    <w:rPr>
                      <w:rFonts w:ascii="Monaco" w:hAnsi="Monaco" w:cs="Monaco"/>
                      <w:sz w:val="32"/>
                      <w:szCs w:val="32"/>
                      <w:lang w:val="en-US"/>
                    </w:rPr>
                  </w:rPrChange>
                </w:rPr>
                <w:tab/>
              </w:r>
              <w:r w:rsidRPr="00A47B4C">
                <w:rPr>
                  <w:lang w:val="en-US"/>
                  <w:rPrChange w:id="5070" w:author="Borja Gonzalez" w:date="2017-09-28T19:13:00Z">
                    <w:rPr>
                      <w:rFonts w:ascii="Monaco" w:hAnsi="Monaco" w:cs="Monaco"/>
                      <w:sz w:val="32"/>
                      <w:szCs w:val="32"/>
                      <w:lang w:val="en-US"/>
                    </w:rPr>
                  </w:rPrChange>
                </w:rPr>
                <w:tab/>
              </w:r>
              <w:proofErr w:type="gramStart"/>
              <w:r w:rsidRPr="002C7F40">
                <w:rPr>
                  <w:b/>
                  <w:bCs/>
                  <w:lang w:val="en-US"/>
                  <w:rPrChange w:id="5071" w:author="GONZALEZ DIAZ, BORJA" w:date="2017-10-03T16:00:00Z">
                    <w:rPr>
                      <w:rFonts w:ascii="Monaco" w:hAnsi="Monaco" w:cs="Monaco"/>
                      <w:b/>
                      <w:bCs/>
                      <w:color w:val="204A87"/>
                      <w:sz w:val="32"/>
                      <w:szCs w:val="32"/>
                      <w:lang w:val="en-US"/>
                    </w:rPr>
                  </w:rPrChange>
                </w:rPr>
                <w:t>else</w:t>
              </w:r>
              <w:r w:rsidRPr="002C7F40">
                <w:rPr>
                  <w:b/>
                  <w:bCs/>
                  <w:color w:val="000000"/>
                  <w:lang w:val="en-US"/>
                  <w:rPrChange w:id="5072" w:author="GONZALEZ DIAZ, BORJA" w:date="2017-10-03T16:00:00Z">
                    <w:rPr>
                      <w:rFonts w:ascii="Monaco" w:hAnsi="Monaco" w:cs="Monaco"/>
                      <w:b/>
                      <w:bCs/>
                      <w:color w:val="000000"/>
                      <w:sz w:val="32"/>
                      <w:szCs w:val="32"/>
                      <w:lang w:val="en-US"/>
                    </w:rPr>
                  </w:rPrChange>
                </w:rPr>
                <w:t>{</w:t>
              </w:r>
              <w:proofErr w:type="gramEnd"/>
            </w:ins>
          </w:p>
          <w:p w14:paraId="0885F36F" w14:textId="77777777" w:rsidR="00A47B4C" w:rsidRPr="00683B90" w:rsidRDefault="00A47B4C">
            <w:pPr>
              <w:rPr>
                <w:ins w:id="5073" w:author="Borja Gonzalez" w:date="2017-09-28T19:13:00Z"/>
                <w:rPrChange w:id="5074" w:author="GONZALEZ DIAZ, BORJA" w:date="2017-09-29T19:44:00Z">
                  <w:rPr>
                    <w:ins w:id="5075" w:author="Borja Gonzalez" w:date="2017-09-28T19:13:00Z"/>
                    <w:rFonts w:ascii="Monaco" w:eastAsiaTheme="majorEastAsia" w:hAnsi="Monaco" w:cs="Monaco"/>
                    <w:color w:val="243F60" w:themeColor="accent1" w:themeShade="7F"/>
                    <w:sz w:val="32"/>
                    <w:szCs w:val="32"/>
                    <w:lang w:val="en-US"/>
                  </w:rPr>
                </w:rPrChange>
              </w:rPr>
              <w:pPrChange w:id="5076" w:author="GONZALEZ DIAZ, BORJA" w:date="2017-09-29T19:27:00Z">
                <w:pPr>
                  <w:keepNext/>
                  <w:keepLines/>
                  <w:widowControl w:val="0"/>
                  <w:autoSpaceDE w:val="0"/>
                  <w:autoSpaceDN w:val="0"/>
                  <w:adjustRightInd w:val="0"/>
                  <w:spacing w:before="200"/>
                  <w:outlineLvl w:val="4"/>
                </w:pPr>
              </w:pPrChange>
            </w:pPr>
            <w:ins w:id="5077" w:author="Borja Gonzalez" w:date="2017-09-28T19:13:00Z">
              <w:r w:rsidRPr="002C7F40">
                <w:rPr>
                  <w:lang w:val="en-US"/>
                  <w:rPrChange w:id="5078" w:author="GONZALEZ DIAZ, BORJA" w:date="2017-10-03T16:00:00Z">
                    <w:rPr>
                      <w:rFonts w:ascii="Monaco" w:hAnsi="Monaco" w:cs="Monaco"/>
                      <w:sz w:val="32"/>
                      <w:szCs w:val="32"/>
                      <w:lang w:val="en-US"/>
                    </w:rPr>
                  </w:rPrChange>
                </w:rPr>
                <w:tab/>
              </w:r>
              <w:r w:rsidRPr="002C7F40">
                <w:rPr>
                  <w:lang w:val="en-US"/>
                  <w:rPrChange w:id="5079" w:author="GONZALEZ DIAZ, BORJA" w:date="2017-10-03T16:00:00Z">
                    <w:rPr>
                      <w:rFonts w:ascii="Monaco" w:hAnsi="Monaco" w:cs="Monaco"/>
                      <w:sz w:val="32"/>
                      <w:szCs w:val="32"/>
                      <w:lang w:val="en-US"/>
                    </w:rPr>
                  </w:rPrChange>
                </w:rPr>
                <w:tab/>
              </w:r>
              <w:r w:rsidRPr="002C7F40">
                <w:rPr>
                  <w:lang w:val="en-US"/>
                  <w:rPrChange w:id="5080" w:author="GONZALEZ DIAZ, BORJA" w:date="2017-10-03T16:00:00Z">
                    <w:rPr>
                      <w:rFonts w:ascii="Monaco" w:hAnsi="Monaco" w:cs="Monaco"/>
                      <w:sz w:val="32"/>
                      <w:szCs w:val="32"/>
                      <w:lang w:val="en-US"/>
                    </w:rPr>
                  </w:rPrChange>
                </w:rPr>
                <w:tab/>
              </w:r>
              <w:r w:rsidRPr="002C7F40">
                <w:rPr>
                  <w:lang w:val="en-US"/>
                  <w:rPrChange w:id="5081" w:author="GONZALEZ DIAZ, BORJA" w:date="2017-10-03T16:00:00Z">
                    <w:rPr>
                      <w:rFonts w:ascii="Monaco" w:hAnsi="Monaco" w:cs="Monaco"/>
                      <w:sz w:val="32"/>
                      <w:szCs w:val="32"/>
                      <w:lang w:val="en-US"/>
                    </w:rPr>
                  </w:rPrChange>
                </w:rPr>
                <w:tab/>
              </w:r>
              <w:proofErr w:type="gramStart"/>
              <w:r w:rsidRPr="00683B90">
                <w:rPr>
                  <w:color w:val="000000"/>
                  <w:rPrChange w:id="5082" w:author="GONZALEZ DIAZ, BORJA" w:date="2017-09-29T19:44:00Z">
                    <w:rPr>
                      <w:rFonts w:ascii="Monaco" w:hAnsi="Monaco" w:cs="Monaco"/>
                      <w:color w:val="000000"/>
                      <w:sz w:val="32"/>
                      <w:szCs w:val="32"/>
                      <w:lang w:val="en-US"/>
                    </w:rPr>
                  </w:rPrChange>
                </w:rPr>
                <w:t>alert</w:t>
              </w:r>
              <w:r w:rsidRPr="00683B90">
                <w:rPr>
                  <w:b/>
                  <w:bCs/>
                  <w:color w:val="000000"/>
                  <w:rPrChange w:id="5083" w:author="GONZALEZ DIAZ, BORJA" w:date="2017-09-29T19:44:00Z">
                    <w:rPr>
                      <w:rFonts w:ascii="Monaco" w:hAnsi="Monaco" w:cs="Monaco"/>
                      <w:b/>
                      <w:bCs/>
                      <w:color w:val="000000"/>
                      <w:sz w:val="32"/>
                      <w:szCs w:val="32"/>
                      <w:lang w:val="en-US"/>
                    </w:rPr>
                  </w:rPrChange>
                </w:rPr>
                <w:t>(</w:t>
              </w:r>
              <w:proofErr w:type="gramEnd"/>
              <w:r w:rsidRPr="00683B90">
                <w:rPr>
                  <w:color w:val="4E9A06"/>
                  <w:rPrChange w:id="5084" w:author="GONZALEZ DIAZ, BORJA" w:date="2017-09-29T19:44:00Z">
                    <w:rPr>
                      <w:rFonts w:ascii="Monaco" w:hAnsi="Monaco" w:cs="Monaco"/>
                      <w:color w:val="4E9A06"/>
                      <w:sz w:val="32"/>
                      <w:szCs w:val="32"/>
                      <w:lang w:val="en-US"/>
                    </w:rPr>
                  </w:rPrChange>
                </w:rPr>
                <w:t>"Seleccione un archivo"</w:t>
              </w:r>
              <w:r w:rsidRPr="00683B90">
                <w:rPr>
                  <w:b/>
                  <w:bCs/>
                  <w:color w:val="000000"/>
                  <w:rPrChange w:id="5085" w:author="GONZALEZ DIAZ, BORJA" w:date="2017-09-29T19:44:00Z">
                    <w:rPr>
                      <w:rFonts w:ascii="Monaco" w:hAnsi="Monaco" w:cs="Monaco"/>
                      <w:b/>
                      <w:bCs/>
                      <w:color w:val="000000"/>
                      <w:sz w:val="32"/>
                      <w:szCs w:val="32"/>
                      <w:lang w:val="en-US"/>
                    </w:rPr>
                  </w:rPrChange>
                </w:rPr>
                <w:t>);</w:t>
              </w:r>
            </w:ins>
          </w:p>
          <w:p w14:paraId="15D89C6E" w14:textId="77777777" w:rsidR="00A47B4C" w:rsidRPr="00A47B4C" w:rsidRDefault="00A47B4C">
            <w:pPr>
              <w:rPr>
                <w:ins w:id="5086" w:author="Borja Gonzalez" w:date="2017-09-28T19:13:00Z"/>
                <w:lang w:val="en-US"/>
                <w:rPrChange w:id="5087" w:author="Borja Gonzalez" w:date="2017-09-28T19:13:00Z">
                  <w:rPr>
                    <w:ins w:id="5088" w:author="Borja Gonzalez" w:date="2017-09-28T19:13:00Z"/>
                    <w:rFonts w:ascii="Monaco" w:eastAsiaTheme="majorEastAsia" w:hAnsi="Monaco" w:cs="Monaco"/>
                    <w:color w:val="243F60" w:themeColor="accent1" w:themeShade="7F"/>
                    <w:sz w:val="32"/>
                    <w:szCs w:val="32"/>
                    <w:lang w:val="en-US"/>
                  </w:rPr>
                </w:rPrChange>
              </w:rPr>
              <w:pPrChange w:id="5089" w:author="GONZALEZ DIAZ, BORJA" w:date="2017-09-29T19:27:00Z">
                <w:pPr>
                  <w:keepNext/>
                  <w:keepLines/>
                  <w:widowControl w:val="0"/>
                  <w:autoSpaceDE w:val="0"/>
                  <w:autoSpaceDN w:val="0"/>
                  <w:adjustRightInd w:val="0"/>
                  <w:spacing w:before="200"/>
                  <w:outlineLvl w:val="4"/>
                </w:pPr>
              </w:pPrChange>
            </w:pPr>
            <w:ins w:id="5090" w:author="Borja Gonzalez" w:date="2017-09-28T19:13:00Z">
              <w:r w:rsidRPr="00683B90">
                <w:rPr>
                  <w:rPrChange w:id="5091" w:author="GONZALEZ DIAZ, BORJA" w:date="2017-09-29T19:44:00Z">
                    <w:rPr>
                      <w:rFonts w:ascii="Monaco" w:hAnsi="Monaco" w:cs="Monaco"/>
                      <w:sz w:val="32"/>
                      <w:szCs w:val="32"/>
                      <w:lang w:val="en-US"/>
                    </w:rPr>
                  </w:rPrChange>
                </w:rPr>
                <w:tab/>
              </w:r>
              <w:r w:rsidRPr="00683B90">
                <w:rPr>
                  <w:rPrChange w:id="5092" w:author="GONZALEZ DIAZ, BORJA" w:date="2017-09-29T19:44:00Z">
                    <w:rPr>
                      <w:rFonts w:ascii="Monaco" w:hAnsi="Monaco" w:cs="Monaco"/>
                      <w:sz w:val="32"/>
                      <w:szCs w:val="32"/>
                      <w:lang w:val="en-US"/>
                    </w:rPr>
                  </w:rPrChange>
                </w:rPr>
                <w:tab/>
              </w:r>
              <w:r w:rsidRPr="00683B90">
                <w:rPr>
                  <w:rPrChange w:id="5093" w:author="GONZALEZ DIAZ, BORJA" w:date="2017-09-29T19:44:00Z">
                    <w:rPr>
                      <w:rFonts w:ascii="Monaco" w:hAnsi="Monaco" w:cs="Monaco"/>
                      <w:sz w:val="32"/>
                      <w:szCs w:val="32"/>
                      <w:lang w:val="en-US"/>
                    </w:rPr>
                  </w:rPrChange>
                </w:rPr>
                <w:tab/>
              </w:r>
              <w:r w:rsidRPr="00A47B4C">
                <w:rPr>
                  <w:b/>
                  <w:bCs/>
                  <w:color w:val="000000"/>
                  <w:lang w:val="en-US"/>
                  <w:rPrChange w:id="5094" w:author="Borja Gonzalez" w:date="2017-09-28T19:13:00Z">
                    <w:rPr>
                      <w:rFonts w:ascii="Monaco" w:hAnsi="Monaco" w:cs="Monaco"/>
                      <w:b/>
                      <w:bCs/>
                      <w:color w:val="000000"/>
                      <w:sz w:val="32"/>
                      <w:szCs w:val="32"/>
                      <w:lang w:val="en-US"/>
                    </w:rPr>
                  </w:rPrChange>
                </w:rPr>
                <w:t>}</w:t>
              </w:r>
            </w:ins>
          </w:p>
          <w:p w14:paraId="31F5D6CB" w14:textId="77777777" w:rsidR="00A47B4C" w:rsidRPr="00A47B4C" w:rsidRDefault="00A47B4C">
            <w:pPr>
              <w:rPr>
                <w:ins w:id="5095" w:author="Borja Gonzalez" w:date="2017-09-28T19:13:00Z"/>
                <w:lang w:val="en-US"/>
                <w:rPrChange w:id="5096" w:author="Borja Gonzalez" w:date="2017-09-28T19:13:00Z">
                  <w:rPr>
                    <w:ins w:id="5097" w:author="Borja Gonzalez" w:date="2017-09-28T19:13:00Z"/>
                    <w:rFonts w:ascii="Monaco" w:eastAsiaTheme="majorEastAsia" w:hAnsi="Monaco" w:cs="Monaco"/>
                    <w:color w:val="243F60" w:themeColor="accent1" w:themeShade="7F"/>
                    <w:sz w:val="32"/>
                    <w:szCs w:val="32"/>
                    <w:lang w:val="en-US"/>
                  </w:rPr>
                </w:rPrChange>
              </w:rPr>
              <w:pPrChange w:id="5098" w:author="GONZALEZ DIAZ, BORJA" w:date="2017-09-29T19:27:00Z">
                <w:pPr>
                  <w:keepNext/>
                  <w:keepLines/>
                  <w:widowControl w:val="0"/>
                  <w:autoSpaceDE w:val="0"/>
                  <w:autoSpaceDN w:val="0"/>
                  <w:adjustRightInd w:val="0"/>
                  <w:spacing w:before="200"/>
                  <w:outlineLvl w:val="4"/>
                </w:pPr>
              </w:pPrChange>
            </w:pPr>
            <w:ins w:id="5099" w:author="Borja Gonzalez" w:date="2017-09-28T19:13:00Z">
              <w:r w:rsidRPr="00A47B4C">
                <w:rPr>
                  <w:lang w:val="en-US"/>
                  <w:rPrChange w:id="5100" w:author="Borja Gonzalez" w:date="2017-09-28T19:13:00Z">
                    <w:rPr>
                      <w:rFonts w:ascii="Monaco" w:hAnsi="Monaco" w:cs="Monaco"/>
                      <w:sz w:val="32"/>
                      <w:szCs w:val="32"/>
                      <w:lang w:val="en-US"/>
                    </w:rPr>
                  </w:rPrChange>
                </w:rPr>
                <w:tab/>
              </w:r>
              <w:r w:rsidRPr="00A47B4C">
                <w:rPr>
                  <w:b/>
                  <w:bCs/>
                  <w:color w:val="000000"/>
                  <w:lang w:val="en-US"/>
                  <w:rPrChange w:id="5101" w:author="Borja Gonzalez" w:date="2017-09-28T19:13:00Z">
                    <w:rPr>
                      <w:rFonts w:ascii="Monaco" w:hAnsi="Monaco" w:cs="Monaco"/>
                      <w:b/>
                      <w:bCs/>
                      <w:color w:val="000000"/>
                      <w:sz w:val="32"/>
                      <w:szCs w:val="32"/>
                      <w:lang w:val="en-US"/>
                    </w:rPr>
                  </w:rPrChange>
                </w:rPr>
                <w:t>};</w:t>
              </w:r>
            </w:ins>
          </w:p>
          <w:p w14:paraId="3F3DF161" w14:textId="77777777" w:rsidR="00A47B4C" w:rsidRPr="00A47B4C" w:rsidRDefault="00A47B4C">
            <w:pPr>
              <w:rPr>
                <w:ins w:id="5102" w:author="Borja Gonzalez" w:date="2017-09-28T19:13:00Z"/>
                <w:lang w:val="en-US"/>
                <w:rPrChange w:id="5103" w:author="Borja Gonzalez" w:date="2017-09-28T19:13:00Z">
                  <w:rPr>
                    <w:ins w:id="5104" w:author="Borja Gonzalez" w:date="2017-09-28T19:13:00Z"/>
                    <w:rFonts w:ascii="Monaco" w:eastAsiaTheme="majorEastAsia" w:hAnsi="Monaco" w:cs="Monaco"/>
                    <w:color w:val="243F60" w:themeColor="accent1" w:themeShade="7F"/>
                    <w:sz w:val="32"/>
                    <w:szCs w:val="32"/>
                    <w:lang w:val="en-US"/>
                  </w:rPr>
                </w:rPrChange>
              </w:rPr>
              <w:pPrChange w:id="5105" w:author="GONZALEZ DIAZ, BORJA" w:date="2017-09-29T19:27:00Z">
                <w:pPr>
                  <w:keepNext/>
                  <w:keepLines/>
                  <w:widowControl w:val="0"/>
                  <w:autoSpaceDE w:val="0"/>
                  <w:autoSpaceDN w:val="0"/>
                  <w:adjustRightInd w:val="0"/>
                  <w:spacing w:before="200"/>
                  <w:outlineLvl w:val="4"/>
                </w:pPr>
              </w:pPrChange>
            </w:pPr>
            <w:ins w:id="5106" w:author="Borja Gonzalez" w:date="2017-09-28T19:13:00Z">
              <w:r w:rsidRPr="00A47B4C">
                <w:rPr>
                  <w:lang w:val="en-US"/>
                  <w:rPrChange w:id="5107" w:author="Borja Gonzalez" w:date="2017-09-28T19:13:00Z">
                    <w:rPr>
                      <w:rFonts w:ascii="Monaco" w:hAnsi="Monaco" w:cs="Monaco"/>
                      <w:sz w:val="32"/>
                      <w:szCs w:val="32"/>
                      <w:lang w:val="en-US"/>
                    </w:rPr>
                  </w:rPrChange>
                </w:rPr>
                <w:tab/>
              </w:r>
              <w:r w:rsidRPr="00A47B4C">
                <w:rPr>
                  <w:color w:val="000000"/>
                  <w:lang w:val="en-US"/>
                  <w:rPrChange w:id="5108" w:author="Borja Gonzalez" w:date="2017-09-28T19:13:00Z">
                    <w:rPr>
                      <w:rFonts w:ascii="Monaco" w:hAnsi="Monaco" w:cs="Monaco"/>
                      <w:color w:val="000000"/>
                      <w:sz w:val="32"/>
                      <w:szCs w:val="32"/>
                      <w:lang w:val="en-US"/>
                    </w:rPr>
                  </w:rPrChange>
                </w:rPr>
                <w:t>Boton_</w:t>
              </w:r>
              <w:proofErr w:type="gramStart"/>
              <w:r w:rsidRPr="00A47B4C">
                <w:rPr>
                  <w:color w:val="000000"/>
                  <w:lang w:val="en-US"/>
                  <w:rPrChange w:id="5109" w:author="Borja Gonzalez" w:date="2017-09-28T19:13:00Z">
                    <w:rPr>
                      <w:rFonts w:ascii="Monaco" w:hAnsi="Monaco" w:cs="Monaco"/>
                      <w:color w:val="000000"/>
                      <w:sz w:val="32"/>
                      <w:szCs w:val="32"/>
                      <w:lang w:val="en-US"/>
                    </w:rPr>
                  </w:rPrChange>
                </w:rPr>
                <w:t>pres</w:t>
              </w:r>
              <w:r w:rsidRPr="00A47B4C">
                <w:rPr>
                  <w:b/>
                  <w:bCs/>
                  <w:color w:val="000000"/>
                  <w:lang w:val="en-US"/>
                  <w:rPrChange w:id="5110" w:author="Borja Gonzalez" w:date="2017-09-28T19:13:00Z">
                    <w:rPr>
                      <w:rFonts w:ascii="Monaco" w:hAnsi="Monaco" w:cs="Monaco"/>
                      <w:b/>
                      <w:bCs/>
                      <w:color w:val="000000"/>
                      <w:sz w:val="32"/>
                      <w:szCs w:val="32"/>
                      <w:lang w:val="en-US"/>
                    </w:rPr>
                  </w:rPrChange>
                </w:rPr>
                <w:t>.</w:t>
              </w:r>
              <w:r w:rsidRPr="00A47B4C">
                <w:rPr>
                  <w:color w:val="000000"/>
                  <w:lang w:val="en-US"/>
                  <w:rPrChange w:id="5111" w:author="Borja Gonzalez" w:date="2017-09-28T19:13:00Z">
                    <w:rPr>
                      <w:rFonts w:ascii="Monaco" w:hAnsi="Monaco" w:cs="Monaco"/>
                      <w:color w:val="000000"/>
                      <w:sz w:val="32"/>
                      <w:szCs w:val="32"/>
                      <w:lang w:val="en-US"/>
                    </w:rPr>
                  </w:rPrChange>
                </w:rPr>
                <w:t>addEventListener</w:t>
              </w:r>
              <w:proofErr w:type="gramEnd"/>
              <w:r w:rsidRPr="00A47B4C">
                <w:rPr>
                  <w:b/>
                  <w:bCs/>
                  <w:color w:val="000000"/>
                  <w:lang w:val="en-US"/>
                  <w:rPrChange w:id="5112" w:author="Borja Gonzalez" w:date="2017-09-28T19:13:00Z">
                    <w:rPr>
                      <w:rFonts w:ascii="Monaco" w:hAnsi="Monaco" w:cs="Monaco"/>
                      <w:b/>
                      <w:bCs/>
                      <w:color w:val="000000"/>
                      <w:sz w:val="32"/>
                      <w:szCs w:val="32"/>
                      <w:lang w:val="en-US"/>
                    </w:rPr>
                  </w:rPrChange>
                </w:rPr>
                <w:t>(</w:t>
              </w:r>
              <w:r w:rsidRPr="00A47B4C">
                <w:rPr>
                  <w:color w:val="4E9A06"/>
                  <w:lang w:val="en-US"/>
                  <w:rPrChange w:id="5113" w:author="Borja Gonzalez" w:date="2017-09-28T19:13:00Z">
                    <w:rPr>
                      <w:rFonts w:ascii="Monaco" w:hAnsi="Monaco" w:cs="Monaco"/>
                      <w:color w:val="4E9A06"/>
                      <w:sz w:val="32"/>
                      <w:szCs w:val="32"/>
                      <w:lang w:val="en-US"/>
                    </w:rPr>
                  </w:rPrChange>
                </w:rPr>
                <w:t>"click"</w:t>
              </w:r>
              <w:r w:rsidRPr="00A47B4C">
                <w:rPr>
                  <w:b/>
                  <w:bCs/>
                  <w:color w:val="000000"/>
                  <w:lang w:val="en-US"/>
                  <w:rPrChange w:id="5114" w:author="Borja Gonzalez" w:date="2017-09-28T19:13:00Z">
                    <w:rPr>
                      <w:rFonts w:ascii="Monaco" w:hAnsi="Monaco" w:cs="Monaco"/>
                      <w:b/>
                      <w:bCs/>
                      <w:color w:val="000000"/>
                      <w:sz w:val="32"/>
                      <w:szCs w:val="32"/>
                      <w:lang w:val="en-US"/>
                    </w:rPr>
                  </w:rPrChange>
                </w:rPr>
                <w:t>,</w:t>
              </w:r>
              <w:r w:rsidRPr="00A47B4C">
                <w:rPr>
                  <w:color w:val="000000"/>
                  <w:lang w:val="en-US"/>
                  <w:rPrChange w:id="5115" w:author="Borja Gonzalez" w:date="2017-09-28T19:13:00Z">
                    <w:rPr>
                      <w:rFonts w:ascii="Monaco" w:hAnsi="Monaco" w:cs="Monaco"/>
                      <w:color w:val="000000"/>
                      <w:sz w:val="32"/>
                      <w:szCs w:val="32"/>
                      <w:lang w:val="en-US"/>
                    </w:rPr>
                  </w:rPrChange>
                </w:rPr>
                <w:t>readFile</w:t>
              </w:r>
              <w:r w:rsidRPr="00A47B4C">
                <w:rPr>
                  <w:b/>
                  <w:bCs/>
                  <w:color w:val="000000"/>
                  <w:lang w:val="en-US"/>
                  <w:rPrChange w:id="5116" w:author="Borja Gonzalez" w:date="2017-09-28T19:13:00Z">
                    <w:rPr>
                      <w:rFonts w:ascii="Monaco" w:hAnsi="Monaco" w:cs="Monaco"/>
                      <w:b/>
                      <w:bCs/>
                      <w:color w:val="000000"/>
                      <w:sz w:val="32"/>
                      <w:szCs w:val="32"/>
                      <w:lang w:val="en-US"/>
                    </w:rPr>
                  </w:rPrChange>
                </w:rPr>
                <w:t>);</w:t>
              </w:r>
            </w:ins>
          </w:p>
          <w:p w14:paraId="4661E297" w14:textId="77777777" w:rsidR="00A47B4C" w:rsidRPr="00A47B4C" w:rsidRDefault="00A47B4C">
            <w:pPr>
              <w:rPr>
                <w:ins w:id="5117" w:author="Borja Gonzalez" w:date="2017-09-28T19:13:00Z"/>
                <w:lang w:val="en-US"/>
                <w:rPrChange w:id="5118" w:author="Borja Gonzalez" w:date="2017-09-28T19:13:00Z">
                  <w:rPr>
                    <w:ins w:id="5119" w:author="Borja Gonzalez" w:date="2017-09-28T19:13:00Z"/>
                    <w:rFonts w:ascii="Monaco" w:eastAsiaTheme="majorEastAsia" w:hAnsi="Monaco" w:cs="Monaco"/>
                    <w:color w:val="243F60" w:themeColor="accent1" w:themeShade="7F"/>
                    <w:sz w:val="32"/>
                    <w:szCs w:val="32"/>
                    <w:lang w:val="en-US"/>
                  </w:rPr>
                </w:rPrChange>
              </w:rPr>
              <w:pPrChange w:id="5120" w:author="GONZALEZ DIAZ, BORJA" w:date="2017-09-29T19:27:00Z">
                <w:pPr>
                  <w:keepNext/>
                  <w:keepLines/>
                  <w:widowControl w:val="0"/>
                  <w:autoSpaceDE w:val="0"/>
                  <w:autoSpaceDN w:val="0"/>
                  <w:adjustRightInd w:val="0"/>
                  <w:spacing w:before="200"/>
                  <w:outlineLvl w:val="4"/>
                </w:pPr>
              </w:pPrChange>
            </w:pPr>
            <w:ins w:id="5121" w:author="Borja Gonzalez" w:date="2017-09-28T19:13:00Z">
              <w:r w:rsidRPr="00A47B4C">
                <w:rPr>
                  <w:b/>
                  <w:bCs/>
                  <w:lang w:val="en-US"/>
                  <w:rPrChange w:id="5122" w:author="Borja Gonzalez" w:date="2017-09-28T19:13:00Z">
                    <w:rPr>
                      <w:rFonts w:ascii="Monaco" w:hAnsi="Monaco" w:cs="Monaco"/>
                      <w:b/>
                      <w:bCs/>
                      <w:color w:val="204A87"/>
                      <w:sz w:val="32"/>
                      <w:szCs w:val="32"/>
                      <w:lang w:val="en-US"/>
                    </w:rPr>
                  </w:rPrChange>
                </w:rPr>
                <w:t>&lt;/script&gt;</w:t>
              </w:r>
            </w:ins>
          </w:p>
          <w:p w14:paraId="3292D742" w14:textId="77777777" w:rsidR="00A47B4C" w:rsidRDefault="00A47B4C" w:rsidP="009A5E2B">
            <w:pPr>
              <w:rPr>
                <w:ins w:id="5123" w:author="Borja Gonzalez" w:date="2017-09-28T19:13:00Z"/>
              </w:rPr>
            </w:pPr>
          </w:p>
        </w:tc>
      </w:tr>
    </w:tbl>
    <w:p w14:paraId="25A5EF05" w14:textId="08F09574" w:rsidR="007A3CE4" w:rsidRDefault="007A3CE4" w:rsidP="009A5E2B"/>
    <w:p w14:paraId="49F7DC59" w14:textId="77777777" w:rsidR="002062DF" w:rsidRDefault="002062DF" w:rsidP="009A5E2B"/>
    <w:p w14:paraId="44CD2024" w14:textId="02E1EC9B" w:rsidR="002062DF" w:rsidRDefault="002062DF" w:rsidP="009A5E2B">
      <w:r>
        <w:t xml:space="preserve">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(Werium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“add_</w:t>
      </w:r>
      <w:proofErr w:type="gramStart"/>
      <w:r w:rsidR="001E343B">
        <w:t>datos(</w:t>
      </w:r>
      <w:proofErr w:type="gramEnd"/>
      <w:r w:rsidR="001E343B">
        <w:t>)”, pasándole como parámetros el archivo CSV en formato JSON y la fecha.</w:t>
      </w:r>
    </w:p>
    <w:p w14:paraId="35EB569D" w14:textId="77777777" w:rsidR="00AA39D1" w:rsidRDefault="00AA39D1" w:rsidP="009A5E2B"/>
    <w:p w14:paraId="206692AA" w14:textId="2013A41A" w:rsidR="00AA39D1" w:rsidRDefault="00AA39D1" w:rsidP="009A5E2B"/>
    <w:p w14:paraId="3E409E66" w14:textId="77777777" w:rsidR="00A47B4C" w:rsidRDefault="00AA39D1" w:rsidP="009A5E2B">
      <w:pPr>
        <w:rPr>
          <w:ins w:id="5124" w:author="Borja Gonzalez" w:date="2017-09-28T19:14:00Z"/>
        </w:rPr>
      </w:pPr>
      <w:del w:id="5125" w:author="Borja Gonzalez" w:date="2017-09-28T19:14:00Z">
        <w:r w:rsidDel="00A47B4C">
          <w:rPr>
            <w:noProof/>
            <w:lang w:eastAsia="es-ES_tradnl"/>
          </w:rPr>
          <w:lastRenderedPageBreak/>
          <w:drawing>
            <wp:inline distT="0" distB="0" distL="0" distR="0" wp14:anchorId="5EAD0C35" wp14:editId="4149EC9B">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FCCA8DE" w14:textId="77777777" w:rsidTr="00A47B4C">
        <w:trPr>
          <w:ins w:id="5126" w:author="Borja Gonzalez" w:date="2017-09-28T19:14:00Z"/>
        </w:trPr>
        <w:tc>
          <w:tcPr>
            <w:tcW w:w="8856" w:type="dxa"/>
          </w:tcPr>
          <w:p w14:paraId="0D2E36FC" w14:textId="77777777" w:rsidR="00A47B4C" w:rsidRPr="0079203F" w:rsidRDefault="00A47B4C">
            <w:pPr>
              <w:rPr>
                <w:ins w:id="5127" w:author="Borja Gonzalez" w:date="2017-09-28T19:15:00Z"/>
                <w:lang w:val="es-ES"/>
                <w:rPrChange w:id="5128" w:author="Rodrigo García" w:date="2017-09-29T10:06:00Z">
                  <w:rPr>
                    <w:ins w:id="5129" w:author="Borja Gonzalez" w:date="2017-09-28T19:15:00Z"/>
                    <w:rFonts w:ascii="Monaco" w:eastAsiaTheme="majorEastAsia" w:hAnsi="Monaco" w:cs="Monaco"/>
                    <w:color w:val="243F60" w:themeColor="accent1" w:themeShade="7F"/>
                    <w:sz w:val="32"/>
                    <w:szCs w:val="32"/>
                    <w:lang w:val="en-US"/>
                  </w:rPr>
                </w:rPrChange>
              </w:rPr>
              <w:pPrChange w:id="5130" w:author="GONZALEZ DIAZ, BORJA" w:date="2017-09-29T19:27:00Z">
                <w:pPr>
                  <w:keepNext/>
                  <w:keepLines/>
                  <w:widowControl w:val="0"/>
                  <w:autoSpaceDE w:val="0"/>
                  <w:autoSpaceDN w:val="0"/>
                  <w:adjustRightInd w:val="0"/>
                  <w:spacing w:before="200"/>
                  <w:outlineLvl w:val="4"/>
                </w:pPr>
              </w:pPrChange>
            </w:pPr>
            <w:ins w:id="5131" w:author="Borja Gonzalez" w:date="2017-09-28T19:15:00Z">
              <w:r w:rsidRPr="0079203F">
                <w:rPr>
                  <w:b/>
                  <w:bCs/>
                  <w:color w:val="204A87"/>
                  <w:lang w:val="es-ES"/>
                  <w:rPrChange w:id="5132" w:author="Rodrigo García" w:date="2017-09-29T10:06:00Z">
                    <w:rPr>
                      <w:rFonts w:ascii="Monaco" w:hAnsi="Monaco" w:cs="Monaco"/>
                      <w:b/>
                      <w:bCs/>
                      <w:color w:val="204A87"/>
                      <w:sz w:val="32"/>
                      <w:szCs w:val="32"/>
                      <w:lang w:val="en-US"/>
                    </w:rPr>
                  </w:rPrChange>
                </w:rPr>
                <w:t>function</w:t>
              </w:r>
              <w:r w:rsidRPr="0079203F">
                <w:rPr>
                  <w:lang w:val="es-ES"/>
                  <w:rPrChange w:id="5133" w:author="Rodrigo García" w:date="2017-09-29T10:06:00Z">
                    <w:rPr>
                      <w:rFonts w:ascii="Monaco" w:hAnsi="Monaco" w:cs="Monaco"/>
                      <w:sz w:val="32"/>
                      <w:szCs w:val="32"/>
                      <w:lang w:val="en-US"/>
                    </w:rPr>
                  </w:rPrChange>
                </w:rPr>
                <w:t xml:space="preserve"> add_datos</w:t>
              </w:r>
              <w:r w:rsidRPr="0079203F">
                <w:rPr>
                  <w:b/>
                  <w:bCs/>
                  <w:lang w:val="es-ES"/>
                  <w:rPrChange w:id="5134" w:author="Rodrigo García" w:date="2017-09-29T10:06:00Z">
                    <w:rPr>
                      <w:rFonts w:ascii="Monaco" w:hAnsi="Monaco" w:cs="Monaco"/>
                      <w:b/>
                      <w:bCs/>
                      <w:color w:val="000000"/>
                      <w:sz w:val="32"/>
                      <w:szCs w:val="32"/>
                      <w:lang w:val="en-US"/>
                    </w:rPr>
                  </w:rPrChange>
                </w:rPr>
                <w:t>(</w:t>
              </w:r>
              <w:proofErr w:type="gramStart"/>
              <w:r w:rsidRPr="0079203F">
                <w:rPr>
                  <w:lang w:val="es-ES"/>
                  <w:rPrChange w:id="5135" w:author="Rodrigo García" w:date="2017-09-29T10:06:00Z">
                    <w:rPr>
                      <w:rFonts w:ascii="Monaco" w:hAnsi="Monaco" w:cs="Monaco"/>
                      <w:color w:val="000000"/>
                      <w:sz w:val="32"/>
                      <w:szCs w:val="32"/>
                      <w:lang w:val="en-US"/>
                    </w:rPr>
                  </w:rPrChange>
                </w:rPr>
                <w:t>datos</w:t>
              </w:r>
              <w:r w:rsidRPr="0079203F">
                <w:rPr>
                  <w:b/>
                  <w:bCs/>
                  <w:lang w:val="es-ES"/>
                  <w:rPrChange w:id="5136" w:author="Rodrigo García" w:date="2017-09-29T10:06:00Z">
                    <w:rPr>
                      <w:rFonts w:ascii="Monaco" w:hAnsi="Monaco" w:cs="Monaco"/>
                      <w:b/>
                      <w:bCs/>
                      <w:color w:val="000000"/>
                      <w:sz w:val="32"/>
                      <w:szCs w:val="32"/>
                      <w:lang w:val="en-US"/>
                    </w:rPr>
                  </w:rPrChange>
                </w:rPr>
                <w:t>,</w:t>
              </w:r>
              <w:r w:rsidRPr="0079203F">
                <w:rPr>
                  <w:lang w:val="es-ES"/>
                  <w:rPrChange w:id="5137" w:author="Rodrigo García" w:date="2017-09-29T10:06:00Z">
                    <w:rPr>
                      <w:rFonts w:ascii="Monaco" w:hAnsi="Monaco" w:cs="Monaco"/>
                      <w:color w:val="000000"/>
                      <w:sz w:val="32"/>
                      <w:szCs w:val="32"/>
                      <w:lang w:val="en-US"/>
                    </w:rPr>
                  </w:rPrChange>
                </w:rPr>
                <w:t>fecha</w:t>
              </w:r>
              <w:proofErr w:type="gramEnd"/>
              <w:r w:rsidRPr="0079203F">
                <w:rPr>
                  <w:b/>
                  <w:bCs/>
                  <w:lang w:val="es-ES"/>
                  <w:rPrChange w:id="5138" w:author="Rodrigo García" w:date="2017-09-29T10:06:00Z">
                    <w:rPr>
                      <w:rFonts w:ascii="Monaco" w:hAnsi="Monaco" w:cs="Monaco"/>
                      <w:b/>
                      <w:bCs/>
                      <w:color w:val="000000"/>
                      <w:sz w:val="32"/>
                      <w:szCs w:val="32"/>
                      <w:lang w:val="en-US"/>
                    </w:rPr>
                  </w:rPrChange>
                </w:rPr>
                <w:t>){</w:t>
              </w:r>
            </w:ins>
          </w:p>
          <w:p w14:paraId="41002535" w14:textId="77777777" w:rsidR="00A47B4C" w:rsidRPr="0079203F" w:rsidRDefault="00A47B4C">
            <w:pPr>
              <w:rPr>
                <w:ins w:id="5139" w:author="Borja Gonzalez" w:date="2017-09-28T19:15:00Z"/>
                <w:lang w:val="es-ES"/>
                <w:rPrChange w:id="5140" w:author="Rodrigo García" w:date="2017-09-29T10:06:00Z">
                  <w:rPr>
                    <w:ins w:id="5141" w:author="Borja Gonzalez" w:date="2017-09-28T19:15:00Z"/>
                    <w:rFonts w:ascii="Monaco" w:eastAsiaTheme="majorEastAsia" w:hAnsi="Monaco" w:cs="Monaco"/>
                    <w:color w:val="243F60" w:themeColor="accent1" w:themeShade="7F"/>
                    <w:sz w:val="32"/>
                    <w:szCs w:val="32"/>
                    <w:lang w:val="en-US"/>
                  </w:rPr>
                </w:rPrChange>
              </w:rPr>
              <w:pPrChange w:id="5142" w:author="GONZALEZ DIAZ, BORJA" w:date="2017-09-29T19:27:00Z">
                <w:pPr>
                  <w:keepNext/>
                  <w:keepLines/>
                  <w:widowControl w:val="0"/>
                  <w:autoSpaceDE w:val="0"/>
                  <w:autoSpaceDN w:val="0"/>
                  <w:adjustRightInd w:val="0"/>
                  <w:spacing w:before="200"/>
                  <w:outlineLvl w:val="4"/>
                </w:pPr>
              </w:pPrChange>
            </w:pPr>
            <w:ins w:id="5143" w:author="Borja Gonzalez" w:date="2017-09-28T19:15:00Z">
              <w:r w:rsidRPr="0079203F">
                <w:rPr>
                  <w:lang w:val="es-ES"/>
                  <w:rPrChange w:id="5144" w:author="Rodrigo García" w:date="2017-09-29T10:06:00Z">
                    <w:rPr>
                      <w:rFonts w:ascii="Monaco" w:hAnsi="Monaco" w:cs="Monaco"/>
                      <w:sz w:val="32"/>
                      <w:szCs w:val="32"/>
                      <w:lang w:val="en-US"/>
                    </w:rPr>
                  </w:rPrChange>
                </w:rPr>
                <w:t xml:space="preserve">    </w:t>
              </w:r>
              <w:r w:rsidRPr="0079203F">
                <w:rPr>
                  <w:b/>
                  <w:bCs/>
                  <w:color w:val="204A87"/>
                  <w:lang w:val="es-ES"/>
                  <w:rPrChange w:id="5145" w:author="Rodrigo García" w:date="2017-09-29T10:06:00Z">
                    <w:rPr>
                      <w:rFonts w:ascii="Monaco" w:hAnsi="Monaco" w:cs="Monaco"/>
                      <w:b/>
                      <w:bCs/>
                      <w:color w:val="204A87"/>
                      <w:sz w:val="32"/>
                      <w:szCs w:val="32"/>
                      <w:lang w:val="en-US"/>
                    </w:rPr>
                  </w:rPrChange>
                </w:rPr>
                <w:t>var</w:t>
              </w:r>
              <w:r w:rsidRPr="0079203F">
                <w:rPr>
                  <w:lang w:val="es-ES"/>
                  <w:rPrChange w:id="5146" w:author="Rodrigo García" w:date="2017-09-29T10:06:00Z">
                    <w:rPr>
                      <w:rFonts w:ascii="Monaco" w:hAnsi="Monaco" w:cs="Monaco"/>
                      <w:sz w:val="32"/>
                      <w:szCs w:val="32"/>
                      <w:lang w:val="en-US"/>
                    </w:rPr>
                  </w:rPrChange>
                </w:rPr>
                <w:t xml:space="preserve"> Time </w:t>
              </w:r>
              <w:r w:rsidRPr="0079203F">
                <w:rPr>
                  <w:b/>
                  <w:bCs/>
                  <w:color w:val="CE5C00"/>
                  <w:lang w:val="es-ES"/>
                  <w:rPrChange w:id="5147" w:author="Rodrigo García" w:date="2017-09-29T10:06:00Z">
                    <w:rPr>
                      <w:rFonts w:ascii="Monaco" w:hAnsi="Monaco" w:cs="Monaco"/>
                      <w:b/>
                      <w:bCs/>
                      <w:color w:val="CE5C00"/>
                      <w:sz w:val="32"/>
                      <w:szCs w:val="32"/>
                      <w:lang w:val="en-US"/>
                    </w:rPr>
                  </w:rPrChange>
                </w:rPr>
                <w:t>=</w:t>
              </w:r>
              <w:r w:rsidRPr="0079203F">
                <w:rPr>
                  <w:lang w:val="es-ES"/>
                  <w:rPrChange w:id="5148" w:author="Rodrigo García" w:date="2017-09-29T10:06:00Z">
                    <w:rPr>
                      <w:rFonts w:ascii="Monaco" w:hAnsi="Monaco" w:cs="Monaco"/>
                      <w:sz w:val="32"/>
                      <w:szCs w:val="32"/>
                      <w:lang w:val="en-US"/>
                    </w:rPr>
                  </w:rPrChange>
                </w:rPr>
                <w:t xml:space="preserve"> </w:t>
              </w:r>
              <w:r w:rsidRPr="0079203F">
                <w:rPr>
                  <w:b/>
                  <w:bCs/>
                  <w:lang w:val="es-ES"/>
                  <w:rPrChange w:id="5149" w:author="Rodrigo García" w:date="2017-09-29T10:06:00Z">
                    <w:rPr>
                      <w:rFonts w:ascii="Monaco" w:hAnsi="Monaco" w:cs="Monaco"/>
                      <w:b/>
                      <w:bCs/>
                      <w:color w:val="000000"/>
                      <w:sz w:val="32"/>
                      <w:szCs w:val="32"/>
                      <w:lang w:val="en-US"/>
                    </w:rPr>
                  </w:rPrChange>
                </w:rPr>
                <w:t>[];</w:t>
              </w:r>
            </w:ins>
          </w:p>
          <w:p w14:paraId="3DA03CEB" w14:textId="77777777" w:rsidR="00A47B4C" w:rsidRPr="0079203F" w:rsidRDefault="00A47B4C">
            <w:pPr>
              <w:rPr>
                <w:ins w:id="5150" w:author="Borja Gonzalez" w:date="2017-09-28T19:15:00Z"/>
                <w:lang w:val="es-ES"/>
                <w:rPrChange w:id="5151" w:author="Rodrigo García" w:date="2017-09-29T10:06:00Z">
                  <w:rPr>
                    <w:ins w:id="5152" w:author="Borja Gonzalez" w:date="2017-09-28T19:15:00Z"/>
                    <w:rFonts w:ascii="Monaco" w:eastAsiaTheme="majorEastAsia" w:hAnsi="Monaco" w:cs="Monaco"/>
                    <w:color w:val="243F60" w:themeColor="accent1" w:themeShade="7F"/>
                    <w:sz w:val="32"/>
                    <w:szCs w:val="32"/>
                    <w:lang w:val="en-US"/>
                  </w:rPr>
                </w:rPrChange>
              </w:rPr>
              <w:pPrChange w:id="5153" w:author="GONZALEZ DIAZ, BORJA" w:date="2017-09-29T19:27:00Z">
                <w:pPr>
                  <w:keepNext/>
                  <w:keepLines/>
                  <w:widowControl w:val="0"/>
                  <w:autoSpaceDE w:val="0"/>
                  <w:autoSpaceDN w:val="0"/>
                  <w:adjustRightInd w:val="0"/>
                  <w:spacing w:before="200"/>
                  <w:outlineLvl w:val="4"/>
                </w:pPr>
              </w:pPrChange>
            </w:pPr>
            <w:ins w:id="5154" w:author="Borja Gonzalez" w:date="2017-09-28T19:15:00Z">
              <w:r w:rsidRPr="0079203F">
                <w:rPr>
                  <w:lang w:val="es-ES"/>
                  <w:rPrChange w:id="5155" w:author="Rodrigo García" w:date="2017-09-29T10:06:00Z">
                    <w:rPr>
                      <w:rFonts w:ascii="Monaco" w:hAnsi="Monaco" w:cs="Monaco"/>
                      <w:sz w:val="32"/>
                      <w:szCs w:val="32"/>
                      <w:lang w:val="en-US"/>
                    </w:rPr>
                  </w:rPrChange>
                </w:rPr>
                <w:t xml:space="preserve">    </w:t>
              </w:r>
              <w:r w:rsidRPr="0079203F">
                <w:rPr>
                  <w:b/>
                  <w:bCs/>
                  <w:color w:val="204A87"/>
                  <w:lang w:val="es-ES"/>
                  <w:rPrChange w:id="5156" w:author="Rodrigo García" w:date="2017-09-29T10:06:00Z">
                    <w:rPr>
                      <w:rFonts w:ascii="Monaco" w:hAnsi="Monaco" w:cs="Monaco"/>
                      <w:b/>
                      <w:bCs/>
                      <w:color w:val="204A87"/>
                      <w:sz w:val="32"/>
                      <w:szCs w:val="32"/>
                      <w:lang w:val="en-US"/>
                    </w:rPr>
                  </w:rPrChange>
                </w:rPr>
                <w:t>var</w:t>
              </w:r>
              <w:r w:rsidRPr="0079203F">
                <w:rPr>
                  <w:lang w:val="es-ES"/>
                  <w:rPrChange w:id="5157" w:author="Rodrigo García" w:date="2017-09-29T10:06:00Z">
                    <w:rPr>
                      <w:rFonts w:ascii="Monaco" w:hAnsi="Monaco" w:cs="Monaco"/>
                      <w:sz w:val="32"/>
                      <w:szCs w:val="32"/>
                      <w:lang w:val="en-US"/>
                    </w:rPr>
                  </w:rPrChange>
                </w:rPr>
                <w:t xml:space="preserve"> Coronal </w:t>
              </w:r>
              <w:r w:rsidRPr="0079203F">
                <w:rPr>
                  <w:b/>
                  <w:bCs/>
                  <w:color w:val="CE5C00"/>
                  <w:lang w:val="es-ES"/>
                  <w:rPrChange w:id="5158" w:author="Rodrigo García" w:date="2017-09-29T10:06:00Z">
                    <w:rPr>
                      <w:rFonts w:ascii="Monaco" w:hAnsi="Monaco" w:cs="Monaco"/>
                      <w:b/>
                      <w:bCs/>
                      <w:color w:val="CE5C00"/>
                      <w:sz w:val="32"/>
                      <w:szCs w:val="32"/>
                      <w:lang w:val="en-US"/>
                    </w:rPr>
                  </w:rPrChange>
                </w:rPr>
                <w:t>=</w:t>
              </w:r>
              <w:r w:rsidRPr="0079203F">
                <w:rPr>
                  <w:lang w:val="es-ES"/>
                  <w:rPrChange w:id="5159" w:author="Rodrigo García" w:date="2017-09-29T10:06:00Z">
                    <w:rPr>
                      <w:rFonts w:ascii="Monaco" w:hAnsi="Monaco" w:cs="Monaco"/>
                      <w:sz w:val="32"/>
                      <w:szCs w:val="32"/>
                      <w:lang w:val="en-US"/>
                    </w:rPr>
                  </w:rPrChange>
                </w:rPr>
                <w:t xml:space="preserve"> </w:t>
              </w:r>
              <w:r w:rsidRPr="0079203F">
                <w:rPr>
                  <w:b/>
                  <w:bCs/>
                  <w:lang w:val="es-ES"/>
                  <w:rPrChange w:id="5160" w:author="Rodrigo García" w:date="2017-09-29T10:06:00Z">
                    <w:rPr>
                      <w:rFonts w:ascii="Monaco" w:hAnsi="Monaco" w:cs="Monaco"/>
                      <w:b/>
                      <w:bCs/>
                      <w:color w:val="000000"/>
                      <w:sz w:val="32"/>
                      <w:szCs w:val="32"/>
                      <w:lang w:val="en-US"/>
                    </w:rPr>
                  </w:rPrChange>
                </w:rPr>
                <w:t>[];</w:t>
              </w:r>
            </w:ins>
          </w:p>
          <w:p w14:paraId="474DD4F8" w14:textId="77777777" w:rsidR="00A47B4C" w:rsidRPr="0079203F" w:rsidRDefault="00A47B4C">
            <w:pPr>
              <w:rPr>
                <w:ins w:id="5161" w:author="Borja Gonzalez" w:date="2017-09-28T19:15:00Z"/>
                <w:lang w:val="es-ES"/>
                <w:rPrChange w:id="5162" w:author="Rodrigo García" w:date="2017-09-29T10:06:00Z">
                  <w:rPr>
                    <w:ins w:id="5163" w:author="Borja Gonzalez" w:date="2017-09-28T19:15:00Z"/>
                    <w:rFonts w:ascii="Monaco" w:eastAsiaTheme="majorEastAsia" w:hAnsi="Monaco" w:cs="Monaco"/>
                    <w:color w:val="243F60" w:themeColor="accent1" w:themeShade="7F"/>
                    <w:sz w:val="32"/>
                    <w:szCs w:val="32"/>
                    <w:lang w:val="en-US"/>
                  </w:rPr>
                </w:rPrChange>
              </w:rPr>
              <w:pPrChange w:id="5164" w:author="GONZALEZ DIAZ, BORJA" w:date="2017-09-29T19:27:00Z">
                <w:pPr>
                  <w:keepNext/>
                  <w:keepLines/>
                  <w:widowControl w:val="0"/>
                  <w:autoSpaceDE w:val="0"/>
                  <w:autoSpaceDN w:val="0"/>
                  <w:adjustRightInd w:val="0"/>
                  <w:spacing w:before="200"/>
                  <w:outlineLvl w:val="4"/>
                </w:pPr>
              </w:pPrChange>
            </w:pPr>
            <w:ins w:id="5165" w:author="Borja Gonzalez" w:date="2017-09-28T19:15:00Z">
              <w:r w:rsidRPr="0079203F">
                <w:rPr>
                  <w:lang w:val="es-ES"/>
                  <w:rPrChange w:id="5166" w:author="Rodrigo García" w:date="2017-09-29T10:06:00Z">
                    <w:rPr>
                      <w:rFonts w:ascii="Monaco" w:hAnsi="Monaco" w:cs="Monaco"/>
                      <w:sz w:val="32"/>
                      <w:szCs w:val="32"/>
                      <w:lang w:val="en-US"/>
                    </w:rPr>
                  </w:rPrChange>
                </w:rPr>
                <w:t xml:space="preserve">    </w:t>
              </w:r>
              <w:r w:rsidRPr="0079203F">
                <w:rPr>
                  <w:b/>
                  <w:bCs/>
                  <w:color w:val="204A87"/>
                  <w:lang w:val="es-ES"/>
                  <w:rPrChange w:id="5167" w:author="Rodrigo García" w:date="2017-09-29T10:06:00Z">
                    <w:rPr>
                      <w:rFonts w:ascii="Monaco" w:hAnsi="Monaco" w:cs="Monaco"/>
                      <w:b/>
                      <w:bCs/>
                      <w:color w:val="204A87"/>
                      <w:sz w:val="32"/>
                      <w:szCs w:val="32"/>
                      <w:lang w:val="en-US"/>
                    </w:rPr>
                  </w:rPrChange>
                </w:rPr>
                <w:t>var</w:t>
              </w:r>
              <w:r w:rsidRPr="0079203F">
                <w:rPr>
                  <w:lang w:val="es-ES"/>
                  <w:rPrChange w:id="5168" w:author="Rodrigo García" w:date="2017-09-29T10:06:00Z">
                    <w:rPr>
                      <w:rFonts w:ascii="Monaco" w:hAnsi="Monaco" w:cs="Monaco"/>
                      <w:sz w:val="32"/>
                      <w:szCs w:val="32"/>
                      <w:lang w:val="en-US"/>
                    </w:rPr>
                  </w:rPrChange>
                </w:rPr>
                <w:t xml:space="preserve"> Sagital </w:t>
              </w:r>
              <w:r w:rsidRPr="0079203F">
                <w:rPr>
                  <w:b/>
                  <w:bCs/>
                  <w:color w:val="CE5C00"/>
                  <w:lang w:val="es-ES"/>
                  <w:rPrChange w:id="5169" w:author="Rodrigo García" w:date="2017-09-29T10:06:00Z">
                    <w:rPr>
                      <w:rFonts w:ascii="Monaco" w:hAnsi="Monaco" w:cs="Monaco"/>
                      <w:b/>
                      <w:bCs/>
                      <w:color w:val="CE5C00"/>
                      <w:sz w:val="32"/>
                      <w:szCs w:val="32"/>
                      <w:lang w:val="en-US"/>
                    </w:rPr>
                  </w:rPrChange>
                </w:rPr>
                <w:t>=</w:t>
              </w:r>
              <w:r w:rsidRPr="0079203F">
                <w:rPr>
                  <w:lang w:val="es-ES"/>
                  <w:rPrChange w:id="5170" w:author="Rodrigo García" w:date="2017-09-29T10:06:00Z">
                    <w:rPr>
                      <w:rFonts w:ascii="Monaco" w:hAnsi="Monaco" w:cs="Monaco"/>
                      <w:sz w:val="32"/>
                      <w:szCs w:val="32"/>
                      <w:lang w:val="en-US"/>
                    </w:rPr>
                  </w:rPrChange>
                </w:rPr>
                <w:t xml:space="preserve"> </w:t>
              </w:r>
              <w:r w:rsidRPr="0079203F">
                <w:rPr>
                  <w:b/>
                  <w:bCs/>
                  <w:lang w:val="es-ES"/>
                  <w:rPrChange w:id="5171" w:author="Rodrigo García" w:date="2017-09-29T10:06:00Z">
                    <w:rPr>
                      <w:rFonts w:ascii="Monaco" w:hAnsi="Monaco" w:cs="Monaco"/>
                      <w:b/>
                      <w:bCs/>
                      <w:color w:val="000000"/>
                      <w:sz w:val="32"/>
                      <w:szCs w:val="32"/>
                      <w:lang w:val="en-US"/>
                    </w:rPr>
                  </w:rPrChange>
                </w:rPr>
                <w:t>[];</w:t>
              </w:r>
            </w:ins>
          </w:p>
          <w:p w14:paraId="0FF00085" w14:textId="77777777" w:rsidR="00A47B4C" w:rsidRPr="00A47B4C" w:rsidRDefault="00A47B4C">
            <w:pPr>
              <w:rPr>
                <w:ins w:id="5172" w:author="Borja Gonzalez" w:date="2017-09-28T19:15:00Z"/>
                <w:lang w:val="en-US"/>
                <w:rPrChange w:id="5173" w:author="Borja Gonzalez" w:date="2017-09-28T19:15:00Z">
                  <w:rPr>
                    <w:ins w:id="5174" w:author="Borja Gonzalez" w:date="2017-09-28T19:15:00Z"/>
                    <w:rFonts w:ascii="Monaco" w:eastAsiaTheme="majorEastAsia" w:hAnsi="Monaco" w:cs="Monaco"/>
                    <w:color w:val="243F60" w:themeColor="accent1" w:themeShade="7F"/>
                    <w:sz w:val="32"/>
                    <w:szCs w:val="32"/>
                    <w:lang w:val="en-US"/>
                  </w:rPr>
                </w:rPrChange>
              </w:rPr>
              <w:pPrChange w:id="5175" w:author="GONZALEZ DIAZ, BORJA" w:date="2017-09-29T19:27:00Z">
                <w:pPr>
                  <w:keepNext/>
                  <w:keepLines/>
                  <w:widowControl w:val="0"/>
                  <w:autoSpaceDE w:val="0"/>
                  <w:autoSpaceDN w:val="0"/>
                  <w:adjustRightInd w:val="0"/>
                  <w:spacing w:before="200"/>
                  <w:outlineLvl w:val="4"/>
                </w:pPr>
              </w:pPrChange>
            </w:pPr>
            <w:ins w:id="5176" w:author="Borja Gonzalez" w:date="2017-09-28T19:15:00Z">
              <w:r w:rsidRPr="0079203F">
                <w:rPr>
                  <w:lang w:val="es-ES"/>
                  <w:rPrChange w:id="5177" w:author="Rodrigo García" w:date="2017-09-29T10:06:00Z">
                    <w:rPr>
                      <w:rFonts w:ascii="Monaco" w:hAnsi="Monaco" w:cs="Monaco"/>
                      <w:sz w:val="32"/>
                      <w:szCs w:val="32"/>
                      <w:lang w:val="en-US"/>
                    </w:rPr>
                  </w:rPrChange>
                </w:rPr>
                <w:t xml:space="preserve">    </w:t>
              </w:r>
              <w:r w:rsidRPr="00A47B4C">
                <w:rPr>
                  <w:b/>
                  <w:bCs/>
                  <w:color w:val="204A87"/>
                  <w:lang w:val="en-US"/>
                  <w:rPrChange w:id="5178" w:author="Borja Gonzalez" w:date="2017-09-28T19:15:00Z">
                    <w:rPr>
                      <w:rFonts w:ascii="Monaco" w:hAnsi="Monaco" w:cs="Monaco"/>
                      <w:b/>
                      <w:bCs/>
                      <w:color w:val="204A87"/>
                      <w:sz w:val="32"/>
                      <w:szCs w:val="32"/>
                      <w:lang w:val="en-US"/>
                    </w:rPr>
                  </w:rPrChange>
                </w:rPr>
                <w:t>var</w:t>
              </w:r>
              <w:r w:rsidRPr="00A47B4C">
                <w:rPr>
                  <w:lang w:val="en-US"/>
                  <w:rPrChange w:id="5179" w:author="Borja Gonzalez" w:date="2017-09-28T19:15:00Z">
                    <w:rPr>
                      <w:rFonts w:ascii="Monaco" w:hAnsi="Monaco" w:cs="Monaco"/>
                      <w:sz w:val="32"/>
                      <w:szCs w:val="32"/>
                      <w:lang w:val="en-US"/>
                    </w:rPr>
                  </w:rPrChange>
                </w:rPr>
                <w:t xml:space="preserve"> Transversal </w:t>
              </w:r>
              <w:r w:rsidRPr="00A47B4C">
                <w:rPr>
                  <w:b/>
                  <w:bCs/>
                  <w:color w:val="CE5C00"/>
                  <w:lang w:val="en-US"/>
                  <w:rPrChange w:id="5180" w:author="Borja Gonzalez" w:date="2017-09-28T19:15:00Z">
                    <w:rPr>
                      <w:rFonts w:ascii="Monaco" w:hAnsi="Monaco" w:cs="Monaco"/>
                      <w:b/>
                      <w:bCs/>
                      <w:color w:val="CE5C00"/>
                      <w:sz w:val="32"/>
                      <w:szCs w:val="32"/>
                      <w:lang w:val="en-US"/>
                    </w:rPr>
                  </w:rPrChange>
                </w:rPr>
                <w:t>=</w:t>
              </w:r>
              <w:r w:rsidRPr="00A47B4C">
                <w:rPr>
                  <w:lang w:val="en-US"/>
                  <w:rPrChange w:id="5181" w:author="Borja Gonzalez" w:date="2017-09-28T19:15:00Z">
                    <w:rPr>
                      <w:rFonts w:ascii="Monaco" w:hAnsi="Monaco" w:cs="Monaco"/>
                      <w:sz w:val="32"/>
                      <w:szCs w:val="32"/>
                      <w:lang w:val="en-US"/>
                    </w:rPr>
                  </w:rPrChange>
                </w:rPr>
                <w:t xml:space="preserve"> </w:t>
              </w:r>
              <w:r w:rsidRPr="00A47B4C">
                <w:rPr>
                  <w:b/>
                  <w:bCs/>
                  <w:lang w:val="en-US"/>
                  <w:rPrChange w:id="5182" w:author="Borja Gonzalez" w:date="2017-09-28T19:15:00Z">
                    <w:rPr>
                      <w:rFonts w:ascii="Monaco" w:hAnsi="Monaco" w:cs="Monaco"/>
                      <w:b/>
                      <w:bCs/>
                      <w:color w:val="000000"/>
                      <w:sz w:val="32"/>
                      <w:szCs w:val="32"/>
                      <w:lang w:val="en-US"/>
                    </w:rPr>
                  </w:rPrChange>
                </w:rPr>
                <w:t>[];</w:t>
              </w:r>
            </w:ins>
          </w:p>
          <w:p w14:paraId="238A1732" w14:textId="77777777" w:rsidR="00A47B4C" w:rsidRPr="00A47B4C" w:rsidRDefault="00A47B4C">
            <w:pPr>
              <w:rPr>
                <w:ins w:id="5183" w:author="Borja Gonzalez" w:date="2017-09-28T19:15:00Z"/>
                <w:lang w:val="en-US"/>
                <w:rPrChange w:id="5184" w:author="Borja Gonzalez" w:date="2017-09-28T19:15:00Z">
                  <w:rPr>
                    <w:ins w:id="5185" w:author="Borja Gonzalez" w:date="2017-09-28T19:15:00Z"/>
                    <w:rFonts w:ascii="Monaco" w:hAnsi="Monaco" w:cs="Monaco"/>
                    <w:sz w:val="32"/>
                    <w:szCs w:val="32"/>
                    <w:lang w:val="en-US"/>
                  </w:rPr>
                </w:rPrChange>
              </w:rPr>
              <w:pPrChange w:id="5186" w:author="GONZALEZ DIAZ, BORJA" w:date="2017-09-29T19:27:00Z">
                <w:pPr>
                  <w:widowControl w:val="0"/>
                  <w:autoSpaceDE w:val="0"/>
                  <w:autoSpaceDN w:val="0"/>
                  <w:adjustRightInd w:val="0"/>
                </w:pPr>
              </w:pPrChange>
            </w:pPr>
          </w:p>
          <w:p w14:paraId="03A8A84B" w14:textId="77777777" w:rsidR="00A47B4C" w:rsidRPr="00A47B4C" w:rsidRDefault="00A47B4C">
            <w:pPr>
              <w:rPr>
                <w:ins w:id="5187" w:author="Borja Gonzalez" w:date="2017-09-28T19:15:00Z"/>
                <w:lang w:val="en-US"/>
                <w:rPrChange w:id="5188" w:author="Borja Gonzalez" w:date="2017-09-28T19:15:00Z">
                  <w:rPr>
                    <w:ins w:id="5189" w:author="Borja Gonzalez" w:date="2017-09-28T19:15:00Z"/>
                    <w:rFonts w:ascii="Monaco" w:eastAsiaTheme="majorEastAsia" w:hAnsi="Monaco" w:cs="Monaco"/>
                    <w:color w:val="243F60" w:themeColor="accent1" w:themeShade="7F"/>
                    <w:sz w:val="32"/>
                    <w:szCs w:val="32"/>
                    <w:lang w:val="en-US"/>
                  </w:rPr>
                </w:rPrChange>
              </w:rPr>
              <w:pPrChange w:id="5190" w:author="GONZALEZ DIAZ, BORJA" w:date="2017-09-29T19:27:00Z">
                <w:pPr>
                  <w:keepNext/>
                  <w:keepLines/>
                  <w:widowControl w:val="0"/>
                  <w:autoSpaceDE w:val="0"/>
                  <w:autoSpaceDN w:val="0"/>
                  <w:adjustRightInd w:val="0"/>
                  <w:spacing w:before="200"/>
                  <w:outlineLvl w:val="4"/>
                </w:pPr>
              </w:pPrChange>
            </w:pPr>
            <w:ins w:id="5191" w:author="Borja Gonzalez" w:date="2017-09-28T19:15:00Z">
              <w:r w:rsidRPr="00A47B4C">
                <w:rPr>
                  <w:lang w:val="en-US"/>
                  <w:rPrChange w:id="5192" w:author="Borja Gonzalez" w:date="2017-09-28T19:15:00Z">
                    <w:rPr>
                      <w:rFonts w:ascii="Monaco" w:hAnsi="Monaco" w:cs="Monaco"/>
                      <w:sz w:val="32"/>
                      <w:szCs w:val="32"/>
                      <w:lang w:val="en-US"/>
                    </w:rPr>
                  </w:rPrChange>
                </w:rPr>
                <w:t xml:space="preserve">    </w:t>
              </w:r>
              <w:proofErr w:type="gramStart"/>
              <w:r w:rsidRPr="00A47B4C">
                <w:rPr>
                  <w:b/>
                  <w:bCs/>
                  <w:color w:val="204A87"/>
                  <w:lang w:val="en-US"/>
                  <w:rPrChange w:id="5193" w:author="Borja Gonzalez" w:date="2017-09-28T19:15:00Z">
                    <w:rPr>
                      <w:rFonts w:ascii="Monaco" w:hAnsi="Monaco" w:cs="Monaco"/>
                      <w:b/>
                      <w:bCs/>
                      <w:color w:val="204A87"/>
                      <w:sz w:val="32"/>
                      <w:szCs w:val="32"/>
                      <w:lang w:val="en-US"/>
                    </w:rPr>
                  </w:rPrChange>
                </w:rPr>
                <w:t>for</w:t>
              </w:r>
              <w:r w:rsidRPr="00A47B4C">
                <w:rPr>
                  <w:b/>
                  <w:bCs/>
                  <w:lang w:val="en-US"/>
                  <w:rPrChange w:id="5194" w:author="Borja Gonzalez" w:date="2017-09-28T19:15:00Z">
                    <w:rPr>
                      <w:rFonts w:ascii="Monaco" w:hAnsi="Monaco" w:cs="Monaco"/>
                      <w:b/>
                      <w:bCs/>
                      <w:color w:val="000000"/>
                      <w:sz w:val="32"/>
                      <w:szCs w:val="32"/>
                      <w:lang w:val="en-US"/>
                    </w:rPr>
                  </w:rPrChange>
                </w:rPr>
                <w:t>(</w:t>
              </w:r>
              <w:proofErr w:type="gramEnd"/>
              <w:r w:rsidRPr="00A47B4C">
                <w:rPr>
                  <w:b/>
                  <w:bCs/>
                  <w:color w:val="204A87"/>
                  <w:lang w:val="en-US"/>
                  <w:rPrChange w:id="5195" w:author="Borja Gonzalez" w:date="2017-09-28T19:15:00Z">
                    <w:rPr>
                      <w:rFonts w:ascii="Monaco" w:hAnsi="Monaco" w:cs="Monaco"/>
                      <w:b/>
                      <w:bCs/>
                      <w:color w:val="204A87"/>
                      <w:sz w:val="32"/>
                      <w:szCs w:val="32"/>
                      <w:lang w:val="en-US"/>
                    </w:rPr>
                  </w:rPrChange>
                </w:rPr>
                <w:t>var</w:t>
              </w:r>
              <w:r w:rsidRPr="00A47B4C">
                <w:rPr>
                  <w:lang w:val="en-US"/>
                  <w:rPrChange w:id="5196" w:author="Borja Gonzalez" w:date="2017-09-28T19:15:00Z">
                    <w:rPr>
                      <w:rFonts w:ascii="Monaco" w:hAnsi="Monaco" w:cs="Monaco"/>
                      <w:sz w:val="32"/>
                      <w:szCs w:val="32"/>
                      <w:lang w:val="en-US"/>
                    </w:rPr>
                  </w:rPrChange>
                </w:rPr>
                <w:t xml:space="preserve"> i </w:t>
              </w:r>
              <w:r w:rsidRPr="00A47B4C">
                <w:rPr>
                  <w:b/>
                  <w:bCs/>
                  <w:color w:val="CE5C00"/>
                  <w:lang w:val="en-US"/>
                  <w:rPrChange w:id="5197" w:author="Borja Gonzalez" w:date="2017-09-28T19:15:00Z">
                    <w:rPr>
                      <w:rFonts w:ascii="Monaco" w:hAnsi="Monaco" w:cs="Monaco"/>
                      <w:b/>
                      <w:bCs/>
                      <w:color w:val="CE5C00"/>
                      <w:sz w:val="32"/>
                      <w:szCs w:val="32"/>
                      <w:lang w:val="en-US"/>
                    </w:rPr>
                  </w:rPrChange>
                </w:rPr>
                <w:t>=</w:t>
              </w:r>
              <w:r w:rsidRPr="00A47B4C">
                <w:rPr>
                  <w:lang w:val="en-US"/>
                  <w:rPrChange w:id="5198" w:author="Borja Gonzalez" w:date="2017-09-28T19:15:00Z">
                    <w:rPr>
                      <w:rFonts w:ascii="Monaco" w:hAnsi="Monaco" w:cs="Monaco"/>
                      <w:sz w:val="32"/>
                      <w:szCs w:val="32"/>
                      <w:lang w:val="en-US"/>
                    </w:rPr>
                  </w:rPrChange>
                </w:rPr>
                <w:t xml:space="preserve"> </w:t>
              </w:r>
              <w:r w:rsidRPr="00A47B4C">
                <w:rPr>
                  <w:b/>
                  <w:bCs/>
                  <w:color w:val="0000CF"/>
                  <w:lang w:val="en-US"/>
                  <w:rPrChange w:id="5199" w:author="Borja Gonzalez" w:date="2017-09-28T19:15:00Z">
                    <w:rPr>
                      <w:rFonts w:ascii="Monaco" w:hAnsi="Monaco" w:cs="Monaco"/>
                      <w:b/>
                      <w:bCs/>
                      <w:color w:val="0000CF"/>
                      <w:sz w:val="32"/>
                      <w:szCs w:val="32"/>
                      <w:lang w:val="en-US"/>
                    </w:rPr>
                  </w:rPrChange>
                </w:rPr>
                <w:t>1</w:t>
              </w:r>
              <w:r w:rsidRPr="00A47B4C">
                <w:rPr>
                  <w:b/>
                  <w:bCs/>
                  <w:lang w:val="en-US"/>
                  <w:rPrChange w:id="5200" w:author="Borja Gonzalez" w:date="2017-09-28T19:15:00Z">
                    <w:rPr>
                      <w:rFonts w:ascii="Monaco" w:hAnsi="Monaco" w:cs="Monaco"/>
                      <w:b/>
                      <w:bCs/>
                      <w:color w:val="000000"/>
                      <w:sz w:val="32"/>
                      <w:szCs w:val="32"/>
                      <w:lang w:val="en-US"/>
                    </w:rPr>
                  </w:rPrChange>
                </w:rPr>
                <w:t>;</w:t>
              </w:r>
              <w:r w:rsidRPr="00A47B4C">
                <w:rPr>
                  <w:lang w:val="en-US"/>
                  <w:rPrChange w:id="5201" w:author="Borja Gonzalez" w:date="2017-09-28T19:15:00Z">
                    <w:rPr>
                      <w:rFonts w:ascii="Monaco" w:hAnsi="Monaco" w:cs="Monaco"/>
                      <w:sz w:val="32"/>
                      <w:szCs w:val="32"/>
                      <w:lang w:val="en-US"/>
                    </w:rPr>
                  </w:rPrChange>
                </w:rPr>
                <w:t xml:space="preserve"> i </w:t>
              </w:r>
              <w:r w:rsidRPr="00A47B4C">
                <w:rPr>
                  <w:b/>
                  <w:bCs/>
                  <w:color w:val="CE5C00"/>
                  <w:lang w:val="en-US"/>
                  <w:rPrChange w:id="5202" w:author="Borja Gonzalez" w:date="2017-09-28T19:15:00Z">
                    <w:rPr>
                      <w:rFonts w:ascii="Monaco" w:hAnsi="Monaco" w:cs="Monaco"/>
                      <w:b/>
                      <w:bCs/>
                      <w:color w:val="CE5C00"/>
                      <w:sz w:val="32"/>
                      <w:szCs w:val="32"/>
                      <w:lang w:val="en-US"/>
                    </w:rPr>
                  </w:rPrChange>
                </w:rPr>
                <w:t>&lt;</w:t>
              </w:r>
              <w:r w:rsidRPr="00A47B4C">
                <w:rPr>
                  <w:lang w:val="en-US"/>
                  <w:rPrChange w:id="5203" w:author="Borja Gonzalez" w:date="2017-09-28T19:15:00Z">
                    <w:rPr>
                      <w:rFonts w:ascii="Monaco" w:hAnsi="Monaco" w:cs="Monaco"/>
                      <w:sz w:val="32"/>
                      <w:szCs w:val="32"/>
                      <w:lang w:val="en-US"/>
                    </w:rPr>
                  </w:rPrChange>
                </w:rPr>
                <w:t xml:space="preserve"> datos</w:t>
              </w:r>
              <w:r w:rsidRPr="00A47B4C">
                <w:rPr>
                  <w:b/>
                  <w:bCs/>
                  <w:lang w:val="en-US"/>
                  <w:rPrChange w:id="5204" w:author="Borja Gonzalez" w:date="2017-09-28T19:15:00Z">
                    <w:rPr>
                      <w:rFonts w:ascii="Monaco" w:hAnsi="Monaco" w:cs="Monaco"/>
                      <w:b/>
                      <w:bCs/>
                      <w:color w:val="000000"/>
                      <w:sz w:val="32"/>
                      <w:szCs w:val="32"/>
                      <w:lang w:val="en-US"/>
                    </w:rPr>
                  </w:rPrChange>
                </w:rPr>
                <w:t>.</w:t>
              </w:r>
              <w:r w:rsidRPr="00A47B4C">
                <w:rPr>
                  <w:lang w:val="en-US"/>
                  <w:rPrChange w:id="5205" w:author="Borja Gonzalez" w:date="2017-09-28T19:15:00Z">
                    <w:rPr>
                      <w:rFonts w:ascii="Monaco" w:hAnsi="Monaco" w:cs="Monaco"/>
                      <w:color w:val="000000"/>
                      <w:sz w:val="32"/>
                      <w:szCs w:val="32"/>
                      <w:lang w:val="en-US"/>
                    </w:rPr>
                  </w:rPrChange>
                </w:rPr>
                <w:t>length</w:t>
              </w:r>
              <w:r w:rsidRPr="00A47B4C">
                <w:rPr>
                  <w:b/>
                  <w:bCs/>
                  <w:color w:val="CE5C00"/>
                  <w:lang w:val="en-US"/>
                  <w:rPrChange w:id="5206" w:author="Borja Gonzalez" w:date="2017-09-28T19:15:00Z">
                    <w:rPr>
                      <w:rFonts w:ascii="Monaco" w:hAnsi="Monaco" w:cs="Monaco"/>
                      <w:b/>
                      <w:bCs/>
                      <w:color w:val="CE5C00"/>
                      <w:sz w:val="32"/>
                      <w:szCs w:val="32"/>
                      <w:lang w:val="en-US"/>
                    </w:rPr>
                  </w:rPrChange>
                </w:rPr>
                <w:t>-</w:t>
              </w:r>
              <w:r w:rsidRPr="00A47B4C">
                <w:rPr>
                  <w:b/>
                  <w:bCs/>
                  <w:color w:val="0000CF"/>
                  <w:lang w:val="en-US"/>
                  <w:rPrChange w:id="5207" w:author="Borja Gonzalez" w:date="2017-09-28T19:15:00Z">
                    <w:rPr>
                      <w:rFonts w:ascii="Monaco" w:hAnsi="Monaco" w:cs="Monaco"/>
                      <w:b/>
                      <w:bCs/>
                      <w:color w:val="0000CF"/>
                      <w:sz w:val="32"/>
                      <w:szCs w:val="32"/>
                      <w:lang w:val="en-US"/>
                    </w:rPr>
                  </w:rPrChange>
                </w:rPr>
                <w:t>1</w:t>
              </w:r>
              <w:r w:rsidRPr="00A47B4C">
                <w:rPr>
                  <w:b/>
                  <w:bCs/>
                  <w:lang w:val="en-US"/>
                  <w:rPrChange w:id="5208" w:author="Borja Gonzalez" w:date="2017-09-28T19:15:00Z">
                    <w:rPr>
                      <w:rFonts w:ascii="Monaco" w:hAnsi="Monaco" w:cs="Monaco"/>
                      <w:b/>
                      <w:bCs/>
                      <w:color w:val="000000"/>
                      <w:sz w:val="32"/>
                      <w:szCs w:val="32"/>
                      <w:lang w:val="en-US"/>
                    </w:rPr>
                  </w:rPrChange>
                </w:rPr>
                <w:t>;</w:t>
              </w:r>
              <w:r w:rsidRPr="00A47B4C">
                <w:rPr>
                  <w:lang w:val="en-US"/>
                  <w:rPrChange w:id="5209" w:author="Borja Gonzalez" w:date="2017-09-28T19:15:00Z">
                    <w:rPr>
                      <w:rFonts w:ascii="Monaco" w:hAnsi="Monaco" w:cs="Monaco"/>
                      <w:sz w:val="32"/>
                      <w:szCs w:val="32"/>
                      <w:lang w:val="en-US"/>
                    </w:rPr>
                  </w:rPrChange>
                </w:rPr>
                <w:t xml:space="preserve"> i</w:t>
              </w:r>
              <w:r w:rsidRPr="00A47B4C">
                <w:rPr>
                  <w:b/>
                  <w:bCs/>
                  <w:color w:val="CE5C00"/>
                  <w:lang w:val="en-US"/>
                  <w:rPrChange w:id="5210" w:author="Borja Gonzalez" w:date="2017-09-28T19:15:00Z">
                    <w:rPr>
                      <w:rFonts w:ascii="Monaco" w:hAnsi="Monaco" w:cs="Monaco"/>
                      <w:b/>
                      <w:bCs/>
                      <w:color w:val="CE5C00"/>
                      <w:sz w:val="32"/>
                      <w:szCs w:val="32"/>
                      <w:lang w:val="en-US"/>
                    </w:rPr>
                  </w:rPrChange>
                </w:rPr>
                <w:t>++</w:t>
              </w:r>
              <w:r w:rsidRPr="00A47B4C">
                <w:rPr>
                  <w:b/>
                  <w:bCs/>
                  <w:lang w:val="en-US"/>
                  <w:rPrChange w:id="5211" w:author="Borja Gonzalez" w:date="2017-09-28T19:15:00Z">
                    <w:rPr>
                      <w:rFonts w:ascii="Monaco" w:hAnsi="Monaco" w:cs="Monaco"/>
                      <w:b/>
                      <w:bCs/>
                      <w:color w:val="000000"/>
                      <w:sz w:val="32"/>
                      <w:szCs w:val="32"/>
                      <w:lang w:val="en-US"/>
                    </w:rPr>
                  </w:rPrChange>
                </w:rPr>
                <w:t>){</w:t>
              </w:r>
            </w:ins>
          </w:p>
          <w:p w14:paraId="784CFFE9" w14:textId="77777777" w:rsidR="00A47B4C" w:rsidRPr="00A47B4C" w:rsidRDefault="00A47B4C">
            <w:pPr>
              <w:rPr>
                <w:ins w:id="5212" w:author="Borja Gonzalez" w:date="2017-09-28T19:15:00Z"/>
                <w:lang w:val="en-US"/>
                <w:rPrChange w:id="5213" w:author="Borja Gonzalez" w:date="2017-09-28T19:15:00Z">
                  <w:rPr>
                    <w:ins w:id="5214" w:author="Borja Gonzalez" w:date="2017-09-28T19:15:00Z"/>
                    <w:rFonts w:ascii="Monaco" w:eastAsiaTheme="majorEastAsia" w:hAnsi="Monaco" w:cs="Monaco"/>
                    <w:color w:val="243F60" w:themeColor="accent1" w:themeShade="7F"/>
                    <w:sz w:val="32"/>
                    <w:szCs w:val="32"/>
                    <w:lang w:val="en-US"/>
                  </w:rPr>
                </w:rPrChange>
              </w:rPr>
              <w:pPrChange w:id="5215" w:author="GONZALEZ DIAZ, BORJA" w:date="2017-09-29T19:27:00Z">
                <w:pPr>
                  <w:keepNext/>
                  <w:keepLines/>
                  <w:widowControl w:val="0"/>
                  <w:autoSpaceDE w:val="0"/>
                  <w:autoSpaceDN w:val="0"/>
                  <w:adjustRightInd w:val="0"/>
                  <w:spacing w:before="200"/>
                  <w:outlineLvl w:val="4"/>
                </w:pPr>
              </w:pPrChange>
            </w:pPr>
            <w:ins w:id="5216" w:author="Borja Gonzalez" w:date="2017-09-28T19:15:00Z">
              <w:r w:rsidRPr="00A47B4C">
                <w:rPr>
                  <w:lang w:val="en-US"/>
                  <w:rPrChange w:id="5217" w:author="Borja Gonzalez" w:date="2017-09-28T19:15:00Z">
                    <w:rPr>
                      <w:rFonts w:ascii="Monaco" w:hAnsi="Monaco" w:cs="Monaco"/>
                      <w:sz w:val="32"/>
                      <w:szCs w:val="32"/>
                      <w:lang w:val="en-US"/>
                    </w:rPr>
                  </w:rPrChange>
                </w:rPr>
                <w:t xml:space="preserve">        Time</w:t>
              </w:r>
              <w:r w:rsidRPr="00A47B4C">
                <w:rPr>
                  <w:b/>
                  <w:bCs/>
                  <w:lang w:val="en-US"/>
                  <w:rPrChange w:id="5218" w:author="Borja Gonzalez" w:date="2017-09-28T19:15:00Z">
                    <w:rPr>
                      <w:rFonts w:ascii="Monaco" w:hAnsi="Monaco" w:cs="Monaco"/>
                      <w:b/>
                      <w:bCs/>
                      <w:color w:val="000000"/>
                      <w:sz w:val="32"/>
                      <w:szCs w:val="32"/>
                      <w:lang w:val="en-US"/>
                    </w:rPr>
                  </w:rPrChange>
                </w:rPr>
                <w:t>.</w:t>
              </w:r>
              <w:r w:rsidRPr="00A47B4C">
                <w:rPr>
                  <w:lang w:val="en-US"/>
                  <w:rPrChange w:id="5219" w:author="Borja Gonzalez" w:date="2017-09-28T19:15:00Z">
                    <w:rPr>
                      <w:rFonts w:ascii="Monaco" w:hAnsi="Monaco" w:cs="Monaco"/>
                      <w:color w:val="000000"/>
                      <w:sz w:val="32"/>
                      <w:szCs w:val="32"/>
                      <w:lang w:val="en-US"/>
                    </w:rPr>
                  </w:rPrChange>
                </w:rPr>
                <w:t>push</w:t>
              </w:r>
              <w:r w:rsidRPr="00A47B4C">
                <w:rPr>
                  <w:b/>
                  <w:bCs/>
                  <w:lang w:val="en-US"/>
                  <w:rPrChange w:id="5220" w:author="Borja Gonzalez" w:date="2017-09-28T19:15:00Z">
                    <w:rPr>
                      <w:rFonts w:ascii="Monaco" w:hAnsi="Monaco" w:cs="Monaco"/>
                      <w:b/>
                      <w:bCs/>
                      <w:color w:val="000000"/>
                      <w:sz w:val="32"/>
                      <w:szCs w:val="32"/>
                      <w:lang w:val="en-US"/>
                    </w:rPr>
                  </w:rPrChange>
                </w:rPr>
                <w:t>(</w:t>
              </w:r>
              <w:r w:rsidRPr="00A47B4C">
                <w:rPr>
                  <w:lang w:val="en-US"/>
                  <w:rPrChange w:id="5221" w:author="Borja Gonzalez" w:date="2017-09-28T19:15:00Z">
                    <w:rPr>
                      <w:rFonts w:ascii="Monaco" w:hAnsi="Monaco" w:cs="Monaco"/>
                      <w:color w:val="000000"/>
                      <w:sz w:val="32"/>
                      <w:szCs w:val="32"/>
                      <w:lang w:val="en-US"/>
                    </w:rPr>
                  </w:rPrChange>
                </w:rPr>
                <w:t>datos</w:t>
              </w:r>
              <w:r w:rsidRPr="00A47B4C">
                <w:rPr>
                  <w:b/>
                  <w:bCs/>
                  <w:lang w:val="en-US"/>
                  <w:rPrChange w:id="5222" w:author="Borja Gonzalez" w:date="2017-09-28T19:15:00Z">
                    <w:rPr>
                      <w:rFonts w:ascii="Monaco" w:hAnsi="Monaco" w:cs="Monaco"/>
                      <w:b/>
                      <w:bCs/>
                      <w:color w:val="000000"/>
                      <w:sz w:val="32"/>
                      <w:szCs w:val="32"/>
                      <w:lang w:val="en-US"/>
                    </w:rPr>
                  </w:rPrChange>
                </w:rPr>
                <w:t>[</w:t>
              </w:r>
              <w:r w:rsidRPr="00A47B4C">
                <w:rPr>
                  <w:lang w:val="en-US"/>
                  <w:rPrChange w:id="5223" w:author="Borja Gonzalez" w:date="2017-09-28T19:15:00Z">
                    <w:rPr>
                      <w:rFonts w:ascii="Monaco" w:hAnsi="Monaco" w:cs="Monaco"/>
                      <w:color w:val="000000"/>
                      <w:sz w:val="32"/>
                      <w:szCs w:val="32"/>
                      <w:lang w:val="en-US"/>
                    </w:rPr>
                  </w:rPrChange>
                </w:rPr>
                <w:t>i</w:t>
              </w:r>
              <w:r w:rsidRPr="00A47B4C">
                <w:rPr>
                  <w:b/>
                  <w:bCs/>
                  <w:lang w:val="en-US"/>
                  <w:rPrChange w:id="5224" w:author="Borja Gonzalez" w:date="2017-09-28T19:15:00Z">
                    <w:rPr>
                      <w:rFonts w:ascii="Monaco" w:hAnsi="Monaco" w:cs="Monaco"/>
                      <w:b/>
                      <w:bCs/>
                      <w:color w:val="000000"/>
                      <w:sz w:val="32"/>
                      <w:szCs w:val="32"/>
                      <w:lang w:val="en-US"/>
                    </w:rPr>
                  </w:rPrChange>
                </w:rPr>
                <w:t>][</w:t>
              </w:r>
              <w:r w:rsidRPr="00A47B4C">
                <w:rPr>
                  <w:b/>
                  <w:bCs/>
                  <w:color w:val="0000CF"/>
                  <w:lang w:val="en-US"/>
                  <w:rPrChange w:id="5225" w:author="Borja Gonzalez" w:date="2017-09-28T19:15:00Z">
                    <w:rPr>
                      <w:rFonts w:ascii="Monaco" w:hAnsi="Monaco" w:cs="Monaco"/>
                      <w:b/>
                      <w:bCs/>
                      <w:color w:val="0000CF"/>
                      <w:sz w:val="32"/>
                      <w:szCs w:val="32"/>
                      <w:lang w:val="en-US"/>
                    </w:rPr>
                  </w:rPrChange>
                </w:rPr>
                <w:t>0</w:t>
              </w:r>
              <w:r w:rsidRPr="00A47B4C">
                <w:rPr>
                  <w:b/>
                  <w:bCs/>
                  <w:lang w:val="en-US"/>
                  <w:rPrChange w:id="5226" w:author="Borja Gonzalez" w:date="2017-09-28T19:15:00Z">
                    <w:rPr>
                      <w:rFonts w:ascii="Monaco" w:hAnsi="Monaco" w:cs="Monaco"/>
                      <w:b/>
                      <w:bCs/>
                      <w:color w:val="000000"/>
                      <w:sz w:val="32"/>
                      <w:szCs w:val="32"/>
                      <w:lang w:val="en-US"/>
                    </w:rPr>
                  </w:rPrChange>
                </w:rPr>
                <w:t>]);</w:t>
              </w:r>
            </w:ins>
          </w:p>
          <w:p w14:paraId="3D029677" w14:textId="77777777" w:rsidR="00A47B4C" w:rsidRPr="00A47B4C" w:rsidRDefault="00A47B4C">
            <w:pPr>
              <w:rPr>
                <w:ins w:id="5227" w:author="Borja Gonzalez" w:date="2017-09-28T19:15:00Z"/>
                <w:lang w:val="en-US"/>
                <w:rPrChange w:id="5228" w:author="Borja Gonzalez" w:date="2017-09-28T19:15:00Z">
                  <w:rPr>
                    <w:ins w:id="5229" w:author="Borja Gonzalez" w:date="2017-09-28T19:15:00Z"/>
                    <w:rFonts w:ascii="Monaco" w:eastAsiaTheme="majorEastAsia" w:hAnsi="Monaco" w:cs="Monaco"/>
                    <w:color w:val="243F60" w:themeColor="accent1" w:themeShade="7F"/>
                    <w:sz w:val="32"/>
                    <w:szCs w:val="32"/>
                    <w:lang w:val="en-US"/>
                  </w:rPr>
                </w:rPrChange>
              </w:rPr>
              <w:pPrChange w:id="5230" w:author="GONZALEZ DIAZ, BORJA" w:date="2017-09-29T19:27:00Z">
                <w:pPr>
                  <w:keepNext/>
                  <w:keepLines/>
                  <w:widowControl w:val="0"/>
                  <w:autoSpaceDE w:val="0"/>
                  <w:autoSpaceDN w:val="0"/>
                  <w:adjustRightInd w:val="0"/>
                  <w:spacing w:before="200"/>
                  <w:outlineLvl w:val="4"/>
                </w:pPr>
              </w:pPrChange>
            </w:pPr>
            <w:ins w:id="5231" w:author="Borja Gonzalez" w:date="2017-09-28T19:15:00Z">
              <w:r w:rsidRPr="00A47B4C">
                <w:rPr>
                  <w:lang w:val="en-US"/>
                  <w:rPrChange w:id="5232" w:author="Borja Gonzalez" w:date="2017-09-28T19:15:00Z">
                    <w:rPr>
                      <w:rFonts w:ascii="Monaco" w:hAnsi="Monaco" w:cs="Monaco"/>
                      <w:sz w:val="32"/>
                      <w:szCs w:val="32"/>
                      <w:lang w:val="en-US"/>
                    </w:rPr>
                  </w:rPrChange>
                </w:rPr>
                <w:t xml:space="preserve">        Coronal</w:t>
              </w:r>
              <w:r w:rsidRPr="00A47B4C">
                <w:rPr>
                  <w:b/>
                  <w:bCs/>
                  <w:lang w:val="en-US"/>
                  <w:rPrChange w:id="5233" w:author="Borja Gonzalez" w:date="2017-09-28T19:15:00Z">
                    <w:rPr>
                      <w:rFonts w:ascii="Monaco" w:hAnsi="Monaco" w:cs="Monaco"/>
                      <w:b/>
                      <w:bCs/>
                      <w:color w:val="000000"/>
                      <w:sz w:val="32"/>
                      <w:szCs w:val="32"/>
                      <w:lang w:val="en-US"/>
                    </w:rPr>
                  </w:rPrChange>
                </w:rPr>
                <w:t>.</w:t>
              </w:r>
              <w:r w:rsidRPr="00A47B4C">
                <w:rPr>
                  <w:lang w:val="en-US"/>
                  <w:rPrChange w:id="5234" w:author="Borja Gonzalez" w:date="2017-09-28T19:15:00Z">
                    <w:rPr>
                      <w:rFonts w:ascii="Monaco" w:hAnsi="Monaco" w:cs="Monaco"/>
                      <w:color w:val="000000"/>
                      <w:sz w:val="32"/>
                      <w:szCs w:val="32"/>
                      <w:lang w:val="en-US"/>
                    </w:rPr>
                  </w:rPrChange>
                </w:rPr>
                <w:t>push</w:t>
              </w:r>
              <w:r w:rsidRPr="00A47B4C">
                <w:rPr>
                  <w:b/>
                  <w:bCs/>
                  <w:lang w:val="en-US"/>
                  <w:rPrChange w:id="5235" w:author="Borja Gonzalez" w:date="2017-09-28T19:15:00Z">
                    <w:rPr>
                      <w:rFonts w:ascii="Monaco" w:hAnsi="Monaco" w:cs="Monaco"/>
                      <w:b/>
                      <w:bCs/>
                      <w:color w:val="000000"/>
                      <w:sz w:val="32"/>
                      <w:szCs w:val="32"/>
                      <w:lang w:val="en-US"/>
                    </w:rPr>
                  </w:rPrChange>
                </w:rPr>
                <w:t>(</w:t>
              </w:r>
              <w:r w:rsidRPr="00A47B4C">
                <w:rPr>
                  <w:color w:val="204A87"/>
                  <w:lang w:val="en-US"/>
                  <w:rPrChange w:id="5236" w:author="Borja Gonzalez" w:date="2017-09-28T19:15:00Z">
                    <w:rPr>
                      <w:rFonts w:ascii="Monaco" w:hAnsi="Monaco" w:cs="Monaco"/>
                      <w:color w:val="204A87"/>
                      <w:sz w:val="32"/>
                      <w:szCs w:val="32"/>
                      <w:lang w:val="en-US"/>
                    </w:rPr>
                  </w:rPrChange>
                </w:rPr>
                <w:t>parseFloat</w:t>
              </w:r>
              <w:r w:rsidRPr="00A47B4C">
                <w:rPr>
                  <w:b/>
                  <w:bCs/>
                  <w:lang w:val="en-US"/>
                  <w:rPrChange w:id="5237" w:author="Borja Gonzalez" w:date="2017-09-28T19:15:00Z">
                    <w:rPr>
                      <w:rFonts w:ascii="Monaco" w:hAnsi="Monaco" w:cs="Monaco"/>
                      <w:b/>
                      <w:bCs/>
                      <w:color w:val="000000"/>
                      <w:sz w:val="32"/>
                      <w:szCs w:val="32"/>
                      <w:lang w:val="en-US"/>
                    </w:rPr>
                  </w:rPrChange>
                </w:rPr>
                <w:t>(</w:t>
              </w:r>
              <w:r w:rsidRPr="00A47B4C">
                <w:rPr>
                  <w:lang w:val="en-US"/>
                  <w:rPrChange w:id="5238" w:author="Borja Gonzalez" w:date="2017-09-28T19:15:00Z">
                    <w:rPr>
                      <w:rFonts w:ascii="Monaco" w:hAnsi="Monaco" w:cs="Monaco"/>
                      <w:color w:val="000000"/>
                      <w:sz w:val="32"/>
                      <w:szCs w:val="32"/>
                      <w:lang w:val="en-US"/>
                    </w:rPr>
                  </w:rPrChange>
                </w:rPr>
                <w:t>datos</w:t>
              </w:r>
              <w:r w:rsidRPr="00A47B4C">
                <w:rPr>
                  <w:b/>
                  <w:bCs/>
                  <w:lang w:val="en-US"/>
                  <w:rPrChange w:id="5239" w:author="Borja Gonzalez" w:date="2017-09-28T19:15:00Z">
                    <w:rPr>
                      <w:rFonts w:ascii="Monaco" w:hAnsi="Monaco" w:cs="Monaco"/>
                      <w:b/>
                      <w:bCs/>
                      <w:color w:val="000000"/>
                      <w:sz w:val="32"/>
                      <w:szCs w:val="32"/>
                      <w:lang w:val="en-US"/>
                    </w:rPr>
                  </w:rPrChange>
                </w:rPr>
                <w:t>[</w:t>
              </w:r>
              <w:r w:rsidRPr="00A47B4C">
                <w:rPr>
                  <w:lang w:val="en-US"/>
                  <w:rPrChange w:id="5240" w:author="Borja Gonzalez" w:date="2017-09-28T19:15:00Z">
                    <w:rPr>
                      <w:rFonts w:ascii="Monaco" w:hAnsi="Monaco" w:cs="Monaco"/>
                      <w:color w:val="000000"/>
                      <w:sz w:val="32"/>
                      <w:szCs w:val="32"/>
                      <w:lang w:val="en-US"/>
                    </w:rPr>
                  </w:rPrChange>
                </w:rPr>
                <w:t>i</w:t>
              </w:r>
              <w:r w:rsidRPr="00A47B4C">
                <w:rPr>
                  <w:b/>
                  <w:bCs/>
                  <w:lang w:val="en-US"/>
                  <w:rPrChange w:id="5241" w:author="Borja Gonzalez" w:date="2017-09-28T19:15:00Z">
                    <w:rPr>
                      <w:rFonts w:ascii="Monaco" w:hAnsi="Monaco" w:cs="Monaco"/>
                      <w:b/>
                      <w:bCs/>
                      <w:color w:val="000000"/>
                      <w:sz w:val="32"/>
                      <w:szCs w:val="32"/>
                      <w:lang w:val="en-US"/>
                    </w:rPr>
                  </w:rPrChange>
                </w:rPr>
                <w:t>][</w:t>
              </w:r>
              <w:r w:rsidRPr="00A47B4C">
                <w:rPr>
                  <w:b/>
                  <w:bCs/>
                  <w:color w:val="0000CF"/>
                  <w:lang w:val="en-US"/>
                  <w:rPrChange w:id="5242" w:author="Borja Gonzalez" w:date="2017-09-28T19:15:00Z">
                    <w:rPr>
                      <w:rFonts w:ascii="Monaco" w:hAnsi="Monaco" w:cs="Monaco"/>
                      <w:b/>
                      <w:bCs/>
                      <w:color w:val="0000CF"/>
                      <w:sz w:val="32"/>
                      <w:szCs w:val="32"/>
                      <w:lang w:val="en-US"/>
                    </w:rPr>
                  </w:rPrChange>
                </w:rPr>
                <w:t>1</w:t>
              </w:r>
              <w:r w:rsidRPr="00A47B4C">
                <w:rPr>
                  <w:b/>
                  <w:bCs/>
                  <w:lang w:val="en-US"/>
                  <w:rPrChange w:id="5243" w:author="Borja Gonzalez" w:date="2017-09-28T19:15:00Z">
                    <w:rPr>
                      <w:rFonts w:ascii="Monaco" w:hAnsi="Monaco" w:cs="Monaco"/>
                      <w:b/>
                      <w:bCs/>
                      <w:color w:val="000000"/>
                      <w:sz w:val="32"/>
                      <w:szCs w:val="32"/>
                      <w:lang w:val="en-US"/>
                    </w:rPr>
                  </w:rPrChange>
                </w:rPr>
                <w:t>]</w:t>
              </w:r>
              <w:proofErr w:type="gramStart"/>
              <w:r w:rsidRPr="00A47B4C">
                <w:rPr>
                  <w:b/>
                  <w:bCs/>
                  <w:lang w:val="en-US"/>
                  <w:rPrChange w:id="5244" w:author="Borja Gonzalez" w:date="2017-09-28T19:15:00Z">
                    <w:rPr>
                      <w:rFonts w:ascii="Monaco" w:hAnsi="Monaco" w:cs="Monaco"/>
                      <w:b/>
                      <w:bCs/>
                      <w:color w:val="000000"/>
                      <w:sz w:val="32"/>
                      <w:szCs w:val="32"/>
                      <w:lang w:val="en-US"/>
                    </w:rPr>
                  </w:rPrChange>
                </w:rPr>
                <w:t>).</w:t>
              </w:r>
              <w:r w:rsidRPr="00A47B4C">
                <w:rPr>
                  <w:lang w:val="en-US"/>
                  <w:rPrChange w:id="5245" w:author="Borja Gonzalez" w:date="2017-09-28T19:15:00Z">
                    <w:rPr>
                      <w:rFonts w:ascii="Monaco" w:hAnsi="Monaco" w:cs="Monaco"/>
                      <w:color w:val="000000"/>
                      <w:sz w:val="32"/>
                      <w:szCs w:val="32"/>
                      <w:lang w:val="en-US"/>
                    </w:rPr>
                  </w:rPrChange>
                </w:rPr>
                <w:t>toFixed</w:t>
              </w:r>
              <w:proofErr w:type="gramEnd"/>
              <w:r w:rsidRPr="00A47B4C">
                <w:rPr>
                  <w:b/>
                  <w:bCs/>
                  <w:lang w:val="en-US"/>
                  <w:rPrChange w:id="5246" w:author="Borja Gonzalez" w:date="2017-09-28T19:15:00Z">
                    <w:rPr>
                      <w:rFonts w:ascii="Monaco" w:hAnsi="Monaco" w:cs="Monaco"/>
                      <w:b/>
                      <w:bCs/>
                      <w:color w:val="000000"/>
                      <w:sz w:val="32"/>
                      <w:szCs w:val="32"/>
                      <w:lang w:val="en-US"/>
                    </w:rPr>
                  </w:rPrChange>
                </w:rPr>
                <w:t>(</w:t>
              </w:r>
              <w:r w:rsidRPr="00A47B4C">
                <w:rPr>
                  <w:b/>
                  <w:bCs/>
                  <w:color w:val="0000CF"/>
                  <w:lang w:val="en-US"/>
                  <w:rPrChange w:id="5247" w:author="Borja Gonzalez" w:date="2017-09-28T19:15:00Z">
                    <w:rPr>
                      <w:rFonts w:ascii="Monaco" w:hAnsi="Monaco" w:cs="Monaco"/>
                      <w:b/>
                      <w:bCs/>
                      <w:color w:val="0000CF"/>
                      <w:sz w:val="32"/>
                      <w:szCs w:val="32"/>
                      <w:lang w:val="en-US"/>
                    </w:rPr>
                  </w:rPrChange>
                </w:rPr>
                <w:t>2</w:t>
              </w:r>
              <w:r w:rsidRPr="00A47B4C">
                <w:rPr>
                  <w:b/>
                  <w:bCs/>
                  <w:lang w:val="en-US"/>
                  <w:rPrChange w:id="5248" w:author="Borja Gonzalez" w:date="2017-09-28T19:15:00Z">
                    <w:rPr>
                      <w:rFonts w:ascii="Monaco" w:hAnsi="Monaco" w:cs="Monaco"/>
                      <w:b/>
                      <w:bCs/>
                      <w:color w:val="000000"/>
                      <w:sz w:val="32"/>
                      <w:szCs w:val="32"/>
                      <w:lang w:val="en-US"/>
                    </w:rPr>
                  </w:rPrChange>
                </w:rPr>
                <w:t>));</w:t>
              </w:r>
            </w:ins>
          </w:p>
          <w:p w14:paraId="275320C8" w14:textId="77777777" w:rsidR="00A47B4C" w:rsidRPr="00A47B4C" w:rsidRDefault="00A47B4C">
            <w:pPr>
              <w:rPr>
                <w:ins w:id="5249" w:author="Borja Gonzalez" w:date="2017-09-28T19:15:00Z"/>
                <w:lang w:val="en-US"/>
                <w:rPrChange w:id="5250" w:author="Borja Gonzalez" w:date="2017-09-28T19:15:00Z">
                  <w:rPr>
                    <w:ins w:id="5251" w:author="Borja Gonzalez" w:date="2017-09-28T19:15:00Z"/>
                    <w:rFonts w:ascii="Monaco" w:eastAsiaTheme="majorEastAsia" w:hAnsi="Monaco" w:cs="Monaco"/>
                    <w:color w:val="243F60" w:themeColor="accent1" w:themeShade="7F"/>
                    <w:sz w:val="32"/>
                    <w:szCs w:val="32"/>
                    <w:lang w:val="en-US"/>
                  </w:rPr>
                </w:rPrChange>
              </w:rPr>
              <w:pPrChange w:id="5252" w:author="GONZALEZ DIAZ, BORJA" w:date="2017-09-29T19:27:00Z">
                <w:pPr>
                  <w:keepNext/>
                  <w:keepLines/>
                  <w:widowControl w:val="0"/>
                  <w:autoSpaceDE w:val="0"/>
                  <w:autoSpaceDN w:val="0"/>
                  <w:adjustRightInd w:val="0"/>
                  <w:spacing w:before="200"/>
                  <w:outlineLvl w:val="4"/>
                </w:pPr>
              </w:pPrChange>
            </w:pPr>
            <w:ins w:id="5253" w:author="Borja Gonzalez" w:date="2017-09-28T19:15:00Z">
              <w:r w:rsidRPr="00A47B4C">
                <w:rPr>
                  <w:lang w:val="en-US"/>
                  <w:rPrChange w:id="5254" w:author="Borja Gonzalez" w:date="2017-09-28T19:15:00Z">
                    <w:rPr>
                      <w:rFonts w:ascii="Monaco" w:hAnsi="Monaco" w:cs="Monaco"/>
                      <w:sz w:val="32"/>
                      <w:szCs w:val="32"/>
                      <w:lang w:val="en-US"/>
                    </w:rPr>
                  </w:rPrChange>
                </w:rPr>
                <w:t xml:space="preserve">        Sagital</w:t>
              </w:r>
              <w:r w:rsidRPr="00A47B4C">
                <w:rPr>
                  <w:b/>
                  <w:bCs/>
                  <w:lang w:val="en-US"/>
                  <w:rPrChange w:id="5255" w:author="Borja Gonzalez" w:date="2017-09-28T19:15:00Z">
                    <w:rPr>
                      <w:rFonts w:ascii="Monaco" w:hAnsi="Monaco" w:cs="Monaco"/>
                      <w:b/>
                      <w:bCs/>
                      <w:color w:val="000000"/>
                      <w:sz w:val="32"/>
                      <w:szCs w:val="32"/>
                      <w:lang w:val="en-US"/>
                    </w:rPr>
                  </w:rPrChange>
                </w:rPr>
                <w:t>.</w:t>
              </w:r>
              <w:r w:rsidRPr="00A47B4C">
                <w:rPr>
                  <w:lang w:val="en-US"/>
                  <w:rPrChange w:id="5256" w:author="Borja Gonzalez" w:date="2017-09-28T19:15:00Z">
                    <w:rPr>
                      <w:rFonts w:ascii="Monaco" w:hAnsi="Monaco" w:cs="Monaco"/>
                      <w:color w:val="000000"/>
                      <w:sz w:val="32"/>
                      <w:szCs w:val="32"/>
                      <w:lang w:val="en-US"/>
                    </w:rPr>
                  </w:rPrChange>
                </w:rPr>
                <w:t>push</w:t>
              </w:r>
              <w:r w:rsidRPr="00A47B4C">
                <w:rPr>
                  <w:b/>
                  <w:bCs/>
                  <w:lang w:val="en-US"/>
                  <w:rPrChange w:id="5257" w:author="Borja Gonzalez" w:date="2017-09-28T19:15:00Z">
                    <w:rPr>
                      <w:rFonts w:ascii="Monaco" w:hAnsi="Monaco" w:cs="Monaco"/>
                      <w:b/>
                      <w:bCs/>
                      <w:color w:val="000000"/>
                      <w:sz w:val="32"/>
                      <w:szCs w:val="32"/>
                      <w:lang w:val="en-US"/>
                    </w:rPr>
                  </w:rPrChange>
                </w:rPr>
                <w:t>(</w:t>
              </w:r>
              <w:r w:rsidRPr="00A47B4C">
                <w:rPr>
                  <w:color w:val="204A87"/>
                  <w:lang w:val="en-US"/>
                  <w:rPrChange w:id="5258" w:author="Borja Gonzalez" w:date="2017-09-28T19:15:00Z">
                    <w:rPr>
                      <w:rFonts w:ascii="Monaco" w:hAnsi="Monaco" w:cs="Monaco"/>
                      <w:color w:val="204A87"/>
                      <w:sz w:val="32"/>
                      <w:szCs w:val="32"/>
                      <w:lang w:val="en-US"/>
                    </w:rPr>
                  </w:rPrChange>
                </w:rPr>
                <w:t>parseFloat</w:t>
              </w:r>
              <w:r w:rsidRPr="00A47B4C">
                <w:rPr>
                  <w:b/>
                  <w:bCs/>
                  <w:lang w:val="en-US"/>
                  <w:rPrChange w:id="5259" w:author="Borja Gonzalez" w:date="2017-09-28T19:15:00Z">
                    <w:rPr>
                      <w:rFonts w:ascii="Monaco" w:hAnsi="Monaco" w:cs="Monaco"/>
                      <w:b/>
                      <w:bCs/>
                      <w:color w:val="000000"/>
                      <w:sz w:val="32"/>
                      <w:szCs w:val="32"/>
                      <w:lang w:val="en-US"/>
                    </w:rPr>
                  </w:rPrChange>
                </w:rPr>
                <w:t>(</w:t>
              </w:r>
              <w:r w:rsidRPr="00A47B4C">
                <w:rPr>
                  <w:lang w:val="en-US"/>
                  <w:rPrChange w:id="5260" w:author="Borja Gonzalez" w:date="2017-09-28T19:15:00Z">
                    <w:rPr>
                      <w:rFonts w:ascii="Monaco" w:hAnsi="Monaco" w:cs="Monaco"/>
                      <w:color w:val="000000"/>
                      <w:sz w:val="32"/>
                      <w:szCs w:val="32"/>
                      <w:lang w:val="en-US"/>
                    </w:rPr>
                  </w:rPrChange>
                </w:rPr>
                <w:t>datos</w:t>
              </w:r>
              <w:r w:rsidRPr="00A47B4C">
                <w:rPr>
                  <w:b/>
                  <w:bCs/>
                  <w:lang w:val="en-US"/>
                  <w:rPrChange w:id="5261" w:author="Borja Gonzalez" w:date="2017-09-28T19:15:00Z">
                    <w:rPr>
                      <w:rFonts w:ascii="Monaco" w:hAnsi="Monaco" w:cs="Monaco"/>
                      <w:b/>
                      <w:bCs/>
                      <w:color w:val="000000"/>
                      <w:sz w:val="32"/>
                      <w:szCs w:val="32"/>
                      <w:lang w:val="en-US"/>
                    </w:rPr>
                  </w:rPrChange>
                </w:rPr>
                <w:t>[</w:t>
              </w:r>
              <w:r w:rsidRPr="00A47B4C">
                <w:rPr>
                  <w:lang w:val="en-US"/>
                  <w:rPrChange w:id="5262" w:author="Borja Gonzalez" w:date="2017-09-28T19:15:00Z">
                    <w:rPr>
                      <w:rFonts w:ascii="Monaco" w:hAnsi="Monaco" w:cs="Monaco"/>
                      <w:color w:val="000000"/>
                      <w:sz w:val="32"/>
                      <w:szCs w:val="32"/>
                      <w:lang w:val="en-US"/>
                    </w:rPr>
                  </w:rPrChange>
                </w:rPr>
                <w:t>i</w:t>
              </w:r>
              <w:r w:rsidRPr="00A47B4C">
                <w:rPr>
                  <w:b/>
                  <w:bCs/>
                  <w:lang w:val="en-US"/>
                  <w:rPrChange w:id="5263" w:author="Borja Gonzalez" w:date="2017-09-28T19:15:00Z">
                    <w:rPr>
                      <w:rFonts w:ascii="Monaco" w:hAnsi="Monaco" w:cs="Monaco"/>
                      <w:b/>
                      <w:bCs/>
                      <w:color w:val="000000"/>
                      <w:sz w:val="32"/>
                      <w:szCs w:val="32"/>
                      <w:lang w:val="en-US"/>
                    </w:rPr>
                  </w:rPrChange>
                </w:rPr>
                <w:t>][</w:t>
              </w:r>
              <w:r w:rsidRPr="00A47B4C">
                <w:rPr>
                  <w:b/>
                  <w:bCs/>
                  <w:color w:val="0000CF"/>
                  <w:lang w:val="en-US"/>
                  <w:rPrChange w:id="5264" w:author="Borja Gonzalez" w:date="2017-09-28T19:15:00Z">
                    <w:rPr>
                      <w:rFonts w:ascii="Monaco" w:hAnsi="Monaco" w:cs="Monaco"/>
                      <w:b/>
                      <w:bCs/>
                      <w:color w:val="0000CF"/>
                      <w:sz w:val="32"/>
                      <w:szCs w:val="32"/>
                      <w:lang w:val="en-US"/>
                    </w:rPr>
                  </w:rPrChange>
                </w:rPr>
                <w:t>2</w:t>
              </w:r>
              <w:r w:rsidRPr="00A47B4C">
                <w:rPr>
                  <w:b/>
                  <w:bCs/>
                  <w:lang w:val="en-US"/>
                  <w:rPrChange w:id="5265" w:author="Borja Gonzalez" w:date="2017-09-28T19:15:00Z">
                    <w:rPr>
                      <w:rFonts w:ascii="Monaco" w:hAnsi="Monaco" w:cs="Monaco"/>
                      <w:b/>
                      <w:bCs/>
                      <w:color w:val="000000"/>
                      <w:sz w:val="32"/>
                      <w:szCs w:val="32"/>
                      <w:lang w:val="en-US"/>
                    </w:rPr>
                  </w:rPrChange>
                </w:rPr>
                <w:t>]</w:t>
              </w:r>
              <w:proofErr w:type="gramStart"/>
              <w:r w:rsidRPr="00A47B4C">
                <w:rPr>
                  <w:b/>
                  <w:bCs/>
                  <w:lang w:val="en-US"/>
                  <w:rPrChange w:id="5266" w:author="Borja Gonzalez" w:date="2017-09-28T19:15:00Z">
                    <w:rPr>
                      <w:rFonts w:ascii="Monaco" w:hAnsi="Monaco" w:cs="Monaco"/>
                      <w:b/>
                      <w:bCs/>
                      <w:color w:val="000000"/>
                      <w:sz w:val="32"/>
                      <w:szCs w:val="32"/>
                      <w:lang w:val="en-US"/>
                    </w:rPr>
                  </w:rPrChange>
                </w:rPr>
                <w:t>).</w:t>
              </w:r>
              <w:r w:rsidRPr="00A47B4C">
                <w:rPr>
                  <w:lang w:val="en-US"/>
                  <w:rPrChange w:id="5267" w:author="Borja Gonzalez" w:date="2017-09-28T19:15:00Z">
                    <w:rPr>
                      <w:rFonts w:ascii="Monaco" w:hAnsi="Monaco" w:cs="Monaco"/>
                      <w:color w:val="000000"/>
                      <w:sz w:val="32"/>
                      <w:szCs w:val="32"/>
                      <w:lang w:val="en-US"/>
                    </w:rPr>
                  </w:rPrChange>
                </w:rPr>
                <w:t>toFixed</w:t>
              </w:r>
              <w:proofErr w:type="gramEnd"/>
              <w:r w:rsidRPr="00A47B4C">
                <w:rPr>
                  <w:b/>
                  <w:bCs/>
                  <w:lang w:val="en-US"/>
                  <w:rPrChange w:id="5268" w:author="Borja Gonzalez" w:date="2017-09-28T19:15:00Z">
                    <w:rPr>
                      <w:rFonts w:ascii="Monaco" w:hAnsi="Monaco" w:cs="Monaco"/>
                      <w:b/>
                      <w:bCs/>
                      <w:color w:val="000000"/>
                      <w:sz w:val="32"/>
                      <w:szCs w:val="32"/>
                      <w:lang w:val="en-US"/>
                    </w:rPr>
                  </w:rPrChange>
                </w:rPr>
                <w:t>(</w:t>
              </w:r>
              <w:r w:rsidRPr="00A47B4C">
                <w:rPr>
                  <w:b/>
                  <w:bCs/>
                  <w:color w:val="0000CF"/>
                  <w:lang w:val="en-US"/>
                  <w:rPrChange w:id="5269" w:author="Borja Gonzalez" w:date="2017-09-28T19:15:00Z">
                    <w:rPr>
                      <w:rFonts w:ascii="Monaco" w:hAnsi="Monaco" w:cs="Monaco"/>
                      <w:b/>
                      <w:bCs/>
                      <w:color w:val="0000CF"/>
                      <w:sz w:val="32"/>
                      <w:szCs w:val="32"/>
                      <w:lang w:val="en-US"/>
                    </w:rPr>
                  </w:rPrChange>
                </w:rPr>
                <w:t>2</w:t>
              </w:r>
              <w:r w:rsidRPr="00A47B4C">
                <w:rPr>
                  <w:b/>
                  <w:bCs/>
                  <w:lang w:val="en-US"/>
                  <w:rPrChange w:id="5270" w:author="Borja Gonzalez" w:date="2017-09-28T19:15:00Z">
                    <w:rPr>
                      <w:rFonts w:ascii="Monaco" w:hAnsi="Monaco" w:cs="Monaco"/>
                      <w:b/>
                      <w:bCs/>
                      <w:color w:val="000000"/>
                      <w:sz w:val="32"/>
                      <w:szCs w:val="32"/>
                      <w:lang w:val="en-US"/>
                    </w:rPr>
                  </w:rPrChange>
                </w:rPr>
                <w:t>));</w:t>
              </w:r>
            </w:ins>
          </w:p>
          <w:p w14:paraId="3B1D726C" w14:textId="77777777" w:rsidR="00A47B4C" w:rsidRPr="00A47B4C" w:rsidRDefault="00A47B4C">
            <w:pPr>
              <w:rPr>
                <w:ins w:id="5271" w:author="Borja Gonzalez" w:date="2017-09-28T19:15:00Z"/>
                <w:lang w:val="en-US"/>
                <w:rPrChange w:id="5272" w:author="Borja Gonzalez" w:date="2017-09-28T19:15:00Z">
                  <w:rPr>
                    <w:ins w:id="5273" w:author="Borja Gonzalez" w:date="2017-09-28T19:15:00Z"/>
                    <w:rFonts w:ascii="Monaco" w:eastAsiaTheme="majorEastAsia" w:hAnsi="Monaco" w:cs="Monaco"/>
                    <w:color w:val="243F60" w:themeColor="accent1" w:themeShade="7F"/>
                    <w:sz w:val="32"/>
                    <w:szCs w:val="32"/>
                    <w:lang w:val="en-US"/>
                  </w:rPr>
                </w:rPrChange>
              </w:rPr>
              <w:pPrChange w:id="5274" w:author="GONZALEZ DIAZ, BORJA" w:date="2017-09-29T19:27:00Z">
                <w:pPr>
                  <w:keepNext/>
                  <w:keepLines/>
                  <w:widowControl w:val="0"/>
                  <w:autoSpaceDE w:val="0"/>
                  <w:autoSpaceDN w:val="0"/>
                  <w:adjustRightInd w:val="0"/>
                  <w:spacing w:before="200"/>
                  <w:outlineLvl w:val="4"/>
                </w:pPr>
              </w:pPrChange>
            </w:pPr>
            <w:ins w:id="5275" w:author="Borja Gonzalez" w:date="2017-09-28T19:15:00Z">
              <w:r w:rsidRPr="00A47B4C">
                <w:rPr>
                  <w:lang w:val="en-US"/>
                  <w:rPrChange w:id="5276" w:author="Borja Gonzalez" w:date="2017-09-28T19:15:00Z">
                    <w:rPr>
                      <w:rFonts w:ascii="Monaco" w:hAnsi="Monaco" w:cs="Monaco"/>
                      <w:sz w:val="32"/>
                      <w:szCs w:val="32"/>
                      <w:lang w:val="en-US"/>
                    </w:rPr>
                  </w:rPrChange>
                </w:rPr>
                <w:t xml:space="preserve">        Transversal</w:t>
              </w:r>
              <w:r w:rsidRPr="00A47B4C">
                <w:rPr>
                  <w:b/>
                  <w:bCs/>
                  <w:lang w:val="en-US"/>
                  <w:rPrChange w:id="5277" w:author="Borja Gonzalez" w:date="2017-09-28T19:15:00Z">
                    <w:rPr>
                      <w:rFonts w:ascii="Monaco" w:hAnsi="Monaco" w:cs="Monaco"/>
                      <w:b/>
                      <w:bCs/>
                      <w:color w:val="000000"/>
                      <w:sz w:val="32"/>
                      <w:szCs w:val="32"/>
                      <w:lang w:val="en-US"/>
                    </w:rPr>
                  </w:rPrChange>
                </w:rPr>
                <w:t>.</w:t>
              </w:r>
              <w:r w:rsidRPr="00A47B4C">
                <w:rPr>
                  <w:lang w:val="en-US"/>
                  <w:rPrChange w:id="5278" w:author="Borja Gonzalez" w:date="2017-09-28T19:15:00Z">
                    <w:rPr>
                      <w:rFonts w:ascii="Monaco" w:hAnsi="Monaco" w:cs="Monaco"/>
                      <w:color w:val="000000"/>
                      <w:sz w:val="32"/>
                      <w:szCs w:val="32"/>
                      <w:lang w:val="en-US"/>
                    </w:rPr>
                  </w:rPrChange>
                </w:rPr>
                <w:t>push</w:t>
              </w:r>
              <w:r w:rsidRPr="00A47B4C">
                <w:rPr>
                  <w:b/>
                  <w:bCs/>
                  <w:lang w:val="en-US"/>
                  <w:rPrChange w:id="5279" w:author="Borja Gonzalez" w:date="2017-09-28T19:15:00Z">
                    <w:rPr>
                      <w:rFonts w:ascii="Monaco" w:hAnsi="Monaco" w:cs="Monaco"/>
                      <w:b/>
                      <w:bCs/>
                      <w:color w:val="000000"/>
                      <w:sz w:val="32"/>
                      <w:szCs w:val="32"/>
                      <w:lang w:val="en-US"/>
                    </w:rPr>
                  </w:rPrChange>
                </w:rPr>
                <w:t>(</w:t>
              </w:r>
              <w:r w:rsidRPr="00A47B4C">
                <w:rPr>
                  <w:color w:val="204A87"/>
                  <w:lang w:val="en-US"/>
                  <w:rPrChange w:id="5280" w:author="Borja Gonzalez" w:date="2017-09-28T19:15:00Z">
                    <w:rPr>
                      <w:rFonts w:ascii="Monaco" w:hAnsi="Monaco" w:cs="Monaco"/>
                      <w:color w:val="204A87"/>
                      <w:sz w:val="32"/>
                      <w:szCs w:val="32"/>
                      <w:lang w:val="en-US"/>
                    </w:rPr>
                  </w:rPrChange>
                </w:rPr>
                <w:t>parseFloat</w:t>
              </w:r>
              <w:r w:rsidRPr="00A47B4C">
                <w:rPr>
                  <w:b/>
                  <w:bCs/>
                  <w:lang w:val="en-US"/>
                  <w:rPrChange w:id="5281" w:author="Borja Gonzalez" w:date="2017-09-28T19:15:00Z">
                    <w:rPr>
                      <w:rFonts w:ascii="Monaco" w:hAnsi="Monaco" w:cs="Monaco"/>
                      <w:b/>
                      <w:bCs/>
                      <w:color w:val="000000"/>
                      <w:sz w:val="32"/>
                      <w:szCs w:val="32"/>
                      <w:lang w:val="en-US"/>
                    </w:rPr>
                  </w:rPrChange>
                </w:rPr>
                <w:t>(</w:t>
              </w:r>
              <w:r w:rsidRPr="00A47B4C">
                <w:rPr>
                  <w:lang w:val="en-US"/>
                  <w:rPrChange w:id="5282" w:author="Borja Gonzalez" w:date="2017-09-28T19:15:00Z">
                    <w:rPr>
                      <w:rFonts w:ascii="Monaco" w:hAnsi="Monaco" w:cs="Monaco"/>
                      <w:color w:val="000000"/>
                      <w:sz w:val="32"/>
                      <w:szCs w:val="32"/>
                      <w:lang w:val="en-US"/>
                    </w:rPr>
                  </w:rPrChange>
                </w:rPr>
                <w:t>datos</w:t>
              </w:r>
              <w:r w:rsidRPr="00A47B4C">
                <w:rPr>
                  <w:b/>
                  <w:bCs/>
                  <w:lang w:val="en-US"/>
                  <w:rPrChange w:id="5283" w:author="Borja Gonzalez" w:date="2017-09-28T19:15:00Z">
                    <w:rPr>
                      <w:rFonts w:ascii="Monaco" w:hAnsi="Monaco" w:cs="Monaco"/>
                      <w:b/>
                      <w:bCs/>
                      <w:color w:val="000000"/>
                      <w:sz w:val="32"/>
                      <w:szCs w:val="32"/>
                      <w:lang w:val="en-US"/>
                    </w:rPr>
                  </w:rPrChange>
                </w:rPr>
                <w:t>[</w:t>
              </w:r>
              <w:r w:rsidRPr="00A47B4C">
                <w:rPr>
                  <w:lang w:val="en-US"/>
                  <w:rPrChange w:id="5284" w:author="Borja Gonzalez" w:date="2017-09-28T19:15:00Z">
                    <w:rPr>
                      <w:rFonts w:ascii="Monaco" w:hAnsi="Monaco" w:cs="Monaco"/>
                      <w:color w:val="000000"/>
                      <w:sz w:val="32"/>
                      <w:szCs w:val="32"/>
                      <w:lang w:val="en-US"/>
                    </w:rPr>
                  </w:rPrChange>
                </w:rPr>
                <w:t>i</w:t>
              </w:r>
              <w:r w:rsidRPr="00A47B4C">
                <w:rPr>
                  <w:b/>
                  <w:bCs/>
                  <w:lang w:val="en-US"/>
                  <w:rPrChange w:id="5285" w:author="Borja Gonzalez" w:date="2017-09-28T19:15:00Z">
                    <w:rPr>
                      <w:rFonts w:ascii="Monaco" w:hAnsi="Monaco" w:cs="Monaco"/>
                      <w:b/>
                      <w:bCs/>
                      <w:color w:val="000000"/>
                      <w:sz w:val="32"/>
                      <w:szCs w:val="32"/>
                      <w:lang w:val="en-US"/>
                    </w:rPr>
                  </w:rPrChange>
                </w:rPr>
                <w:t>][</w:t>
              </w:r>
              <w:r w:rsidRPr="00A47B4C">
                <w:rPr>
                  <w:b/>
                  <w:bCs/>
                  <w:color w:val="0000CF"/>
                  <w:lang w:val="en-US"/>
                  <w:rPrChange w:id="5286" w:author="Borja Gonzalez" w:date="2017-09-28T19:15:00Z">
                    <w:rPr>
                      <w:rFonts w:ascii="Monaco" w:hAnsi="Monaco" w:cs="Monaco"/>
                      <w:b/>
                      <w:bCs/>
                      <w:color w:val="0000CF"/>
                      <w:sz w:val="32"/>
                      <w:szCs w:val="32"/>
                      <w:lang w:val="en-US"/>
                    </w:rPr>
                  </w:rPrChange>
                </w:rPr>
                <w:t>3</w:t>
              </w:r>
              <w:r w:rsidRPr="00A47B4C">
                <w:rPr>
                  <w:b/>
                  <w:bCs/>
                  <w:lang w:val="en-US"/>
                  <w:rPrChange w:id="5287" w:author="Borja Gonzalez" w:date="2017-09-28T19:15:00Z">
                    <w:rPr>
                      <w:rFonts w:ascii="Monaco" w:hAnsi="Monaco" w:cs="Monaco"/>
                      <w:b/>
                      <w:bCs/>
                      <w:color w:val="000000"/>
                      <w:sz w:val="32"/>
                      <w:szCs w:val="32"/>
                      <w:lang w:val="en-US"/>
                    </w:rPr>
                  </w:rPrChange>
                </w:rPr>
                <w:t>]</w:t>
              </w:r>
              <w:proofErr w:type="gramStart"/>
              <w:r w:rsidRPr="00A47B4C">
                <w:rPr>
                  <w:b/>
                  <w:bCs/>
                  <w:lang w:val="en-US"/>
                  <w:rPrChange w:id="5288" w:author="Borja Gonzalez" w:date="2017-09-28T19:15:00Z">
                    <w:rPr>
                      <w:rFonts w:ascii="Monaco" w:hAnsi="Monaco" w:cs="Monaco"/>
                      <w:b/>
                      <w:bCs/>
                      <w:color w:val="000000"/>
                      <w:sz w:val="32"/>
                      <w:szCs w:val="32"/>
                      <w:lang w:val="en-US"/>
                    </w:rPr>
                  </w:rPrChange>
                </w:rPr>
                <w:t>).</w:t>
              </w:r>
              <w:r w:rsidRPr="00A47B4C">
                <w:rPr>
                  <w:lang w:val="en-US"/>
                  <w:rPrChange w:id="5289" w:author="Borja Gonzalez" w:date="2017-09-28T19:15:00Z">
                    <w:rPr>
                      <w:rFonts w:ascii="Monaco" w:hAnsi="Monaco" w:cs="Monaco"/>
                      <w:color w:val="000000"/>
                      <w:sz w:val="32"/>
                      <w:szCs w:val="32"/>
                      <w:lang w:val="en-US"/>
                    </w:rPr>
                  </w:rPrChange>
                </w:rPr>
                <w:t>toFixed</w:t>
              </w:r>
              <w:proofErr w:type="gramEnd"/>
              <w:r w:rsidRPr="00A47B4C">
                <w:rPr>
                  <w:b/>
                  <w:bCs/>
                  <w:lang w:val="en-US"/>
                  <w:rPrChange w:id="5290" w:author="Borja Gonzalez" w:date="2017-09-28T19:15:00Z">
                    <w:rPr>
                      <w:rFonts w:ascii="Monaco" w:hAnsi="Monaco" w:cs="Monaco"/>
                      <w:b/>
                      <w:bCs/>
                      <w:color w:val="000000"/>
                      <w:sz w:val="32"/>
                      <w:szCs w:val="32"/>
                      <w:lang w:val="en-US"/>
                    </w:rPr>
                  </w:rPrChange>
                </w:rPr>
                <w:t>(</w:t>
              </w:r>
              <w:r w:rsidRPr="00A47B4C">
                <w:rPr>
                  <w:b/>
                  <w:bCs/>
                  <w:color w:val="0000CF"/>
                  <w:lang w:val="en-US"/>
                  <w:rPrChange w:id="5291" w:author="Borja Gonzalez" w:date="2017-09-28T19:15:00Z">
                    <w:rPr>
                      <w:rFonts w:ascii="Monaco" w:hAnsi="Monaco" w:cs="Monaco"/>
                      <w:b/>
                      <w:bCs/>
                      <w:color w:val="0000CF"/>
                      <w:sz w:val="32"/>
                      <w:szCs w:val="32"/>
                      <w:lang w:val="en-US"/>
                    </w:rPr>
                  </w:rPrChange>
                </w:rPr>
                <w:t>2</w:t>
              </w:r>
              <w:r w:rsidRPr="00A47B4C">
                <w:rPr>
                  <w:b/>
                  <w:bCs/>
                  <w:lang w:val="en-US"/>
                  <w:rPrChange w:id="5292" w:author="Borja Gonzalez" w:date="2017-09-28T19:15:00Z">
                    <w:rPr>
                      <w:rFonts w:ascii="Monaco" w:hAnsi="Monaco" w:cs="Monaco"/>
                      <w:b/>
                      <w:bCs/>
                      <w:color w:val="000000"/>
                      <w:sz w:val="32"/>
                      <w:szCs w:val="32"/>
                      <w:lang w:val="en-US"/>
                    </w:rPr>
                  </w:rPrChange>
                </w:rPr>
                <w:t>));</w:t>
              </w:r>
            </w:ins>
          </w:p>
          <w:p w14:paraId="73BB63EF" w14:textId="77777777" w:rsidR="00A47B4C" w:rsidRPr="00A47B4C" w:rsidRDefault="00A47B4C">
            <w:pPr>
              <w:rPr>
                <w:ins w:id="5293" w:author="Borja Gonzalez" w:date="2017-09-28T19:15:00Z"/>
                <w:lang w:val="en-US"/>
                <w:rPrChange w:id="5294" w:author="Borja Gonzalez" w:date="2017-09-28T19:15:00Z">
                  <w:rPr>
                    <w:ins w:id="5295" w:author="Borja Gonzalez" w:date="2017-09-28T19:15:00Z"/>
                    <w:rFonts w:ascii="Monaco" w:eastAsiaTheme="majorEastAsia" w:hAnsi="Monaco" w:cs="Monaco"/>
                    <w:color w:val="243F60" w:themeColor="accent1" w:themeShade="7F"/>
                    <w:sz w:val="32"/>
                    <w:szCs w:val="32"/>
                    <w:lang w:val="en-US"/>
                  </w:rPr>
                </w:rPrChange>
              </w:rPr>
              <w:pPrChange w:id="5296" w:author="GONZALEZ DIAZ, BORJA" w:date="2017-09-29T19:27:00Z">
                <w:pPr>
                  <w:keepNext/>
                  <w:keepLines/>
                  <w:widowControl w:val="0"/>
                  <w:autoSpaceDE w:val="0"/>
                  <w:autoSpaceDN w:val="0"/>
                  <w:adjustRightInd w:val="0"/>
                  <w:spacing w:before="200"/>
                  <w:outlineLvl w:val="4"/>
                </w:pPr>
              </w:pPrChange>
            </w:pPr>
            <w:ins w:id="5297" w:author="Borja Gonzalez" w:date="2017-09-28T19:15:00Z">
              <w:r w:rsidRPr="00A47B4C">
                <w:rPr>
                  <w:lang w:val="en-US"/>
                  <w:rPrChange w:id="5298" w:author="Borja Gonzalez" w:date="2017-09-28T19:15:00Z">
                    <w:rPr>
                      <w:rFonts w:ascii="Monaco" w:hAnsi="Monaco" w:cs="Monaco"/>
                      <w:sz w:val="32"/>
                      <w:szCs w:val="32"/>
                      <w:lang w:val="en-US"/>
                    </w:rPr>
                  </w:rPrChange>
                </w:rPr>
                <w:t xml:space="preserve">    </w:t>
              </w:r>
              <w:r w:rsidRPr="00A47B4C">
                <w:rPr>
                  <w:b/>
                  <w:bCs/>
                  <w:lang w:val="en-US"/>
                  <w:rPrChange w:id="5299" w:author="Borja Gonzalez" w:date="2017-09-28T19:15:00Z">
                    <w:rPr>
                      <w:rFonts w:ascii="Monaco" w:hAnsi="Monaco" w:cs="Monaco"/>
                      <w:b/>
                      <w:bCs/>
                      <w:color w:val="000000"/>
                      <w:sz w:val="32"/>
                      <w:szCs w:val="32"/>
                      <w:lang w:val="en-US"/>
                    </w:rPr>
                  </w:rPrChange>
                </w:rPr>
                <w:t>}</w:t>
              </w:r>
            </w:ins>
          </w:p>
          <w:p w14:paraId="76F5CBB2" w14:textId="77777777" w:rsidR="00A47B4C" w:rsidRPr="00A47B4C" w:rsidRDefault="00A47B4C">
            <w:pPr>
              <w:rPr>
                <w:ins w:id="5300" w:author="Borja Gonzalez" w:date="2017-09-28T19:15:00Z"/>
                <w:lang w:val="en-US"/>
                <w:rPrChange w:id="5301" w:author="Borja Gonzalez" w:date="2017-09-28T19:15:00Z">
                  <w:rPr>
                    <w:ins w:id="5302" w:author="Borja Gonzalez" w:date="2017-09-28T19:15:00Z"/>
                    <w:rFonts w:ascii="Monaco" w:hAnsi="Monaco" w:cs="Monaco"/>
                    <w:sz w:val="32"/>
                    <w:szCs w:val="32"/>
                    <w:lang w:val="en-US"/>
                  </w:rPr>
                </w:rPrChange>
              </w:rPr>
              <w:pPrChange w:id="5303" w:author="GONZALEZ DIAZ, BORJA" w:date="2017-09-29T19:27:00Z">
                <w:pPr>
                  <w:widowControl w:val="0"/>
                  <w:autoSpaceDE w:val="0"/>
                  <w:autoSpaceDN w:val="0"/>
                  <w:adjustRightInd w:val="0"/>
                </w:pPr>
              </w:pPrChange>
            </w:pPr>
          </w:p>
          <w:p w14:paraId="4E945FE1" w14:textId="77777777" w:rsidR="00A47B4C" w:rsidRPr="00A47B4C" w:rsidRDefault="00A47B4C">
            <w:pPr>
              <w:rPr>
                <w:ins w:id="5304" w:author="Borja Gonzalez" w:date="2017-09-28T19:15:00Z"/>
                <w:lang w:val="en-US"/>
                <w:rPrChange w:id="5305" w:author="Borja Gonzalez" w:date="2017-09-28T19:15:00Z">
                  <w:rPr>
                    <w:ins w:id="5306" w:author="Borja Gonzalez" w:date="2017-09-28T19:15:00Z"/>
                    <w:rFonts w:ascii="Monaco" w:eastAsiaTheme="majorEastAsia" w:hAnsi="Monaco" w:cs="Monaco"/>
                    <w:color w:val="243F60" w:themeColor="accent1" w:themeShade="7F"/>
                    <w:sz w:val="32"/>
                    <w:szCs w:val="32"/>
                    <w:lang w:val="en-US"/>
                  </w:rPr>
                </w:rPrChange>
              </w:rPr>
              <w:pPrChange w:id="5307" w:author="GONZALEZ DIAZ, BORJA" w:date="2017-09-29T19:27:00Z">
                <w:pPr>
                  <w:keepNext/>
                  <w:keepLines/>
                  <w:widowControl w:val="0"/>
                  <w:autoSpaceDE w:val="0"/>
                  <w:autoSpaceDN w:val="0"/>
                  <w:adjustRightInd w:val="0"/>
                  <w:spacing w:before="200"/>
                  <w:outlineLvl w:val="4"/>
                </w:pPr>
              </w:pPrChange>
            </w:pPr>
            <w:ins w:id="5308" w:author="Borja Gonzalez" w:date="2017-09-28T19:15:00Z">
              <w:r w:rsidRPr="00A47B4C">
                <w:rPr>
                  <w:lang w:val="en-US"/>
                  <w:rPrChange w:id="5309" w:author="Borja Gonzalez" w:date="2017-09-28T19:15:00Z">
                    <w:rPr>
                      <w:rFonts w:ascii="Monaco" w:hAnsi="Monaco" w:cs="Monaco"/>
                      <w:sz w:val="32"/>
                      <w:szCs w:val="32"/>
                      <w:lang w:val="en-US"/>
                    </w:rPr>
                  </w:rPrChange>
                </w:rPr>
                <w:t xml:space="preserve">    </w:t>
              </w:r>
              <w:r w:rsidRPr="00A47B4C">
                <w:rPr>
                  <w:b/>
                  <w:bCs/>
                  <w:color w:val="204A87"/>
                  <w:lang w:val="en-US"/>
                  <w:rPrChange w:id="5310" w:author="Borja Gonzalez" w:date="2017-09-28T19:15:00Z">
                    <w:rPr>
                      <w:rFonts w:ascii="Monaco" w:hAnsi="Monaco" w:cs="Monaco"/>
                      <w:b/>
                      <w:bCs/>
                      <w:color w:val="204A87"/>
                      <w:sz w:val="32"/>
                      <w:szCs w:val="32"/>
                      <w:lang w:val="en-US"/>
                    </w:rPr>
                  </w:rPrChange>
                </w:rPr>
                <w:t>var</w:t>
              </w:r>
              <w:r w:rsidRPr="00A47B4C">
                <w:rPr>
                  <w:lang w:val="en-US"/>
                  <w:rPrChange w:id="5311" w:author="Borja Gonzalez" w:date="2017-09-28T19:15:00Z">
                    <w:rPr>
                      <w:rFonts w:ascii="Monaco" w:hAnsi="Monaco" w:cs="Monaco"/>
                      <w:sz w:val="32"/>
                      <w:szCs w:val="32"/>
                      <w:lang w:val="en-US"/>
                    </w:rPr>
                  </w:rPrChange>
                </w:rPr>
                <w:t xml:space="preserve"> max_c </w:t>
              </w:r>
              <w:r w:rsidRPr="00A47B4C">
                <w:rPr>
                  <w:b/>
                  <w:bCs/>
                  <w:color w:val="CE5C00"/>
                  <w:lang w:val="en-US"/>
                  <w:rPrChange w:id="5312" w:author="Borja Gonzalez" w:date="2017-09-28T19:15:00Z">
                    <w:rPr>
                      <w:rFonts w:ascii="Monaco" w:hAnsi="Monaco" w:cs="Monaco"/>
                      <w:b/>
                      <w:bCs/>
                      <w:color w:val="CE5C00"/>
                      <w:sz w:val="32"/>
                      <w:szCs w:val="32"/>
                      <w:lang w:val="en-US"/>
                    </w:rPr>
                  </w:rPrChange>
                </w:rPr>
                <w:t>=</w:t>
              </w:r>
              <w:r w:rsidRPr="00A47B4C">
                <w:rPr>
                  <w:lang w:val="en-US"/>
                  <w:rPrChange w:id="5313" w:author="Borja Gonzalez" w:date="2017-09-28T19:15:00Z">
                    <w:rPr>
                      <w:rFonts w:ascii="Monaco" w:hAnsi="Monaco" w:cs="Monaco"/>
                      <w:sz w:val="32"/>
                      <w:szCs w:val="32"/>
                      <w:lang w:val="en-US"/>
                    </w:rPr>
                  </w:rPrChange>
                </w:rPr>
                <w:t xml:space="preserve"> </w:t>
              </w:r>
              <w:r w:rsidRPr="00A47B4C">
                <w:rPr>
                  <w:color w:val="204A87"/>
                  <w:lang w:val="en-US"/>
                  <w:rPrChange w:id="5314" w:author="Borja Gonzalez" w:date="2017-09-28T19:15:00Z">
                    <w:rPr>
                      <w:rFonts w:ascii="Monaco" w:hAnsi="Monaco" w:cs="Monaco"/>
                      <w:color w:val="204A87"/>
                      <w:sz w:val="32"/>
                      <w:szCs w:val="32"/>
                      <w:lang w:val="en-US"/>
                    </w:rPr>
                  </w:rPrChange>
                </w:rPr>
                <w:t>Math</w:t>
              </w:r>
              <w:r w:rsidRPr="00A47B4C">
                <w:rPr>
                  <w:b/>
                  <w:bCs/>
                  <w:lang w:val="en-US"/>
                  <w:rPrChange w:id="5315" w:author="Borja Gonzalez" w:date="2017-09-28T19:15:00Z">
                    <w:rPr>
                      <w:rFonts w:ascii="Monaco" w:hAnsi="Monaco" w:cs="Monaco"/>
                      <w:b/>
                      <w:bCs/>
                      <w:color w:val="000000"/>
                      <w:sz w:val="32"/>
                      <w:szCs w:val="32"/>
                      <w:lang w:val="en-US"/>
                    </w:rPr>
                  </w:rPrChange>
                </w:rPr>
                <w:t>.</w:t>
              </w:r>
              <w:r w:rsidRPr="00A47B4C">
                <w:rPr>
                  <w:lang w:val="en-US"/>
                  <w:rPrChange w:id="5316" w:author="Borja Gonzalez" w:date="2017-09-28T19:15:00Z">
                    <w:rPr>
                      <w:rFonts w:ascii="Monaco" w:hAnsi="Monaco" w:cs="Monaco"/>
                      <w:color w:val="000000"/>
                      <w:sz w:val="32"/>
                      <w:szCs w:val="32"/>
                      <w:lang w:val="en-US"/>
                    </w:rPr>
                  </w:rPrChange>
                </w:rPr>
                <w:t>max</w:t>
              </w:r>
              <w:r w:rsidRPr="00A47B4C">
                <w:rPr>
                  <w:b/>
                  <w:bCs/>
                  <w:lang w:val="en-US"/>
                  <w:rPrChange w:id="5317" w:author="Borja Gonzalez" w:date="2017-09-28T19:15:00Z">
                    <w:rPr>
                      <w:rFonts w:ascii="Monaco" w:hAnsi="Monaco" w:cs="Monaco"/>
                      <w:b/>
                      <w:bCs/>
                      <w:color w:val="000000"/>
                      <w:sz w:val="32"/>
                      <w:szCs w:val="32"/>
                      <w:lang w:val="en-US"/>
                    </w:rPr>
                  </w:rPrChange>
                </w:rPr>
                <w:t>.</w:t>
              </w:r>
              <w:r w:rsidRPr="00A47B4C">
                <w:rPr>
                  <w:lang w:val="en-US"/>
                  <w:rPrChange w:id="5318" w:author="Borja Gonzalez" w:date="2017-09-28T19:15:00Z">
                    <w:rPr>
                      <w:rFonts w:ascii="Monaco" w:hAnsi="Monaco" w:cs="Monaco"/>
                      <w:color w:val="000000"/>
                      <w:sz w:val="32"/>
                      <w:szCs w:val="32"/>
                      <w:lang w:val="en-US"/>
                    </w:rPr>
                  </w:rPrChange>
                </w:rPr>
                <w:t>apply</w:t>
              </w:r>
              <w:r w:rsidRPr="00A47B4C">
                <w:rPr>
                  <w:b/>
                  <w:bCs/>
                  <w:lang w:val="en-US"/>
                  <w:rPrChange w:id="5319" w:author="Borja Gonzalez" w:date="2017-09-28T19:15:00Z">
                    <w:rPr>
                      <w:rFonts w:ascii="Monaco" w:hAnsi="Monaco" w:cs="Monaco"/>
                      <w:b/>
                      <w:bCs/>
                      <w:color w:val="000000"/>
                      <w:sz w:val="32"/>
                      <w:szCs w:val="32"/>
                      <w:lang w:val="en-US"/>
                    </w:rPr>
                  </w:rPrChange>
                </w:rPr>
                <w:t>(</w:t>
              </w:r>
              <w:r w:rsidRPr="00A47B4C">
                <w:rPr>
                  <w:b/>
                  <w:bCs/>
                  <w:color w:val="204A87"/>
                  <w:lang w:val="en-US"/>
                  <w:rPrChange w:id="5320" w:author="Borja Gonzalez" w:date="2017-09-28T19:15:00Z">
                    <w:rPr>
                      <w:rFonts w:ascii="Monaco" w:hAnsi="Monaco" w:cs="Monaco"/>
                      <w:b/>
                      <w:bCs/>
                      <w:color w:val="204A87"/>
                      <w:sz w:val="32"/>
                      <w:szCs w:val="32"/>
                      <w:lang w:val="en-US"/>
                    </w:rPr>
                  </w:rPrChange>
                </w:rPr>
                <w:t>null</w:t>
              </w:r>
              <w:r w:rsidRPr="00A47B4C">
                <w:rPr>
                  <w:b/>
                  <w:bCs/>
                  <w:lang w:val="en-US"/>
                  <w:rPrChange w:id="5321" w:author="Borja Gonzalez" w:date="2017-09-28T19:15:00Z">
                    <w:rPr>
                      <w:rFonts w:ascii="Monaco" w:hAnsi="Monaco" w:cs="Monaco"/>
                      <w:b/>
                      <w:bCs/>
                      <w:color w:val="000000"/>
                      <w:sz w:val="32"/>
                      <w:szCs w:val="32"/>
                      <w:lang w:val="en-US"/>
                    </w:rPr>
                  </w:rPrChange>
                </w:rPr>
                <w:t>,</w:t>
              </w:r>
              <w:r w:rsidRPr="00A47B4C">
                <w:rPr>
                  <w:lang w:val="en-US"/>
                  <w:rPrChange w:id="5322" w:author="Borja Gonzalez" w:date="2017-09-28T19:15:00Z">
                    <w:rPr>
                      <w:rFonts w:ascii="Monaco" w:hAnsi="Monaco" w:cs="Monaco"/>
                      <w:sz w:val="32"/>
                      <w:szCs w:val="32"/>
                      <w:lang w:val="en-US"/>
                    </w:rPr>
                  </w:rPrChange>
                </w:rPr>
                <w:t xml:space="preserve"> Coronal</w:t>
              </w:r>
              <w:r w:rsidRPr="00A47B4C">
                <w:rPr>
                  <w:b/>
                  <w:bCs/>
                  <w:lang w:val="en-US"/>
                  <w:rPrChange w:id="5323" w:author="Borja Gonzalez" w:date="2017-09-28T19:15:00Z">
                    <w:rPr>
                      <w:rFonts w:ascii="Monaco" w:hAnsi="Monaco" w:cs="Monaco"/>
                      <w:b/>
                      <w:bCs/>
                      <w:color w:val="000000"/>
                      <w:sz w:val="32"/>
                      <w:szCs w:val="32"/>
                      <w:lang w:val="en-US"/>
                    </w:rPr>
                  </w:rPrChange>
                </w:rPr>
                <w:t>);</w:t>
              </w:r>
            </w:ins>
          </w:p>
          <w:p w14:paraId="2D2F0A17" w14:textId="77777777" w:rsidR="00A47B4C" w:rsidRPr="00A47B4C" w:rsidRDefault="00A47B4C">
            <w:pPr>
              <w:rPr>
                <w:ins w:id="5324" w:author="Borja Gonzalez" w:date="2017-09-28T19:15:00Z"/>
                <w:lang w:val="en-US"/>
                <w:rPrChange w:id="5325" w:author="Borja Gonzalez" w:date="2017-09-28T19:15:00Z">
                  <w:rPr>
                    <w:ins w:id="5326" w:author="Borja Gonzalez" w:date="2017-09-28T19:15:00Z"/>
                    <w:rFonts w:ascii="Monaco" w:eastAsiaTheme="majorEastAsia" w:hAnsi="Monaco" w:cs="Monaco"/>
                    <w:color w:val="243F60" w:themeColor="accent1" w:themeShade="7F"/>
                    <w:sz w:val="32"/>
                    <w:szCs w:val="32"/>
                    <w:lang w:val="en-US"/>
                  </w:rPr>
                </w:rPrChange>
              </w:rPr>
              <w:pPrChange w:id="5327" w:author="GONZALEZ DIAZ, BORJA" w:date="2017-09-29T19:27:00Z">
                <w:pPr>
                  <w:keepNext/>
                  <w:keepLines/>
                  <w:widowControl w:val="0"/>
                  <w:autoSpaceDE w:val="0"/>
                  <w:autoSpaceDN w:val="0"/>
                  <w:adjustRightInd w:val="0"/>
                  <w:spacing w:before="200"/>
                  <w:outlineLvl w:val="4"/>
                </w:pPr>
              </w:pPrChange>
            </w:pPr>
            <w:ins w:id="5328" w:author="Borja Gonzalez" w:date="2017-09-28T19:15:00Z">
              <w:r w:rsidRPr="00A47B4C">
                <w:rPr>
                  <w:lang w:val="en-US"/>
                  <w:rPrChange w:id="5329" w:author="Borja Gonzalez" w:date="2017-09-28T19:15:00Z">
                    <w:rPr>
                      <w:rFonts w:ascii="Monaco" w:hAnsi="Monaco" w:cs="Monaco"/>
                      <w:sz w:val="32"/>
                      <w:szCs w:val="32"/>
                      <w:lang w:val="en-US"/>
                    </w:rPr>
                  </w:rPrChange>
                </w:rPr>
                <w:t xml:space="preserve">    </w:t>
              </w:r>
              <w:r w:rsidRPr="00A47B4C">
                <w:rPr>
                  <w:b/>
                  <w:bCs/>
                  <w:color w:val="204A87"/>
                  <w:lang w:val="en-US"/>
                  <w:rPrChange w:id="5330" w:author="Borja Gonzalez" w:date="2017-09-28T19:15:00Z">
                    <w:rPr>
                      <w:rFonts w:ascii="Monaco" w:hAnsi="Monaco" w:cs="Monaco"/>
                      <w:b/>
                      <w:bCs/>
                      <w:color w:val="204A87"/>
                      <w:sz w:val="32"/>
                      <w:szCs w:val="32"/>
                      <w:lang w:val="en-US"/>
                    </w:rPr>
                  </w:rPrChange>
                </w:rPr>
                <w:t>var</w:t>
              </w:r>
              <w:r w:rsidRPr="00A47B4C">
                <w:rPr>
                  <w:lang w:val="en-US"/>
                  <w:rPrChange w:id="5331" w:author="Borja Gonzalez" w:date="2017-09-28T19:15:00Z">
                    <w:rPr>
                      <w:rFonts w:ascii="Monaco" w:hAnsi="Monaco" w:cs="Monaco"/>
                      <w:sz w:val="32"/>
                      <w:szCs w:val="32"/>
                      <w:lang w:val="en-US"/>
                    </w:rPr>
                  </w:rPrChange>
                </w:rPr>
                <w:t xml:space="preserve"> min_c </w:t>
              </w:r>
              <w:r w:rsidRPr="00A47B4C">
                <w:rPr>
                  <w:b/>
                  <w:bCs/>
                  <w:color w:val="CE5C00"/>
                  <w:lang w:val="en-US"/>
                  <w:rPrChange w:id="5332" w:author="Borja Gonzalez" w:date="2017-09-28T19:15:00Z">
                    <w:rPr>
                      <w:rFonts w:ascii="Monaco" w:hAnsi="Monaco" w:cs="Monaco"/>
                      <w:b/>
                      <w:bCs/>
                      <w:color w:val="CE5C00"/>
                      <w:sz w:val="32"/>
                      <w:szCs w:val="32"/>
                      <w:lang w:val="en-US"/>
                    </w:rPr>
                  </w:rPrChange>
                </w:rPr>
                <w:t>=</w:t>
              </w:r>
              <w:r w:rsidRPr="00A47B4C">
                <w:rPr>
                  <w:lang w:val="en-US"/>
                  <w:rPrChange w:id="5333" w:author="Borja Gonzalez" w:date="2017-09-28T19:15:00Z">
                    <w:rPr>
                      <w:rFonts w:ascii="Monaco" w:hAnsi="Monaco" w:cs="Monaco"/>
                      <w:sz w:val="32"/>
                      <w:szCs w:val="32"/>
                      <w:lang w:val="en-US"/>
                    </w:rPr>
                  </w:rPrChange>
                </w:rPr>
                <w:t xml:space="preserve"> </w:t>
              </w:r>
              <w:r w:rsidRPr="00A47B4C">
                <w:rPr>
                  <w:color w:val="204A87"/>
                  <w:lang w:val="en-US"/>
                  <w:rPrChange w:id="5334" w:author="Borja Gonzalez" w:date="2017-09-28T19:15:00Z">
                    <w:rPr>
                      <w:rFonts w:ascii="Monaco" w:hAnsi="Monaco" w:cs="Monaco"/>
                      <w:color w:val="204A87"/>
                      <w:sz w:val="32"/>
                      <w:szCs w:val="32"/>
                      <w:lang w:val="en-US"/>
                    </w:rPr>
                  </w:rPrChange>
                </w:rPr>
                <w:t>Math</w:t>
              </w:r>
              <w:r w:rsidRPr="00A47B4C">
                <w:rPr>
                  <w:b/>
                  <w:bCs/>
                  <w:lang w:val="en-US"/>
                  <w:rPrChange w:id="5335" w:author="Borja Gonzalez" w:date="2017-09-28T19:15:00Z">
                    <w:rPr>
                      <w:rFonts w:ascii="Monaco" w:hAnsi="Monaco" w:cs="Monaco"/>
                      <w:b/>
                      <w:bCs/>
                      <w:color w:val="000000"/>
                      <w:sz w:val="32"/>
                      <w:szCs w:val="32"/>
                      <w:lang w:val="en-US"/>
                    </w:rPr>
                  </w:rPrChange>
                </w:rPr>
                <w:t>.</w:t>
              </w:r>
              <w:r w:rsidRPr="00A47B4C">
                <w:rPr>
                  <w:lang w:val="en-US"/>
                  <w:rPrChange w:id="5336" w:author="Borja Gonzalez" w:date="2017-09-28T19:15:00Z">
                    <w:rPr>
                      <w:rFonts w:ascii="Monaco" w:hAnsi="Monaco" w:cs="Monaco"/>
                      <w:color w:val="000000"/>
                      <w:sz w:val="32"/>
                      <w:szCs w:val="32"/>
                      <w:lang w:val="en-US"/>
                    </w:rPr>
                  </w:rPrChange>
                </w:rPr>
                <w:t>min</w:t>
              </w:r>
              <w:r w:rsidRPr="00A47B4C">
                <w:rPr>
                  <w:b/>
                  <w:bCs/>
                  <w:lang w:val="en-US"/>
                  <w:rPrChange w:id="5337" w:author="Borja Gonzalez" w:date="2017-09-28T19:15:00Z">
                    <w:rPr>
                      <w:rFonts w:ascii="Monaco" w:hAnsi="Monaco" w:cs="Monaco"/>
                      <w:b/>
                      <w:bCs/>
                      <w:color w:val="000000"/>
                      <w:sz w:val="32"/>
                      <w:szCs w:val="32"/>
                      <w:lang w:val="en-US"/>
                    </w:rPr>
                  </w:rPrChange>
                </w:rPr>
                <w:t>.</w:t>
              </w:r>
              <w:r w:rsidRPr="00A47B4C">
                <w:rPr>
                  <w:lang w:val="en-US"/>
                  <w:rPrChange w:id="5338" w:author="Borja Gonzalez" w:date="2017-09-28T19:15:00Z">
                    <w:rPr>
                      <w:rFonts w:ascii="Monaco" w:hAnsi="Monaco" w:cs="Monaco"/>
                      <w:color w:val="000000"/>
                      <w:sz w:val="32"/>
                      <w:szCs w:val="32"/>
                      <w:lang w:val="en-US"/>
                    </w:rPr>
                  </w:rPrChange>
                </w:rPr>
                <w:t>apply</w:t>
              </w:r>
              <w:r w:rsidRPr="00A47B4C">
                <w:rPr>
                  <w:b/>
                  <w:bCs/>
                  <w:lang w:val="en-US"/>
                  <w:rPrChange w:id="5339" w:author="Borja Gonzalez" w:date="2017-09-28T19:15:00Z">
                    <w:rPr>
                      <w:rFonts w:ascii="Monaco" w:hAnsi="Monaco" w:cs="Monaco"/>
                      <w:b/>
                      <w:bCs/>
                      <w:color w:val="000000"/>
                      <w:sz w:val="32"/>
                      <w:szCs w:val="32"/>
                      <w:lang w:val="en-US"/>
                    </w:rPr>
                  </w:rPrChange>
                </w:rPr>
                <w:t>(</w:t>
              </w:r>
              <w:r w:rsidRPr="00A47B4C">
                <w:rPr>
                  <w:b/>
                  <w:bCs/>
                  <w:color w:val="204A87"/>
                  <w:lang w:val="en-US"/>
                  <w:rPrChange w:id="5340" w:author="Borja Gonzalez" w:date="2017-09-28T19:15:00Z">
                    <w:rPr>
                      <w:rFonts w:ascii="Monaco" w:hAnsi="Monaco" w:cs="Monaco"/>
                      <w:b/>
                      <w:bCs/>
                      <w:color w:val="204A87"/>
                      <w:sz w:val="32"/>
                      <w:szCs w:val="32"/>
                      <w:lang w:val="en-US"/>
                    </w:rPr>
                  </w:rPrChange>
                </w:rPr>
                <w:t>null</w:t>
              </w:r>
              <w:r w:rsidRPr="00A47B4C">
                <w:rPr>
                  <w:b/>
                  <w:bCs/>
                  <w:lang w:val="en-US"/>
                  <w:rPrChange w:id="5341" w:author="Borja Gonzalez" w:date="2017-09-28T19:15:00Z">
                    <w:rPr>
                      <w:rFonts w:ascii="Monaco" w:hAnsi="Monaco" w:cs="Monaco"/>
                      <w:b/>
                      <w:bCs/>
                      <w:color w:val="000000"/>
                      <w:sz w:val="32"/>
                      <w:szCs w:val="32"/>
                      <w:lang w:val="en-US"/>
                    </w:rPr>
                  </w:rPrChange>
                </w:rPr>
                <w:t>,</w:t>
              </w:r>
              <w:r w:rsidRPr="00A47B4C">
                <w:rPr>
                  <w:lang w:val="en-US"/>
                  <w:rPrChange w:id="5342" w:author="Borja Gonzalez" w:date="2017-09-28T19:15:00Z">
                    <w:rPr>
                      <w:rFonts w:ascii="Monaco" w:hAnsi="Monaco" w:cs="Monaco"/>
                      <w:sz w:val="32"/>
                      <w:szCs w:val="32"/>
                      <w:lang w:val="en-US"/>
                    </w:rPr>
                  </w:rPrChange>
                </w:rPr>
                <w:t xml:space="preserve"> Coronal</w:t>
              </w:r>
              <w:r w:rsidRPr="00A47B4C">
                <w:rPr>
                  <w:b/>
                  <w:bCs/>
                  <w:lang w:val="en-US"/>
                  <w:rPrChange w:id="5343" w:author="Borja Gonzalez" w:date="2017-09-28T19:15:00Z">
                    <w:rPr>
                      <w:rFonts w:ascii="Monaco" w:hAnsi="Monaco" w:cs="Monaco"/>
                      <w:b/>
                      <w:bCs/>
                      <w:color w:val="000000"/>
                      <w:sz w:val="32"/>
                      <w:szCs w:val="32"/>
                      <w:lang w:val="en-US"/>
                    </w:rPr>
                  </w:rPrChange>
                </w:rPr>
                <w:t>);</w:t>
              </w:r>
            </w:ins>
          </w:p>
          <w:p w14:paraId="00A2D58C" w14:textId="77777777" w:rsidR="00A47B4C" w:rsidRPr="00A47B4C" w:rsidRDefault="00A47B4C">
            <w:pPr>
              <w:rPr>
                <w:ins w:id="5344" w:author="Borja Gonzalez" w:date="2017-09-28T19:15:00Z"/>
                <w:lang w:val="en-US"/>
                <w:rPrChange w:id="5345" w:author="Borja Gonzalez" w:date="2017-09-28T19:15:00Z">
                  <w:rPr>
                    <w:ins w:id="5346" w:author="Borja Gonzalez" w:date="2017-09-28T19:15:00Z"/>
                    <w:rFonts w:ascii="Monaco" w:eastAsiaTheme="majorEastAsia" w:hAnsi="Monaco" w:cs="Monaco"/>
                    <w:color w:val="243F60" w:themeColor="accent1" w:themeShade="7F"/>
                    <w:sz w:val="32"/>
                    <w:szCs w:val="32"/>
                    <w:lang w:val="en-US"/>
                  </w:rPr>
                </w:rPrChange>
              </w:rPr>
              <w:pPrChange w:id="5347" w:author="GONZALEZ DIAZ, BORJA" w:date="2017-09-29T19:27:00Z">
                <w:pPr>
                  <w:keepNext/>
                  <w:keepLines/>
                  <w:widowControl w:val="0"/>
                  <w:autoSpaceDE w:val="0"/>
                  <w:autoSpaceDN w:val="0"/>
                  <w:adjustRightInd w:val="0"/>
                  <w:spacing w:before="200"/>
                  <w:outlineLvl w:val="4"/>
                </w:pPr>
              </w:pPrChange>
            </w:pPr>
            <w:ins w:id="5348" w:author="Borja Gonzalez" w:date="2017-09-28T19:15:00Z">
              <w:r w:rsidRPr="00A47B4C">
                <w:rPr>
                  <w:lang w:val="en-US"/>
                  <w:rPrChange w:id="5349" w:author="Borja Gonzalez" w:date="2017-09-28T19:15:00Z">
                    <w:rPr>
                      <w:rFonts w:ascii="Monaco" w:hAnsi="Monaco" w:cs="Monaco"/>
                      <w:sz w:val="32"/>
                      <w:szCs w:val="32"/>
                      <w:lang w:val="en-US"/>
                    </w:rPr>
                  </w:rPrChange>
                </w:rPr>
                <w:t xml:space="preserve">    </w:t>
              </w:r>
              <w:r w:rsidRPr="00A47B4C">
                <w:rPr>
                  <w:b/>
                  <w:bCs/>
                  <w:color w:val="204A87"/>
                  <w:lang w:val="en-US"/>
                  <w:rPrChange w:id="5350" w:author="Borja Gonzalez" w:date="2017-09-28T19:15:00Z">
                    <w:rPr>
                      <w:rFonts w:ascii="Monaco" w:hAnsi="Monaco" w:cs="Monaco"/>
                      <w:b/>
                      <w:bCs/>
                      <w:color w:val="204A87"/>
                      <w:sz w:val="32"/>
                      <w:szCs w:val="32"/>
                      <w:lang w:val="en-US"/>
                    </w:rPr>
                  </w:rPrChange>
                </w:rPr>
                <w:t>var</w:t>
              </w:r>
              <w:r w:rsidRPr="00A47B4C">
                <w:rPr>
                  <w:lang w:val="en-US"/>
                  <w:rPrChange w:id="5351" w:author="Borja Gonzalez" w:date="2017-09-28T19:15:00Z">
                    <w:rPr>
                      <w:rFonts w:ascii="Monaco" w:hAnsi="Monaco" w:cs="Monaco"/>
                      <w:sz w:val="32"/>
                      <w:szCs w:val="32"/>
                      <w:lang w:val="en-US"/>
                    </w:rPr>
                  </w:rPrChange>
                </w:rPr>
                <w:t xml:space="preserve"> max_t </w:t>
              </w:r>
              <w:r w:rsidRPr="00A47B4C">
                <w:rPr>
                  <w:b/>
                  <w:bCs/>
                  <w:color w:val="CE5C00"/>
                  <w:lang w:val="en-US"/>
                  <w:rPrChange w:id="5352" w:author="Borja Gonzalez" w:date="2017-09-28T19:15:00Z">
                    <w:rPr>
                      <w:rFonts w:ascii="Monaco" w:hAnsi="Monaco" w:cs="Monaco"/>
                      <w:b/>
                      <w:bCs/>
                      <w:color w:val="CE5C00"/>
                      <w:sz w:val="32"/>
                      <w:szCs w:val="32"/>
                      <w:lang w:val="en-US"/>
                    </w:rPr>
                  </w:rPrChange>
                </w:rPr>
                <w:t>=</w:t>
              </w:r>
              <w:r w:rsidRPr="00A47B4C">
                <w:rPr>
                  <w:lang w:val="en-US"/>
                  <w:rPrChange w:id="5353" w:author="Borja Gonzalez" w:date="2017-09-28T19:15:00Z">
                    <w:rPr>
                      <w:rFonts w:ascii="Monaco" w:hAnsi="Monaco" w:cs="Monaco"/>
                      <w:sz w:val="32"/>
                      <w:szCs w:val="32"/>
                      <w:lang w:val="en-US"/>
                    </w:rPr>
                  </w:rPrChange>
                </w:rPr>
                <w:t xml:space="preserve"> </w:t>
              </w:r>
              <w:r w:rsidRPr="00A47B4C">
                <w:rPr>
                  <w:color w:val="204A87"/>
                  <w:lang w:val="en-US"/>
                  <w:rPrChange w:id="5354" w:author="Borja Gonzalez" w:date="2017-09-28T19:15:00Z">
                    <w:rPr>
                      <w:rFonts w:ascii="Monaco" w:hAnsi="Monaco" w:cs="Monaco"/>
                      <w:color w:val="204A87"/>
                      <w:sz w:val="32"/>
                      <w:szCs w:val="32"/>
                      <w:lang w:val="en-US"/>
                    </w:rPr>
                  </w:rPrChange>
                </w:rPr>
                <w:t>Math</w:t>
              </w:r>
              <w:r w:rsidRPr="00A47B4C">
                <w:rPr>
                  <w:b/>
                  <w:bCs/>
                  <w:lang w:val="en-US"/>
                  <w:rPrChange w:id="5355" w:author="Borja Gonzalez" w:date="2017-09-28T19:15:00Z">
                    <w:rPr>
                      <w:rFonts w:ascii="Monaco" w:hAnsi="Monaco" w:cs="Monaco"/>
                      <w:b/>
                      <w:bCs/>
                      <w:color w:val="000000"/>
                      <w:sz w:val="32"/>
                      <w:szCs w:val="32"/>
                      <w:lang w:val="en-US"/>
                    </w:rPr>
                  </w:rPrChange>
                </w:rPr>
                <w:t>.</w:t>
              </w:r>
              <w:r w:rsidRPr="00A47B4C">
                <w:rPr>
                  <w:lang w:val="en-US"/>
                  <w:rPrChange w:id="5356" w:author="Borja Gonzalez" w:date="2017-09-28T19:15:00Z">
                    <w:rPr>
                      <w:rFonts w:ascii="Monaco" w:hAnsi="Monaco" w:cs="Monaco"/>
                      <w:color w:val="000000"/>
                      <w:sz w:val="32"/>
                      <w:szCs w:val="32"/>
                      <w:lang w:val="en-US"/>
                    </w:rPr>
                  </w:rPrChange>
                </w:rPr>
                <w:t>max</w:t>
              </w:r>
              <w:r w:rsidRPr="00A47B4C">
                <w:rPr>
                  <w:b/>
                  <w:bCs/>
                  <w:lang w:val="en-US"/>
                  <w:rPrChange w:id="5357" w:author="Borja Gonzalez" w:date="2017-09-28T19:15:00Z">
                    <w:rPr>
                      <w:rFonts w:ascii="Monaco" w:hAnsi="Monaco" w:cs="Monaco"/>
                      <w:b/>
                      <w:bCs/>
                      <w:color w:val="000000"/>
                      <w:sz w:val="32"/>
                      <w:szCs w:val="32"/>
                      <w:lang w:val="en-US"/>
                    </w:rPr>
                  </w:rPrChange>
                </w:rPr>
                <w:t>.</w:t>
              </w:r>
              <w:r w:rsidRPr="00A47B4C">
                <w:rPr>
                  <w:lang w:val="en-US"/>
                  <w:rPrChange w:id="5358" w:author="Borja Gonzalez" w:date="2017-09-28T19:15:00Z">
                    <w:rPr>
                      <w:rFonts w:ascii="Monaco" w:hAnsi="Monaco" w:cs="Monaco"/>
                      <w:color w:val="000000"/>
                      <w:sz w:val="32"/>
                      <w:szCs w:val="32"/>
                      <w:lang w:val="en-US"/>
                    </w:rPr>
                  </w:rPrChange>
                </w:rPr>
                <w:t>apply</w:t>
              </w:r>
              <w:r w:rsidRPr="00A47B4C">
                <w:rPr>
                  <w:b/>
                  <w:bCs/>
                  <w:lang w:val="en-US"/>
                  <w:rPrChange w:id="5359" w:author="Borja Gonzalez" w:date="2017-09-28T19:15:00Z">
                    <w:rPr>
                      <w:rFonts w:ascii="Monaco" w:hAnsi="Monaco" w:cs="Monaco"/>
                      <w:b/>
                      <w:bCs/>
                      <w:color w:val="000000"/>
                      <w:sz w:val="32"/>
                      <w:szCs w:val="32"/>
                      <w:lang w:val="en-US"/>
                    </w:rPr>
                  </w:rPrChange>
                </w:rPr>
                <w:t>(</w:t>
              </w:r>
              <w:r w:rsidRPr="00A47B4C">
                <w:rPr>
                  <w:b/>
                  <w:bCs/>
                  <w:color w:val="204A87"/>
                  <w:lang w:val="en-US"/>
                  <w:rPrChange w:id="5360" w:author="Borja Gonzalez" w:date="2017-09-28T19:15:00Z">
                    <w:rPr>
                      <w:rFonts w:ascii="Monaco" w:hAnsi="Monaco" w:cs="Monaco"/>
                      <w:b/>
                      <w:bCs/>
                      <w:color w:val="204A87"/>
                      <w:sz w:val="32"/>
                      <w:szCs w:val="32"/>
                      <w:lang w:val="en-US"/>
                    </w:rPr>
                  </w:rPrChange>
                </w:rPr>
                <w:t>null</w:t>
              </w:r>
              <w:r w:rsidRPr="00A47B4C">
                <w:rPr>
                  <w:b/>
                  <w:bCs/>
                  <w:lang w:val="en-US"/>
                  <w:rPrChange w:id="5361" w:author="Borja Gonzalez" w:date="2017-09-28T19:15:00Z">
                    <w:rPr>
                      <w:rFonts w:ascii="Monaco" w:hAnsi="Monaco" w:cs="Monaco"/>
                      <w:b/>
                      <w:bCs/>
                      <w:color w:val="000000"/>
                      <w:sz w:val="32"/>
                      <w:szCs w:val="32"/>
                      <w:lang w:val="en-US"/>
                    </w:rPr>
                  </w:rPrChange>
                </w:rPr>
                <w:t>,</w:t>
              </w:r>
              <w:r w:rsidRPr="00A47B4C">
                <w:rPr>
                  <w:lang w:val="en-US"/>
                  <w:rPrChange w:id="5362" w:author="Borja Gonzalez" w:date="2017-09-28T19:15:00Z">
                    <w:rPr>
                      <w:rFonts w:ascii="Monaco" w:hAnsi="Monaco" w:cs="Monaco"/>
                      <w:sz w:val="32"/>
                      <w:szCs w:val="32"/>
                      <w:lang w:val="en-US"/>
                    </w:rPr>
                  </w:rPrChange>
                </w:rPr>
                <w:t xml:space="preserve"> Transversal</w:t>
              </w:r>
              <w:r w:rsidRPr="00A47B4C">
                <w:rPr>
                  <w:b/>
                  <w:bCs/>
                  <w:lang w:val="en-US"/>
                  <w:rPrChange w:id="5363" w:author="Borja Gonzalez" w:date="2017-09-28T19:15:00Z">
                    <w:rPr>
                      <w:rFonts w:ascii="Monaco" w:hAnsi="Monaco" w:cs="Monaco"/>
                      <w:b/>
                      <w:bCs/>
                      <w:color w:val="000000"/>
                      <w:sz w:val="32"/>
                      <w:szCs w:val="32"/>
                      <w:lang w:val="en-US"/>
                    </w:rPr>
                  </w:rPrChange>
                </w:rPr>
                <w:t>);</w:t>
              </w:r>
            </w:ins>
          </w:p>
          <w:p w14:paraId="01E71063" w14:textId="77777777" w:rsidR="00A47B4C" w:rsidRPr="00A47B4C" w:rsidRDefault="00A47B4C">
            <w:pPr>
              <w:rPr>
                <w:ins w:id="5364" w:author="Borja Gonzalez" w:date="2017-09-28T19:15:00Z"/>
                <w:lang w:val="en-US"/>
                <w:rPrChange w:id="5365" w:author="Borja Gonzalez" w:date="2017-09-28T19:15:00Z">
                  <w:rPr>
                    <w:ins w:id="5366" w:author="Borja Gonzalez" w:date="2017-09-28T19:15:00Z"/>
                    <w:rFonts w:ascii="Monaco" w:eastAsiaTheme="majorEastAsia" w:hAnsi="Monaco" w:cs="Monaco"/>
                    <w:color w:val="243F60" w:themeColor="accent1" w:themeShade="7F"/>
                    <w:sz w:val="32"/>
                    <w:szCs w:val="32"/>
                    <w:lang w:val="en-US"/>
                  </w:rPr>
                </w:rPrChange>
              </w:rPr>
              <w:pPrChange w:id="5367" w:author="GONZALEZ DIAZ, BORJA" w:date="2017-09-29T19:27:00Z">
                <w:pPr>
                  <w:keepNext/>
                  <w:keepLines/>
                  <w:widowControl w:val="0"/>
                  <w:autoSpaceDE w:val="0"/>
                  <w:autoSpaceDN w:val="0"/>
                  <w:adjustRightInd w:val="0"/>
                  <w:spacing w:before="200"/>
                  <w:outlineLvl w:val="4"/>
                </w:pPr>
              </w:pPrChange>
            </w:pPr>
            <w:ins w:id="5368" w:author="Borja Gonzalez" w:date="2017-09-28T19:15:00Z">
              <w:r w:rsidRPr="00A47B4C">
                <w:rPr>
                  <w:lang w:val="en-US"/>
                  <w:rPrChange w:id="5369" w:author="Borja Gonzalez" w:date="2017-09-28T19:15:00Z">
                    <w:rPr>
                      <w:rFonts w:ascii="Monaco" w:hAnsi="Monaco" w:cs="Monaco"/>
                      <w:sz w:val="32"/>
                      <w:szCs w:val="32"/>
                      <w:lang w:val="en-US"/>
                    </w:rPr>
                  </w:rPrChange>
                </w:rPr>
                <w:t xml:space="preserve">    </w:t>
              </w:r>
              <w:r w:rsidRPr="00A47B4C">
                <w:rPr>
                  <w:b/>
                  <w:bCs/>
                  <w:color w:val="204A87"/>
                  <w:lang w:val="en-US"/>
                  <w:rPrChange w:id="5370" w:author="Borja Gonzalez" w:date="2017-09-28T19:15:00Z">
                    <w:rPr>
                      <w:rFonts w:ascii="Monaco" w:hAnsi="Monaco" w:cs="Monaco"/>
                      <w:b/>
                      <w:bCs/>
                      <w:color w:val="204A87"/>
                      <w:sz w:val="32"/>
                      <w:szCs w:val="32"/>
                      <w:lang w:val="en-US"/>
                    </w:rPr>
                  </w:rPrChange>
                </w:rPr>
                <w:t>var</w:t>
              </w:r>
              <w:r w:rsidRPr="00A47B4C">
                <w:rPr>
                  <w:lang w:val="en-US"/>
                  <w:rPrChange w:id="5371" w:author="Borja Gonzalez" w:date="2017-09-28T19:15:00Z">
                    <w:rPr>
                      <w:rFonts w:ascii="Monaco" w:hAnsi="Monaco" w:cs="Monaco"/>
                      <w:sz w:val="32"/>
                      <w:szCs w:val="32"/>
                      <w:lang w:val="en-US"/>
                    </w:rPr>
                  </w:rPrChange>
                </w:rPr>
                <w:t xml:space="preserve"> min_tr </w:t>
              </w:r>
              <w:r w:rsidRPr="00A47B4C">
                <w:rPr>
                  <w:b/>
                  <w:bCs/>
                  <w:color w:val="CE5C00"/>
                  <w:lang w:val="en-US"/>
                  <w:rPrChange w:id="5372" w:author="Borja Gonzalez" w:date="2017-09-28T19:15:00Z">
                    <w:rPr>
                      <w:rFonts w:ascii="Monaco" w:hAnsi="Monaco" w:cs="Monaco"/>
                      <w:b/>
                      <w:bCs/>
                      <w:color w:val="CE5C00"/>
                      <w:sz w:val="32"/>
                      <w:szCs w:val="32"/>
                      <w:lang w:val="en-US"/>
                    </w:rPr>
                  </w:rPrChange>
                </w:rPr>
                <w:t>=</w:t>
              </w:r>
              <w:r w:rsidRPr="00A47B4C">
                <w:rPr>
                  <w:lang w:val="en-US"/>
                  <w:rPrChange w:id="5373" w:author="Borja Gonzalez" w:date="2017-09-28T19:15:00Z">
                    <w:rPr>
                      <w:rFonts w:ascii="Monaco" w:hAnsi="Monaco" w:cs="Monaco"/>
                      <w:sz w:val="32"/>
                      <w:szCs w:val="32"/>
                      <w:lang w:val="en-US"/>
                    </w:rPr>
                  </w:rPrChange>
                </w:rPr>
                <w:t xml:space="preserve"> </w:t>
              </w:r>
              <w:r w:rsidRPr="00A47B4C">
                <w:rPr>
                  <w:color w:val="204A87"/>
                  <w:lang w:val="en-US"/>
                  <w:rPrChange w:id="5374" w:author="Borja Gonzalez" w:date="2017-09-28T19:15:00Z">
                    <w:rPr>
                      <w:rFonts w:ascii="Monaco" w:hAnsi="Monaco" w:cs="Monaco"/>
                      <w:color w:val="204A87"/>
                      <w:sz w:val="32"/>
                      <w:szCs w:val="32"/>
                      <w:lang w:val="en-US"/>
                    </w:rPr>
                  </w:rPrChange>
                </w:rPr>
                <w:t>Math</w:t>
              </w:r>
              <w:r w:rsidRPr="00A47B4C">
                <w:rPr>
                  <w:b/>
                  <w:bCs/>
                  <w:lang w:val="en-US"/>
                  <w:rPrChange w:id="5375" w:author="Borja Gonzalez" w:date="2017-09-28T19:15:00Z">
                    <w:rPr>
                      <w:rFonts w:ascii="Monaco" w:hAnsi="Monaco" w:cs="Monaco"/>
                      <w:b/>
                      <w:bCs/>
                      <w:color w:val="000000"/>
                      <w:sz w:val="32"/>
                      <w:szCs w:val="32"/>
                      <w:lang w:val="en-US"/>
                    </w:rPr>
                  </w:rPrChange>
                </w:rPr>
                <w:t>.</w:t>
              </w:r>
              <w:r w:rsidRPr="00A47B4C">
                <w:rPr>
                  <w:lang w:val="en-US"/>
                  <w:rPrChange w:id="5376" w:author="Borja Gonzalez" w:date="2017-09-28T19:15:00Z">
                    <w:rPr>
                      <w:rFonts w:ascii="Monaco" w:hAnsi="Monaco" w:cs="Monaco"/>
                      <w:color w:val="000000"/>
                      <w:sz w:val="32"/>
                      <w:szCs w:val="32"/>
                      <w:lang w:val="en-US"/>
                    </w:rPr>
                  </w:rPrChange>
                </w:rPr>
                <w:t>min</w:t>
              </w:r>
              <w:r w:rsidRPr="00A47B4C">
                <w:rPr>
                  <w:b/>
                  <w:bCs/>
                  <w:lang w:val="en-US"/>
                  <w:rPrChange w:id="5377" w:author="Borja Gonzalez" w:date="2017-09-28T19:15:00Z">
                    <w:rPr>
                      <w:rFonts w:ascii="Monaco" w:hAnsi="Monaco" w:cs="Monaco"/>
                      <w:b/>
                      <w:bCs/>
                      <w:color w:val="000000"/>
                      <w:sz w:val="32"/>
                      <w:szCs w:val="32"/>
                      <w:lang w:val="en-US"/>
                    </w:rPr>
                  </w:rPrChange>
                </w:rPr>
                <w:t>.</w:t>
              </w:r>
              <w:r w:rsidRPr="00A47B4C">
                <w:rPr>
                  <w:lang w:val="en-US"/>
                  <w:rPrChange w:id="5378" w:author="Borja Gonzalez" w:date="2017-09-28T19:15:00Z">
                    <w:rPr>
                      <w:rFonts w:ascii="Monaco" w:hAnsi="Monaco" w:cs="Monaco"/>
                      <w:color w:val="000000"/>
                      <w:sz w:val="32"/>
                      <w:szCs w:val="32"/>
                      <w:lang w:val="en-US"/>
                    </w:rPr>
                  </w:rPrChange>
                </w:rPr>
                <w:t>apply</w:t>
              </w:r>
              <w:r w:rsidRPr="00A47B4C">
                <w:rPr>
                  <w:b/>
                  <w:bCs/>
                  <w:lang w:val="en-US"/>
                  <w:rPrChange w:id="5379" w:author="Borja Gonzalez" w:date="2017-09-28T19:15:00Z">
                    <w:rPr>
                      <w:rFonts w:ascii="Monaco" w:hAnsi="Monaco" w:cs="Monaco"/>
                      <w:b/>
                      <w:bCs/>
                      <w:color w:val="000000"/>
                      <w:sz w:val="32"/>
                      <w:szCs w:val="32"/>
                      <w:lang w:val="en-US"/>
                    </w:rPr>
                  </w:rPrChange>
                </w:rPr>
                <w:t>(</w:t>
              </w:r>
              <w:r w:rsidRPr="00A47B4C">
                <w:rPr>
                  <w:b/>
                  <w:bCs/>
                  <w:color w:val="204A87"/>
                  <w:lang w:val="en-US"/>
                  <w:rPrChange w:id="5380" w:author="Borja Gonzalez" w:date="2017-09-28T19:15:00Z">
                    <w:rPr>
                      <w:rFonts w:ascii="Monaco" w:hAnsi="Monaco" w:cs="Monaco"/>
                      <w:b/>
                      <w:bCs/>
                      <w:color w:val="204A87"/>
                      <w:sz w:val="32"/>
                      <w:szCs w:val="32"/>
                      <w:lang w:val="en-US"/>
                    </w:rPr>
                  </w:rPrChange>
                </w:rPr>
                <w:t>null</w:t>
              </w:r>
              <w:r w:rsidRPr="00A47B4C">
                <w:rPr>
                  <w:b/>
                  <w:bCs/>
                  <w:lang w:val="en-US"/>
                  <w:rPrChange w:id="5381" w:author="Borja Gonzalez" w:date="2017-09-28T19:15:00Z">
                    <w:rPr>
                      <w:rFonts w:ascii="Monaco" w:hAnsi="Monaco" w:cs="Monaco"/>
                      <w:b/>
                      <w:bCs/>
                      <w:color w:val="000000"/>
                      <w:sz w:val="32"/>
                      <w:szCs w:val="32"/>
                      <w:lang w:val="en-US"/>
                    </w:rPr>
                  </w:rPrChange>
                </w:rPr>
                <w:t>,</w:t>
              </w:r>
              <w:r w:rsidRPr="00A47B4C">
                <w:rPr>
                  <w:lang w:val="en-US"/>
                  <w:rPrChange w:id="5382" w:author="Borja Gonzalez" w:date="2017-09-28T19:15:00Z">
                    <w:rPr>
                      <w:rFonts w:ascii="Monaco" w:hAnsi="Monaco" w:cs="Monaco"/>
                      <w:sz w:val="32"/>
                      <w:szCs w:val="32"/>
                      <w:lang w:val="en-US"/>
                    </w:rPr>
                  </w:rPrChange>
                </w:rPr>
                <w:t xml:space="preserve"> Transversal</w:t>
              </w:r>
              <w:r w:rsidRPr="00A47B4C">
                <w:rPr>
                  <w:b/>
                  <w:bCs/>
                  <w:lang w:val="en-US"/>
                  <w:rPrChange w:id="5383" w:author="Borja Gonzalez" w:date="2017-09-28T19:15:00Z">
                    <w:rPr>
                      <w:rFonts w:ascii="Monaco" w:hAnsi="Monaco" w:cs="Monaco"/>
                      <w:b/>
                      <w:bCs/>
                      <w:color w:val="000000"/>
                      <w:sz w:val="32"/>
                      <w:szCs w:val="32"/>
                      <w:lang w:val="en-US"/>
                    </w:rPr>
                  </w:rPrChange>
                </w:rPr>
                <w:t>);</w:t>
              </w:r>
            </w:ins>
          </w:p>
          <w:p w14:paraId="186C661B" w14:textId="77777777" w:rsidR="00A47B4C" w:rsidRPr="00A47B4C" w:rsidRDefault="00A47B4C">
            <w:pPr>
              <w:rPr>
                <w:ins w:id="5384" w:author="Borja Gonzalez" w:date="2017-09-28T19:15:00Z"/>
                <w:lang w:val="en-US"/>
                <w:rPrChange w:id="5385" w:author="Borja Gonzalez" w:date="2017-09-28T19:15:00Z">
                  <w:rPr>
                    <w:ins w:id="5386" w:author="Borja Gonzalez" w:date="2017-09-28T19:15:00Z"/>
                    <w:rFonts w:ascii="Monaco" w:eastAsiaTheme="majorEastAsia" w:hAnsi="Monaco" w:cs="Monaco"/>
                    <w:color w:val="243F60" w:themeColor="accent1" w:themeShade="7F"/>
                    <w:sz w:val="32"/>
                    <w:szCs w:val="32"/>
                    <w:lang w:val="en-US"/>
                  </w:rPr>
                </w:rPrChange>
              </w:rPr>
              <w:pPrChange w:id="5387" w:author="GONZALEZ DIAZ, BORJA" w:date="2017-09-29T19:27:00Z">
                <w:pPr>
                  <w:keepNext/>
                  <w:keepLines/>
                  <w:widowControl w:val="0"/>
                  <w:autoSpaceDE w:val="0"/>
                  <w:autoSpaceDN w:val="0"/>
                  <w:adjustRightInd w:val="0"/>
                  <w:spacing w:before="200"/>
                  <w:outlineLvl w:val="4"/>
                </w:pPr>
              </w:pPrChange>
            </w:pPr>
            <w:ins w:id="5388" w:author="Borja Gonzalez" w:date="2017-09-28T19:15:00Z">
              <w:r w:rsidRPr="00A47B4C">
                <w:rPr>
                  <w:lang w:val="en-US"/>
                  <w:rPrChange w:id="5389" w:author="Borja Gonzalez" w:date="2017-09-28T19:15:00Z">
                    <w:rPr>
                      <w:rFonts w:ascii="Monaco" w:hAnsi="Monaco" w:cs="Monaco"/>
                      <w:sz w:val="32"/>
                      <w:szCs w:val="32"/>
                      <w:lang w:val="en-US"/>
                    </w:rPr>
                  </w:rPrChange>
                </w:rPr>
                <w:t xml:space="preserve">    </w:t>
              </w:r>
              <w:r w:rsidRPr="00A47B4C">
                <w:rPr>
                  <w:b/>
                  <w:bCs/>
                  <w:color w:val="204A87"/>
                  <w:lang w:val="en-US"/>
                  <w:rPrChange w:id="5390" w:author="Borja Gonzalez" w:date="2017-09-28T19:15:00Z">
                    <w:rPr>
                      <w:rFonts w:ascii="Monaco" w:hAnsi="Monaco" w:cs="Monaco"/>
                      <w:b/>
                      <w:bCs/>
                      <w:color w:val="204A87"/>
                      <w:sz w:val="32"/>
                      <w:szCs w:val="32"/>
                      <w:lang w:val="en-US"/>
                    </w:rPr>
                  </w:rPrChange>
                </w:rPr>
                <w:t>var</w:t>
              </w:r>
              <w:r w:rsidRPr="00A47B4C">
                <w:rPr>
                  <w:lang w:val="en-US"/>
                  <w:rPrChange w:id="5391" w:author="Borja Gonzalez" w:date="2017-09-28T19:15:00Z">
                    <w:rPr>
                      <w:rFonts w:ascii="Monaco" w:hAnsi="Monaco" w:cs="Monaco"/>
                      <w:sz w:val="32"/>
                      <w:szCs w:val="32"/>
                      <w:lang w:val="en-US"/>
                    </w:rPr>
                  </w:rPrChange>
                </w:rPr>
                <w:t xml:space="preserve"> max_s </w:t>
              </w:r>
              <w:r w:rsidRPr="00A47B4C">
                <w:rPr>
                  <w:b/>
                  <w:bCs/>
                  <w:color w:val="CE5C00"/>
                  <w:lang w:val="en-US"/>
                  <w:rPrChange w:id="5392" w:author="Borja Gonzalez" w:date="2017-09-28T19:15:00Z">
                    <w:rPr>
                      <w:rFonts w:ascii="Monaco" w:hAnsi="Monaco" w:cs="Monaco"/>
                      <w:b/>
                      <w:bCs/>
                      <w:color w:val="CE5C00"/>
                      <w:sz w:val="32"/>
                      <w:szCs w:val="32"/>
                      <w:lang w:val="en-US"/>
                    </w:rPr>
                  </w:rPrChange>
                </w:rPr>
                <w:t>=</w:t>
              </w:r>
              <w:r w:rsidRPr="00A47B4C">
                <w:rPr>
                  <w:lang w:val="en-US"/>
                  <w:rPrChange w:id="5393" w:author="Borja Gonzalez" w:date="2017-09-28T19:15:00Z">
                    <w:rPr>
                      <w:rFonts w:ascii="Monaco" w:hAnsi="Monaco" w:cs="Monaco"/>
                      <w:sz w:val="32"/>
                      <w:szCs w:val="32"/>
                      <w:lang w:val="en-US"/>
                    </w:rPr>
                  </w:rPrChange>
                </w:rPr>
                <w:t xml:space="preserve"> </w:t>
              </w:r>
              <w:r w:rsidRPr="00A47B4C">
                <w:rPr>
                  <w:color w:val="204A87"/>
                  <w:lang w:val="en-US"/>
                  <w:rPrChange w:id="5394" w:author="Borja Gonzalez" w:date="2017-09-28T19:15:00Z">
                    <w:rPr>
                      <w:rFonts w:ascii="Monaco" w:hAnsi="Monaco" w:cs="Monaco"/>
                      <w:color w:val="204A87"/>
                      <w:sz w:val="32"/>
                      <w:szCs w:val="32"/>
                      <w:lang w:val="en-US"/>
                    </w:rPr>
                  </w:rPrChange>
                </w:rPr>
                <w:t>Math</w:t>
              </w:r>
              <w:r w:rsidRPr="00A47B4C">
                <w:rPr>
                  <w:b/>
                  <w:bCs/>
                  <w:lang w:val="en-US"/>
                  <w:rPrChange w:id="5395" w:author="Borja Gonzalez" w:date="2017-09-28T19:15:00Z">
                    <w:rPr>
                      <w:rFonts w:ascii="Monaco" w:hAnsi="Monaco" w:cs="Monaco"/>
                      <w:b/>
                      <w:bCs/>
                      <w:color w:val="000000"/>
                      <w:sz w:val="32"/>
                      <w:szCs w:val="32"/>
                      <w:lang w:val="en-US"/>
                    </w:rPr>
                  </w:rPrChange>
                </w:rPr>
                <w:t>.</w:t>
              </w:r>
              <w:r w:rsidRPr="00A47B4C">
                <w:rPr>
                  <w:lang w:val="en-US"/>
                  <w:rPrChange w:id="5396" w:author="Borja Gonzalez" w:date="2017-09-28T19:15:00Z">
                    <w:rPr>
                      <w:rFonts w:ascii="Monaco" w:hAnsi="Monaco" w:cs="Monaco"/>
                      <w:color w:val="000000"/>
                      <w:sz w:val="32"/>
                      <w:szCs w:val="32"/>
                      <w:lang w:val="en-US"/>
                    </w:rPr>
                  </w:rPrChange>
                </w:rPr>
                <w:t>max</w:t>
              </w:r>
              <w:r w:rsidRPr="00A47B4C">
                <w:rPr>
                  <w:b/>
                  <w:bCs/>
                  <w:lang w:val="en-US"/>
                  <w:rPrChange w:id="5397" w:author="Borja Gonzalez" w:date="2017-09-28T19:15:00Z">
                    <w:rPr>
                      <w:rFonts w:ascii="Monaco" w:hAnsi="Monaco" w:cs="Monaco"/>
                      <w:b/>
                      <w:bCs/>
                      <w:color w:val="000000"/>
                      <w:sz w:val="32"/>
                      <w:szCs w:val="32"/>
                      <w:lang w:val="en-US"/>
                    </w:rPr>
                  </w:rPrChange>
                </w:rPr>
                <w:t>.</w:t>
              </w:r>
              <w:r w:rsidRPr="00A47B4C">
                <w:rPr>
                  <w:lang w:val="en-US"/>
                  <w:rPrChange w:id="5398" w:author="Borja Gonzalez" w:date="2017-09-28T19:15:00Z">
                    <w:rPr>
                      <w:rFonts w:ascii="Monaco" w:hAnsi="Monaco" w:cs="Monaco"/>
                      <w:color w:val="000000"/>
                      <w:sz w:val="32"/>
                      <w:szCs w:val="32"/>
                      <w:lang w:val="en-US"/>
                    </w:rPr>
                  </w:rPrChange>
                </w:rPr>
                <w:t>apply</w:t>
              </w:r>
              <w:r w:rsidRPr="00A47B4C">
                <w:rPr>
                  <w:b/>
                  <w:bCs/>
                  <w:lang w:val="en-US"/>
                  <w:rPrChange w:id="5399" w:author="Borja Gonzalez" w:date="2017-09-28T19:15:00Z">
                    <w:rPr>
                      <w:rFonts w:ascii="Monaco" w:hAnsi="Monaco" w:cs="Monaco"/>
                      <w:b/>
                      <w:bCs/>
                      <w:color w:val="000000"/>
                      <w:sz w:val="32"/>
                      <w:szCs w:val="32"/>
                      <w:lang w:val="en-US"/>
                    </w:rPr>
                  </w:rPrChange>
                </w:rPr>
                <w:t>(</w:t>
              </w:r>
              <w:r w:rsidRPr="00A47B4C">
                <w:rPr>
                  <w:b/>
                  <w:bCs/>
                  <w:color w:val="204A87"/>
                  <w:lang w:val="en-US"/>
                  <w:rPrChange w:id="5400" w:author="Borja Gonzalez" w:date="2017-09-28T19:15:00Z">
                    <w:rPr>
                      <w:rFonts w:ascii="Monaco" w:hAnsi="Monaco" w:cs="Monaco"/>
                      <w:b/>
                      <w:bCs/>
                      <w:color w:val="204A87"/>
                      <w:sz w:val="32"/>
                      <w:szCs w:val="32"/>
                      <w:lang w:val="en-US"/>
                    </w:rPr>
                  </w:rPrChange>
                </w:rPr>
                <w:t>null</w:t>
              </w:r>
              <w:r w:rsidRPr="00A47B4C">
                <w:rPr>
                  <w:b/>
                  <w:bCs/>
                  <w:lang w:val="en-US"/>
                  <w:rPrChange w:id="5401" w:author="Borja Gonzalez" w:date="2017-09-28T19:15:00Z">
                    <w:rPr>
                      <w:rFonts w:ascii="Monaco" w:hAnsi="Monaco" w:cs="Monaco"/>
                      <w:b/>
                      <w:bCs/>
                      <w:color w:val="000000"/>
                      <w:sz w:val="32"/>
                      <w:szCs w:val="32"/>
                      <w:lang w:val="en-US"/>
                    </w:rPr>
                  </w:rPrChange>
                </w:rPr>
                <w:t>,</w:t>
              </w:r>
              <w:r w:rsidRPr="00A47B4C">
                <w:rPr>
                  <w:lang w:val="en-US"/>
                  <w:rPrChange w:id="5402" w:author="Borja Gonzalez" w:date="2017-09-28T19:15:00Z">
                    <w:rPr>
                      <w:rFonts w:ascii="Monaco" w:hAnsi="Monaco" w:cs="Monaco"/>
                      <w:sz w:val="32"/>
                      <w:szCs w:val="32"/>
                      <w:lang w:val="en-US"/>
                    </w:rPr>
                  </w:rPrChange>
                </w:rPr>
                <w:t xml:space="preserve"> Sagital</w:t>
              </w:r>
              <w:r w:rsidRPr="00A47B4C">
                <w:rPr>
                  <w:b/>
                  <w:bCs/>
                  <w:lang w:val="en-US"/>
                  <w:rPrChange w:id="5403" w:author="Borja Gonzalez" w:date="2017-09-28T19:15:00Z">
                    <w:rPr>
                      <w:rFonts w:ascii="Monaco" w:hAnsi="Monaco" w:cs="Monaco"/>
                      <w:b/>
                      <w:bCs/>
                      <w:color w:val="000000"/>
                      <w:sz w:val="32"/>
                      <w:szCs w:val="32"/>
                      <w:lang w:val="en-US"/>
                    </w:rPr>
                  </w:rPrChange>
                </w:rPr>
                <w:t>);</w:t>
              </w:r>
            </w:ins>
          </w:p>
          <w:p w14:paraId="1195EB5E" w14:textId="77777777" w:rsidR="00A47B4C" w:rsidRPr="00A47B4C" w:rsidRDefault="00A47B4C">
            <w:pPr>
              <w:rPr>
                <w:ins w:id="5404" w:author="Borja Gonzalez" w:date="2017-09-28T19:15:00Z"/>
                <w:lang w:val="en-US"/>
                <w:rPrChange w:id="5405" w:author="Borja Gonzalez" w:date="2017-09-28T19:15:00Z">
                  <w:rPr>
                    <w:ins w:id="5406" w:author="Borja Gonzalez" w:date="2017-09-28T19:15:00Z"/>
                    <w:rFonts w:ascii="Monaco" w:eastAsiaTheme="majorEastAsia" w:hAnsi="Monaco" w:cs="Monaco"/>
                    <w:color w:val="243F60" w:themeColor="accent1" w:themeShade="7F"/>
                    <w:sz w:val="32"/>
                    <w:szCs w:val="32"/>
                    <w:lang w:val="en-US"/>
                  </w:rPr>
                </w:rPrChange>
              </w:rPr>
              <w:pPrChange w:id="5407" w:author="GONZALEZ DIAZ, BORJA" w:date="2017-09-29T19:27:00Z">
                <w:pPr>
                  <w:keepNext/>
                  <w:keepLines/>
                  <w:widowControl w:val="0"/>
                  <w:autoSpaceDE w:val="0"/>
                  <w:autoSpaceDN w:val="0"/>
                  <w:adjustRightInd w:val="0"/>
                  <w:spacing w:before="200"/>
                  <w:outlineLvl w:val="4"/>
                </w:pPr>
              </w:pPrChange>
            </w:pPr>
            <w:ins w:id="5408" w:author="Borja Gonzalez" w:date="2017-09-28T19:15:00Z">
              <w:r w:rsidRPr="00A47B4C">
                <w:rPr>
                  <w:lang w:val="en-US"/>
                  <w:rPrChange w:id="5409" w:author="Borja Gonzalez" w:date="2017-09-28T19:15:00Z">
                    <w:rPr>
                      <w:rFonts w:ascii="Monaco" w:hAnsi="Monaco" w:cs="Monaco"/>
                      <w:sz w:val="32"/>
                      <w:szCs w:val="32"/>
                      <w:lang w:val="en-US"/>
                    </w:rPr>
                  </w:rPrChange>
                </w:rPr>
                <w:t xml:space="preserve">    </w:t>
              </w:r>
              <w:r w:rsidRPr="00A47B4C">
                <w:rPr>
                  <w:b/>
                  <w:bCs/>
                  <w:color w:val="204A87"/>
                  <w:lang w:val="en-US"/>
                  <w:rPrChange w:id="5410" w:author="Borja Gonzalez" w:date="2017-09-28T19:15:00Z">
                    <w:rPr>
                      <w:rFonts w:ascii="Monaco" w:hAnsi="Monaco" w:cs="Monaco"/>
                      <w:b/>
                      <w:bCs/>
                      <w:color w:val="204A87"/>
                      <w:sz w:val="32"/>
                      <w:szCs w:val="32"/>
                      <w:lang w:val="en-US"/>
                    </w:rPr>
                  </w:rPrChange>
                </w:rPr>
                <w:t>var</w:t>
              </w:r>
              <w:r w:rsidRPr="00A47B4C">
                <w:rPr>
                  <w:lang w:val="en-US"/>
                  <w:rPrChange w:id="5411" w:author="Borja Gonzalez" w:date="2017-09-28T19:15:00Z">
                    <w:rPr>
                      <w:rFonts w:ascii="Monaco" w:hAnsi="Monaco" w:cs="Monaco"/>
                      <w:sz w:val="32"/>
                      <w:szCs w:val="32"/>
                      <w:lang w:val="en-US"/>
                    </w:rPr>
                  </w:rPrChange>
                </w:rPr>
                <w:t xml:space="preserve"> min_s </w:t>
              </w:r>
              <w:r w:rsidRPr="00A47B4C">
                <w:rPr>
                  <w:b/>
                  <w:bCs/>
                  <w:color w:val="CE5C00"/>
                  <w:lang w:val="en-US"/>
                  <w:rPrChange w:id="5412" w:author="Borja Gonzalez" w:date="2017-09-28T19:15:00Z">
                    <w:rPr>
                      <w:rFonts w:ascii="Monaco" w:hAnsi="Monaco" w:cs="Monaco"/>
                      <w:b/>
                      <w:bCs/>
                      <w:color w:val="CE5C00"/>
                      <w:sz w:val="32"/>
                      <w:szCs w:val="32"/>
                      <w:lang w:val="en-US"/>
                    </w:rPr>
                  </w:rPrChange>
                </w:rPr>
                <w:t>=</w:t>
              </w:r>
              <w:r w:rsidRPr="00A47B4C">
                <w:rPr>
                  <w:lang w:val="en-US"/>
                  <w:rPrChange w:id="5413" w:author="Borja Gonzalez" w:date="2017-09-28T19:15:00Z">
                    <w:rPr>
                      <w:rFonts w:ascii="Monaco" w:hAnsi="Monaco" w:cs="Monaco"/>
                      <w:sz w:val="32"/>
                      <w:szCs w:val="32"/>
                      <w:lang w:val="en-US"/>
                    </w:rPr>
                  </w:rPrChange>
                </w:rPr>
                <w:t xml:space="preserve"> </w:t>
              </w:r>
              <w:r w:rsidRPr="00A47B4C">
                <w:rPr>
                  <w:color w:val="204A87"/>
                  <w:lang w:val="en-US"/>
                  <w:rPrChange w:id="5414" w:author="Borja Gonzalez" w:date="2017-09-28T19:15:00Z">
                    <w:rPr>
                      <w:rFonts w:ascii="Monaco" w:hAnsi="Monaco" w:cs="Monaco"/>
                      <w:color w:val="204A87"/>
                      <w:sz w:val="32"/>
                      <w:szCs w:val="32"/>
                      <w:lang w:val="en-US"/>
                    </w:rPr>
                  </w:rPrChange>
                </w:rPr>
                <w:t>Math</w:t>
              </w:r>
              <w:r w:rsidRPr="00A47B4C">
                <w:rPr>
                  <w:b/>
                  <w:bCs/>
                  <w:lang w:val="en-US"/>
                  <w:rPrChange w:id="5415" w:author="Borja Gonzalez" w:date="2017-09-28T19:15:00Z">
                    <w:rPr>
                      <w:rFonts w:ascii="Monaco" w:hAnsi="Monaco" w:cs="Monaco"/>
                      <w:b/>
                      <w:bCs/>
                      <w:color w:val="000000"/>
                      <w:sz w:val="32"/>
                      <w:szCs w:val="32"/>
                      <w:lang w:val="en-US"/>
                    </w:rPr>
                  </w:rPrChange>
                </w:rPr>
                <w:t>.</w:t>
              </w:r>
              <w:r w:rsidRPr="00A47B4C">
                <w:rPr>
                  <w:lang w:val="en-US"/>
                  <w:rPrChange w:id="5416" w:author="Borja Gonzalez" w:date="2017-09-28T19:15:00Z">
                    <w:rPr>
                      <w:rFonts w:ascii="Monaco" w:hAnsi="Monaco" w:cs="Monaco"/>
                      <w:color w:val="000000"/>
                      <w:sz w:val="32"/>
                      <w:szCs w:val="32"/>
                      <w:lang w:val="en-US"/>
                    </w:rPr>
                  </w:rPrChange>
                </w:rPr>
                <w:t>min</w:t>
              </w:r>
              <w:r w:rsidRPr="00A47B4C">
                <w:rPr>
                  <w:b/>
                  <w:bCs/>
                  <w:lang w:val="en-US"/>
                  <w:rPrChange w:id="5417" w:author="Borja Gonzalez" w:date="2017-09-28T19:15:00Z">
                    <w:rPr>
                      <w:rFonts w:ascii="Monaco" w:hAnsi="Monaco" w:cs="Monaco"/>
                      <w:b/>
                      <w:bCs/>
                      <w:color w:val="000000"/>
                      <w:sz w:val="32"/>
                      <w:szCs w:val="32"/>
                      <w:lang w:val="en-US"/>
                    </w:rPr>
                  </w:rPrChange>
                </w:rPr>
                <w:t>.</w:t>
              </w:r>
              <w:r w:rsidRPr="00A47B4C">
                <w:rPr>
                  <w:lang w:val="en-US"/>
                  <w:rPrChange w:id="5418" w:author="Borja Gonzalez" w:date="2017-09-28T19:15:00Z">
                    <w:rPr>
                      <w:rFonts w:ascii="Monaco" w:hAnsi="Monaco" w:cs="Monaco"/>
                      <w:color w:val="000000"/>
                      <w:sz w:val="32"/>
                      <w:szCs w:val="32"/>
                      <w:lang w:val="en-US"/>
                    </w:rPr>
                  </w:rPrChange>
                </w:rPr>
                <w:t>apply</w:t>
              </w:r>
              <w:r w:rsidRPr="00A47B4C">
                <w:rPr>
                  <w:b/>
                  <w:bCs/>
                  <w:lang w:val="en-US"/>
                  <w:rPrChange w:id="5419" w:author="Borja Gonzalez" w:date="2017-09-28T19:15:00Z">
                    <w:rPr>
                      <w:rFonts w:ascii="Monaco" w:hAnsi="Monaco" w:cs="Monaco"/>
                      <w:b/>
                      <w:bCs/>
                      <w:color w:val="000000"/>
                      <w:sz w:val="32"/>
                      <w:szCs w:val="32"/>
                      <w:lang w:val="en-US"/>
                    </w:rPr>
                  </w:rPrChange>
                </w:rPr>
                <w:t>(</w:t>
              </w:r>
              <w:r w:rsidRPr="00A47B4C">
                <w:rPr>
                  <w:b/>
                  <w:bCs/>
                  <w:color w:val="204A87"/>
                  <w:lang w:val="en-US"/>
                  <w:rPrChange w:id="5420" w:author="Borja Gonzalez" w:date="2017-09-28T19:15:00Z">
                    <w:rPr>
                      <w:rFonts w:ascii="Monaco" w:hAnsi="Monaco" w:cs="Monaco"/>
                      <w:b/>
                      <w:bCs/>
                      <w:color w:val="204A87"/>
                      <w:sz w:val="32"/>
                      <w:szCs w:val="32"/>
                      <w:lang w:val="en-US"/>
                    </w:rPr>
                  </w:rPrChange>
                </w:rPr>
                <w:t>null</w:t>
              </w:r>
              <w:r w:rsidRPr="00A47B4C">
                <w:rPr>
                  <w:b/>
                  <w:bCs/>
                  <w:lang w:val="en-US"/>
                  <w:rPrChange w:id="5421" w:author="Borja Gonzalez" w:date="2017-09-28T19:15:00Z">
                    <w:rPr>
                      <w:rFonts w:ascii="Monaco" w:hAnsi="Monaco" w:cs="Monaco"/>
                      <w:b/>
                      <w:bCs/>
                      <w:color w:val="000000"/>
                      <w:sz w:val="32"/>
                      <w:szCs w:val="32"/>
                      <w:lang w:val="en-US"/>
                    </w:rPr>
                  </w:rPrChange>
                </w:rPr>
                <w:t>,</w:t>
              </w:r>
              <w:r w:rsidRPr="00A47B4C">
                <w:rPr>
                  <w:lang w:val="en-US"/>
                  <w:rPrChange w:id="5422" w:author="Borja Gonzalez" w:date="2017-09-28T19:15:00Z">
                    <w:rPr>
                      <w:rFonts w:ascii="Monaco" w:hAnsi="Monaco" w:cs="Monaco"/>
                      <w:sz w:val="32"/>
                      <w:szCs w:val="32"/>
                      <w:lang w:val="en-US"/>
                    </w:rPr>
                  </w:rPrChange>
                </w:rPr>
                <w:t xml:space="preserve"> Sagital</w:t>
              </w:r>
              <w:r w:rsidRPr="00A47B4C">
                <w:rPr>
                  <w:b/>
                  <w:bCs/>
                  <w:lang w:val="en-US"/>
                  <w:rPrChange w:id="5423" w:author="Borja Gonzalez" w:date="2017-09-28T19:15:00Z">
                    <w:rPr>
                      <w:rFonts w:ascii="Monaco" w:hAnsi="Monaco" w:cs="Monaco"/>
                      <w:b/>
                      <w:bCs/>
                      <w:color w:val="000000"/>
                      <w:sz w:val="32"/>
                      <w:szCs w:val="32"/>
                      <w:lang w:val="en-US"/>
                    </w:rPr>
                  </w:rPrChange>
                </w:rPr>
                <w:t>);</w:t>
              </w:r>
            </w:ins>
          </w:p>
          <w:p w14:paraId="3F734044" w14:textId="77777777" w:rsidR="00A47B4C" w:rsidRPr="00A47B4C" w:rsidRDefault="00A47B4C">
            <w:pPr>
              <w:rPr>
                <w:ins w:id="5424" w:author="Borja Gonzalez" w:date="2017-09-28T19:15:00Z"/>
                <w:lang w:val="en-US"/>
                <w:rPrChange w:id="5425" w:author="Borja Gonzalez" w:date="2017-09-28T19:15:00Z">
                  <w:rPr>
                    <w:ins w:id="5426" w:author="Borja Gonzalez" w:date="2017-09-28T19:15:00Z"/>
                    <w:rFonts w:ascii="Monaco" w:hAnsi="Monaco" w:cs="Monaco"/>
                    <w:sz w:val="32"/>
                    <w:szCs w:val="32"/>
                    <w:lang w:val="en-US"/>
                  </w:rPr>
                </w:rPrChange>
              </w:rPr>
              <w:pPrChange w:id="5427" w:author="GONZALEZ DIAZ, BORJA" w:date="2017-09-29T19:27:00Z">
                <w:pPr>
                  <w:widowControl w:val="0"/>
                  <w:autoSpaceDE w:val="0"/>
                  <w:autoSpaceDN w:val="0"/>
                  <w:adjustRightInd w:val="0"/>
                </w:pPr>
              </w:pPrChange>
            </w:pPr>
          </w:p>
          <w:p w14:paraId="43753AFF" w14:textId="77777777" w:rsidR="00A47B4C" w:rsidRPr="00A47B4C" w:rsidRDefault="00A47B4C">
            <w:pPr>
              <w:rPr>
                <w:ins w:id="5428" w:author="Borja Gonzalez" w:date="2017-09-28T19:15:00Z"/>
                <w:lang w:val="en-US"/>
                <w:rPrChange w:id="5429" w:author="Borja Gonzalez" w:date="2017-09-28T19:15:00Z">
                  <w:rPr>
                    <w:ins w:id="5430" w:author="Borja Gonzalez" w:date="2017-09-28T19:15:00Z"/>
                    <w:rFonts w:ascii="Monaco" w:hAnsi="Monaco" w:cs="Monaco"/>
                    <w:sz w:val="32"/>
                    <w:szCs w:val="32"/>
                    <w:lang w:val="en-US"/>
                  </w:rPr>
                </w:rPrChange>
              </w:rPr>
              <w:pPrChange w:id="5431" w:author="GONZALEZ DIAZ, BORJA" w:date="2017-09-29T19:27:00Z">
                <w:pPr>
                  <w:widowControl w:val="0"/>
                  <w:autoSpaceDE w:val="0"/>
                  <w:autoSpaceDN w:val="0"/>
                  <w:adjustRightInd w:val="0"/>
                </w:pPr>
              </w:pPrChange>
            </w:pPr>
          </w:p>
          <w:p w14:paraId="036512F8" w14:textId="77777777" w:rsidR="00A47B4C" w:rsidRPr="00A47B4C" w:rsidRDefault="00A47B4C">
            <w:pPr>
              <w:rPr>
                <w:ins w:id="5432" w:author="Borja Gonzalez" w:date="2017-09-28T19:15:00Z"/>
                <w:lang w:val="en-US"/>
                <w:rPrChange w:id="5433" w:author="Borja Gonzalez" w:date="2017-09-28T19:15:00Z">
                  <w:rPr>
                    <w:ins w:id="5434" w:author="Borja Gonzalez" w:date="2017-09-28T19:15:00Z"/>
                    <w:rFonts w:ascii="Monaco" w:eastAsiaTheme="majorEastAsia" w:hAnsi="Monaco" w:cs="Monaco"/>
                    <w:color w:val="243F60" w:themeColor="accent1" w:themeShade="7F"/>
                    <w:sz w:val="32"/>
                    <w:szCs w:val="32"/>
                    <w:lang w:val="en-US"/>
                  </w:rPr>
                </w:rPrChange>
              </w:rPr>
              <w:pPrChange w:id="5435" w:author="GONZALEZ DIAZ, BORJA" w:date="2017-09-29T19:27:00Z">
                <w:pPr>
                  <w:keepNext/>
                  <w:keepLines/>
                  <w:widowControl w:val="0"/>
                  <w:autoSpaceDE w:val="0"/>
                  <w:autoSpaceDN w:val="0"/>
                  <w:adjustRightInd w:val="0"/>
                  <w:spacing w:before="200"/>
                  <w:outlineLvl w:val="4"/>
                </w:pPr>
              </w:pPrChange>
            </w:pPr>
            <w:ins w:id="5436" w:author="Borja Gonzalez" w:date="2017-09-28T19:15:00Z">
              <w:r w:rsidRPr="00A47B4C">
                <w:rPr>
                  <w:lang w:val="en-US"/>
                  <w:rPrChange w:id="5437" w:author="Borja Gonzalez" w:date="2017-09-28T19:15:00Z">
                    <w:rPr>
                      <w:rFonts w:ascii="Monaco" w:hAnsi="Monaco" w:cs="Monaco"/>
                      <w:sz w:val="32"/>
                      <w:szCs w:val="32"/>
                      <w:lang w:val="en-US"/>
                    </w:rPr>
                  </w:rPrChange>
                </w:rPr>
                <w:t xml:space="preserve">    </w:t>
              </w:r>
              <w:r w:rsidRPr="00A47B4C">
                <w:rPr>
                  <w:b/>
                  <w:bCs/>
                  <w:color w:val="204A87"/>
                  <w:lang w:val="en-US"/>
                  <w:rPrChange w:id="5438" w:author="Borja Gonzalez" w:date="2017-09-28T19:15:00Z">
                    <w:rPr>
                      <w:rFonts w:ascii="Monaco" w:hAnsi="Monaco" w:cs="Monaco"/>
                      <w:b/>
                      <w:bCs/>
                      <w:color w:val="204A87"/>
                      <w:sz w:val="32"/>
                      <w:szCs w:val="32"/>
                      <w:lang w:val="en-US"/>
                    </w:rPr>
                  </w:rPrChange>
                </w:rPr>
                <w:t>var</w:t>
              </w:r>
              <w:r w:rsidRPr="00A47B4C">
                <w:rPr>
                  <w:lang w:val="en-US"/>
                  <w:rPrChange w:id="5439" w:author="Borja Gonzalez" w:date="2017-09-28T19:15:00Z">
                    <w:rPr>
                      <w:rFonts w:ascii="Monaco" w:hAnsi="Monaco" w:cs="Monaco"/>
                      <w:sz w:val="32"/>
                      <w:szCs w:val="32"/>
                      <w:lang w:val="en-US"/>
                    </w:rPr>
                  </w:rPrChange>
                </w:rPr>
                <w:t xml:space="preserve"> t </w:t>
              </w:r>
              <w:r w:rsidRPr="00A47B4C">
                <w:rPr>
                  <w:b/>
                  <w:bCs/>
                  <w:color w:val="CE5C00"/>
                  <w:lang w:val="en-US"/>
                  <w:rPrChange w:id="5440" w:author="Borja Gonzalez" w:date="2017-09-28T19:15:00Z">
                    <w:rPr>
                      <w:rFonts w:ascii="Monaco" w:hAnsi="Monaco" w:cs="Monaco"/>
                      <w:b/>
                      <w:bCs/>
                      <w:color w:val="CE5C00"/>
                      <w:sz w:val="32"/>
                      <w:szCs w:val="32"/>
                      <w:lang w:val="en-US"/>
                    </w:rPr>
                  </w:rPrChange>
                </w:rPr>
                <w:t>=</w:t>
              </w:r>
              <w:r w:rsidRPr="00A47B4C">
                <w:rPr>
                  <w:lang w:val="en-US"/>
                  <w:rPrChange w:id="5441" w:author="Borja Gonzalez" w:date="2017-09-28T19:15:00Z">
                    <w:rPr>
                      <w:rFonts w:ascii="Monaco" w:hAnsi="Monaco" w:cs="Monaco"/>
                      <w:sz w:val="32"/>
                      <w:szCs w:val="32"/>
                      <w:lang w:val="en-US"/>
                    </w:rPr>
                  </w:rPrChange>
                </w:rPr>
                <w:t xml:space="preserve"> Time</w:t>
              </w:r>
              <w:r w:rsidRPr="00A47B4C">
                <w:rPr>
                  <w:b/>
                  <w:bCs/>
                  <w:lang w:val="en-US"/>
                  <w:rPrChange w:id="5442" w:author="Borja Gonzalez" w:date="2017-09-28T19:15:00Z">
                    <w:rPr>
                      <w:rFonts w:ascii="Monaco" w:hAnsi="Monaco" w:cs="Monaco"/>
                      <w:b/>
                      <w:bCs/>
                      <w:color w:val="000000"/>
                      <w:sz w:val="32"/>
                      <w:szCs w:val="32"/>
                      <w:lang w:val="en-US"/>
                    </w:rPr>
                  </w:rPrChange>
                </w:rPr>
                <w:t>.</w:t>
              </w:r>
              <w:r w:rsidRPr="00A47B4C">
                <w:rPr>
                  <w:lang w:val="en-US"/>
                  <w:rPrChange w:id="5443" w:author="Borja Gonzalez" w:date="2017-09-28T19:15:00Z">
                    <w:rPr>
                      <w:rFonts w:ascii="Monaco" w:hAnsi="Monaco" w:cs="Monaco"/>
                      <w:color w:val="000000"/>
                      <w:sz w:val="32"/>
                      <w:szCs w:val="32"/>
                      <w:lang w:val="en-US"/>
                    </w:rPr>
                  </w:rPrChange>
                </w:rPr>
                <w:t>join</w:t>
              </w:r>
              <w:r w:rsidRPr="00A47B4C">
                <w:rPr>
                  <w:b/>
                  <w:bCs/>
                  <w:lang w:val="en-US"/>
                  <w:rPrChange w:id="5444" w:author="Borja Gonzalez" w:date="2017-09-28T19:15:00Z">
                    <w:rPr>
                      <w:rFonts w:ascii="Monaco" w:hAnsi="Monaco" w:cs="Monaco"/>
                      <w:b/>
                      <w:bCs/>
                      <w:color w:val="000000"/>
                      <w:sz w:val="32"/>
                      <w:szCs w:val="32"/>
                      <w:lang w:val="en-US"/>
                    </w:rPr>
                  </w:rPrChange>
                </w:rPr>
                <w:t>();</w:t>
              </w:r>
            </w:ins>
          </w:p>
          <w:p w14:paraId="57956EC3" w14:textId="77777777" w:rsidR="00A47B4C" w:rsidRPr="00A47B4C" w:rsidRDefault="00A47B4C">
            <w:pPr>
              <w:rPr>
                <w:ins w:id="5445" w:author="Borja Gonzalez" w:date="2017-09-28T19:15:00Z"/>
                <w:lang w:val="en-US"/>
                <w:rPrChange w:id="5446" w:author="Borja Gonzalez" w:date="2017-09-28T19:15:00Z">
                  <w:rPr>
                    <w:ins w:id="5447" w:author="Borja Gonzalez" w:date="2017-09-28T19:15:00Z"/>
                    <w:rFonts w:ascii="Monaco" w:eastAsiaTheme="majorEastAsia" w:hAnsi="Monaco" w:cs="Monaco"/>
                    <w:color w:val="243F60" w:themeColor="accent1" w:themeShade="7F"/>
                    <w:sz w:val="32"/>
                    <w:szCs w:val="32"/>
                    <w:lang w:val="en-US"/>
                  </w:rPr>
                </w:rPrChange>
              </w:rPr>
              <w:pPrChange w:id="5448" w:author="GONZALEZ DIAZ, BORJA" w:date="2017-09-29T19:27:00Z">
                <w:pPr>
                  <w:keepNext/>
                  <w:keepLines/>
                  <w:widowControl w:val="0"/>
                  <w:autoSpaceDE w:val="0"/>
                  <w:autoSpaceDN w:val="0"/>
                  <w:adjustRightInd w:val="0"/>
                  <w:spacing w:before="200"/>
                  <w:outlineLvl w:val="4"/>
                </w:pPr>
              </w:pPrChange>
            </w:pPr>
            <w:ins w:id="5449" w:author="Borja Gonzalez" w:date="2017-09-28T19:15:00Z">
              <w:r w:rsidRPr="00A47B4C">
                <w:rPr>
                  <w:lang w:val="en-US"/>
                  <w:rPrChange w:id="5450" w:author="Borja Gonzalez" w:date="2017-09-28T19:15:00Z">
                    <w:rPr>
                      <w:rFonts w:ascii="Monaco" w:hAnsi="Monaco" w:cs="Monaco"/>
                      <w:sz w:val="32"/>
                      <w:szCs w:val="32"/>
                      <w:lang w:val="en-US"/>
                    </w:rPr>
                  </w:rPrChange>
                </w:rPr>
                <w:t xml:space="preserve">    </w:t>
              </w:r>
              <w:r w:rsidRPr="00A47B4C">
                <w:rPr>
                  <w:b/>
                  <w:bCs/>
                  <w:color w:val="204A87"/>
                  <w:lang w:val="en-US"/>
                  <w:rPrChange w:id="5451" w:author="Borja Gonzalez" w:date="2017-09-28T19:15:00Z">
                    <w:rPr>
                      <w:rFonts w:ascii="Monaco" w:hAnsi="Monaco" w:cs="Monaco"/>
                      <w:b/>
                      <w:bCs/>
                      <w:color w:val="204A87"/>
                      <w:sz w:val="32"/>
                      <w:szCs w:val="32"/>
                      <w:lang w:val="en-US"/>
                    </w:rPr>
                  </w:rPrChange>
                </w:rPr>
                <w:t>var</w:t>
              </w:r>
              <w:r w:rsidRPr="00A47B4C">
                <w:rPr>
                  <w:lang w:val="en-US"/>
                  <w:rPrChange w:id="5452" w:author="Borja Gonzalez" w:date="2017-09-28T19:15:00Z">
                    <w:rPr>
                      <w:rFonts w:ascii="Monaco" w:hAnsi="Monaco" w:cs="Monaco"/>
                      <w:sz w:val="32"/>
                      <w:szCs w:val="32"/>
                      <w:lang w:val="en-US"/>
                    </w:rPr>
                  </w:rPrChange>
                </w:rPr>
                <w:t xml:space="preserve"> c </w:t>
              </w:r>
              <w:r w:rsidRPr="00A47B4C">
                <w:rPr>
                  <w:b/>
                  <w:bCs/>
                  <w:color w:val="CE5C00"/>
                  <w:lang w:val="en-US"/>
                  <w:rPrChange w:id="5453" w:author="Borja Gonzalez" w:date="2017-09-28T19:15:00Z">
                    <w:rPr>
                      <w:rFonts w:ascii="Monaco" w:hAnsi="Monaco" w:cs="Monaco"/>
                      <w:b/>
                      <w:bCs/>
                      <w:color w:val="CE5C00"/>
                      <w:sz w:val="32"/>
                      <w:szCs w:val="32"/>
                      <w:lang w:val="en-US"/>
                    </w:rPr>
                  </w:rPrChange>
                </w:rPr>
                <w:t>=</w:t>
              </w:r>
              <w:r w:rsidRPr="00A47B4C">
                <w:rPr>
                  <w:lang w:val="en-US"/>
                  <w:rPrChange w:id="5454" w:author="Borja Gonzalez" w:date="2017-09-28T19:15:00Z">
                    <w:rPr>
                      <w:rFonts w:ascii="Monaco" w:hAnsi="Monaco" w:cs="Monaco"/>
                      <w:sz w:val="32"/>
                      <w:szCs w:val="32"/>
                      <w:lang w:val="en-US"/>
                    </w:rPr>
                  </w:rPrChange>
                </w:rPr>
                <w:t xml:space="preserve"> Coronal</w:t>
              </w:r>
              <w:r w:rsidRPr="00A47B4C">
                <w:rPr>
                  <w:b/>
                  <w:bCs/>
                  <w:lang w:val="en-US"/>
                  <w:rPrChange w:id="5455" w:author="Borja Gonzalez" w:date="2017-09-28T19:15:00Z">
                    <w:rPr>
                      <w:rFonts w:ascii="Monaco" w:hAnsi="Monaco" w:cs="Monaco"/>
                      <w:b/>
                      <w:bCs/>
                      <w:color w:val="000000"/>
                      <w:sz w:val="32"/>
                      <w:szCs w:val="32"/>
                      <w:lang w:val="en-US"/>
                    </w:rPr>
                  </w:rPrChange>
                </w:rPr>
                <w:t>.</w:t>
              </w:r>
              <w:r w:rsidRPr="00A47B4C">
                <w:rPr>
                  <w:lang w:val="en-US"/>
                  <w:rPrChange w:id="5456" w:author="Borja Gonzalez" w:date="2017-09-28T19:15:00Z">
                    <w:rPr>
                      <w:rFonts w:ascii="Monaco" w:hAnsi="Monaco" w:cs="Monaco"/>
                      <w:color w:val="000000"/>
                      <w:sz w:val="32"/>
                      <w:szCs w:val="32"/>
                      <w:lang w:val="en-US"/>
                    </w:rPr>
                  </w:rPrChange>
                </w:rPr>
                <w:t>join</w:t>
              </w:r>
              <w:r w:rsidRPr="00A47B4C">
                <w:rPr>
                  <w:b/>
                  <w:bCs/>
                  <w:lang w:val="en-US"/>
                  <w:rPrChange w:id="5457" w:author="Borja Gonzalez" w:date="2017-09-28T19:15:00Z">
                    <w:rPr>
                      <w:rFonts w:ascii="Monaco" w:hAnsi="Monaco" w:cs="Monaco"/>
                      <w:b/>
                      <w:bCs/>
                      <w:color w:val="000000"/>
                      <w:sz w:val="32"/>
                      <w:szCs w:val="32"/>
                      <w:lang w:val="en-US"/>
                    </w:rPr>
                  </w:rPrChange>
                </w:rPr>
                <w:t>();</w:t>
              </w:r>
            </w:ins>
          </w:p>
          <w:p w14:paraId="1AC7114C" w14:textId="77777777" w:rsidR="00A47B4C" w:rsidRPr="00A47B4C" w:rsidRDefault="00A47B4C">
            <w:pPr>
              <w:rPr>
                <w:ins w:id="5458" w:author="Borja Gonzalez" w:date="2017-09-28T19:15:00Z"/>
                <w:lang w:val="en-US"/>
                <w:rPrChange w:id="5459" w:author="Borja Gonzalez" w:date="2017-09-28T19:15:00Z">
                  <w:rPr>
                    <w:ins w:id="5460" w:author="Borja Gonzalez" w:date="2017-09-28T19:15:00Z"/>
                    <w:rFonts w:ascii="Monaco" w:eastAsiaTheme="majorEastAsia" w:hAnsi="Monaco" w:cs="Monaco"/>
                    <w:color w:val="243F60" w:themeColor="accent1" w:themeShade="7F"/>
                    <w:sz w:val="32"/>
                    <w:szCs w:val="32"/>
                    <w:lang w:val="en-US"/>
                  </w:rPr>
                </w:rPrChange>
              </w:rPr>
              <w:pPrChange w:id="5461" w:author="GONZALEZ DIAZ, BORJA" w:date="2017-09-29T19:27:00Z">
                <w:pPr>
                  <w:keepNext/>
                  <w:keepLines/>
                  <w:widowControl w:val="0"/>
                  <w:autoSpaceDE w:val="0"/>
                  <w:autoSpaceDN w:val="0"/>
                  <w:adjustRightInd w:val="0"/>
                  <w:spacing w:before="200"/>
                  <w:outlineLvl w:val="4"/>
                </w:pPr>
              </w:pPrChange>
            </w:pPr>
            <w:ins w:id="5462" w:author="Borja Gonzalez" w:date="2017-09-28T19:15:00Z">
              <w:r w:rsidRPr="00A47B4C">
                <w:rPr>
                  <w:lang w:val="en-US"/>
                  <w:rPrChange w:id="5463" w:author="Borja Gonzalez" w:date="2017-09-28T19:15:00Z">
                    <w:rPr>
                      <w:rFonts w:ascii="Monaco" w:hAnsi="Monaco" w:cs="Monaco"/>
                      <w:sz w:val="32"/>
                      <w:szCs w:val="32"/>
                      <w:lang w:val="en-US"/>
                    </w:rPr>
                  </w:rPrChange>
                </w:rPr>
                <w:t xml:space="preserve">    </w:t>
              </w:r>
              <w:r w:rsidRPr="00A47B4C">
                <w:rPr>
                  <w:b/>
                  <w:bCs/>
                  <w:color w:val="204A87"/>
                  <w:lang w:val="en-US"/>
                  <w:rPrChange w:id="5464" w:author="Borja Gonzalez" w:date="2017-09-28T19:15:00Z">
                    <w:rPr>
                      <w:rFonts w:ascii="Monaco" w:hAnsi="Monaco" w:cs="Monaco"/>
                      <w:b/>
                      <w:bCs/>
                      <w:color w:val="204A87"/>
                      <w:sz w:val="32"/>
                      <w:szCs w:val="32"/>
                      <w:lang w:val="en-US"/>
                    </w:rPr>
                  </w:rPrChange>
                </w:rPr>
                <w:t>var</w:t>
              </w:r>
              <w:r w:rsidRPr="00A47B4C">
                <w:rPr>
                  <w:lang w:val="en-US"/>
                  <w:rPrChange w:id="5465" w:author="Borja Gonzalez" w:date="2017-09-28T19:15:00Z">
                    <w:rPr>
                      <w:rFonts w:ascii="Monaco" w:hAnsi="Monaco" w:cs="Monaco"/>
                      <w:sz w:val="32"/>
                      <w:szCs w:val="32"/>
                      <w:lang w:val="en-US"/>
                    </w:rPr>
                  </w:rPrChange>
                </w:rPr>
                <w:t xml:space="preserve"> s </w:t>
              </w:r>
              <w:r w:rsidRPr="00A47B4C">
                <w:rPr>
                  <w:b/>
                  <w:bCs/>
                  <w:color w:val="CE5C00"/>
                  <w:lang w:val="en-US"/>
                  <w:rPrChange w:id="5466" w:author="Borja Gonzalez" w:date="2017-09-28T19:15:00Z">
                    <w:rPr>
                      <w:rFonts w:ascii="Monaco" w:hAnsi="Monaco" w:cs="Monaco"/>
                      <w:b/>
                      <w:bCs/>
                      <w:color w:val="CE5C00"/>
                      <w:sz w:val="32"/>
                      <w:szCs w:val="32"/>
                      <w:lang w:val="en-US"/>
                    </w:rPr>
                  </w:rPrChange>
                </w:rPr>
                <w:t>=</w:t>
              </w:r>
              <w:r w:rsidRPr="00A47B4C">
                <w:rPr>
                  <w:lang w:val="en-US"/>
                  <w:rPrChange w:id="5467" w:author="Borja Gonzalez" w:date="2017-09-28T19:15:00Z">
                    <w:rPr>
                      <w:rFonts w:ascii="Monaco" w:hAnsi="Monaco" w:cs="Monaco"/>
                      <w:sz w:val="32"/>
                      <w:szCs w:val="32"/>
                      <w:lang w:val="en-US"/>
                    </w:rPr>
                  </w:rPrChange>
                </w:rPr>
                <w:t xml:space="preserve"> Sagital</w:t>
              </w:r>
              <w:r w:rsidRPr="00A47B4C">
                <w:rPr>
                  <w:b/>
                  <w:bCs/>
                  <w:lang w:val="en-US"/>
                  <w:rPrChange w:id="5468" w:author="Borja Gonzalez" w:date="2017-09-28T19:15:00Z">
                    <w:rPr>
                      <w:rFonts w:ascii="Monaco" w:hAnsi="Monaco" w:cs="Monaco"/>
                      <w:b/>
                      <w:bCs/>
                      <w:color w:val="000000"/>
                      <w:sz w:val="32"/>
                      <w:szCs w:val="32"/>
                      <w:lang w:val="en-US"/>
                    </w:rPr>
                  </w:rPrChange>
                </w:rPr>
                <w:t>.</w:t>
              </w:r>
              <w:r w:rsidRPr="00A47B4C">
                <w:rPr>
                  <w:lang w:val="en-US"/>
                  <w:rPrChange w:id="5469" w:author="Borja Gonzalez" w:date="2017-09-28T19:15:00Z">
                    <w:rPr>
                      <w:rFonts w:ascii="Monaco" w:hAnsi="Monaco" w:cs="Monaco"/>
                      <w:color w:val="000000"/>
                      <w:sz w:val="32"/>
                      <w:szCs w:val="32"/>
                      <w:lang w:val="en-US"/>
                    </w:rPr>
                  </w:rPrChange>
                </w:rPr>
                <w:t>join</w:t>
              </w:r>
              <w:r w:rsidRPr="00A47B4C">
                <w:rPr>
                  <w:b/>
                  <w:bCs/>
                  <w:lang w:val="en-US"/>
                  <w:rPrChange w:id="5470" w:author="Borja Gonzalez" w:date="2017-09-28T19:15:00Z">
                    <w:rPr>
                      <w:rFonts w:ascii="Monaco" w:hAnsi="Monaco" w:cs="Monaco"/>
                      <w:b/>
                      <w:bCs/>
                      <w:color w:val="000000"/>
                      <w:sz w:val="32"/>
                      <w:szCs w:val="32"/>
                      <w:lang w:val="en-US"/>
                    </w:rPr>
                  </w:rPrChange>
                </w:rPr>
                <w:t>();</w:t>
              </w:r>
            </w:ins>
          </w:p>
          <w:p w14:paraId="61EF5E02" w14:textId="77777777" w:rsidR="00A47B4C" w:rsidRPr="00A47B4C" w:rsidRDefault="00A47B4C">
            <w:pPr>
              <w:rPr>
                <w:ins w:id="5471" w:author="Borja Gonzalez" w:date="2017-09-28T19:15:00Z"/>
                <w:lang w:val="en-US"/>
                <w:rPrChange w:id="5472" w:author="Borja Gonzalez" w:date="2017-09-28T19:15:00Z">
                  <w:rPr>
                    <w:ins w:id="5473" w:author="Borja Gonzalez" w:date="2017-09-28T19:15:00Z"/>
                    <w:rFonts w:ascii="Monaco" w:eastAsiaTheme="majorEastAsia" w:hAnsi="Monaco" w:cs="Monaco"/>
                    <w:color w:val="243F60" w:themeColor="accent1" w:themeShade="7F"/>
                    <w:sz w:val="32"/>
                    <w:szCs w:val="32"/>
                    <w:lang w:val="en-US"/>
                  </w:rPr>
                </w:rPrChange>
              </w:rPr>
              <w:pPrChange w:id="5474" w:author="GONZALEZ DIAZ, BORJA" w:date="2017-09-29T19:27:00Z">
                <w:pPr>
                  <w:keepNext/>
                  <w:keepLines/>
                  <w:widowControl w:val="0"/>
                  <w:autoSpaceDE w:val="0"/>
                  <w:autoSpaceDN w:val="0"/>
                  <w:adjustRightInd w:val="0"/>
                  <w:spacing w:before="200"/>
                  <w:outlineLvl w:val="4"/>
                </w:pPr>
              </w:pPrChange>
            </w:pPr>
            <w:ins w:id="5475" w:author="Borja Gonzalez" w:date="2017-09-28T19:15:00Z">
              <w:r w:rsidRPr="00A47B4C">
                <w:rPr>
                  <w:lang w:val="en-US"/>
                  <w:rPrChange w:id="5476" w:author="Borja Gonzalez" w:date="2017-09-28T19:15:00Z">
                    <w:rPr>
                      <w:rFonts w:ascii="Monaco" w:hAnsi="Monaco" w:cs="Monaco"/>
                      <w:sz w:val="32"/>
                      <w:szCs w:val="32"/>
                      <w:lang w:val="en-US"/>
                    </w:rPr>
                  </w:rPrChange>
                </w:rPr>
                <w:t xml:space="preserve">    </w:t>
              </w:r>
              <w:r w:rsidRPr="00A47B4C">
                <w:rPr>
                  <w:b/>
                  <w:bCs/>
                  <w:color w:val="204A87"/>
                  <w:lang w:val="en-US"/>
                  <w:rPrChange w:id="5477" w:author="Borja Gonzalez" w:date="2017-09-28T19:15:00Z">
                    <w:rPr>
                      <w:rFonts w:ascii="Monaco" w:hAnsi="Monaco" w:cs="Monaco"/>
                      <w:b/>
                      <w:bCs/>
                      <w:color w:val="204A87"/>
                      <w:sz w:val="32"/>
                      <w:szCs w:val="32"/>
                      <w:lang w:val="en-US"/>
                    </w:rPr>
                  </w:rPrChange>
                </w:rPr>
                <w:t>var</w:t>
              </w:r>
              <w:r w:rsidRPr="00A47B4C">
                <w:rPr>
                  <w:lang w:val="en-US"/>
                  <w:rPrChange w:id="5478" w:author="Borja Gonzalez" w:date="2017-09-28T19:15:00Z">
                    <w:rPr>
                      <w:rFonts w:ascii="Monaco" w:hAnsi="Monaco" w:cs="Monaco"/>
                      <w:sz w:val="32"/>
                      <w:szCs w:val="32"/>
                      <w:lang w:val="en-US"/>
                    </w:rPr>
                  </w:rPrChange>
                </w:rPr>
                <w:t xml:space="preserve"> tr </w:t>
              </w:r>
              <w:r w:rsidRPr="00A47B4C">
                <w:rPr>
                  <w:b/>
                  <w:bCs/>
                  <w:color w:val="CE5C00"/>
                  <w:lang w:val="en-US"/>
                  <w:rPrChange w:id="5479" w:author="Borja Gonzalez" w:date="2017-09-28T19:15:00Z">
                    <w:rPr>
                      <w:rFonts w:ascii="Monaco" w:hAnsi="Monaco" w:cs="Monaco"/>
                      <w:b/>
                      <w:bCs/>
                      <w:color w:val="CE5C00"/>
                      <w:sz w:val="32"/>
                      <w:szCs w:val="32"/>
                      <w:lang w:val="en-US"/>
                    </w:rPr>
                  </w:rPrChange>
                </w:rPr>
                <w:t>=</w:t>
              </w:r>
              <w:r w:rsidRPr="00A47B4C">
                <w:rPr>
                  <w:lang w:val="en-US"/>
                  <w:rPrChange w:id="5480" w:author="Borja Gonzalez" w:date="2017-09-28T19:15:00Z">
                    <w:rPr>
                      <w:rFonts w:ascii="Monaco" w:hAnsi="Monaco" w:cs="Monaco"/>
                      <w:sz w:val="32"/>
                      <w:szCs w:val="32"/>
                      <w:lang w:val="en-US"/>
                    </w:rPr>
                  </w:rPrChange>
                </w:rPr>
                <w:t xml:space="preserve"> Transversal</w:t>
              </w:r>
              <w:r w:rsidRPr="00A47B4C">
                <w:rPr>
                  <w:b/>
                  <w:bCs/>
                  <w:lang w:val="en-US"/>
                  <w:rPrChange w:id="5481" w:author="Borja Gonzalez" w:date="2017-09-28T19:15:00Z">
                    <w:rPr>
                      <w:rFonts w:ascii="Monaco" w:hAnsi="Monaco" w:cs="Monaco"/>
                      <w:b/>
                      <w:bCs/>
                      <w:color w:val="000000"/>
                      <w:sz w:val="32"/>
                      <w:szCs w:val="32"/>
                      <w:lang w:val="en-US"/>
                    </w:rPr>
                  </w:rPrChange>
                </w:rPr>
                <w:t>.</w:t>
              </w:r>
              <w:r w:rsidRPr="00A47B4C">
                <w:rPr>
                  <w:lang w:val="en-US"/>
                  <w:rPrChange w:id="5482" w:author="Borja Gonzalez" w:date="2017-09-28T19:15:00Z">
                    <w:rPr>
                      <w:rFonts w:ascii="Monaco" w:hAnsi="Monaco" w:cs="Monaco"/>
                      <w:color w:val="000000"/>
                      <w:sz w:val="32"/>
                      <w:szCs w:val="32"/>
                      <w:lang w:val="en-US"/>
                    </w:rPr>
                  </w:rPrChange>
                </w:rPr>
                <w:t>join</w:t>
              </w:r>
              <w:r w:rsidRPr="00A47B4C">
                <w:rPr>
                  <w:b/>
                  <w:bCs/>
                  <w:lang w:val="en-US"/>
                  <w:rPrChange w:id="5483" w:author="Borja Gonzalez" w:date="2017-09-28T19:15:00Z">
                    <w:rPr>
                      <w:rFonts w:ascii="Monaco" w:hAnsi="Monaco" w:cs="Monaco"/>
                      <w:b/>
                      <w:bCs/>
                      <w:color w:val="000000"/>
                      <w:sz w:val="32"/>
                      <w:szCs w:val="32"/>
                      <w:lang w:val="en-US"/>
                    </w:rPr>
                  </w:rPrChange>
                </w:rPr>
                <w:t>();</w:t>
              </w:r>
            </w:ins>
          </w:p>
          <w:p w14:paraId="36F664EB" w14:textId="77777777" w:rsidR="00A47B4C" w:rsidRPr="00A47B4C" w:rsidRDefault="00A47B4C">
            <w:pPr>
              <w:rPr>
                <w:ins w:id="5484" w:author="Borja Gonzalez" w:date="2017-09-28T19:15:00Z"/>
                <w:lang w:val="en-US"/>
                <w:rPrChange w:id="5485" w:author="Borja Gonzalez" w:date="2017-09-28T19:15:00Z">
                  <w:rPr>
                    <w:ins w:id="5486" w:author="Borja Gonzalez" w:date="2017-09-28T19:15:00Z"/>
                    <w:rFonts w:ascii="Monaco" w:hAnsi="Monaco" w:cs="Monaco"/>
                    <w:sz w:val="32"/>
                    <w:szCs w:val="32"/>
                    <w:lang w:val="en-US"/>
                  </w:rPr>
                </w:rPrChange>
              </w:rPr>
              <w:pPrChange w:id="5487" w:author="GONZALEZ DIAZ, BORJA" w:date="2017-09-29T19:27:00Z">
                <w:pPr>
                  <w:widowControl w:val="0"/>
                  <w:autoSpaceDE w:val="0"/>
                  <w:autoSpaceDN w:val="0"/>
                  <w:adjustRightInd w:val="0"/>
                </w:pPr>
              </w:pPrChange>
            </w:pPr>
          </w:p>
          <w:p w14:paraId="258A5E52" w14:textId="77777777" w:rsidR="00A47B4C" w:rsidRPr="00A47B4C" w:rsidRDefault="00A47B4C">
            <w:pPr>
              <w:rPr>
                <w:ins w:id="5488" w:author="Borja Gonzalez" w:date="2017-09-28T19:15:00Z"/>
                <w:lang w:val="en-US"/>
                <w:rPrChange w:id="5489" w:author="Borja Gonzalez" w:date="2017-09-28T19:15:00Z">
                  <w:rPr>
                    <w:ins w:id="5490" w:author="Borja Gonzalez" w:date="2017-09-28T19:15:00Z"/>
                    <w:rFonts w:ascii="Monaco" w:eastAsiaTheme="majorEastAsia" w:hAnsi="Monaco" w:cs="Monaco"/>
                    <w:color w:val="243F60" w:themeColor="accent1" w:themeShade="7F"/>
                    <w:sz w:val="32"/>
                    <w:szCs w:val="32"/>
                    <w:lang w:val="en-US"/>
                  </w:rPr>
                </w:rPrChange>
              </w:rPr>
              <w:pPrChange w:id="5491" w:author="GONZALEZ DIAZ, BORJA" w:date="2017-09-29T19:27:00Z">
                <w:pPr>
                  <w:keepNext/>
                  <w:keepLines/>
                  <w:widowControl w:val="0"/>
                  <w:autoSpaceDE w:val="0"/>
                  <w:autoSpaceDN w:val="0"/>
                  <w:adjustRightInd w:val="0"/>
                  <w:spacing w:before="200"/>
                  <w:outlineLvl w:val="4"/>
                </w:pPr>
              </w:pPrChange>
            </w:pPr>
            <w:ins w:id="5492" w:author="Borja Gonzalez" w:date="2017-09-28T19:15:00Z">
              <w:r w:rsidRPr="00A47B4C">
                <w:rPr>
                  <w:lang w:val="en-US"/>
                  <w:rPrChange w:id="5493" w:author="Borja Gonzalez" w:date="2017-09-28T19:15:00Z">
                    <w:rPr>
                      <w:rFonts w:ascii="Monaco" w:hAnsi="Monaco" w:cs="Monaco"/>
                      <w:sz w:val="32"/>
                      <w:szCs w:val="32"/>
                      <w:lang w:val="en-US"/>
                    </w:rPr>
                  </w:rPrChange>
                </w:rPr>
                <w:t xml:space="preserve">    </w:t>
              </w:r>
              <w:r w:rsidRPr="00A47B4C">
                <w:rPr>
                  <w:b/>
                  <w:bCs/>
                  <w:color w:val="204A87"/>
                  <w:lang w:val="en-US"/>
                  <w:rPrChange w:id="5494" w:author="Borja Gonzalez" w:date="2017-09-28T19:15:00Z">
                    <w:rPr>
                      <w:rFonts w:ascii="Monaco" w:hAnsi="Monaco" w:cs="Monaco"/>
                      <w:b/>
                      <w:bCs/>
                      <w:color w:val="204A87"/>
                      <w:sz w:val="32"/>
                      <w:szCs w:val="32"/>
                      <w:lang w:val="en-US"/>
                    </w:rPr>
                  </w:rPrChange>
                </w:rPr>
                <w:t>var</w:t>
              </w:r>
              <w:r w:rsidRPr="00A47B4C">
                <w:rPr>
                  <w:lang w:val="en-US"/>
                  <w:rPrChange w:id="5495" w:author="Borja Gonzalez" w:date="2017-09-28T19:15:00Z">
                    <w:rPr>
                      <w:rFonts w:ascii="Monaco" w:hAnsi="Monaco" w:cs="Monaco"/>
                      <w:sz w:val="32"/>
                      <w:szCs w:val="32"/>
                      <w:lang w:val="en-US"/>
                    </w:rPr>
                  </w:rPrChange>
                </w:rPr>
                <w:t xml:space="preserve"> socket </w:t>
              </w:r>
              <w:r w:rsidRPr="00A47B4C">
                <w:rPr>
                  <w:b/>
                  <w:bCs/>
                  <w:color w:val="CE5C00"/>
                  <w:lang w:val="en-US"/>
                  <w:rPrChange w:id="5496" w:author="Borja Gonzalez" w:date="2017-09-28T19:15:00Z">
                    <w:rPr>
                      <w:rFonts w:ascii="Monaco" w:hAnsi="Monaco" w:cs="Monaco"/>
                      <w:b/>
                      <w:bCs/>
                      <w:color w:val="CE5C00"/>
                      <w:sz w:val="32"/>
                      <w:szCs w:val="32"/>
                      <w:lang w:val="en-US"/>
                    </w:rPr>
                  </w:rPrChange>
                </w:rPr>
                <w:t>=</w:t>
              </w:r>
              <w:r w:rsidRPr="00A47B4C">
                <w:rPr>
                  <w:lang w:val="en-US"/>
                  <w:rPrChange w:id="5497" w:author="Borja Gonzalez" w:date="2017-09-28T19:15:00Z">
                    <w:rPr>
                      <w:rFonts w:ascii="Monaco" w:hAnsi="Monaco" w:cs="Monaco"/>
                      <w:sz w:val="32"/>
                      <w:szCs w:val="32"/>
                      <w:lang w:val="en-US"/>
                    </w:rPr>
                  </w:rPrChange>
                </w:rPr>
                <w:t xml:space="preserve"> </w:t>
              </w:r>
              <w:proofErr w:type="gramStart"/>
              <w:r w:rsidRPr="00A47B4C">
                <w:rPr>
                  <w:lang w:val="en-US"/>
                  <w:rPrChange w:id="5498" w:author="Borja Gonzalez" w:date="2017-09-28T19:15:00Z">
                    <w:rPr>
                      <w:rFonts w:ascii="Monaco" w:hAnsi="Monaco" w:cs="Monaco"/>
                      <w:sz w:val="32"/>
                      <w:szCs w:val="32"/>
                      <w:lang w:val="en-US"/>
                    </w:rPr>
                  </w:rPrChange>
                </w:rPr>
                <w:t>io</w:t>
              </w:r>
              <w:r w:rsidRPr="00A47B4C">
                <w:rPr>
                  <w:b/>
                  <w:bCs/>
                  <w:lang w:val="en-US"/>
                  <w:rPrChange w:id="5499" w:author="Borja Gonzalez" w:date="2017-09-28T19:15:00Z">
                    <w:rPr>
                      <w:rFonts w:ascii="Monaco" w:hAnsi="Monaco" w:cs="Monaco"/>
                      <w:b/>
                      <w:bCs/>
                      <w:color w:val="000000"/>
                      <w:sz w:val="32"/>
                      <w:szCs w:val="32"/>
                      <w:lang w:val="en-US"/>
                    </w:rPr>
                  </w:rPrChange>
                </w:rPr>
                <w:t>.</w:t>
              </w:r>
              <w:r w:rsidRPr="00A47B4C">
                <w:rPr>
                  <w:lang w:val="en-US"/>
                  <w:rPrChange w:id="5500" w:author="Borja Gonzalez" w:date="2017-09-28T19:15:00Z">
                    <w:rPr>
                      <w:rFonts w:ascii="Monaco" w:hAnsi="Monaco" w:cs="Monaco"/>
                      <w:color w:val="000000"/>
                      <w:sz w:val="32"/>
                      <w:szCs w:val="32"/>
                      <w:lang w:val="en-US"/>
                    </w:rPr>
                  </w:rPrChange>
                </w:rPr>
                <w:t>connect</w:t>
              </w:r>
              <w:proofErr w:type="gramEnd"/>
              <w:r w:rsidRPr="00A47B4C">
                <w:rPr>
                  <w:b/>
                  <w:bCs/>
                  <w:lang w:val="en-US"/>
                  <w:rPrChange w:id="5501" w:author="Borja Gonzalez" w:date="2017-09-28T19:15:00Z">
                    <w:rPr>
                      <w:rFonts w:ascii="Monaco" w:hAnsi="Monaco" w:cs="Monaco"/>
                      <w:b/>
                      <w:bCs/>
                      <w:color w:val="000000"/>
                      <w:sz w:val="32"/>
                      <w:szCs w:val="32"/>
                      <w:lang w:val="en-US"/>
                    </w:rPr>
                  </w:rPrChange>
                </w:rPr>
                <w:t>(</w:t>
              </w:r>
              <w:r w:rsidRPr="00A47B4C">
                <w:rPr>
                  <w:color w:val="4E9A06"/>
                  <w:lang w:val="en-US"/>
                  <w:rPrChange w:id="5502" w:author="Borja Gonzalez" w:date="2017-09-28T19:15:00Z">
                    <w:rPr>
                      <w:rFonts w:ascii="Monaco" w:hAnsi="Monaco" w:cs="Monaco"/>
                      <w:color w:val="4E9A06"/>
                      <w:sz w:val="32"/>
                      <w:szCs w:val="32"/>
                      <w:lang w:val="en-US"/>
                    </w:rPr>
                  </w:rPrChange>
                </w:rPr>
                <w:t>"http://172.20.10.5:8124"</w:t>
              </w:r>
              <w:r w:rsidRPr="00A47B4C">
                <w:rPr>
                  <w:b/>
                  <w:bCs/>
                  <w:lang w:val="en-US"/>
                  <w:rPrChange w:id="5503" w:author="Borja Gonzalez" w:date="2017-09-28T19:15:00Z">
                    <w:rPr>
                      <w:rFonts w:ascii="Monaco" w:hAnsi="Monaco" w:cs="Monaco"/>
                      <w:b/>
                      <w:bCs/>
                      <w:color w:val="000000"/>
                      <w:sz w:val="32"/>
                      <w:szCs w:val="32"/>
                      <w:lang w:val="en-US"/>
                    </w:rPr>
                  </w:rPrChange>
                </w:rPr>
                <w:t>);</w:t>
              </w:r>
              <w:r w:rsidRPr="00A47B4C">
                <w:rPr>
                  <w:lang w:val="en-US"/>
                  <w:rPrChange w:id="5504" w:author="Borja Gonzalez" w:date="2017-09-28T19:15:00Z">
                    <w:rPr>
                      <w:rFonts w:ascii="Monaco" w:hAnsi="Monaco" w:cs="Monaco"/>
                      <w:sz w:val="32"/>
                      <w:szCs w:val="32"/>
                      <w:lang w:val="en-US"/>
                    </w:rPr>
                  </w:rPrChange>
                </w:rPr>
                <w:t xml:space="preserve">  </w:t>
              </w:r>
            </w:ins>
          </w:p>
          <w:p w14:paraId="48512630" w14:textId="77777777" w:rsidR="00A47B4C" w:rsidRPr="00A47B4C" w:rsidRDefault="00A47B4C">
            <w:pPr>
              <w:rPr>
                <w:ins w:id="5505" w:author="Borja Gonzalez" w:date="2017-09-28T19:15:00Z"/>
                <w:lang w:val="en-US"/>
                <w:rPrChange w:id="5506" w:author="Borja Gonzalez" w:date="2017-09-28T19:15:00Z">
                  <w:rPr>
                    <w:ins w:id="5507" w:author="Borja Gonzalez" w:date="2017-09-28T19:15:00Z"/>
                    <w:rFonts w:ascii="Monaco" w:hAnsi="Monaco" w:cs="Monaco"/>
                    <w:sz w:val="32"/>
                    <w:szCs w:val="32"/>
                    <w:lang w:val="en-US"/>
                  </w:rPr>
                </w:rPrChange>
              </w:rPr>
              <w:pPrChange w:id="5508" w:author="GONZALEZ DIAZ, BORJA" w:date="2017-09-29T19:27:00Z">
                <w:pPr>
                  <w:widowControl w:val="0"/>
                  <w:autoSpaceDE w:val="0"/>
                  <w:autoSpaceDN w:val="0"/>
                  <w:adjustRightInd w:val="0"/>
                </w:pPr>
              </w:pPrChange>
            </w:pPr>
          </w:p>
          <w:p w14:paraId="6C32D454" w14:textId="77777777" w:rsidR="00A47B4C" w:rsidRPr="00A47B4C" w:rsidRDefault="00A47B4C">
            <w:pPr>
              <w:rPr>
                <w:ins w:id="5509" w:author="Borja Gonzalez" w:date="2017-09-28T19:15:00Z"/>
                <w:lang w:val="en-US"/>
                <w:rPrChange w:id="5510" w:author="Borja Gonzalez" w:date="2017-09-28T19:15:00Z">
                  <w:rPr>
                    <w:ins w:id="5511" w:author="Borja Gonzalez" w:date="2017-09-28T19:15:00Z"/>
                    <w:rFonts w:ascii="Monaco" w:eastAsiaTheme="majorEastAsia" w:hAnsi="Monaco" w:cs="Monaco"/>
                    <w:color w:val="243F60" w:themeColor="accent1" w:themeShade="7F"/>
                    <w:sz w:val="32"/>
                    <w:szCs w:val="32"/>
                    <w:lang w:val="en-US"/>
                  </w:rPr>
                </w:rPrChange>
              </w:rPr>
              <w:pPrChange w:id="5512" w:author="GONZALEZ DIAZ, BORJA" w:date="2017-09-29T19:27:00Z">
                <w:pPr>
                  <w:keepNext/>
                  <w:keepLines/>
                  <w:widowControl w:val="0"/>
                  <w:autoSpaceDE w:val="0"/>
                  <w:autoSpaceDN w:val="0"/>
                  <w:adjustRightInd w:val="0"/>
                  <w:spacing w:before="200"/>
                  <w:outlineLvl w:val="4"/>
                </w:pPr>
              </w:pPrChange>
            </w:pPr>
            <w:ins w:id="5513" w:author="Borja Gonzalez" w:date="2017-09-28T19:15:00Z">
              <w:r w:rsidRPr="00A47B4C">
                <w:rPr>
                  <w:lang w:val="en-US"/>
                  <w:rPrChange w:id="5514" w:author="Borja Gonzalez" w:date="2017-09-28T19:15:00Z">
                    <w:rPr>
                      <w:rFonts w:ascii="Monaco" w:hAnsi="Monaco" w:cs="Monaco"/>
                      <w:sz w:val="32"/>
                      <w:szCs w:val="32"/>
                      <w:lang w:val="en-US"/>
                    </w:rPr>
                  </w:rPrChange>
                </w:rPr>
                <w:t xml:space="preserve">    </w:t>
              </w:r>
              <w:proofErr w:type="gramStart"/>
              <w:r w:rsidRPr="00A47B4C">
                <w:rPr>
                  <w:lang w:val="en-US"/>
                  <w:rPrChange w:id="5515" w:author="Borja Gonzalez" w:date="2017-09-28T19:15:00Z">
                    <w:rPr>
                      <w:rFonts w:ascii="Monaco" w:hAnsi="Monaco" w:cs="Monaco"/>
                      <w:sz w:val="32"/>
                      <w:szCs w:val="32"/>
                      <w:lang w:val="en-US"/>
                    </w:rPr>
                  </w:rPrChange>
                </w:rPr>
                <w:t>socket</w:t>
              </w:r>
              <w:r w:rsidRPr="00A47B4C">
                <w:rPr>
                  <w:b/>
                  <w:bCs/>
                  <w:lang w:val="en-US"/>
                  <w:rPrChange w:id="5516" w:author="Borja Gonzalez" w:date="2017-09-28T19:15:00Z">
                    <w:rPr>
                      <w:rFonts w:ascii="Monaco" w:hAnsi="Monaco" w:cs="Monaco"/>
                      <w:b/>
                      <w:bCs/>
                      <w:color w:val="000000"/>
                      <w:sz w:val="32"/>
                      <w:szCs w:val="32"/>
                      <w:lang w:val="en-US"/>
                    </w:rPr>
                  </w:rPrChange>
                </w:rPr>
                <w:t>.</w:t>
              </w:r>
              <w:r w:rsidRPr="00A47B4C">
                <w:rPr>
                  <w:lang w:val="en-US"/>
                  <w:rPrChange w:id="5517" w:author="Borja Gonzalez" w:date="2017-09-28T19:15:00Z">
                    <w:rPr>
                      <w:rFonts w:ascii="Monaco" w:hAnsi="Monaco" w:cs="Monaco"/>
                      <w:color w:val="000000"/>
                      <w:sz w:val="32"/>
                      <w:szCs w:val="32"/>
                      <w:lang w:val="en-US"/>
                    </w:rPr>
                  </w:rPrChange>
                </w:rPr>
                <w:t>on</w:t>
              </w:r>
              <w:proofErr w:type="gramEnd"/>
              <w:r w:rsidRPr="00A47B4C">
                <w:rPr>
                  <w:b/>
                  <w:bCs/>
                  <w:lang w:val="en-US"/>
                  <w:rPrChange w:id="5518" w:author="Borja Gonzalez" w:date="2017-09-28T19:15:00Z">
                    <w:rPr>
                      <w:rFonts w:ascii="Monaco" w:hAnsi="Monaco" w:cs="Monaco"/>
                      <w:b/>
                      <w:bCs/>
                      <w:color w:val="000000"/>
                      <w:sz w:val="32"/>
                      <w:szCs w:val="32"/>
                      <w:lang w:val="en-US"/>
                    </w:rPr>
                  </w:rPrChange>
                </w:rPr>
                <w:t>(</w:t>
              </w:r>
              <w:r w:rsidRPr="00A47B4C">
                <w:rPr>
                  <w:color w:val="4E9A06"/>
                  <w:lang w:val="en-US"/>
                  <w:rPrChange w:id="5519" w:author="Borja Gonzalez" w:date="2017-09-28T19:15:00Z">
                    <w:rPr>
                      <w:rFonts w:ascii="Monaco" w:hAnsi="Monaco" w:cs="Monaco"/>
                      <w:color w:val="4E9A06"/>
                      <w:sz w:val="32"/>
                      <w:szCs w:val="32"/>
                      <w:lang w:val="en-US"/>
                    </w:rPr>
                  </w:rPrChange>
                </w:rPr>
                <w:t>"message"</w:t>
              </w:r>
              <w:r w:rsidRPr="00A47B4C">
                <w:rPr>
                  <w:b/>
                  <w:bCs/>
                  <w:lang w:val="en-US"/>
                  <w:rPrChange w:id="5520" w:author="Borja Gonzalez" w:date="2017-09-28T19:15:00Z">
                    <w:rPr>
                      <w:rFonts w:ascii="Monaco" w:hAnsi="Monaco" w:cs="Monaco"/>
                      <w:b/>
                      <w:bCs/>
                      <w:color w:val="000000"/>
                      <w:sz w:val="32"/>
                      <w:szCs w:val="32"/>
                      <w:lang w:val="en-US"/>
                    </w:rPr>
                  </w:rPrChange>
                </w:rPr>
                <w:t>,</w:t>
              </w:r>
              <w:r w:rsidRPr="00A47B4C">
                <w:rPr>
                  <w:b/>
                  <w:bCs/>
                  <w:color w:val="204A87"/>
                  <w:lang w:val="en-US"/>
                  <w:rPrChange w:id="5521" w:author="Borja Gonzalez" w:date="2017-09-28T19:15:00Z">
                    <w:rPr>
                      <w:rFonts w:ascii="Monaco" w:hAnsi="Monaco" w:cs="Monaco"/>
                      <w:b/>
                      <w:bCs/>
                      <w:color w:val="204A87"/>
                      <w:sz w:val="32"/>
                      <w:szCs w:val="32"/>
                      <w:lang w:val="en-US"/>
                    </w:rPr>
                  </w:rPrChange>
                </w:rPr>
                <w:t>function</w:t>
              </w:r>
              <w:r w:rsidRPr="00A47B4C">
                <w:rPr>
                  <w:b/>
                  <w:bCs/>
                  <w:lang w:val="en-US"/>
                  <w:rPrChange w:id="5522" w:author="Borja Gonzalez" w:date="2017-09-28T19:15:00Z">
                    <w:rPr>
                      <w:rFonts w:ascii="Monaco" w:hAnsi="Monaco" w:cs="Monaco"/>
                      <w:b/>
                      <w:bCs/>
                      <w:color w:val="000000"/>
                      <w:sz w:val="32"/>
                      <w:szCs w:val="32"/>
                      <w:lang w:val="en-US"/>
                    </w:rPr>
                  </w:rPrChange>
                </w:rPr>
                <w:t>(</w:t>
              </w:r>
              <w:r w:rsidRPr="00A47B4C">
                <w:rPr>
                  <w:lang w:val="en-US"/>
                  <w:rPrChange w:id="5523" w:author="Borja Gonzalez" w:date="2017-09-28T19:15:00Z">
                    <w:rPr>
                      <w:rFonts w:ascii="Monaco" w:hAnsi="Monaco" w:cs="Monaco"/>
                      <w:color w:val="000000"/>
                      <w:sz w:val="32"/>
                      <w:szCs w:val="32"/>
                      <w:lang w:val="en-US"/>
                    </w:rPr>
                  </w:rPrChange>
                </w:rPr>
                <w:t>message</w:t>
              </w:r>
              <w:r w:rsidRPr="00A47B4C">
                <w:rPr>
                  <w:b/>
                  <w:bCs/>
                  <w:lang w:val="en-US"/>
                  <w:rPrChange w:id="5524" w:author="Borja Gonzalez" w:date="2017-09-28T19:15:00Z">
                    <w:rPr>
                      <w:rFonts w:ascii="Monaco" w:hAnsi="Monaco" w:cs="Monaco"/>
                      <w:b/>
                      <w:bCs/>
                      <w:color w:val="000000"/>
                      <w:sz w:val="32"/>
                      <w:szCs w:val="32"/>
                      <w:lang w:val="en-US"/>
                    </w:rPr>
                  </w:rPrChange>
                </w:rPr>
                <w:t>){</w:t>
              </w:r>
              <w:r w:rsidRPr="00A47B4C">
                <w:rPr>
                  <w:lang w:val="en-US"/>
                  <w:rPrChange w:id="5525" w:author="Borja Gonzalez" w:date="2017-09-28T19:15:00Z">
                    <w:rPr>
                      <w:rFonts w:ascii="Monaco" w:hAnsi="Monaco" w:cs="Monaco"/>
                      <w:sz w:val="32"/>
                      <w:szCs w:val="32"/>
                      <w:lang w:val="en-US"/>
                    </w:rPr>
                  </w:rPrChange>
                </w:rPr>
                <w:t xml:space="preserve">  </w:t>
              </w:r>
            </w:ins>
          </w:p>
          <w:p w14:paraId="750892FF" w14:textId="77777777" w:rsidR="00A47B4C" w:rsidRPr="0079203F" w:rsidRDefault="00A47B4C">
            <w:pPr>
              <w:rPr>
                <w:ins w:id="5526" w:author="Borja Gonzalez" w:date="2017-09-28T19:15:00Z"/>
                <w:lang w:val="es-ES"/>
                <w:rPrChange w:id="5527" w:author="Rodrigo García" w:date="2017-09-29T10:06:00Z">
                  <w:rPr>
                    <w:ins w:id="5528" w:author="Borja Gonzalez" w:date="2017-09-28T19:15:00Z"/>
                    <w:rFonts w:ascii="Monaco" w:eastAsiaTheme="majorEastAsia" w:hAnsi="Monaco" w:cs="Monaco"/>
                    <w:color w:val="243F60" w:themeColor="accent1" w:themeShade="7F"/>
                    <w:sz w:val="32"/>
                    <w:szCs w:val="32"/>
                    <w:lang w:val="en-US"/>
                  </w:rPr>
                </w:rPrChange>
              </w:rPr>
              <w:pPrChange w:id="5529" w:author="GONZALEZ DIAZ, BORJA" w:date="2017-09-29T19:27:00Z">
                <w:pPr>
                  <w:keepNext/>
                  <w:keepLines/>
                  <w:widowControl w:val="0"/>
                  <w:autoSpaceDE w:val="0"/>
                  <w:autoSpaceDN w:val="0"/>
                  <w:adjustRightInd w:val="0"/>
                  <w:spacing w:before="200"/>
                  <w:outlineLvl w:val="4"/>
                </w:pPr>
              </w:pPrChange>
            </w:pPr>
            <w:ins w:id="5530" w:author="Borja Gonzalez" w:date="2017-09-28T19:15:00Z">
              <w:r w:rsidRPr="00A47B4C">
                <w:rPr>
                  <w:lang w:val="en-US"/>
                  <w:rPrChange w:id="5531" w:author="Borja Gonzalez" w:date="2017-09-28T19:15:00Z">
                    <w:rPr>
                      <w:rFonts w:ascii="Monaco" w:hAnsi="Monaco" w:cs="Monaco"/>
                      <w:sz w:val="32"/>
                      <w:szCs w:val="32"/>
                      <w:lang w:val="en-US"/>
                    </w:rPr>
                  </w:rPrChange>
                </w:rPr>
                <w:t xml:space="preserve">        </w:t>
              </w:r>
              <w:proofErr w:type="gramStart"/>
              <w:r w:rsidRPr="0079203F">
                <w:rPr>
                  <w:lang w:val="es-ES"/>
                  <w:rPrChange w:id="5532" w:author="Rodrigo García" w:date="2017-09-29T10:06:00Z">
                    <w:rPr>
                      <w:rFonts w:ascii="Monaco" w:hAnsi="Monaco" w:cs="Monaco"/>
                      <w:color w:val="000000"/>
                      <w:sz w:val="32"/>
                      <w:szCs w:val="32"/>
                      <w:lang w:val="en-US"/>
                    </w:rPr>
                  </w:rPrChange>
                </w:rPr>
                <w:t>console</w:t>
              </w:r>
              <w:r w:rsidRPr="0079203F">
                <w:rPr>
                  <w:b/>
                  <w:bCs/>
                  <w:lang w:val="es-ES"/>
                  <w:rPrChange w:id="5533" w:author="Rodrigo García" w:date="2017-09-29T10:06:00Z">
                    <w:rPr>
                      <w:rFonts w:ascii="Monaco" w:hAnsi="Monaco" w:cs="Monaco"/>
                      <w:b/>
                      <w:bCs/>
                      <w:color w:val="000000"/>
                      <w:sz w:val="32"/>
                      <w:szCs w:val="32"/>
                      <w:lang w:val="en-US"/>
                    </w:rPr>
                  </w:rPrChange>
                </w:rPr>
                <w:t>.</w:t>
              </w:r>
              <w:r w:rsidRPr="0079203F">
                <w:rPr>
                  <w:lang w:val="es-ES"/>
                  <w:rPrChange w:id="5534" w:author="Rodrigo García" w:date="2017-09-29T10:06:00Z">
                    <w:rPr>
                      <w:rFonts w:ascii="Monaco" w:hAnsi="Monaco" w:cs="Monaco"/>
                      <w:color w:val="000000"/>
                      <w:sz w:val="32"/>
                      <w:szCs w:val="32"/>
                      <w:lang w:val="en-US"/>
                    </w:rPr>
                  </w:rPrChange>
                </w:rPr>
                <w:t>log</w:t>
              </w:r>
              <w:r w:rsidRPr="0079203F">
                <w:rPr>
                  <w:b/>
                  <w:bCs/>
                  <w:lang w:val="es-ES"/>
                  <w:rPrChange w:id="5535"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5536" w:author="Rodrigo García" w:date="2017-09-29T10:06:00Z">
                    <w:rPr>
                      <w:rFonts w:ascii="Monaco" w:hAnsi="Monaco" w:cs="Monaco"/>
                      <w:color w:val="4E9A06"/>
                      <w:sz w:val="32"/>
                      <w:szCs w:val="32"/>
                      <w:lang w:val="en-US"/>
                    </w:rPr>
                  </w:rPrChange>
                </w:rPr>
                <w:t>"El servidor ha enviado un mensaje:"</w:t>
              </w:r>
              <w:r w:rsidRPr="0079203F">
                <w:rPr>
                  <w:b/>
                  <w:bCs/>
                  <w:lang w:val="es-ES"/>
                  <w:rPrChange w:id="5537" w:author="Rodrigo García" w:date="2017-09-29T10:06:00Z">
                    <w:rPr>
                      <w:rFonts w:ascii="Monaco" w:hAnsi="Monaco" w:cs="Monaco"/>
                      <w:b/>
                      <w:bCs/>
                      <w:color w:val="000000"/>
                      <w:sz w:val="32"/>
                      <w:szCs w:val="32"/>
                      <w:lang w:val="en-US"/>
                    </w:rPr>
                  </w:rPrChange>
                </w:rPr>
                <w:t>);</w:t>
              </w:r>
            </w:ins>
          </w:p>
          <w:p w14:paraId="64FC43D6" w14:textId="77777777" w:rsidR="00A47B4C" w:rsidRPr="00A47B4C" w:rsidRDefault="00A47B4C">
            <w:pPr>
              <w:rPr>
                <w:ins w:id="5538" w:author="Borja Gonzalez" w:date="2017-09-28T19:15:00Z"/>
                <w:lang w:val="en-US"/>
                <w:rPrChange w:id="5539" w:author="Borja Gonzalez" w:date="2017-09-28T19:15:00Z">
                  <w:rPr>
                    <w:ins w:id="5540" w:author="Borja Gonzalez" w:date="2017-09-28T19:15:00Z"/>
                    <w:rFonts w:ascii="Monaco" w:eastAsiaTheme="majorEastAsia" w:hAnsi="Monaco" w:cs="Monaco"/>
                    <w:color w:val="243F60" w:themeColor="accent1" w:themeShade="7F"/>
                    <w:sz w:val="32"/>
                    <w:szCs w:val="32"/>
                    <w:lang w:val="en-US"/>
                  </w:rPr>
                </w:rPrChange>
              </w:rPr>
              <w:pPrChange w:id="5541" w:author="GONZALEZ DIAZ, BORJA" w:date="2017-09-29T19:27:00Z">
                <w:pPr>
                  <w:keepNext/>
                  <w:keepLines/>
                  <w:widowControl w:val="0"/>
                  <w:autoSpaceDE w:val="0"/>
                  <w:autoSpaceDN w:val="0"/>
                  <w:adjustRightInd w:val="0"/>
                  <w:spacing w:before="200"/>
                  <w:outlineLvl w:val="4"/>
                </w:pPr>
              </w:pPrChange>
            </w:pPr>
            <w:ins w:id="5542" w:author="Borja Gonzalez" w:date="2017-09-28T19:15:00Z">
              <w:r w:rsidRPr="0079203F">
                <w:rPr>
                  <w:lang w:val="es-ES"/>
                  <w:rPrChange w:id="5543" w:author="Rodrigo García" w:date="2017-09-29T10:06:00Z">
                    <w:rPr>
                      <w:rFonts w:ascii="Monaco" w:hAnsi="Monaco" w:cs="Monaco"/>
                      <w:sz w:val="32"/>
                      <w:szCs w:val="32"/>
                      <w:lang w:val="en-US"/>
                    </w:rPr>
                  </w:rPrChange>
                </w:rPr>
                <w:t xml:space="preserve">        </w:t>
              </w:r>
              <w:r w:rsidRPr="00A47B4C">
                <w:rPr>
                  <w:lang w:val="en-US"/>
                  <w:rPrChange w:id="5544" w:author="Borja Gonzalez" w:date="2017-09-28T19:15:00Z">
                    <w:rPr>
                      <w:rFonts w:ascii="Monaco" w:hAnsi="Monaco" w:cs="Monaco"/>
                      <w:color w:val="000000"/>
                      <w:sz w:val="32"/>
                      <w:szCs w:val="32"/>
                      <w:lang w:val="en-US"/>
                    </w:rPr>
                  </w:rPrChange>
                </w:rPr>
                <w:t xml:space="preserve">message </w:t>
              </w:r>
              <w:r w:rsidRPr="00A47B4C">
                <w:rPr>
                  <w:b/>
                  <w:bCs/>
                  <w:color w:val="CE5C00"/>
                  <w:lang w:val="en-US"/>
                  <w:rPrChange w:id="5545" w:author="Borja Gonzalez" w:date="2017-09-28T19:15:00Z">
                    <w:rPr>
                      <w:rFonts w:ascii="Monaco" w:hAnsi="Monaco" w:cs="Monaco"/>
                      <w:b/>
                      <w:bCs/>
                      <w:color w:val="CE5C00"/>
                      <w:sz w:val="32"/>
                      <w:szCs w:val="32"/>
                      <w:lang w:val="en-US"/>
                    </w:rPr>
                  </w:rPrChange>
                </w:rPr>
                <w:t>=</w:t>
              </w:r>
              <w:r w:rsidRPr="00A47B4C">
                <w:rPr>
                  <w:lang w:val="en-US"/>
                  <w:rPrChange w:id="5546" w:author="Borja Gonzalez" w:date="2017-09-28T19:15:00Z">
                    <w:rPr>
                      <w:rFonts w:ascii="Monaco" w:hAnsi="Monaco" w:cs="Monaco"/>
                      <w:sz w:val="32"/>
                      <w:szCs w:val="32"/>
                      <w:lang w:val="en-US"/>
                    </w:rPr>
                  </w:rPrChange>
                </w:rPr>
                <w:t xml:space="preserve"> JSON</w:t>
              </w:r>
              <w:r w:rsidRPr="00A47B4C">
                <w:rPr>
                  <w:b/>
                  <w:bCs/>
                  <w:lang w:val="en-US"/>
                  <w:rPrChange w:id="5547" w:author="Borja Gonzalez" w:date="2017-09-28T19:15:00Z">
                    <w:rPr>
                      <w:rFonts w:ascii="Monaco" w:hAnsi="Monaco" w:cs="Monaco"/>
                      <w:b/>
                      <w:bCs/>
                      <w:color w:val="000000"/>
                      <w:sz w:val="32"/>
                      <w:szCs w:val="32"/>
                      <w:lang w:val="en-US"/>
                    </w:rPr>
                  </w:rPrChange>
                </w:rPr>
                <w:t>.</w:t>
              </w:r>
              <w:r w:rsidRPr="00A47B4C">
                <w:rPr>
                  <w:lang w:val="en-US"/>
                  <w:rPrChange w:id="5548" w:author="Borja Gonzalez" w:date="2017-09-28T19:15:00Z">
                    <w:rPr>
                      <w:rFonts w:ascii="Monaco" w:hAnsi="Monaco" w:cs="Monaco"/>
                      <w:color w:val="000000"/>
                      <w:sz w:val="32"/>
                      <w:szCs w:val="32"/>
                      <w:lang w:val="en-US"/>
                    </w:rPr>
                  </w:rPrChange>
                </w:rPr>
                <w:t>parse</w:t>
              </w:r>
              <w:r w:rsidRPr="00A47B4C">
                <w:rPr>
                  <w:b/>
                  <w:bCs/>
                  <w:lang w:val="en-US"/>
                  <w:rPrChange w:id="5549" w:author="Borja Gonzalez" w:date="2017-09-28T19:15:00Z">
                    <w:rPr>
                      <w:rFonts w:ascii="Monaco" w:hAnsi="Monaco" w:cs="Monaco"/>
                      <w:b/>
                      <w:bCs/>
                      <w:color w:val="000000"/>
                      <w:sz w:val="32"/>
                      <w:szCs w:val="32"/>
                      <w:lang w:val="en-US"/>
                    </w:rPr>
                  </w:rPrChange>
                </w:rPr>
                <w:t>(</w:t>
              </w:r>
              <w:r w:rsidRPr="00A47B4C">
                <w:rPr>
                  <w:lang w:val="en-US"/>
                  <w:rPrChange w:id="5550" w:author="Borja Gonzalez" w:date="2017-09-28T19:15:00Z">
                    <w:rPr>
                      <w:rFonts w:ascii="Monaco" w:hAnsi="Monaco" w:cs="Monaco"/>
                      <w:color w:val="000000"/>
                      <w:sz w:val="32"/>
                      <w:szCs w:val="32"/>
                      <w:lang w:val="en-US"/>
                    </w:rPr>
                  </w:rPrChange>
                </w:rPr>
                <w:t>message</w:t>
              </w:r>
              <w:r w:rsidRPr="00A47B4C">
                <w:rPr>
                  <w:b/>
                  <w:bCs/>
                  <w:lang w:val="en-US"/>
                  <w:rPrChange w:id="5551" w:author="Borja Gonzalez" w:date="2017-09-28T19:15:00Z">
                    <w:rPr>
                      <w:rFonts w:ascii="Monaco" w:hAnsi="Monaco" w:cs="Monaco"/>
                      <w:b/>
                      <w:bCs/>
                      <w:color w:val="000000"/>
                      <w:sz w:val="32"/>
                      <w:szCs w:val="32"/>
                      <w:lang w:val="en-US"/>
                    </w:rPr>
                  </w:rPrChange>
                </w:rPr>
                <w:t>);</w:t>
              </w:r>
            </w:ins>
          </w:p>
          <w:p w14:paraId="3CC344AE" w14:textId="77777777" w:rsidR="00A47B4C" w:rsidRPr="00A47B4C" w:rsidRDefault="00A47B4C">
            <w:pPr>
              <w:rPr>
                <w:ins w:id="5552" w:author="Borja Gonzalez" w:date="2017-09-28T19:15:00Z"/>
                <w:i/>
                <w:iCs/>
                <w:color w:val="8F5902"/>
                <w:lang w:val="en-US"/>
                <w:rPrChange w:id="5553" w:author="Borja Gonzalez" w:date="2017-09-28T19:15:00Z">
                  <w:rPr>
                    <w:ins w:id="5554" w:author="Borja Gonzalez" w:date="2017-09-28T19:15:00Z"/>
                    <w:rFonts w:ascii="Monaco" w:eastAsiaTheme="majorEastAsia" w:hAnsi="Monaco" w:cs="Monaco"/>
                    <w:i/>
                    <w:iCs/>
                    <w:color w:val="8F5902"/>
                    <w:sz w:val="32"/>
                    <w:szCs w:val="32"/>
                    <w:lang w:val="en-US"/>
                  </w:rPr>
                </w:rPrChange>
              </w:rPr>
              <w:pPrChange w:id="5555" w:author="GONZALEZ DIAZ, BORJA" w:date="2017-09-29T19:27:00Z">
                <w:pPr>
                  <w:keepNext/>
                  <w:keepLines/>
                  <w:widowControl w:val="0"/>
                  <w:autoSpaceDE w:val="0"/>
                  <w:autoSpaceDN w:val="0"/>
                  <w:adjustRightInd w:val="0"/>
                  <w:spacing w:before="200"/>
                  <w:outlineLvl w:val="4"/>
                </w:pPr>
              </w:pPrChange>
            </w:pPr>
            <w:ins w:id="5556" w:author="Borja Gonzalez" w:date="2017-09-28T19:15:00Z">
              <w:r w:rsidRPr="00A47B4C">
                <w:rPr>
                  <w:lang w:val="en-US"/>
                  <w:rPrChange w:id="5557" w:author="Borja Gonzalez" w:date="2017-09-28T19:15:00Z">
                    <w:rPr>
                      <w:rFonts w:ascii="Monaco" w:hAnsi="Monaco" w:cs="Monaco"/>
                      <w:sz w:val="32"/>
                      <w:szCs w:val="32"/>
                      <w:lang w:val="en-US"/>
                    </w:rPr>
                  </w:rPrChange>
                </w:rPr>
                <w:t xml:space="preserve">        </w:t>
              </w:r>
              <w:r w:rsidRPr="00A47B4C">
                <w:rPr>
                  <w:i/>
                  <w:iCs/>
                  <w:color w:val="8F5902"/>
                  <w:lang w:val="en-US"/>
                  <w:rPrChange w:id="5558" w:author="Borja Gonzalez" w:date="2017-09-28T19:15:00Z">
                    <w:rPr>
                      <w:rFonts w:ascii="Monaco" w:hAnsi="Monaco" w:cs="Monaco"/>
                      <w:i/>
                      <w:iCs/>
                      <w:color w:val="8F5902"/>
                      <w:sz w:val="32"/>
                      <w:szCs w:val="32"/>
                      <w:lang w:val="en-US"/>
                    </w:rPr>
                  </w:rPrChange>
                </w:rPr>
                <w:t>//console.log(message);</w:t>
              </w:r>
            </w:ins>
          </w:p>
          <w:p w14:paraId="2A2E9C2E" w14:textId="77777777" w:rsidR="00A47B4C" w:rsidRPr="0079203F" w:rsidRDefault="00A47B4C">
            <w:pPr>
              <w:rPr>
                <w:ins w:id="5559" w:author="Borja Gonzalez" w:date="2017-09-28T19:15:00Z"/>
                <w:lang w:val="es-ES"/>
                <w:rPrChange w:id="5560" w:author="Rodrigo García" w:date="2017-09-29T10:06:00Z">
                  <w:rPr>
                    <w:ins w:id="5561" w:author="Borja Gonzalez" w:date="2017-09-28T19:15:00Z"/>
                    <w:rFonts w:ascii="Monaco" w:eastAsiaTheme="majorEastAsia" w:hAnsi="Monaco" w:cs="Monaco"/>
                    <w:color w:val="243F60" w:themeColor="accent1" w:themeShade="7F"/>
                    <w:sz w:val="32"/>
                    <w:szCs w:val="32"/>
                    <w:lang w:val="en-US"/>
                  </w:rPr>
                </w:rPrChange>
              </w:rPr>
              <w:pPrChange w:id="5562" w:author="GONZALEZ DIAZ, BORJA" w:date="2017-09-29T19:27:00Z">
                <w:pPr>
                  <w:keepNext/>
                  <w:keepLines/>
                  <w:widowControl w:val="0"/>
                  <w:autoSpaceDE w:val="0"/>
                  <w:autoSpaceDN w:val="0"/>
                  <w:adjustRightInd w:val="0"/>
                  <w:spacing w:before="200"/>
                  <w:outlineLvl w:val="4"/>
                </w:pPr>
              </w:pPrChange>
            </w:pPr>
            <w:ins w:id="5563" w:author="Borja Gonzalez" w:date="2017-09-28T19:15:00Z">
              <w:r w:rsidRPr="00A47B4C">
                <w:rPr>
                  <w:lang w:val="en-US"/>
                  <w:rPrChange w:id="5564" w:author="Borja Gonzalez" w:date="2017-09-28T19:15:00Z">
                    <w:rPr>
                      <w:rFonts w:ascii="Monaco" w:hAnsi="Monaco" w:cs="Monaco"/>
                      <w:sz w:val="32"/>
                      <w:szCs w:val="32"/>
                      <w:lang w:val="en-US"/>
                    </w:rPr>
                  </w:rPrChange>
                </w:rPr>
                <w:t xml:space="preserve">    </w:t>
              </w:r>
              <w:r w:rsidRPr="0079203F">
                <w:rPr>
                  <w:b/>
                  <w:bCs/>
                  <w:lang w:val="es-ES"/>
                  <w:rPrChange w:id="5565" w:author="Rodrigo García" w:date="2017-09-29T10:06:00Z">
                    <w:rPr>
                      <w:rFonts w:ascii="Monaco" w:hAnsi="Monaco" w:cs="Monaco"/>
                      <w:b/>
                      <w:bCs/>
                      <w:color w:val="000000"/>
                      <w:sz w:val="32"/>
                      <w:szCs w:val="32"/>
                      <w:lang w:val="en-US"/>
                    </w:rPr>
                  </w:rPrChange>
                </w:rPr>
                <w:t>});</w:t>
              </w:r>
            </w:ins>
          </w:p>
          <w:p w14:paraId="592A69CD" w14:textId="77777777" w:rsidR="00A47B4C" w:rsidRPr="0079203F" w:rsidRDefault="00A47B4C">
            <w:pPr>
              <w:rPr>
                <w:ins w:id="5566" w:author="Borja Gonzalez" w:date="2017-09-28T19:15:00Z"/>
                <w:lang w:val="es-ES"/>
                <w:rPrChange w:id="5567" w:author="Rodrigo García" w:date="2017-09-29T10:06:00Z">
                  <w:rPr>
                    <w:ins w:id="5568" w:author="Borja Gonzalez" w:date="2017-09-28T19:15:00Z"/>
                    <w:rFonts w:ascii="Monaco" w:hAnsi="Monaco" w:cs="Monaco"/>
                    <w:sz w:val="32"/>
                    <w:szCs w:val="32"/>
                    <w:lang w:val="en-US"/>
                  </w:rPr>
                </w:rPrChange>
              </w:rPr>
              <w:pPrChange w:id="5569" w:author="GONZALEZ DIAZ, BORJA" w:date="2017-09-29T19:27:00Z">
                <w:pPr>
                  <w:widowControl w:val="0"/>
                  <w:autoSpaceDE w:val="0"/>
                  <w:autoSpaceDN w:val="0"/>
                  <w:adjustRightInd w:val="0"/>
                </w:pPr>
              </w:pPrChange>
            </w:pPr>
          </w:p>
          <w:p w14:paraId="4B29B630" w14:textId="77777777" w:rsidR="00A47B4C" w:rsidRPr="0079203F" w:rsidRDefault="00A47B4C">
            <w:pPr>
              <w:rPr>
                <w:ins w:id="5570" w:author="Borja Gonzalez" w:date="2017-09-28T19:15:00Z"/>
                <w:lang w:val="es-ES"/>
                <w:rPrChange w:id="5571" w:author="Rodrigo García" w:date="2017-09-29T10:06:00Z">
                  <w:rPr>
                    <w:ins w:id="5572" w:author="Borja Gonzalez" w:date="2017-09-28T19:15:00Z"/>
                    <w:rFonts w:ascii="Monaco" w:eastAsiaTheme="majorEastAsia" w:hAnsi="Monaco" w:cs="Monaco"/>
                    <w:color w:val="243F60" w:themeColor="accent1" w:themeShade="7F"/>
                    <w:sz w:val="32"/>
                    <w:szCs w:val="32"/>
                    <w:lang w:val="en-US"/>
                  </w:rPr>
                </w:rPrChange>
              </w:rPr>
              <w:pPrChange w:id="5573" w:author="GONZALEZ DIAZ, BORJA" w:date="2017-09-29T19:27:00Z">
                <w:pPr>
                  <w:keepNext/>
                  <w:keepLines/>
                  <w:widowControl w:val="0"/>
                  <w:autoSpaceDE w:val="0"/>
                  <w:autoSpaceDN w:val="0"/>
                  <w:adjustRightInd w:val="0"/>
                  <w:spacing w:before="200"/>
                  <w:outlineLvl w:val="4"/>
                </w:pPr>
              </w:pPrChange>
            </w:pPr>
            <w:ins w:id="5574" w:author="Borja Gonzalez" w:date="2017-09-28T19:15:00Z">
              <w:r w:rsidRPr="0079203F">
                <w:rPr>
                  <w:lang w:val="es-ES"/>
                  <w:rPrChange w:id="5575" w:author="Rodrigo García" w:date="2017-09-29T10:06:00Z">
                    <w:rPr>
                      <w:rFonts w:ascii="Monaco" w:hAnsi="Monaco" w:cs="Monaco"/>
                      <w:sz w:val="32"/>
                      <w:szCs w:val="32"/>
                      <w:lang w:val="en-US"/>
                    </w:rPr>
                  </w:rPrChange>
                </w:rPr>
                <w:t xml:space="preserve">     </w:t>
              </w:r>
              <w:r w:rsidRPr="0079203F">
                <w:rPr>
                  <w:b/>
                  <w:bCs/>
                  <w:color w:val="204A87"/>
                  <w:lang w:val="es-ES"/>
                  <w:rPrChange w:id="5576" w:author="Rodrigo García" w:date="2017-09-29T10:06:00Z">
                    <w:rPr>
                      <w:rFonts w:ascii="Monaco" w:hAnsi="Monaco" w:cs="Monaco"/>
                      <w:b/>
                      <w:bCs/>
                      <w:color w:val="204A87"/>
                      <w:sz w:val="32"/>
                      <w:szCs w:val="32"/>
                      <w:lang w:val="en-US"/>
                    </w:rPr>
                  </w:rPrChange>
                </w:rPr>
                <w:t>var</w:t>
              </w:r>
              <w:r w:rsidRPr="0079203F">
                <w:rPr>
                  <w:lang w:val="es-ES"/>
                  <w:rPrChange w:id="5577" w:author="Rodrigo García" w:date="2017-09-29T10:06:00Z">
                    <w:rPr>
                      <w:rFonts w:ascii="Monaco" w:hAnsi="Monaco" w:cs="Monaco"/>
                      <w:sz w:val="32"/>
                      <w:szCs w:val="32"/>
                      <w:lang w:val="en-US"/>
                    </w:rPr>
                  </w:rPrChange>
                </w:rPr>
                <w:t xml:space="preserve"> datos3 </w:t>
              </w:r>
              <w:r w:rsidRPr="0079203F">
                <w:rPr>
                  <w:b/>
                  <w:bCs/>
                  <w:color w:val="CE5C00"/>
                  <w:lang w:val="es-ES"/>
                  <w:rPrChange w:id="5578" w:author="Rodrigo García" w:date="2017-09-29T10:06:00Z">
                    <w:rPr>
                      <w:rFonts w:ascii="Monaco" w:hAnsi="Monaco" w:cs="Monaco"/>
                      <w:b/>
                      <w:bCs/>
                      <w:color w:val="CE5C00"/>
                      <w:sz w:val="32"/>
                      <w:szCs w:val="32"/>
                      <w:lang w:val="en-US"/>
                    </w:rPr>
                  </w:rPrChange>
                </w:rPr>
                <w:t>=</w:t>
              </w:r>
              <w:r w:rsidRPr="0079203F">
                <w:rPr>
                  <w:lang w:val="es-ES"/>
                  <w:rPrChange w:id="5579" w:author="Rodrigo García" w:date="2017-09-29T10:06:00Z">
                    <w:rPr>
                      <w:rFonts w:ascii="Monaco" w:hAnsi="Monaco" w:cs="Monaco"/>
                      <w:sz w:val="32"/>
                      <w:szCs w:val="32"/>
                      <w:lang w:val="en-US"/>
                    </w:rPr>
                  </w:rPrChange>
                </w:rPr>
                <w:t xml:space="preserve"> </w:t>
              </w:r>
              <w:r w:rsidRPr="0079203F">
                <w:rPr>
                  <w:b/>
                  <w:bCs/>
                  <w:lang w:val="es-ES"/>
                  <w:rPrChange w:id="5580" w:author="Rodrigo García" w:date="2017-09-29T10:06:00Z">
                    <w:rPr>
                      <w:rFonts w:ascii="Monaco" w:hAnsi="Monaco" w:cs="Monaco"/>
                      <w:b/>
                      <w:bCs/>
                      <w:color w:val="000000"/>
                      <w:sz w:val="32"/>
                      <w:szCs w:val="32"/>
                      <w:lang w:val="en-US"/>
                    </w:rPr>
                  </w:rPrChange>
                </w:rPr>
                <w:t>{</w:t>
              </w:r>
            </w:ins>
          </w:p>
          <w:p w14:paraId="1A3F2BAD" w14:textId="77777777" w:rsidR="00A47B4C" w:rsidRPr="0079203F" w:rsidRDefault="00A47B4C">
            <w:pPr>
              <w:rPr>
                <w:ins w:id="5581" w:author="Borja Gonzalez" w:date="2017-09-28T19:15:00Z"/>
                <w:lang w:val="es-ES"/>
                <w:rPrChange w:id="5582" w:author="Rodrigo García" w:date="2017-09-29T10:06:00Z">
                  <w:rPr>
                    <w:ins w:id="5583" w:author="Borja Gonzalez" w:date="2017-09-28T19:15:00Z"/>
                    <w:rFonts w:ascii="Monaco" w:eastAsiaTheme="majorEastAsia" w:hAnsi="Monaco" w:cs="Monaco"/>
                    <w:color w:val="243F60" w:themeColor="accent1" w:themeShade="7F"/>
                    <w:sz w:val="32"/>
                    <w:szCs w:val="32"/>
                    <w:lang w:val="en-US"/>
                  </w:rPr>
                </w:rPrChange>
              </w:rPr>
              <w:pPrChange w:id="5584" w:author="GONZALEZ DIAZ, BORJA" w:date="2017-09-29T19:27:00Z">
                <w:pPr>
                  <w:keepNext/>
                  <w:keepLines/>
                  <w:widowControl w:val="0"/>
                  <w:autoSpaceDE w:val="0"/>
                  <w:autoSpaceDN w:val="0"/>
                  <w:adjustRightInd w:val="0"/>
                  <w:spacing w:before="200"/>
                  <w:outlineLvl w:val="4"/>
                </w:pPr>
              </w:pPrChange>
            </w:pPr>
            <w:ins w:id="5585" w:author="Borja Gonzalez" w:date="2017-09-28T19:15:00Z">
              <w:r w:rsidRPr="0079203F">
                <w:rPr>
                  <w:lang w:val="es-ES"/>
                  <w:rPrChange w:id="5586" w:author="Rodrigo García" w:date="2017-09-29T10:06:00Z">
                    <w:rPr>
                      <w:rFonts w:ascii="Monaco" w:hAnsi="Monaco" w:cs="Monaco"/>
                      <w:sz w:val="32"/>
                      <w:szCs w:val="32"/>
                      <w:lang w:val="en-US"/>
                    </w:rPr>
                  </w:rPrChange>
                </w:rPr>
                <w:t xml:space="preserve">            operacion</w:t>
              </w:r>
              <w:r w:rsidRPr="0079203F">
                <w:rPr>
                  <w:b/>
                  <w:bCs/>
                  <w:color w:val="CE5C00"/>
                  <w:lang w:val="es-ES"/>
                  <w:rPrChange w:id="5587" w:author="Rodrigo García" w:date="2017-09-29T10:06:00Z">
                    <w:rPr>
                      <w:rFonts w:ascii="Monaco" w:hAnsi="Monaco" w:cs="Monaco"/>
                      <w:b/>
                      <w:bCs/>
                      <w:color w:val="CE5C00"/>
                      <w:sz w:val="32"/>
                      <w:szCs w:val="32"/>
                      <w:lang w:val="en-US"/>
                    </w:rPr>
                  </w:rPrChange>
                </w:rPr>
                <w:t>:</w:t>
              </w:r>
              <w:r w:rsidRPr="0079203F">
                <w:rPr>
                  <w:lang w:val="es-ES"/>
                  <w:rPrChange w:id="5588" w:author="Rodrigo García" w:date="2017-09-29T10:06:00Z">
                    <w:rPr>
                      <w:rFonts w:ascii="Monaco" w:hAnsi="Monaco" w:cs="Monaco"/>
                      <w:sz w:val="32"/>
                      <w:szCs w:val="32"/>
                      <w:lang w:val="en-US"/>
                    </w:rPr>
                  </w:rPrChange>
                </w:rPr>
                <w:t xml:space="preserve"> </w:t>
              </w:r>
              <w:r w:rsidRPr="0079203F">
                <w:rPr>
                  <w:color w:val="4E9A06"/>
                  <w:lang w:val="es-ES"/>
                  <w:rPrChange w:id="5589" w:author="Rodrigo García" w:date="2017-09-29T10:06:00Z">
                    <w:rPr>
                      <w:rFonts w:ascii="Monaco" w:hAnsi="Monaco" w:cs="Monaco"/>
                      <w:color w:val="4E9A06"/>
                      <w:sz w:val="32"/>
                      <w:szCs w:val="32"/>
                      <w:lang w:val="en-US"/>
                    </w:rPr>
                  </w:rPrChange>
                </w:rPr>
                <w:t>"Añadir datos de paciente"</w:t>
              </w:r>
              <w:r w:rsidRPr="0079203F">
                <w:rPr>
                  <w:b/>
                  <w:bCs/>
                  <w:lang w:val="es-ES"/>
                  <w:rPrChange w:id="5590" w:author="Rodrigo García" w:date="2017-09-29T10:06:00Z">
                    <w:rPr>
                      <w:rFonts w:ascii="Monaco" w:hAnsi="Monaco" w:cs="Monaco"/>
                      <w:b/>
                      <w:bCs/>
                      <w:color w:val="000000"/>
                      <w:sz w:val="32"/>
                      <w:szCs w:val="32"/>
                      <w:lang w:val="en-US"/>
                    </w:rPr>
                  </w:rPrChange>
                </w:rPr>
                <w:t>,</w:t>
              </w:r>
            </w:ins>
          </w:p>
          <w:p w14:paraId="047B5655" w14:textId="77777777" w:rsidR="00A47B4C" w:rsidRPr="00A47B4C" w:rsidRDefault="00A47B4C">
            <w:pPr>
              <w:rPr>
                <w:ins w:id="5591" w:author="Borja Gonzalez" w:date="2017-09-28T19:15:00Z"/>
                <w:lang w:val="en-US"/>
                <w:rPrChange w:id="5592" w:author="Borja Gonzalez" w:date="2017-09-28T19:15:00Z">
                  <w:rPr>
                    <w:ins w:id="5593" w:author="Borja Gonzalez" w:date="2017-09-28T19:15:00Z"/>
                    <w:rFonts w:ascii="Monaco" w:eastAsiaTheme="majorEastAsia" w:hAnsi="Monaco" w:cs="Monaco"/>
                    <w:color w:val="243F60" w:themeColor="accent1" w:themeShade="7F"/>
                    <w:sz w:val="32"/>
                    <w:szCs w:val="32"/>
                    <w:lang w:val="en-US"/>
                  </w:rPr>
                </w:rPrChange>
              </w:rPr>
              <w:pPrChange w:id="5594" w:author="GONZALEZ DIAZ, BORJA" w:date="2017-09-29T19:27:00Z">
                <w:pPr>
                  <w:keepNext/>
                  <w:keepLines/>
                  <w:widowControl w:val="0"/>
                  <w:autoSpaceDE w:val="0"/>
                  <w:autoSpaceDN w:val="0"/>
                  <w:adjustRightInd w:val="0"/>
                  <w:spacing w:before="200"/>
                  <w:outlineLvl w:val="4"/>
                </w:pPr>
              </w:pPrChange>
            </w:pPr>
            <w:ins w:id="5595" w:author="Borja Gonzalez" w:date="2017-09-28T19:15:00Z">
              <w:r w:rsidRPr="0079203F">
                <w:rPr>
                  <w:lang w:val="es-ES"/>
                  <w:rPrChange w:id="5596" w:author="Rodrigo García" w:date="2017-09-29T10:06:00Z">
                    <w:rPr>
                      <w:rFonts w:ascii="Monaco" w:hAnsi="Monaco" w:cs="Monaco"/>
                      <w:sz w:val="32"/>
                      <w:szCs w:val="32"/>
                      <w:lang w:val="en-US"/>
                    </w:rPr>
                  </w:rPrChange>
                </w:rPr>
                <w:t xml:space="preserve">            </w:t>
              </w:r>
              <w:r w:rsidRPr="00A47B4C">
                <w:rPr>
                  <w:lang w:val="en-US"/>
                  <w:rPrChange w:id="5597" w:author="Borja Gonzalez" w:date="2017-09-28T19:15:00Z">
                    <w:rPr>
                      <w:rFonts w:ascii="Monaco" w:hAnsi="Monaco" w:cs="Monaco"/>
                      <w:color w:val="000000"/>
                      <w:sz w:val="32"/>
                      <w:szCs w:val="32"/>
                      <w:lang w:val="en-US"/>
                    </w:rPr>
                  </w:rPrChange>
                </w:rPr>
                <w:t>id</w:t>
              </w:r>
              <w:r w:rsidRPr="00A47B4C">
                <w:rPr>
                  <w:b/>
                  <w:bCs/>
                  <w:color w:val="CE5C00"/>
                  <w:lang w:val="en-US"/>
                  <w:rPrChange w:id="5598" w:author="Borja Gonzalez" w:date="2017-09-28T19:15:00Z">
                    <w:rPr>
                      <w:rFonts w:ascii="Monaco" w:hAnsi="Monaco" w:cs="Monaco"/>
                      <w:b/>
                      <w:bCs/>
                      <w:color w:val="CE5C00"/>
                      <w:sz w:val="32"/>
                      <w:szCs w:val="32"/>
                      <w:lang w:val="en-US"/>
                    </w:rPr>
                  </w:rPrChange>
                </w:rPr>
                <w:t>:</w:t>
              </w:r>
              <w:r w:rsidRPr="00A47B4C">
                <w:rPr>
                  <w:lang w:val="en-US"/>
                  <w:rPrChange w:id="5599" w:author="Borja Gonzalez" w:date="2017-09-28T19:15:00Z">
                    <w:rPr>
                      <w:rFonts w:ascii="Monaco" w:hAnsi="Monaco" w:cs="Monaco"/>
                      <w:sz w:val="32"/>
                      <w:szCs w:val="32"/>
                      <w:lang w:val="en-US"/>
                    </w:rPr>
                  </w:rPrChange>
                </w:rPr>
                <w:t xml:space="preserve"> url1</w:t>
              </w:r>
              <w:r w:rsidRPr="00A47B4C">
                <w:rPr>
                  <w:b/>
                  <w:bCs/>
                  <w:lang w:val="en-US"/>
                  <w:rPrChange w:id="5600" w:author="Borja Gonzalez" w:date="2017-09-28T19:15:00Z">
                    <w:rPr>
                      <w:rFonts w:ascii="Monaco" w:hAnsi="Monaco" w:cs="Monaco"/>
                      <w:b/>
                      <w:bCs/>
                      <w:color w:val="000000"/>
                      <w:sz w:val="32"/>
                      <w:szCs w:val="32"/>
                      <w:lang w:val="en-US"/>
                    </w:rPr>
                  </w:rPrChange>
                </w:rPr>
                <w:t>.</w:t>
              </w:r>
              <w:r w:rsidRPr="00A47B4C">
                <w:rPr>
                  <w:lang w:val="en-US"/>
                  <w:rPrChange w:id="5601" w:author="Borja Gonzalez" w:date="2017-09-28T19:15:00Z">
                    <w:rPr>
                      <w:rFonts w:ascii="Monaco" w:hAnsi="Monaco" w:cs="Monaco"/>
                      <w:color w:val="000000"/>
                      <w:sz w:val="32"/>
                      <w:szCs w:val="32"/>
                      <w:lang w:val="en-US"/>
                    </w:rPr>
                  </w:rPrChange>
                </w:rPr>
                <w:t>searchParams</w:t>
              </w:r>
              <w:r w:rsidRPr="00A47B4C">
                <w:rPr>
                  <w:b/>
                  <w:bCs/>
                  <w:lang w:val="en-US"/>
                  <w:rPrChange w:id="5602" w:author="Borja Gonzalez" w:date="2017-09-28T19:15:00Z">
                    <w:rPr>
                      <w:rFonts w:ascii="Monaco" w:hAnsi="Monaco" w:cs="Monaco"/>
                      <w:b/>
                      <w:bCs/>
                      <w:color w:val="000000"/>
                      <w:sz w:val="32"/>
                      <w:szCs w:val="32"/>
                      <w:lang w:val="en-US"/>
                    </w:rPr>
                  </w:rPrChange>
                </w:rPr>
                <w:t>.</w:t>
              </w:r>
              <w:r w:rsidRPr="00A47B4C">
                <w:rPr>
                  <w:lang w:val="en-US"/>
                  <w:rPrChange w:id="5603" w:author="Borja Gonzalez" w:date="2017-09-28T19:15:00Z">
                    <w:rPr>
                      <w:rFonts w:ascii="Monaco" w:hAnsi="Monaco" w:cs="Monaco"/>
                      <w:color w:val="000000"/>
                      <w:sz w:val="32"/>
                      <w:szCs w:val="32"/>
                      <w:lang w:val="en-US"/>
                    </w:rPr>
                  </w:rPrChange>
                </w:rPr>
                <w:t>get</w:t>
              </w:r>
              <w:r w:rsidRPr="00A47B4C">
                <w:rPr>
                  <w:b/>
                  <w:bCs/>
                  <w:lang w:val="en-US"/>
                  <w:rPrChange w:id="5604" w:author="Borja Gonzalez" w:date="2017-09-28T19:15:00Z">
                    <w:rPr>
                      <w:rFonts w:ascii="Monaco" w:hAnsi="Monaco" w:cs="Monaco"/>
                      <w:b/>
                      <w:bCs/>
                      <w:color w:val="000000"/>
                      <w:sz w:val="32"/>
                      <w:szCs w:val="32"/>
                      <w:lang w:val="en-US"/>
                    </w:rPr>
                  </w:rPrChange>
                </w:rPr>
                <w:t>(</w:t>
              </w:r>
              <w:r w:rsidRPr="00A47B4C">
                <w:rPr>
                  <w:color w:val="4E9A06"/>
                  <w:lang w:val="en-US"/>
                  <w:rPrChange w:id="5605" w:author="Borja Gonzalez" w:date="2017-09-28T19:15:00Z">
                    <w:rPr>
                      <w:rFonts w:ascii="Monaco" w:hAnsi="Monaco" w:cs="Monaco"/>
                      <w:color w:val="4E9A06"/>
                      <w:sz w:val="32"/>
                      <w:szCs w:val="32"/>
                      <w:lang w:val="en-US"/>
                    </w:rPr>
                  </w:rPrChange>
                </w:rPr>
                <w:t>"var1"</w:t>
              </w:r>
              <w:proofErr w:type="gramStart"/>
              <w:r w:rsidRPr="00A47B4C">
                <w:rPr>
                  <w:b/>
                  <w:bCs/>
                  <w:lang w:val="en-US"/>
                  <w:rPrChange w:id="5606" w:author="Borja Gonzalez" w:date="2017-09-28T19:15:00Z">
                    <w:rPr>
                      <w:rFonts w:ascii="Monaco" w:hAnsi="Monaco" w:cs="Monaco"/>
                      <w:b/>
                      <w:bCs/>
                      <w:color w:val="000000"/>
                      <w:sz w:val="32"/>
                      <w:szCs w:val="32"/>
                      <w:lang w:val="en-US"/>
                    </w:rPr>
                  </w:rPrChange>
                </w:rPr>
                <w:t>),</w:t>
              </w:r>
              <w:r w:rsidRPr="00A47B4C">
                <w:rPr>
                  <w:lang w:val="en-US"/>
                  <w:rPrChange w:id="5607" w:author="Borja Gonzalez" w:date="2017-09-28T19:15:00Z">
                    <w:rPr>
                      <w:rFonts w:ascii="Monaco" w:hAnsi="Monaco" w:cs="Monaco"/>
                      <w:sz w:val="32"/>
                      <w:szCs w:val="32"/>
                      <w:lang w:val="en-US"/>
                    </w:rPr>
                  </w:rPrChange>
                </w:rPr>
                <w:t xml:space="preserve">  </w:t>
              </w:r>
              <w:r w:rsidRPr="00A47B4C">
                <w:rPr>
                  <w:i/>
                  <w:iCs/>
                  <w:color w:val="8F5902"/>
                  <w:lang w:val="en-US"/>
                  <w:rPrChange w:id="5608" w:author="Borja Gonzalez" w:date="2017-09-28T19:15:00Z">
                    <w:rPr>
                      <w:rFonts w:ascii="Monaco" w:hAnsi="Monaco" w:cs="Monaco"/>
                      <w:i/>
                      <w:iCs/>
                      <w:color w:val="8F5902"/>
                      <w:sz w:val="32"/>
                      <w:szCs w:val="32"/>
                      <w:lang w:val="en-US"/>
                    </w:rPr>
                  </w:rPrChange>
                </w:rPr>
                <w:t>/</w:t>
              </w:r>
              <w:proofErr w:type="gramEnd"/>
              <w:r w:rsidRPr="00A47B4C">
                <w:rPr>
                  <w:i/>
                  <w:iCs/>
                  <w:color w:val="8F5902"/>
                  <w:lang w:val="en-US"/>
                  <w:rPrChange w:id="5609" w:author="Borja Gonzalez" w:date="2017-09-28T19:15:00Z">
                    <w:rPr>
                      <w:rFonts w:ascii="Monaco" w:hAnsi="Monaco" w:cs="Monaco"/>
                      <w:i/>
                      <w:iCs/>
                      <w:color w:val="8F5902"/>
                      <w:sz w:val="32"/>
                      <w:szCs w:val="32"/>
                      <w:lang w:val="en-US"/>
                    </w:rPr>
                  </w:rPrChange>
                </w:rPr>
                <w:t>*creating a Js ojbect to be sent to the server*/</w:t>
              </w:r>
              <w:r w:rsidRPr="00A47B4C">
                <w:rPr>
                  <w:lang w:val="en-US"/>
                  <w:rPrChange w:id="5610" w:author="Borja Gonzalez" w:date="2017-09-28T19:15:00Z">
                    <w:rPr>
                      <w:rFonts w:ascii="Monaco" w:hAnsi="Monaco" w:cs="Monaco"/>
                      <w:sz w:val="32"/>
                      <w:szCs w:val="32"/>
                      <w:lang w:val="en-US"/>
                    </w:rPr>
                  </w:rPrChange>
                </w:rPr>
                <w:t xml:space="preserve"> </w:t>
              </w:r>
            </w:ins>
          </w:p>
          <w:p w14:paraId="0AAB9D20" w14:textId="77777777" w:rsidR="00A47B4C" w:rsidRPr="00A47B4C" w:rsidRDefault="00A47B4C">
            <w:pPr>
              <w:rPr>
                <w:ins w:id="5611" w:author="Borja Gonzalez" w:date="2017-09-28T19:15:00Z"/>
                <w:lang w:val="en-US"/>
                <w:rPrChange w:id="5612" w:author="Borja Gonzalez" w:date="2017-09-28T19:15:00Z">
                  <w:rPr>
                    <w:ins w:id="5613" w:author="Borja Gonzalez" w:date="2017-09-28T19:15:00Z"/>
                    <w:rFonts w:ascii="Monaco" w:eastAsiaTheme="majorEastAsia" w:hAnsi="Monaco" w:cs="Monaco"/>
                    <w:color w:val="243F60" w:themeColor="accent1" w:themeShade="7F"/>
                    <w:sz w:val="32"/>
                    <w:szCs w:val="32"/>
                    <w:lang w:val="en-US"/>
                  </w:rPr>
                </w:rPrChange>
              </w:rPr>
              <w:pPrChange w:id="5614" w:author="GONZALEZ DIAZ, BORJA" w:date="2017-09-29T19:27:00Z">
                <w:pPr>
                  <w:keepNext/>
                  <w:keepLines/>
                  <w:widowControl w:val="0"/>
                  <w:autoSpaceDE w:val="0"/>
                  <w:autoSpaceDN w:val="0"/>
                  <w:adjustRightInd w:val="0"/>
                  <w:spacing w:before="200"/>
                  <w:outlineLvl w:val="4"/>
                </w:pPr>
              </w:pPrChange>
            </w:pPr>
            <w:ins w:id="5615" w:author="Borja Gonzalez" w:date="2017-09-28T19:15:00Z">
              <w:r w:rsidRPr="00A47B4C">
                <w:rPr>
                  <w:lang w:val="en-US"/>
                  <w:rPrChange w:id="5616" w:author="Borja Gonzalez" w:date="2017-09-28T19:15:00Z">
                    <w:rPr>
                      <w:rFonts w:ascii="Monaco" w:hAnsi="Monaco" w:cs="Monaco"/>
                      <w:sz w:val="32"/>
                      <w:szCs w:val="32"/>
                      <w:lang w:val="en-US"/>
                    </w:rPr>
                  </w:rPrChange>
                </w:rPr>
                <w:t xml:space="preserve">            n</w:t>
              </w:r>
              <w:r w:rsidRPr="00A47B4C">
                <w:rPr>
                  <w:b/>
                  <w:bCs/>
                  <w:color w:val="CE5C00"/>
                  <w:lang w:val="en-US"/>
                  <w:rPrChange w:id="5617" w:author="Borja Gonzalez" w:date="2017-09-28T19:15:00Z">
                    <w:rPr>
                      <w:rFonts w:ascii="Monaco" w:hAnsi="Monaco" w:cs="Monaco"/>
                      <w:b/>
                      <w:bCs/>
                      <w:color w:val="CE5C00"/>
                      <w:sz w:val="32"/>
                      <w:szCs w:val="32"/>
                      <w:lang w:val="en-US"/>
                    </w:rPr>
                  </w:rPrChange>
                </w:rPr>
                <w:t>:</w:t>
              </w:r>
              <w:r w:rsidRPr="00A47B4C">
                <w:rPr>
                  <w:lang w:val="en-US"/>
                  <w:rPrChange w:id="5618" w:author="Borja Gonzalez" w:date="2017-09-28T19:15:00Z">
                    <w:rPr>
                      <w:rFonts w:ascii="Monaco" w:hAnsi="Monaco" w:cs="Monaco"/>
                      <w:sz w:val="32"/>
                      <w:szCs w:val="32"/>
                      <w:lang w:val="en-US"/>
                    </w:rPr>
                  </w:rPrChange>
                </w:rPr>
                <w:t xml:space="preserve"> url1</w:t>
              </w:r>
              <w:r w:rsidRPr="00A47B4C">
                <w:rPr>
                  <w:b/>
                  <w:bCs/>
                  <w:lang w:val="en-US"/>
                  <w:rPrChange w:id="5619" w:author="Borja Gonzalez" w:date="2017-09-28T19:15:00Z">
                    <w:rPr>
                      <w:rFonts w:ascii="Monaco" w:hAnsi="Monaco" w:cs="Monaco"/>
                      <w:b/>
                      <w:bCs/>
                      <w:color w:val="000000"/>
                      <w:sz w:val="32"/>
                      <w:szCs w:val="32"/>
                      <w:lang w:val="en-US"/>
                    </w:rPr>
                  </w:rPrChange>
                </w:rPr>
                <w:t>.</w:t>
              </w:r>
              <w:r w:rsidRPr="00A47B4C">
                <w:rPr>
                  <w:lang w:val="en-US"/>
                  <w:rPrChange w:id="5620" w:author="Borja Gonzalez" w:date="2017-09-28T19:15:00Z">
                    <w:rPr>
                      <w:rFonts w:ascii="Monaco" w:hAnsi="Monaco" w:cs="Monaco"/>
                      <w:color w:val="000000"/>
                      <w:sz w:val="32"/>
                      <w:szCs w:val="32"/>
                      <w:lang w:val="en-US"/>
                    </w:rPr>
                  </w:rPrChange>
                </w:rPr>
                <w:t>searchParams</w:t>
              </w:r>
              <w:r w:rsidRPr="00A47B4C">
                <w:rPr>
                  <w:b/>
                  <w:bCs/>
                  <w:lang w:val="en-US"/>
                  <w:rPrChange w:id="5621" w:author="Borja Gonzalez" w:date="2017-09-28T19:15:00Z">
                    <w:rPr>
                      <w:rFonts w:ascii="Monaco" w:hAnsi="Monaco" w:cs="Monaco"/>
                      <w:b/>
                      <w:bCs/>
                      <w:color w:val="000000"/>
                      <w:sz w:val="32"/>
                      <w:szCs w:val="32"/>
                      <w:lang w:val="en-US"/>
                    </w:rPr>
                  </w:rPrChange>
                </w:rPr>
                <w:t>.</w:t>
              </w:r>
              <w:r w:rsidRPr="00A47B4C">
                <w:rPr>
                  <w:lang w:val="en-US"/>
                  <w:rPrChange w:id="5622" w:author="Borja Gonzalez" w:date="2017-09-28T19:15:00Z">
                    <w:rPr>
                      <w:rFonts w:ascii="Monaco" w:hAnsi="Monaco" w:cs="Monaco"/>
                      <w:color w:val="000000"/>
                      <w:sz w:val="32"/>
                      <w:szCs w:val="32"/>
                      <w:lang w:val="en-US"/>
                    </w:rPr>
                  </w:rPrChange>
                </w:rPr>
                <w:t>get</w:t>
              </w:r>
              <w:r w:rsidRPr="00A47B4C">
                <w:rPr>
                  <w:b/>
                  <w:bCs/>
                  <w:lang w:val="en-US"/>
                  <w:rPrChange w:id="5623" w:author="Borja Gonzalez" w:date="2017-09-28T19:15:00Z">
                    <w:rPr>
                      <w:rFonts w:ascii="Monaco" w:hAnsi="Monaco" w:cs="Monaco"/>
                      <w:b/>
                      <w:bCs/>
                      <w:color w:val="000000"/>
                      <w:sz w:val="32"/>
                      <w:szCs w:val="32"/>
                      <w:lang w:val="en-US"/>
                    </w:rPr>
                  </w:rPrChange>
                </w:rPr>
                <w:t>(</w:t>
              </w:r>
              <w:r w:rsidRPr="00A47B4C">
                <w:rPr>
                  <w:color w:val="4E9A06"/>
                  <w:lang w:val="en-US"/>
                  <w:rPrChange w:id="5624" w:author="Borja Gonzalez" w:date="2017-09-28T19:15:00Z">
                    <w:rPr>
                      <w:rFonts w:ascii="Monaco" w:hAnsi="Monaco" w:cs="Monaco"/>
                      <w:color w:val="4E9A06"/>
                      <w:sz w:val="32"/>
                      <w:szCs w:val="32"/>
                      <w:lang w:val="en-US"/>
                    </w:rPr>
                  </w:rPrChange>
                </w:rPr>
                <w:t>"var2"</w:t>
              </w:r>
              <w:r w:rsidRPr="00A47B4C">
                <w:rPr>
                  <w:b/>
                  <w:bCs/>
                  <w:lang w:val="en-US"/>
                  <w:rPrChange w:id="5625" w:author="Borja Gonzalez" w:date="2017-09-28T19:15:00Z">
                    <w:rPr>
                      <w:rFonts w:ascii="Monaco" w:hAnsi="Monaco" w:cs="Monaco"/>
                      <w:b/>
                      <w:bCs/>
                      <w:color w:val="000000"/>
                      <w:sz w:val="32"/>
                      <w:szCs w:val="32"/>
                      <w:lang w:val="en-US"/>
                    </w:rPr>
                  </w:rPrChange>
                </w:rPr>
                <w:t>),</w:t>
              </w:r>
            </w:ins>
          </w:p>
          <w:p w14:paraId="74B78879" w14:textId="77777777" w:rsidR="00A47B4C" w:rsidRPr="00A47B4C" w:rsidRDefault="00A47B4C">
            <w:pPr>
              <w:rPr>
                <w:ins w:id="5626" w:author="Borja Gonzalez" w:date="2017-09-28T19:15:00Z"/>
                <w:lang w:val="en-US"/>
                <w:rPrChange w:id="5627" w:author="Borja Gonzalez" w:date="2017-09-28T19:15:00Z">
                  <w:rPr>
                    <w:ins w:id="5628" w:author="Borja Gonzalez" w:date="2017-09-28T19:15:00Z"/>
                    <w:rFonts w:ascii="Monaco" w:eastAsiaTheme="majorEastAsia" w:hAnsi="Monaco" w:cs="Monaco"/>
                    <w:color w:val="243F60" w:themeColor="accent1" w:themeShade="7F"/>
                    <w:sz w:val="32"/>
                    <w:szCs w:val="32"/>
                    <w:lang w:val="en-US"/>
                  </w:rPr>
                </w:rPrChange>
              </w:rPr>
              <w:pPrChange w:id="5629" w:author="GONZALEZ DIAZ, BORJA" w:date="2017-09-29T19:27:00Z">
                <w:pPr>
                  <w:keepNext/>
                  <w:keepLines/>
                  <w:widowControl w:val="0"/>
                  <w:autoSpaceDE w:val="0"/>
                  <w:autoSpaceDN w:val="0"/>
                  <w:adjustRightInd w:val="0"/>
                  <w:spacing w:before="200"/>
                  <w:outlineLvl w:val="4"/>
                </w:pPr>
              </w:pPrChange>
            </w:pPr>
            <w:ins w:id="5630" w:author="Borja Gonzalez" w:date="2017-09-28T19:15:00Z">
              <w:r w:rsidRPr="00A47B4C">
                <w:rPr>
                  <w:lang w:val="en-US"/>
                  <w:rPrChange w:id="5631" w:author="Borja Gonzalez" w:date="2017-09-28T19:15:00Z">
                    <w:rPr>
                      <w:rFonts w:ascii="Monaco" w:hAnsi="Monaco" w:cs="Monaco"/>
                      <w:sz w:val="32"/>
                      <w:szCs w:val="32"/>
                      <w:lang w:val="en-US"/>
                    </w:rPr>
                  </w:rPrChange>
                </w:rPr>
                <w:t xml:space="preserve">            t1</w:t>
              </w:r>
              <w:r w:rsidRPr="00A47B4C">
                <w:rPr>
                  <w:b/>
                  <w:bCs/>
                  <w:color w:val="CE5C00"/>
                  <w:lang w:val="en-US"/>
                  <w:rPrChange w:id="5632" w:author="Borja Gonzalez" w:date="2017-09-28T19:15:00Z">
                    <w:rPr>
                      <w:rFonts w:ascii="Monaco" w:hAnsi="Monaco" w:cs="Monaco"/>
                      <w:b/>
                      <w:bCs/>
                      <w:color w:val="CE5C00"/>
                      <w:sz w:val="32"/>
                      <w:szCs w:val="32"/>
                      <w:lang w:val="en-US"/>
                    </w:rPr>
                  </w:rPrChange>
                </w:rPr>
                <w:t>:</w:t>
              </w:r>
              <w:r w:rsidRPr="00A47B4C">
                <w:rPr>
                  <w:lang w:val="en-US"/>
                  <w:rPrChange w:id="5633" w:author="Borja Gonzalez" w:date="2017-09-28T19:15:00Z">
                    <w:rPr>
                      <w:rFonts w:ascii="Monaco" w:hAnsi="Monaco" w:cs="Monaco"/>
                      <w:sz w:val="32"/>
                      <w:szCs w:val="32"/>
                      <w:lang w:val="en-US"/>
                    </w:rPr>
                  </w:rPrChange>
                </w:rPr>
                <w:t xml:space="preserve"> t</w:t>
              </w:r>
              <w:r w:rsidRPr="00A47B4C">
                <w:rPr>
                  <w:b/>
                  <w:bCs/>
                  <w:lang w:val="en-US"/>
                  <w:rPrChange w:id="5634" w:author="Borja Gonzalez" w:date="2017-09-28T19:15:00Z">
                    <w:rPr>
                      <w:rFonts w:ascii="Monaco" w:hAnsi="Monaco" w:cs="Monaco"/>
                      <w:b/>
                      <w:bCs/>
                      <w:color w:val="000000"/>
                      <w:sz w:val="32"/>
                      <w:szCs w:val="32"/>
                      <w:lang w:val="en-US"/>
                    </w:rPr>
                  </w:rPrChange>
                </w:rPr>
                <w:t>,</w:t>
              </w:r>
            </w:ins>
          </w:p>
          <w:p w14:paraId="3FFB7E79" w14:textId="77777777" w:rsidR="00A47B4C" w:rsidRPr="00A47B4C" w:rsidRDefault="00A47B4C">
            <w:pPr>
              <w:rPr>
                <w:ins w:id="5635" w:author="Borja Gonzalez" w:date="2017-09-28T19:15:00Z"/>
                <w:lang w:val="en-US"/>
                <w:rPrChange w:id="5636" w:author="Borja Gonzalez" w:date="2017-09-28T19:15:00Z">
                  <w:rPr>
                    <w:ins w:id="5637" w:author="Borja Gonzalez" w:date="2017-09-28T19:15:00Z"/>
                    <w:rFonts w:ascii="Monaco" w:eastAsiaTheme="majorEastAsia" w:hAnsi="Monaco" w:cs="Monaco"/>
                    <w:color w:val="243F60" w:themeColor="accent1" w:themeShade="7F"/>
                    <w:sz w:val="32"/>
                    <w:szCs w:val="32"/>
                    <w:lang w:val="en-US"/>
                  </w:rPr>
                </w:rPrChange>
              </w:rPr>
              <w:pPrChange w:id="5638" w:author="GONZALEZ DIAZ, BORJA" w:date="2017-09-29T19:27:00Z">
                <w:pPr>
                  <w:keepNext/>
                  <w:keepLines/>
                  <w:widowControl w:val="0"/>
                  <w:autoSpaceDE w:val="0"/>
                  <w:autoSpaceDN w:val="0"/>
                  <w:adjustRightInd w:val="0"/>
                  <w:spacing w:before="200"/>
                  <w:outlineLvl w:val="4"/>
                </w:pPr>
              </w:pPrChange>
            </w:pPr>
            <w:ins w:id="5639" w:author="Borja Gonzalez" w:date="2017-09-28T19:15:00Z">
              <w:r w:rsidRPr="00A47B4C">
                <w:rPr>
                  <w:lang w:val="en-US"/>
                  <w:rPrChange w:id="5640" w:author="Borja Gonzalez" w:date="2017-09-28T19:15:00Z">
                    <w:rPr>
                      <w:rFonts w:ascii="Monaco" w:hAnsi="Monaco" w:cs="Monaco"/>
                      <w:sz w:val="32"/>
                      <w:szCs w:val="32"/>
                      <w:lang w:val="en-US"/>
                    </w:rPr>
                  </w:rPrChange>
                </w:rPr>
                <w:t xml:space="preserve">            c1</w:t>
              </w:r>
              <w:r w:rsidRPr="00A47B4C">
                <w:rPr>
                  <w:b/>
                  <w:bCs/>
                  <w:color w:val="CE5C00"/>
                  <w:lang w:val="en-US"/>
                  <w:rPrChange w:id="5641" w:author="Borja Gonzalez" w:date="2017-09-28T19:15:00Z">
                    <w:rPr>
                      <w:rFonts w:ascii="Monaco" w:hAnsi="Monaco" w:cs="Monaco"/>
                      <w:b/>
                      <w:bCs/>
                      <w:color w:val="CE5C00"/>
                      <w:sz w:val="32"/>
                      <w:szCs w:val="32"/>
                      <w:lang w:val="en-US"/>
                    </w:rPr>
                  </w:rPrChange>
                </w:rPr>
                <w:t>:</w:t>
              </w:r>
              <w:r w:rsidRPr="00A47B4C">
                <w:rPr>
                  <w:lang w:val="en-US"/>
                  <w:rPrChange w:id="5642" w:author="Borja Gonzalez" w:date="2017-09-28T19:15:00Z">
                    <w:rPr>
                      <w:rFonts w:ascii="Monaco" w:hAnsi="Monaco" w:cs="Monaco"/>
                      <w:sz w:val="32"/>
                      <w:szCs w:val="32"/>
                      <w:lang w:val="en-US"/>
                    </w:rPr>
                  </w:rPrChange>
                </w:rPr>
                <w:t xml:space="preserve"> c</w:t>
              </w:r>
              <w:r w:rsidRPr="00A47B4C">
                <w:rPr>
                  <w:b/>
                  <w:bCs/>
                  <w:lang w:val="en-US"/>
                  <w:rPrChange w:id="5643" w:author="Borja Gonzalez" w:date="2017-09-28T19:15:00Z">
                    <w:rPr>
                      <w:rFonts w:ascii="Monaco" w:hAnsi="Monaco" w:cs="Monaco"/>
                      <w:b/>
                      <w:bCs/>
                      <w:color w:val="000000"/>
                      <w:sz w:val="32"/>
                      <w:szCs w:val="32"/>
                      <w:lang w:val="en-US"/>
                    </w:rPr>
                  </w:rPrChange>
                </w:rPr>
                <w:t>,</w:t>
              </w:r>
            </w:ins>
          </w:p>
          <w:p w14:paraId="2E2FACD1" w14:textId="77777777" w:rsidR="00A47B4C" w:rsidRPr="00A47B4C" w:rsidRDefault="00A47B4C">
            <w:pPr>
              <w:rPr>
                <w:ins w:id="5644" w:author="Borja Gonzalez" w:date="2017-09-28T19:15:00Z"/>
                <w:lang w:val="en-US"/>
                <w:rPrChange w:id="5645" w:author="Borja Gonzalez" w:date="2017-09-28T19:15:00Z">
                  <w:rPr>
                    <w:ins w:id="5646" w:author="Borja Gonzalez" w:date="2017-09-28T19:15:00Z"/>
                    <w:rFonts w:ascii="Monaco" w:eastAsiaTheme="majorEastAsia" w:hAnsi="Monaco" w:cs="Monaco"/>
                    <w:color w:val="243F60" w:themeColor="accent1" w:themeShade="7F"/>
                    <w:sz w:val="32"/>
                    <w:szCs w:val="32"/>
                    <w:lang w:val="en-US"/>
                  </w:rPr>
                </w:rPrChange>
              </w:rPr>
              <w:pPrChange w:id="5647" w:author="GONZALEZ DIAZ, BORJA" w:date="2017-09-29T19:27:00Z">
                <w:pPr>
                  <w:keepNext/>
                  <w:keepLines/>
                  <w:widowControl w:val="0"/>
                  <w:autoSpaceDE w:val="0"/>
                  <w:autoSpaceDN w:val="0"/>
                  <w:adjustRightInd w:val="0"/>
                  <w:spacing w:before="200"/>
                  <w:outlineLvl w:val="4"/>
                </w:pPr>
              </w:pPrChange>
            </w:pPr>
            <w:ins w:id="5648" w:author="Borja Gonzalez" w:date="2017-09-28T19:15:00Z">
              <w:r w:rsidRPr="00A47B4C">
                <w:rPr>
                  <w:lang w:val="en-US"/>
                  <w:rPrChange w:id="5649" w:author="Borja Gonzalez" w:date="2017-09-28T19:15:00Z">
                    <w:rPr>
                      <w:rFonts w:ascii="Monaco" w:hAnsi="Monaco" w:cs="Monaco"/>
                      <w:sz w:val="32"/>
                      <w:szCs w:val="32"/>
                      <w:lang w:val="en-US"/>
                    </w:rPr>
                  </w:rPrChange>
                </w:rPr>
                <w:t xml:space="preserve">            s1</w:t>
              </w:r>
              <w:r w:rsidRPr="00A47B4C">
                <w:rPr>
                  <w:b/>
                  <w:bCs/>
                  <w:color w:val="CE5C00"/>
                  <w:lang w:val="en-US"/>
                  <w:rPrChange w:id="5650" w:author="Borja Gonzalez" w:date="2017-09-28T19:15:00Z">
                    <w:rPr>
                      <w:rFonts w:ascii="Monaco" w:hAnsi="Monaco" w:cs="Monaco"/>
                      <w:b/>
                      <w:bCs/>
                      <w:color w:val="CE5C00"/>
                      <w:sz w:val="32"/>
                      <w:szCs w:val="32"/>
                      <w:lang w:val="en-US"/>
                    </w:rPr>
                  </w:rPrChange>
                </w:rPr>
                <w:t>:</w:t>
              </w:r>
              <w:r w:rsidRPr="00A47B4C">
                <w:rPr>
                  <w:lang w:val="en-US"/>
                  <w:rPrChange w:id="5651" w:author="Borja Gonzalez" w:date="2017-09-28T19:15:00Z">
                    <w:rPr>
                      <w:rFonts w:ascii="Monaco" w:hAnsi="Monaco" w:cs="Monaco"/>
                      <w:sz w:val="32"/>
                      <w:szCs w:val="32"/>
                      <w:lang w:val="en-US"/>
                    </w:rPr>
                  </w:rPrChange>
                </w:rPr>
                <w:t xml:space="preserve"> s</w:t>
              </w:r>
              <w:r w:rsidRPr="00A47B4C">
                <w:rPr>
                  <w:b/>
                  <w:bCs/>
                  <w:lang w:val="en-US"/>
                  <w:rPrChange w:id="5652" w:author="Borja Gonzalez" w:date="2017-09-28T19:15:00Z">
                    <w:rPr>
                      <w:rFonts w:ascii="Monaco" w:hAnsi="Monaco" w:cs="Monaco"/>
                      <w:b/>
                      <w:bCs/>
                      <w:color w:val="000000"/>
                      <w:sz w:val="32"/>
                      <w:szCs w:val="32"/>
                      <w:lang w:val="en-US"/>
                    </w:rPr>
                  </w:rPrChange>
                </w:rPr>
                <w:t>,</w:t>
              </w:r>
            </w:ins>
          </w:p>
          <w:p w14:paraId="7605A4FD" w14:textId="77777777" w:rsidR="00A47B4C" w:rsidRPr="00A47B4C" w:rsidRDefault="00A47B4C">
            <w:pPr>
              <w:rPr>
                <w:ins w:id="5653" w:author="Borja Gonzalez" w:date="2017-09-28T19:15:00Z"/>
                <w:lang w:val="en-US"/>
                <w:rPrChange w:id="5654" w:author="Borja Gonzalez" w:date="2017-09-28T19:15:00Z">
                  <w:rPr>
                    <w:ins w:id="5655" w:author="Borja Gonzalez" w:date="2017-09-28T19:15:00Z"/>
                    <w:rFonts w:ascii="Monaco" w:eastAsiaTheme="majorEastAsia" w:hAnsi="Monaco" w:cs="Monaco"/>
                    <w:color w:val="243F60" w:themeColor="accent1" w:themeShade="7F"/>
                    <w:sz w:val="32"/>
                    <w:szCs w:val="32"/>
                    <w:lang w:val="en-US"/>
                  </w:rPr>
                </w:rPrChange>
              </w:rPr>
              <w:pPrChange w:id="5656" w:author="GONZALEZ DIAZ, BORJA" w:date="2017-09-29T19:27:00Z">
                <w:pPr>
                  <w:keepNext/>
                  <w:keepLines/>
                  <w:widowControl w:val="0"/>
                  <w:autoSpaceDE w:val="0"/>
                  <w:autoSpaceDN w:val="0"/>
                  <w:adjustRightInd w:val="0"/>
                  <w:spacing w:before="200"/>
                  <w:outlineLvl w:val="4"/>
                </w:pPr>
              </w:pPrChange>
            </w:pPr>
            <w:ins w:id="5657" w:author="Borja Gonzalez" w:date="2017-09-28T19:15:00Z">
              <w:r w:rsidRPr="00A47B4C">
                <w:rPr>
                  <w:lang w:val="en-US"/>
                  <w:rPrChange w:id="5658" w:author="Borja Gonzalez" w:date="2017-09-28T19:15:00Z">
                    <w:rPr>
                      <w:rFonts w:ascii="Monaco" w:hAnsi="Monaco" w:cs="Monaco"/>
                      <w:sz w:val="32"/>
                      <w:szCs w:val="32"/>
                      <w:lang w:val="en-US"/>
                    </w:rPr>
                  </w:rPrChange>
                </w:rPr>
                <w:t xml:space="preserve">            t1</w:t>
              </w:r>
              <w:r w:rsidRPr="00A47B4C">
                <w:rPr>
                  <w:b/>
                  <w:bCs/>
                  <w:color w:val="CE5C00"/>
                  <w:lang w:val="en-US"/>
                  <w:rPrChange w:id="5659" w:author="Borja Gonzalez" w:date="2017-09-28T19:15:00Z">
                    <w:rPr>
                      <w:rFonts w:ascii="Monaco" w:hAnsi="Monaco" w:cs="Monaco"/>
                      <w:b/>
                      <w:bCs/>
                      <w:color w:val="CE5C00"/>
                      <w:sz w:val="32"/>
                      <w:szCs w:val="32"/>
                      <w:lang w:val="en-US"/>
                    </w:rPr>
                  </w:rPrChange>
                </w:rPr>
                <w:t>:</w:t>
              </w:r>
              <w:r w:rsidRPr="00A47B4C">
                <w:rPr>
                  <w:lang w:val="en-US"/>
                  <w:rPrChange w:id="5660" w:author="Borja Gonzalez" w:date="2017-09-28T19:15:00Z">
                    <w:rPr>
                      <w:rFonts w:ascii="Monaco" w:hAnsi="Monaco" w:cs="Monaco"/>
                      <w:sz w:val="32"/>
                      <w:szCs w:val="32"/>
                      <w:lang w:val="en-US"/>
                    </w:rPr>
                  </w:rPrChange>
                </w:rPr>
                <w:t xml:space="preserve"> tr</w:t>
              </w:r>
              <w:r w:rsidRPr="00A47B4C">
                <w:rPr>
                  <w:b/>
                  <w:bCs/>
                  <w:lang w:val="en-US"/>
                  <w:rPrChange w:id="5661" w:author="Borja Gonzalez" w:date="2017-09-28T19:15:00Z">
                    <w:rPr>
                      <w:rFonts w:ascii="Monaco" w:hAnsi="Monaco" w:cs="Monaco"/>
                      <w:b/>
                      <w:bCs/>
                      <w:color w:val="000000"/>
                      <w:sz w:val="32"/>
                      <w:szCs w:val="32"/>
                      <w:lang w:val="en-US"/>
                    </w:rPr>
                  </w:rPrChange>
                </w:rPr>
                <w:t>,</w:t>
              </w:r>
            </w:ins>
          </w:p>
          <w:p w14:paraId="519780A9" w14:textId="77777777" w:rsidR="00A47B4C" w:rsidRPr="00A47B4C" w:rsidRDefault="00A47B4C">
            <w:pPr>
              <w:rPr>
                <w:ins w:id="5662" w:author="Borja Gonzalez" w:date="2017-09-28T19:15:00Z"/>
                <w:lang w:val="en-US"/>
                <w:rPrChange w:id="5663" w:author="Borja Gonzalez" w:date="2017-09-28T19:15:00Z">
                  <w:rPr>
                    <w:ins w:id="5664" w:author="Borja Gonzalez" w:date="2017-09-28T19:15:00Z"/>
                    <w:rFonts w:ascii="Monaco" w:eastAsiaTheme="majorEastAsia" w:hAnsi="Monaco" w:cs="Monaco"/>
                    <w:color w:val="243F60" w:themeColor="accent1" w:themeShade="7F"/>
                    <w:sz w:val="32"/>
                    <w:szCs w:val="32"/>
                    <w:lang w:val="en-US"/>
                  </w:rPr>
                </w:rPrChange>
              </w:rPr>
              <w:pPrChange w:id="5665" w:author="GONZALEZ DIAZ, BORJA" w:date="2017-09-29T19:27:00Z">
                <w:pPr>
                  <w:keepNext/>
                  <w:keepLines/>
                  <w:widowControl w:val="0"/>
                  <w:autoSpaceDE w:val="0"/>
                  <w:autoSpaceDN w:val="0"/>
                  <w:adjustRightInd w:val="0"/>
                  <w:spacing w:before="200"/>
                  <w:outlineLvl w:val="4"/>
                </w:pPr>
              </w:pPrChange>
            </w:pPr>
            <w:ins w:id="5666" w:author="Borja Gonzalez" w:date="2017-09-28T19:15:00Z">
              <w:r w:rsidRPr="00A47B4C">
                <w:rPr>
                  <w:lang w:val="en-US"/>
                  <w:rPrChange w:id="5667" w:author="Borja Gonzalez" w:date="2017-09-28T19:15:00Z">
                    <w:rPr>
                      <w:rFonts w:ascii="Monaco" w:hAnsi="Monaco" w:cs="Monaco"/>
                      <w:sz w:val="32"/>
                      <w:szCs w:val="32"/>
                      <w:lang w:val="en-US"/>
                    </w:rPr>
                  </w:rPrChange>
                </w:rPr>
                <w:t xml:space="preserve">            mxc</w:t>
              </w:r>
              <w:r w:rsidRPr="00A47B4C">
                <w:rPr>
                  <w:b/>
                  <w:bCs/>
                  <w:color w:val="CE5C00"/>
                  <w:lang w:val="en-US"/>
                  <w:rPrChange w:id="5668" w:author="Borja Gonzalez" w:date="2017-09-28T19:15:00Z">
                    <w:rPr>
                      <w:rFonts w:ascii="Monaco" w:hAnsi="Monaco" w:cs="Monaco"/>
                      <w:b/>
                      <w:bCs/>
                      <w:color w:val="CE5C00"/>
                      <w:sz w:val="32"/>
                      <w:szCs w:val="32"/>
                      <w:lang w:val="en-US"/>
                    </w:rPr>
                  </w:rPrChange>
                </w:rPr>
                <w:t>:</w:t>
              </w:r>
              <w:r w:rsidRPr="00A47B4C">
                <w:rPr>
                  <w:lang w:val="en-US"/>
                  <w:rPrChange w:id="5669" w:author="Borja Gonzalez" w:date="2017-09-28T19:15:00Z">
                    <w:rPr>
                      <w:rFonts w:ascii="Monaco" w:hAnsi="Monaco" w:cs="Monaco"/>
                      <w:sz w:val="32"/>
                      <w:szCs w:val="32"/>
                      <w:lang w:val="en-US"/>
                    </w:rPr>
                  </w:rPrChange>
                </w:rPr>
                <w:t xml:space="preserve"> max_c</w:t>
              </w:r>
              <w:r w:rsidRPr="00A47B4C">
                <w:rPr>
                  <w:b/>
                  <w:bCs/>
                  <w:lang w:val="en-US"/>
                  <w:rPrChange w:id="5670" w:author="Borja Gonzalez" w:date="2017-09-28T19:15:00Z">
                    <w:rPr>
                      <w:rFonts w:ascii="Monaco" w:hAnsi="Monaco" w:cs="Monaco"/>
                      <w:b/>
                      <w:bCs/>
                      <w:color w:val="000000"/>
                      <w:sz w:val="32"/>
                      <w:szCs w:val="32"/>
                      <w:lang w:val="en-US"/>
                    </w:rPr>
                  </w:rPrChange>
                </w:rPr>
                <w:t>,</w:t>
              </w:r>
            </w:ins>
          </w:p>
          <w:p w14:paraId="3C2FABE3" w14:textId="77777777" w:rsidR="00A47B4C" w:rsidRPr="00A47B4C" w:rsidRDefault="00A47B4C">
            <w:pPr>
              <w:rPr>
                <w:ins w:id="5671" w:author="Borja Gonzalez" w:date="2017-09-28T19:15:00Z"/>
                <w:lang w:val="en-US"/>
                <w:rPrChange w:id="5672" w:author="Borja Gonzalez" w:date="2017-09-28T19:15:00Z">
                  <w:rPr>
                    <w:ins w:id="5673" w:author="Borja Gonzalez" w:date="2017-09-28T19:15:00Z"/>
                    <w:rFonts w:ascii="Monaco" w:eastAsiaTheme="majorEastAsia" w:hAnsi="Monaco" w:cs="Monaco"/>
                    <w:color w:val="243F60" w:themeColor="accent1" w:themeShade="7F"/>
                    <w:sz w:val="32"/>
                    <w:szCs w:val="32"/>
                    <w:lang w:val="en-US"/>
                  </w:rPr>
                </w:rPrChange>
              </w:rPr>
              <w:pPrChange w:id="5674" w:author="GONZALEZ DIAZ, BORJA" w:date="2017-09-29T19:27:00Z">
                <w:pPr>
                  <w:keepNext/>
                  <w:keepLines/>
                  <w:widowControl w:val="0"/>
                  <w:autoSpaceDE w:val="0"/>
                  <w:autoSpaceDN w:val="0"/>
                  <w:adjustRightInd w:val="0"/>
                  <w:spacing w:before="200"/>
                  <w:outlineLvl w:val="4"/>
                </w:pPr>
              </w:pPrChange>
            </w:pPr>
            <w:ins w:id="5675" w:author="Borja Gonzalez" w:date="2017-09-28T19:15:00Z">
              <w:r w:rsidRPr="00A47B4C">
                <w:rPr>
                  <w:lang w:val="en-US"/>
                  <w:rPrChange w:id="5676" w:author="Borja Gonzalez" w:date="2017-09-28T19:15:00Z">
                    <w:rPr>
                      <w:rFonts w:ascii="Monaco" w:hAnsi="Monaco" w:cs="Monaco"/>
                      <w:sz w:val="32"/>
                      <w:szCs w:val="32"/>
                      <w:lang w:val="en-US"/>
                    </w:rPr>
                  </w:rPrChange>
                </w:rPr>
                <w:lastRenderedPageBreak/>
                <w:t xml:space="preserve">            mnc</w:t>
              </w:r>
              <w:r w:rsidRPr="00A47B4C">
                <w:rPr>
                  <w:b/>
                  <w:bCs/>
                  <w:color w:val="CE5C00"/>
                  <w:lang w:val="en-US"/>
                  <w:rPrChange w:id="5677" w:author="Borja Gonzalez" w:date="2017-09-28T19:15:00Z">
                    <w:rPr>
                      <w:rFonts w:ascii="Monaco" w:hAnsi="Monaco" w:cs="Monaco"/>
                      <w:b/>
                      <w:bCs/>
                      <w:color w:val="CE5C00"/>
                      <w:sz w:val="32"/>
                      <w:szCs w:val="32"/>
                      <w:lang w:val="en-US"/>
                    </w:rPr>
                  </w:rPrChange>
                </w:rPr>
                <w:t>:</w:t>
              </w:r>
              <w:r w:rsidRPr="00A47B4C">
                <w:rPr>
                  <w:lang w:val="en-US"/>
                  <w:rPrChange w:id="5678" w:author="Borja Gonzalez" w:date="2017-09-28T19:15:00Z">
                    <w:rPr>
                      <w:rFonts w:ascii="Monaco" w:hAnsi="Monaco" w:cs="Monaco"/>
                      <w:sz w:val="32"/>
                      <w:szCs w:val="32"/>
                      <w:lang w:val="en-US"/>
                    </w:rPr>
                  </w:rPrChange>
                </w:rPr>
                <w:t xml:space="preserve"> min_c</w:t>
              </w:r>
              <w:r w:rsidRPr="00A47B4C">
                <w:rPr>
                  <w:b/>
                  <w:bCs/>
                  <w:lang w:val="en-US"/>
                  <w:rPrChange w:id="5679" w:author="Borja Gonzalez" w:date="2017-09-28T19:15:00Z">
                    <w:rPr>
                      <w:rFonts w:ascii="Monaco" w:hAnsi="Monaco" w:cs="Monaco"/>
                      <w:b/>
                      <w:bCs/>
                      <w:color w:val="000000"/>
                      <w:sz w:val="32"/>
                      <w:szCs w:val="32"/>
                      <w:lang w:val="en-US"/>
                    </w:rPr>
                  </w:rPrChange>
                </w:rPr>
                <w:t>,</w:t>
              </w:r>
            </w:ins>
          </w:p>
          <w:p w14:paraId="0BE1EACD" w14:textId="77777777" w:rsidR="00A47B4C" w:rsidRPr="00A47B4C" w:rsidRDefault="00A47B4C">
            <w:pPr>
              <w:rPr>
                <w:ins w:id="5680" w:author="Borja Gonzalez" w:date="2017-09-28T19:15:00Z"/>
                <w:lang w:val="en-US"/>
                <w:rPrChange w:id="5681" w:author="Borja Gonzalez" w:date="2017-09-28T19:15:00Z">
                  <w:rPr>
                    <w:ins w:id="5682" w:author="Borja Gonzalez" w:date="2017-09-28T19:15:00Z"/>
                    <w:rFonts w:ascii="Monaco" w:eastAsiaTheme="majorEastAsia" w:hAnsi="Monaco" w:cs="Monaco"/>
                    <w:color w:val="243F60" w:themeColor="accent1" w:themeShade="7F"/>
                    <w:sz w:val="32"/>
                    <w:szCs w:val="32"/>
                    <w:lang w:val="en-US"/>
                  </w:rPr>
                </w:rPrChange>
              </w:rPr>
              <w:pPrChange w:id="5683" w:author="GONZALEZ DIAZ, BORJA" w:date="2017-09-29T19:27:00Z">
                <w:pPr>
                  <w:keepNext/>
                  <w:keepLines/>
                  <w:widowControl w:val="0"/>
                  <w:autoSpaceDE w:val="0"/>
                  <w:autoSpaceDN w:val="0"/>
                  <w:adjustRightInd w:val="0"/>
                  <w:spacing w:before="200"/>
                  <w:outlineLvl w:val="4"/>
                </w:pPr>
              </w:pPrChange>
            </w:pPr>
            <w:ins w:id="5684" w:author="Borja Gonzalez" w:date="2017-09-28T19:15:00Z">
              <w:r w:rsidRPr="00A47B4C">
                <w:rPr>
                  <w:lang w:val="en-US"/>
                  <w:rPrChange w:id="5685" w:author="Borja Gonzalez" w:date="2017-09-28T19:15:00Z">
                    <w:rPr>
                      <w:rFonts w:ascii="Monaco" w:hAnsi="Monaco" w:cs="Monaco"/>
                      <w:sz w:val="32"/>
                      <w:szCs w:val="32"/>
                      <w:lang w:val="en-US"/>
                    </w:rPr>
                  </w:rPrChange>
                </w:rPr>
                <w:t xml:space="preserve">            mxt</w:t>
              </w:r>
              <w:r w:rsidRPr="00A47B4C">
                <w:rPr>
                  <w:b/>
                  <w:bCs/>
                  <w:color w:val="CE5C00"/>
                  <w:lang w:val="en-US"/>
                  <w:rPrChange w:id="5686" w:author="Borja Gonzalez" w:date="2017-09-28T19:15:00Z">
                    <w:rPr>
                      <w:rFonts w:ascii="Monaco" w:hAnsi="Monaco" w:cs="Monaco"/>
                      <w:b/>
                      <w:bCs/>
                      <w:color w:val="CE5C00"/>
                      <w:sz w:val="32"/>
                      <w:szCs w:val="32"/>
                      <w:lang w:val="en-US"/>
                    </w:rPr>
                  </w:rPrChange>
                </w:rPr>
                <w:t>:</w:t>
              </w:r>
              <w:r w:rsidRPr="00A47B4C">
                <w:rPr>
                  <w:lang w:val="en-US"/>
                  <w:rPrChange w:id="5687" w:author="Borja Gonzalez" w:date="2017-09-28T19:15:00Z">
                    <w:rPr>
                      <w:rFonts w:ascii="Monaco" w:hAnsi="Monaco" w:cs="Monaco"/>
                      <w:sz w:val="32"/>
                      <w:szCs w:val="32"/>
                      <w:lang w:val="en-US"/>
                    </w:rPr>
                  </w:rPrChange>
                </w:rPr>
                <w:t xml:space="preserve"> max_t</w:t>
              </w:r>
              <w:r w:rsidRPr="00A47B4C">
                <w:rPr>
                  <w:b/>
                  <w:bCs/>
                  <w:lang w:val="en-US"/>
                  <w:rPrChange w:id="5688" w:author="Borja Gonzalez" w:date="2017-09-28T19:15:00Z">
                    <w:rPr>
                      <w:rFonts w:ascii="Monaco" w:hAnsi="Monaco" w:cs="Monaco"/>
                      <w:b/>
                      <w:bCs/>
                      <w:color w:val="000000"/>
                      <w:sz w:val="32"/>
                      <w:szCs w:val="32"/>
                      <w:lang w:val="en-US"/>
                    </w:rPr>
                  </w:rPrChange>
                </w:rPr>
                <w:t>,</w:t>
              </w:r>
            </w:ins>
          </w:p>
          <w:p w14:paraId="74F96AF3" w14:textId="77777777" w:rsidR="00A47B4C" w:rsidRPr="00A47B4C" w:rsidRDefault="00A47B4C">
            <w:pPr>
              <w:rPr>
                <w:ins w:id="5689" w:author="Borja Gonzalez" w:date="2017-09-28T19:15:00Z"/>
                <w:lang w:val="en-US"/>
                <w:rPrChange w:id="5690" w:author="Borja Gonzalez" w:date="2017-09-28T19:15:00Z">
                  <w:rPr>
                    <w:ins w:id="5691" w:author="Borja Gonzalez" w:date="2017-09-28T19:15:00Z"/>
                    <w:rFonts w:ascii="Monaco" w:eastAsiaTheme="majorEastAsia" w:hAnsi="Monaco" w:cs="Monaco"/>
                    <w:color w:val="243F60" w:themeColor="accent1" w:themeShade="7F"/>
                    <w:sz w:val="32"/>
                    <w:szCs w:val="32"/>
                    <w:lang w:val="en-US"/>
                  </w:rPr>
                </w:rPrChange>
              </w:rPr>
              <w:pPrChange w:id="5692" w:author="GONZALEZ DIAZ, BORJA" w:date="2017-09-29T19:27:00Z">
                <w:pPr>
                  <w:keepNext/>
                  <w:keepLines/>
                  <w:widowControl w:val="0"/>
                  <w:autoSpaceDE w:val="0"/>
                  <w:autoSpaceDN w:val="0"/>
                  <w:adjustRightInd w:val="0"/>
                  <w:spacing w:before="200"/>
                  <w:outlineLvl w:val="4"/>
                </w:pPr>
              </w:pPrChange>
            </w:pPr>
            <w:ins w:id="5693" w:author="Borja Gonzalez" w:date="2017-09-28T19:15:00Z">
              <w:r w:rsidRPr="00A47B4C">
                <w:rPr>
                  <w:lang w:val="en-US"/>
                  <w:rPrChange w:id="5694" w:author="Borja Gonzalez" w:date="2017-09-28T19:15:00Z">
                    <w:rPr>
                      <w:rFonts w:ascii="Monaco" w:hAnsi="Monaco" w:cs="Monaco"/>
                      <w:sz w:val="32"/>
                      <w:szCs w:val="32"/>
                      <w:lang w:val="en-US"/>
                    </w:rPr>
                  </w:rPrChange>
                </w:rPr>
                <w:t xml:space="preserve">            mntr</w:t>
              </w:r>
              <w:r w:rsidRPr="00A47B4C">
                <w:rPr>
                  <w:b/>
                  <w:bCs/>
                  <w:color w:val="CE5C00"/>
                  <w:lang w:val="en-US"/>
                  <w:rPrChange w:id="5695" w:author="Borja Gonzalez" w:date="2017-09-28T19:15:00Z">
                    <w:rPr>
                      <w:rFonts w:ascii="Monaco" w:hAnsi="Monaco" w:cs="Monaco"/>
                      <w:b/>
                      <w:bCs/>
                      <w:color w:val="CE5C00"/>
                      <w:sz w:val="32"/>
                      <w:szCs w:val="32"/>
                      <w:lang w:val="en-US"/>
                    </w:rPr>
                  </w:rPrChange>
                </w:rPr>
                <w:t>:</w:t>
              </w:r>
              <w:r w:rsidRPr="00A47B4C">
                <w:rPr>
                  <w:lang w:val="en-US"/>
                  <w:rPrChange w:id="5696" w:author="Borja Gonzalez" w:date="2017-09-28T19:15:00Z">
                    <w:rPr>
                      <w:rFonts w:ascii="Monaco" w:hAnsi="Monaco" w:cs="Monaco"/>
                      <w:sz w:val="32"/>
                      <w:szCs w:val="32"/>
                      <w:lang w:val="en-US"/>
                    </w:rPr>
                  </w:rPrChange>
                </w:rPr>
                <w:t xml:space="preserve"> min_tr</w:t>
              </w:r>
              <w:r w:rsidRPr="00A47B4C">
                <w:rPr>
                  <w:b/>
                  <w:bCs/>
                  <w:lang w:val="en-US"/>
                  <w:rPrChange w:id="5697" w:author="Borja Gonzalez" w:date="2017-09-28T19:15:00Z">
                    <w:rPr>
                      <w:rFonts w:ascii="Monaco" w:hAnsi="Monaco" w:cs="Monaco"/>
                      <w:b/>
                      <w:bCs/>
                      <w:color w:val="000000"/>
                      <w:sz w:val="32"/>
                      <w:szCs w:val="32"/>
                      <w:lang w:val="en-US"/>
                    </w:rPr>
                  </w:rPrChange>
                </w:rPr>
                <w:t>,</w:t>
              </w:r>
            </w:ins>
          </w:p>
          <w:p w14:paraId="1F88DA20" w14:textId="77777777" w:rsidR="00A47B4C" w:rsidRPr="00A47B4C" w:rsidRDefault="00A47B4C">
            <w:pPr>
              <w:rPr>
                <w:ins w:id="5698" w:author="Borja Gonzalez" w:date="2017-09-28T19:15:00Z"/>
                <w:lang w:val="en-US"/>
                <w:rPrChange w:id="5699" w:author="Borja Gonzalez" w:date="2017-09-28T19:15:00Z">
                  <w:rPr>
                    <w:ins w:id="5700" w:author="Borja Gonzalez" w:date="2017-09-28T19:15:00Z"/>
                    <w:rFonts w:ascii="Monaco" w:eastAsiaTheme="majorEastAsia" w:hAnsi="Monaco" w:cs="Monaco"/>
                    <w:color w:val="243F60" w:themeColor="accent1" w:themeShade="7F"/>
                    <w:sz w:val="32"/>
                    <w:szCs w:val="32"/>
                    <w:lang w:val="en-US"/>
                  </w:rPr>
                </w:rPrChange>
              </w:rPr>
              <w:pPrChange w:id="5701" w:author="GONZALEZ DIAZ, BORJA" w:date="2017-09-29T19:27:00Z">
                <w:pPr>
                  <w:keepNext/>
                  <w:keepLines/>
                  <w:widowControl w:val="0"/>
                  <w:autoSpaceDE w:val="0"/>
                  <w:autoSpaceDN w:val="0"/>
                  <w:adjustRightInd w:val="0"/>
                  <w:spacing w:before="200"/>
                  <w:outlineLvl w:val="4"/>
                </w:pPr>
              </w:pPrChange>
            </w:pPr>
            <w:ins w:id="5702" w:author="Borja Gonzalez" w:date="2017-09-28T19:15:00Z">
              <w:r w:rsidRPr="00A47B4C">
                <w:rPr>
                  <w:lang w:val="en-US"/>
                  <w:rPrChange w:id="5703" w:author="Borja Gonzalez" w:date="2017-09-28T19:15:00Z">
                    <w:rPr>
                      <w:rFonts w:ascii="Monaco" w:hAnsi="Monaco" w:cs="Monaco"/>
                      <w:sz w:val="32"/>
                      <w:szCs w:val="32"/>
                      <w:lang w:val="en-US"/>
                    </w:rPr>
                  </w:rPrChange>
                </w:rPr>
                <w:t xml:space="preserve">            mxs</w:t>
              </w:r>
              <w:r w:rsidRPr="00A47B4C">
                <w:rPr>
                  <w:b/>
                  <w:bCs/>
                  <w:color w:val="CE5C00"/>
                  <w:lang w:val="en-US"/>
                  <w:rPrChange w:id="5704" w:author="Borja Gonzalez" w:date="2017-09-28T19:15:00Z">
                    <w:rPr>
                      <w:rFonts w:ascii="Monaco" w:hAnsi="Monaco" w:cs="Monaco"/>
                      <w:b/>
                      <w:bCs/>
                      <w:color w:val="CE5C00"/>
                      <w:sz w:val="32"/>
                      <w:szCs w:val="32"/>
                      <w:lang w:val="en-US"/>
                    </w:rPr>
                  </w:rPrChange>
                </w:rPr>
                <w:t>:</w:t>
              </w:r>
              <w:r w:rsidRPr="00A47B4C">
                <w:rPr>
                  <w:lang w:val="en-US"/>
                  <w:rPrChange w:id="5705" w:author="Borja Gonzalez" w:date="2017-09-28T19:15:00Z">
                    <w:rPr>
                      <w:rFonts w:ascii="Monaco" w:hAnsi="Monaco" w:cs="Monaco"/>
                      <w:sz w:val="32"/>
                      <w:szCs w:val="32"/>
                      <w:lang w:val="en-US"/>
                    </w:rPr>
                  </w:rPrChange>
                </w:rPr>
                <w:t xml:space="preserve"> max_s</w:t>
              </w:r>
              <w:r w:rsidRPr="00A47B4C">
                <w:rPr>
                  <w:b/>
                  <w:bCs/>
                  <w:lang w:val="en-US"/>
                  <w:rPrChange w:id="5706" w:author="Borja Gonzalez" w:date="2017-09-28T19:15:00Z">
                    <w:rPr>
                      <w:rFonts w:ascii="Monaco" w:hAnsi="Monaco" w:cs="Monaco"/>
                      <w:b/>
                      <w:bCs/>
                      <w:color w:val="000000"/>
                      <w:sz w:val="32"/>
                      <w:szCs w:val="32"/>
                      <w:lang w:val="en-US"/>
                    </w:rPr>
                  </w:rPrChange>
                </w:rPr>
                <w:t>,</w:t>
              </w:r>
            </w:ins>
          </w:p>
          <w:p w14:paraId="6024BC30" w14:textId="77777777" w:rsidR="00A47B4C" w:rsidRPr="00A47B4C" w:rsidRDefault="00A47B4C">
            <w:pPr>
              <w:rPr>
                <w:ins w:id="5707" w:author="Borja Gonzalez" w:date="2017-09-28T19:15:00Z"/>
                <w:lang w:val="en-US"/>
                <w:rPrChange w:id="5708" w:author="Borja Gonzalez" w:date="2017-09-28T19:15:00Z">
                  <w:rPr>
                    <w:ins w:id="5709" w:author="Borja Gonzalez" w:date="2017-09-28T19:15:00Z"/>
                    <w:rFonts w:ascii="Monaco" w:eastAsiaTheme="majorEastAsia" w:hAnsi="Monaco" w:cs="Monaco"/>
                    <w:color w:val="243F60" w:themeColor="accent1" w:themeShade="7F"/>
                    <w:sz w:val="32"/>
                    <w:szCs w:val="32"/>
                    <w:lang w:val="en-US"/>
                  </w:rPr>
                </w:rPrChange>
              </w:rPr>
              <w:pPrChange w:id="5710" w:author="GONZALEZ DIAZ, BORJA" w:date="2017-09-29T19:27:00Z">
                <w:pPr>
                  <w:keepNext/>
                  <w:keepLines/>
                  <w:widowControl w:val="0"/>
                  <w:autoSpaceDE w:val="0"/>
                  <w:autoSpaceDN w:val="0"/>
                  <w:adjustRightInd w:val="0"/>
                  <w:spacing w:before="200"/>
                  <w:outlineLvl w:val="4"/>
                </w:pPr>
              </w:pPrChange>
            </w:pPr>
            <w:ins w:id="5711" w:author="Borja Gonzalez" w:date="2017-09-28T19:15:00Z">
              <w:r w:rsidRPr="00A47B4C">
                <w:rPr>
                  <w:lang w:val="en-US"/>
                  <w:rPrChange w:id="5712" w:author="Borja Gonzalez" w:date="2017-09-28T19:15:00Z">
                    <w:rPr>
                      <w:rFonts w:ascii="Monaco" w:hAnsi="Monaco" w:cs="Monaco"/>
                      <w:sz w:val="32"/>
                      <w:szCs w:val="32"/>
                      <w:lang w:val="en-US"/>
                    </w:rPr>
                  </w:rPrChange>
                </w:rPr>
                <w:t xml:space="preserve">            mns</w:t>
              </w:r>
              <w:r w:rsidRPr="00A47B4C">
                <w:rPr>
                  <w:b/>
                  <w:bCs/>
                  <w:color w:val="CE5C00"/>
                  <w:lang w:val="en-US"/>
                  <w:rPrChange w:id="5713" w:author="Borja Gonzalez" w:date="2017-09-28T19:15:00Z">
                    <w:rPr>
                      <w:rFonts w:ascii="Monaco" w:hAnsi="Monaco" w:cs="Monaco"/>
                      <w:b/>
                      <w:bCs/>
                      <w:color w:val="CE5C00"/>
                      <w:sz w:val="32"/>
                      <w:szCs w:val="32"/>
                      <w:lang w:val="en-US"/>
                    </w:rPr>
                  </w:rPrChange>
                </w:rPr>
                <w:t>:</w:t>
              </w:r>
              <w:r w:rsidRPr="00A47B4C">
                <w:rPr>
                  <w:lang w:val="en-US"/>
                  <w:rPrChange w:id="5714" w:author="Borja Gonzalez" w:date="2017-09-28T19:15:00Z">
                    <w:rPr>
                      <w:rFonts w:ascii="Monaco" w:hAnsi="Monaco" w:cs="Monaco"/>
                      <w:sz w:val="32"/>
                      <w:szCs w:val="32"/>
                      <w:lang w:val="en-US"/>
                    </w:rPr>
                  </w:rPrChange>
                </w:rPr>
                <w:t xml:space="preserve"> min_s</w:t>
              </w:r>
              <w:r w:rsidRPr="00A47B4C">
                <w:rPr>
                  <w:b/>
                  <w:bCs/>
                  <w:lang w:val="en-US"/>
                  <w:rPrChange w:id="5715" w:author="Borja Gonzalez" w:date="2017-09-28T19:15:00Z">
                    <w:rPr>
                      <w:rFonts w:ascii="Monaco" w:hAnsi="Monaco" w:cs="Monaco"/>
                      <w:b/>
                      <w:bCs/>
                      <w:color w:val="000000"/>
                      <w:sz w:val="32"/>
                      <w:szCs w:val="32"/>
                      <w:lang w:val="en-US"/>
                    </w:rPr>
                  </w:rPrChange>
                </w:rPr>
                <w:t>,</w:t>
              </w:r>
            </w:ins>
          </w:p>
          <w:p w14:paraId="7C5470F9" w14:textId="77777777" w:rsidR="00A47B4C" w:rsidRPr="00A47B4C" w:rsidRDefault="00A47B4C">
            <w:pPr>
              <w:rPr>
                <w:ins w:id="5716" w:author="Borja Gonzalez" w:date="2017-09-28T19:15:00Z"/>
                <w:lang w:val="en-US"/>
                <w:rPrChange w:id="5717" w:author="Borja Gonzalez" w:date="2017-09-28T19:15:00Z">
                  <w:rPr>
                    <w:ins w:id="5718" w:author="Borja Gonzalez" w:date="2017-09-28T19:15:00Z"/>
                    <w:rFonts w:ascii="Monaco" w:eastAsiaTheme="majorEastAsia" w:hAnsi="Monaco" w:cs="Monaco"/>
                    <w:color w:val="243F60" w:themeColor="accent1" w:themeShade="7F"/>
                    <w:sz w:val="32"/>
                    <w:szCs w:val="32"/>
                    <w:lang w:val="en-US"/>
                  </w:rPr>
                </w:rPrChange>
              </w:rPr>
              <w:pPrChange w:id="5719" w:author="GONZALEZ DIAZ, BORJA" w:date="2017-09-29T19:27:00Z">
                <w:pPr>
                  <w:keepNext/>
                  <w:keepLines/>
                  <w:widowControl w:val="0"/>
                  <w:autoSpaceDE w:val="0"/>
                  <w:autoSpaceDN w:val="0"/>
                  <w:adjustRightInd w:val="0"/>
                  <w:spacing w:before="200"/>
                  <w:outlineLvl w:val="4"/>
                </w:pPr>
              </w:pPrChange>
            </w:pPr>
            <w:ins w:id="5720" w:author="Borja Gonzalez" w:date="2017-09-28T19:15:00Z">
              <w:r w:rsidRPr="00A47B4C">
                <w:rPr>
                  <w:lang w:val="en-US"/>
                  <w:rPrChange w:id="5721" w:author="Borja Gonzalez" w:date="2017-09-28T19:15:00Z">
                    <w:rPr>
                      <w:rFonts w:ascii="Monaco" w:hAnsi="Monaco" w:cs="Monaco"/>
                      <w:sz w:val="32"/>
                      <w:szCs w:val="32"/>
                      <w:lang w:val="en-US"/>
                    </w:rPr>
                  </w:rPrChange>
                </w:rPr>
                <w:t xml:space="preserve">            f</w:t>
              </w:r>
              <w:r w:rsidRPr="00A47B4C">
                <w:rPr>
                  <w:b/>
                  <w:bCs/>
                  <w:color w:val="CE5C00"/>
                  <w:lang w:val="en-US"/>
                  <w:rPrChange w:id="5722" w:author="Borja Gonzalez" w:date="2017-09-28T19:15:00Z">
                    <w:rPr>
                      <w:rFonts w:ascii="Monaco" w:hAnsi="Monaco" w:cs="Monaco"/>
                      <w:b/>
                      <w:bCs/>
                      <w:color w:val="CE5C00"/>
                      <w:sz w:val="32"/>
                      <w:szCs w:val="32"/>
                      <w:lang w:val="en-US"/>
                    </w:rPr>
                  </w:rPrChange>
                </w:rPr>
                <w:t>:</w:t>
              </w:r>
              <w:r w:rsidRPr="00A47B4C">
                <w:rPr>
                  <w:lang w:val="en-US"/>
                  <w:rPrChange w:id="5723" w:author="Borja Gonzalez" w:date="2017-09-28T19:15:00Z">
                    <w:rPr>
                      <w:rFonts w:ascii="Monaco" w:hAnsi="Monaco" w:cs="Monaco"/>
                      <w:sz w:val="32"/>
                      <w:szCs w:val="32"/>
                      <w:lang w:val="en-US"/>
                    </w:rPr>
                  </w:rPrChange>
                </w:rPr>
                <w:t xml:space="preserve"> fecha </w:t>
              </w:r>
            </w:ins>
          </w:p>
          <w:p w14:paraId="4E7F041B" w14:textId="77777777" w:rsidR="00A47B4C" w:rsidRPr="00A47B4C" w:rsidRDefault="00A47B4C">
            <w:pPr>
              <w:rPr>
                <w:ins w:id="5724" w:author="Borja Gonzalez" w:date="2017-09-28T19:15:00Z"/>
                <w:lang w:val="en-US"/>
                <w:rPrChange w:id="5725" w:author="Borja Gonzalez" w:date="2017-09-28T19:15:00Z">
                  <w:rPr>
                    <w:ins w:id="5726" w:author="Borja Gonzalez" w:date="2017-09-28T19:15:00Z"/>
                    <w:rFonts w:ascii="Monaco" w:eastAsiaTheme="majorEastAsia" w:hAnsi="Monaco" w:cs="Monaco"/>
                    <w:color w:val="243F60" w:themeColor="accent1" w:themeShade="7F"/>
                    <w:sz w:val="32"/>
                    <w:szCs w:val="32"/>
                    <w:lang w:val="en-US"/>
                  </w:rPr>
                </w:rPrChange>
              </w:rPr>
              <w:pPrChange w:id="5727" w:author="GONZALEZ DIAZ, BORJA" w:date="2017-09-29T19:27:00Z">
                <w:pPr>
                  <w:keepNext/>
                  <w:keepLines/>
                  <w:widowControl w:val="0"/>
                  <w:autoSpaceDE w:val="0"/>
                  <w:autoSpaceDN w:val="0"/>
                  <w:adjustRightInd w:val="0"/>
                  <w:spacing w:before="200"/>
                  <w:outlineLvl w:val="4"/>
                </w:pPr>
              </w:pPrChange>
            </w:pPr>
            <w:ins w:id="5728" w:author="Borja Gonzalez" w:date="2017-09-28T19:15:00Z">
              <w:r w:rsidRPr="00A47B4C">
                <w:rPr>
                  <w:lang w:val="en-US"/>
                  <w:rPrChange w:id="5729" w:author="Borja Gonzalez" w:date="2017-09-28T19:15:00Z">
                    <w:rPr>
                      <w:rFonts w:ascii="Monaco" w:hAnsi="Monaco" w:cs="Monaco"/>
                      <w:sz w:val="32"/>
                      <w:szCs w:val="32"/>
                      <w:lang w:val="en-US"/>
                    </w:rPr>
                  </w:rPrChange>
                </w:rPr>
                <w:t xml:space="preserve">    </w:t>
              </w:r>
              <w:r w:rsidRPr="00A47B4C">
                <w:rPr>
                  <w:b/>
                  <w:bCs/>
                  <w:lang w:val="en-US"/>
                  <w:rPrChange w:id="5730" w:author="Borja Gonzalez" w:date="2017-09-28T19:15:00Z">
                    <w:rPr>
                      <w:rFonts w:ascii="Monaco" w:hAnsi="Monaco" w:cs="Monaco"/>
                      <w:b/>
                      <w:bCs/>
                      <w:color w:val="000000"/>
                      <w:sz w:val="32"/>
                      <w:szCs w:val="32"/>
                      <w:lang w:val="en-US"/>
                    </w:rPr>
                  </w:rPrChange>
                </w:rPr>
                <w:t>}</w:t>
              </w:r>
            </w:ins>
          </w:p>
          <w:p w14:paraId="79CD5F30" w14:textId="77777777" w:rsidR="00A47B4C" w:rsidRPr="00A47B4C" w:rsidRDefault="00A47B4C">
            <w:pPr>
              <w:rPr>
                <w:ins w:id="5731" w:author="Borja Gonzalez" w:date="2017-09-28T19:15:00Z"/>
                <w:lang w:val="en-US"/>
                <w:rPrChange w:id="5732" w:author="Borja Gonzalez" w:date="2017-09-28T19:15:00Z">
                  <w:rPr>
                    <w:ins w:id="5733" w:author="Borja Gonzalez" w:date="2017-09-28T19:15:00Z"/>
                    <w:rFonts w:ascii="Monaco" w:eastAsiaTheme="majorEastAsia" w:hAnsi="Monaco" w:cs="Monaco"/>
                    <w:color w:val="243F60" w:themeColor="accent1" w:themeShade="7F"/>
                    <w:sz w:val="32"/>
                    <w:szCs w:val="32"/>
                    <w:lang w:val="en-US"/>
                  </w:rPr>
                </w:rPrChange>
              </w:rPr>
              <w:pPrChange w:id="5734" w:author="GONZALEZ DIAZ, BORJA" w:date="2017-09-29T19:27:00Z">
                <w:pPr>
                  <w:keepNext/>
                  <w:keepLines/>
                  <w:widowControl w:val="0"/>
                  <w:autoSpaceDE w:val="0"/>
                  <w:autoSpaceDN w:val="0"/>
                  <w:adjustRightInd w:val="0"/>
                  <w:spacing w:before="200"/>
                  <w:outlineLvl w:val="4"/>
                </w:pPr>
              </w:pPrChange>
            </w:pPr>
            <w:ins w:id="5735" w:author="Borja Gonzalez" w:date="2017-09-28T19:15:00Z">
              <w:r w:rsidRPr="00A47B4C">
                <w:rPr>
                  <w:lang w:val="en-US"/>
                  <w:rPrChange w:id="5736" w:author="Borja Gonzalez" w:date="2017-09-28T19:15:00Z">
                    <w:rPr>
                      <w:rFonts w:ascii="Monaco" w:hAnsi="Monaco" w:cs="Monaco"/>
                      <w:sz w:val="32"/>
                      <w:szCs w:val="32"/>
                      <w:lang w:val="en-US"/>
                    </w:rPr>
                  </w:rPrChange>
                </w:rPr>
                <w:t xml:space="preserve">    </w:t>
              </w:r>
              <w:proofErr w:type="gramStart"/>
              <w:r w:rsidRPr="00A47B4C">
                <w:rPr>
                  <w:lang w:val="en-US"/>
                  <w:rPrChange w:id="5737" w:author="Borja Gonzalez" w:date="2017-09-28T19:15:00Z">
                    <w:rPr>
                      <w:rFonts w:ascii="Monaco" w:hAnsi="Monaco" w:cs="Monaco"/>
                      <w:sz w:val="32"/>
                      <w:szCs w:val="32"/>
                      <w:lang w:val="en-US"/>
                    </w:rPr>
                  </w:rPrChange>
                </w:rPr>
                <w:t>socket</w:t>
              </w:r>
              <w:r w:rsidRPr="00A47B4C">
                <w:rPr>
                  <w:b/>
                  <w:bCs/>
                  <w:lang w:val="en-US"/>
                  <w:rPrChange w:id="5738" w:author="Borja Gonzalez" w:date="2017-09-28T19:15:00Z">
                    <w:rPr>
                      <w:rFonts w:ascii="Monaco" w:hAnsi="Monaco" w:cs="Monaco"/>
                      <w:b/>
                      <w:bCs/>
                      <w:color w:val="000000"/>
                      <w:sz w:val="32"/>
                      <w:szCs w:val="32"/>
                      <w:lang w:val="en-US"/>
                    </w:rPr>
                  </w:rPrChange>
                </w:rPr>
                <w:t>.</w:t>
              </w:r>
              <w:r w:rsidRPr="00A47B4C">
                <w:rPr>
                  <w:lang w:val="en-US"/>
                  <w:rPrChange w:id="5739" w:author="Borja Gonzalez" w:date="2017-09-28T19:15:00Z">
                    <w:rPr>
                      <w:rFonts w:ascii="Monaco" w:hAnsi="Monaco" w:cs="Monaco"/>
                      <w:color w:val="000000"/>
                      <w:sz w:val="32"/>
                      <w:szCs w:val="32"/>
                      <w:lang w:val="en-US"/>
                    </w:rPr>
                  </w:rPrChange>
                </w:rPr>
                <w:t>send</w:t>
              </w:r>
              <w:proofErr w:type="gramEnd"/>
              <w:r w:rsidRPr="00A47B4C">
                <w:rPr>
                  <w:b/>
                  <w:bCs/>
                  <w:lang w:val="en-US"/>
                  <w:rPrChange w:id="5740" w:author="Borja Gonzalez" w:date="2017-09-28T19:15:00Z">
                    <w:rPr>
                      <w:rFonts w:ascii="Monaco" w:hAnsi="Monaco" w:cs="Monaco"/>
                      <w:b/>
                      <w:bCs/>
                      <w:color w:val="000000"/>
                      <w:sz w:val="32"/>
                      <w:szCs w:val="32"/>
                      <w:lang w:val="en-US"/>
                    </w:rPr>
                  </w:rPrChange>
                </w:rPr>
                <w:t>(</w:t>
              </w:r>
              <w:r w:rsidRPr="00A47B4C">
                <w:rPr>
                  <w:lang w:val="en-US"/>
                  <w:rPrChange w:id="5741" w:author="Borja Gonzalez" w:date="2017-09-28T19:15:00Z">
                    <w:rPr>
                      <w:rFonts w:ascii="Monaco" w:hAnsi="Monaco" w:cs="Monaco"/>
                      <w:color w:val="000000"/>
                      <w:sz w:val="32"/>
                      <w:szCs w:val="32"/>
                      <w:lang w:val="en-US"/>
                    </w:rPr>
                  </w:rPrChange>
                </w:rPr>
                <w:t>JSON</w:t>
              </w:r>
              <w:r w:rsidRPr="00A47B4C">
                <w:rPr>
                  <w:b/>
                  <w:bCs/>
                  <w:lang w:val="en-US"/>
                  <w:rPrChange w:id="5742" w:author="Borja Gonzalez" w:date="2017-09-28T19:15:00Z">
                    <w:rPr>
                      <w:rFonts w:ascii="Monaco" w:hAnsi="Monaco" w:cs="Monaco"/>
                      <w:b/>
                      <w:bCs/>
                      <w:color w:val="000000"/>
                      <w:sz w:val="32"/>
                      <w:szCs w:val="32"/>
                      <w:lang w:val="en-US"/>
                    </w:rPr>
                  </w:rPrChange>
                </w:rPr>
                <w:t>.</w:t>
              </w:r>
              <w:r w:rsidRPr="00A47B4C">
                <w:rPr>
                  <w:lang w:val="en-US"/>
                  <w:rPrChange w:id="5743" w:author="Borja Gonzalez" w:date="2017-09-28T19:15:00Z">
                    <w:rPr>
                      <w:rFonts w:ascii="Monaco" w:hAnsi="Monaco" w:cs="Monaco"/>
                      <w:color w:val="000000"/>
                      <w:sz w:val="32"/>
                      <w:szCs w:val="32"/>
                      <w:lang w:val="en-US"/>
                    </w:rPr>
                  </w:rPrChange>
                </w:rPr>
                <w:t>stringify</w:t>
              </w:r>
              <w:r w:rsidRPr="00A47B4C">
                <w:rPr>
                  <w:b/>
                  <w:bCs/>
                  <w:lang w:val="en-US"/>
                  <w:rPrChange w:id="5744" w:author="Borja Gonzalez" w:date="2017-09-28T19:15:00Z">
                    <w:rPr>
                      <w:rFonts w:ascii="Monaco" w:hAnsi="Monaco" w:cs="Monaco"/>
                      <w:b/>
                      <w:bCs/>
                      <w:color w:val="000000"/>
                      <w:sz w:val="32"/>
                      <w:szCs w:val="32"/>
                      <w:lang w:val="en-US"/>
                    </w:rPr>
                  </w:rPrChange>
                </w:rPr>
                <w:t>(</w:t>
              </w:r>
              <w:r w:rsidRPr="00A47B4C">
                <w:rPr>
                  <w:lang w:val="en-US"/>
                  <w:rPrChange w:id="5745" w:author="Borja Gonzalez" w:date="2017-09-28T19:15:00Z">
                    <w:rPr>
                      <w:rFonts w:ascii="Monaco" w:hAnsi="Monaco" w:cs="Monaco"/>
                      <w:color w:val="000000"/>
                      <w:sz w:val="32"/>
                      <w:szCs w:val="32"/>
                      <w:lang w:val="en-US"/>
                    </w:rPr>
                  </w:rPrChange>
                </w:rPr>
                <w:t>datos3</w:t>
              </w:r>
              <w:r w:rsidRPr="00A47B4C">
                <w:rPr>
                  <w:b/>
                  <w:bCs/>
                  <w:lang w:val="en-US"/>
                  <w:rPrChange w:id="5746" w:author="Borja Gonzalez" w:date="2017-09-28T19:15:00Z">
                    <w:rPr>
                      <w:rFonts w:ascii="Monaco" w:hAnsi="Monaco" w:cs="Monaco"/>
                      <w:b/>
                      <w:bCs/>
                      <w:color w:val="000000"/>
                      <w:sz w:val="32"/>
                      <w:szCs w:val="32"/>
                      <w:lang w:val="en-US"/>
                    </w:rPr>
                  </w:rPrChange>
                </w:rPr>
                <w:t>));</w:t>
              </w:r>
            </w:ins>
          </w:p>
          <w:p w14:paraId="56C9BD68" w14:textId="77777777" w:rsidR="00A47B4C" w:rsidRPr="00A47B4C" w:rsidRDefault="00A47B4C">
            <w:pPr>
              <w:rPr>
                <w:ins w:id="5747" w:author="Borja Gonzalez" w:date="2017-09-28T19:15:00Z"/>
                <w:lang w:val="en-US"/>
                <w:rPrChange w:id="5748" w:author="Borja Gonzalez" w:date="2017-09-28T19:15:00Z">
                  <w:rPr>
                    <w:ins w:id="5749" w:author="Borja Gonzalez" w:date="2017-09-28T19:15:00Z"/>
                    <w:rFonts w:ascii="Monaco" w:hAnsi="Monaco" w:cs="Monaco"/>
                    <w:sz w:val="32"/>
                    <w:szCs w:val="32"/>
                    <w:lang w:val="en-US"/>
                  </w:rPr>
                </w:rPrChange>
              </w:rPr>
              <w:pPrChange w:id="5750" w:author="GONZALEZ DIAZ, BORJA" w:date="2017-09-29T19:27:00Z">
                <w:pPr>
                  <w:widowControl w:val="0"/>
                  <w:autoSpaceDE w:val="0"/>
                  <w:autoSpaceDN w:val="0"/>
                  <w:adjustRightInd w:val="0"/>
                </w:pPr>
              </w:pPrChange>
            </w:pPr>
          </w:p>
          <w:p w14:paraId="14741A1F" w14:textId="77777777" w:rsidR="00A47B4C" w:rsidRPr="00A47B4C" w:rsidRDefault="00A47B4C">
            <w:pPr>
              <w:rPr>
                <w:ins w:id="5751" w:author="Borja Gonzalez" w:date="2017-09-28T19:15:00Z"/>
                <w:lang w:val="en-US"/>
                <w:rPrChange w:id="5752" w:author="Borja Gonzalez" w:date="2017-09-28T19:15:00Z">
                  <w:rPr>
                    <w:ins w:id="5753" w:author="Borja Gonzalez" w:date="2017-09-28T19:15:00Z"/>
                    <w:rFonts w:ascii="Monaco" w:eastAsiaTheme="majorEastAsia" w:hAnsi="Monaco" w:cs="Monaco"/>
                    <w:color w:val="243F60" w:themeColor="accent1" w:themeShade="7F"/>
                    <w:sz w:val="32"/>
                    <w:szCs w:val="32"/>
                    <w:lang w:val="en-US"/>
                  </w:rPr>
                </w:rPrChange>
              </w:rPr>
              <w:pPrChange w:id="5754" w:author="GONZALEZ DIAZ, BORJA" w:date="2017-09-29T19:27:00Z">
                <w:pPr>
                  <w:keepNext/>
                  <w:keepLines/>
                  <w:widowControl w:val="0"/>
                  <w:autoSpaceDE w:val="0"/>
                  <w:autoSpaceDN w:val="0"/>
                  <w:adjustRightInd w:val="0"/>
                  <w:spacing w:before="200"/>
                  <w:outlineLvl w:val="4"/>
                </w:pPr>
              </w:pPrChange>
            </w:pPr>
            <w:ins w:id="5755" w:author="Borja Gonzalez" w:date="2017-09-28T19:15:00Z">
              <w:r w:rsidRPr="00A47B4C">
                <w:rPr>
                  <w:b/>
                  <w:bCs/>
                  <w:lang w:val="en-US"/>
                  <w:rPrChange w:id="5756" w:author="Borja Gonzalez" w:date="2017-09-28T19:15:00Z">
                    <w:rPr>
                      <w:rFonts w:ascii="Monaco" w:hAnsi="Monaco" w:cs="Monaco"/>
                      <w:b/>
                      <w:bCs/>
                      <w:color w:val="000000"/>
                      <w:sz w:val="32"/>
                      <w:szCs w:val="32"/>
                      <w:lang w:val="en-US"/>
                    </w:rPr>
                  </w:rPrChange>
                </w:rPr>
                <w:t>}</w:t>
              </w:r>
            </w:ins>
          </w:p>
          <w:p w14:paraId="15D60D65" w14:textId="77777777" w:rsidR="00A47B4C" w:rsidRDefault="00A47B4C" w:rsidP="009A5E2B">
            <w:pPr>
              <w:rPr>
                <w:ins w:id="5757" w:author="Borja Gonzalez" w:date="2017-09-28T19:14:00Z"/>
              </w:rPr>
            </w:pPr>
          </w:p>
        </w:tc>
      </w:tr>
    </w:tbl>
    <w:p w14:paraId="3572A0A6" w14:textId="4C06DC5C" w:rsidR="00AA39D1" w:rsidRDefault="00AA39D1" w:rsidP="009A5E2B"/>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arrays. El bucle for se dedica a recorrer estos arrays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Ttulo4"/>
      </w:pPr>
      <w:r>
        <w:t>4.3.5.2.  Funcionalidad en el lado del servidor</w:t>
      </w:r>
    </w:p>
    <w:p w14:paraId="3FF8460F" w14:textId="77777777" w:rsidR="00E77CD8" w:rsidRDefault="00E77CD8" w:rsidP="009A5E2B"/>
    <w:p w14:paraId="203C6A32" w14:textId="0194EA19" w:rsidR="00A47B4C" w:rsidRDefault="00A47B4C" w:rsidP="009A5E2B">
      <w:pPr>
        <w:rPr>
          <w:ins w:id="5758" w:author="Borja Gonzalez" w:date="2017-09-28T19:16:00Z"/>
        </w:rPr>
      </w:pPr>
    </w:p>
    <w:tbl>
      <w:tblPr>
        <w:tblStyle w:val="Tablaconcuadrcula"/>
        <w:tblW w:w="0" w:type="auto"/>
        <w:tblLook w:val="04A0" w:firstRow="1" w:lastRow="0" w:firstColumn="1" w:lastColumn="0" w:noHBand="0" w:noVBand="1"/>
      </w:tblPr>
      <w:tblGrid>
        <w:gridCol w:w="8856"/>
      </w:tblGrid>
      <w:tr w:rsidR="00A47B4C" w14:paraId="154F0E49" w14:textId="77777777" w:rsidTr="00A47B4C">
        <w:trPr>
          <w:ins w:id="5759" w:author="Borja Gonzalez" w:date="2017-09-28T19:16:00Z"/>
        </w:trPr>
        <w:tc>
          <w:tcPr>
            <w:tcW w:w="8856" w:type="dxa"/>
          </w:tcPr>
          <w:p w14:paraId="2163D9A9" w14:textId="77777777" w:rsidR="00D37573" w:rsidRPr="00557475" w:rsidRDefault="00D37573">
            <w:pPr>
              <w:rPr>
                <w:ins w:id="5760" w:author="Borja Gonzalez" w:date="2017-09-28T19:16:00Z"/>
                <w:noProof/>
                <w:lang w:val="en-US"/>
              </w:rPr>
              <w:pPrChange w:id="5761" w:author="GONZALEZ DIAZ, BORJA" w:date="2017-09-29T19:27:00Z">
                <w:pPr>
                  <w:widowControl w:val="0"/>
                  <w:autoSpaceDE w:val="0"/>
                  <w:autoSpaceDN w:val="0"/>
                  <w:adjustRightInd w:val="0"/>
                </w:pPr>
              </w:pPrChange>
            </w:pPr>
            <w:ins w:id="5762" w:author="Borja Gonzalez" w:date="2017-09-28T19:16: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EA1ED7B" w14:textId="77777777" w:rsidR="00D37573" w:rsidRPr="0079203F" w:rsidRDefault="00D37573">
            <w:pPr>
              <w:rPr>
                <w:ins w:id="5763" w:author="Borja Gonzalez" w:date="2017-09-28T19:16:00Z"/>
                <w:b/>
                <w:bCs/>
                <w:noProof/>
                <w:lang w:val="es-ES"/>
                <w:rPrChange w:id="5764" w:author="Rodrigo García" w:date="2017-09-29T10:06:00Z">
                  <w:rPr>
                    <w:ins w:id="5765" w:author="Borja Gonzalez" w:date="2017-09-28T19:16:00Z"/>
                    <w:rFonts w:ascii="Monaco" w:eastAsiaTheme="majorEastAsia" w:hAnsi="Monaco" w:cs="Monaco"/>
                    <w:b/>
                    <w:bCs/>
                    <w:noProof/>
                    <w:color w:val="000000"/>
                    <w:sz w:val="20"/>
                    <w:szCs w:val="20"/>
                    <w:lang w:val="en-US"/>
                  </w:rPr>
                </w:rPrChange>
              </w:rPr>
              <w:pPrChange w:id="5766" w:author="GONZALEZ DIAZ, BORJA" w:date="2017-09-29T19:27:00Z">
                <w:pPr>
                  <w:keepNext/>
                  <w:keepLines/>
                  <w:widowControl w:val="0"/>
                  <w:autoSpaceDE w:val="0"/>
                  <w:autoSpaceDN w:val="0"/>
                  <w:adjustRightInd w:val="0"/>
                  <w:spacing w:before="200"/>
                  <w:outlineLvl w:val="4"/>
                </w:pPr>
              </w:pPrChange>
            </w:pPr>
            <w:ins w:id="5767" w:author="Borja Gonzalez" w:date="2017-09-28T19:16:00Z">
              <w:r w:rsidRPr="00557475">
                <w:rPr>
                  <w:noProof/>
                  <w:lang w:val="en-US"/>
                </w:rPr>
                <w:t xml:space="preserve">    </w:t>
              </w:r>
              <w:r w:rsidRPr="0079203F">
                <w:rPr>
                  <w:noProof/>
                  <w:lang w:val="es-ES"/>
                  <w:rPrChange w:id="5768"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5769" w:author="Rodrigo García" w:date="2017-09-29T10:06:00Z">
                    <w:rPr>
                      <w:rFonts w:ascii="Monaco" w:hAnsi="Monaco" w:cs="Monaco"/>
                      <w:b/>
                      <w:bCs/>
                      <w:noProof/>
                      <w:color w:val="CE5C00"/>
                      <w:sz w:val="20"/>
                      <w:szCs w:val="20"/>
                      <w:lang w:val="en-US"/>
                    </w:rPr>
                  </w:rPrChange>
                </w:rPr>
                <w:t>=</w:t>
              </w:r>
              <w:r w:rsidRPr="0079203F">
                <w:rPr>
                  <w:noProof/>
                  <w:lang w:val="es-ES"/>
                  <w:rPrChange w:id="5770" w:author="Rodrigo García" w:date="2017-09-29T10:06:00Z">
                    <w:rPr>
                      <w:rFonts w:ascii="Monaco" w:hAnsi="Monaco" w:cs="Monaco"/>
                      <w:noProof/>
                      <w:sz w:val="20"/>
                      <w:szCs w:val="20"/>
                      <w:lang w:val="en-US"/>
                    </w:rPr>
                  </w:rPrChange>
                </w:rPr>
                <w:t xml:space="preserve"> JSON</w:t>
              </w:r>
              <w:r w:rsidRPr="0079203F">
                <w:rPr>
                  <w:b/>
                  <w:bCs/>
                  <w:noProof/>
                  <w:lang w:val="es-ES"/>
                  <w:rPrChange w:id="5771" w:author="Rodrigo García" w:date="2017-09-29T10:06:00Z">
                    <w:rPr>
                      <w:rFonts w:ascii="Monaco" w:hAnsi="Monaco" w:cs="Monaco"/>
                      <w:b/>
                      <w:bCs/>
                      <w:noProof/>
                      <w:color w:val="000000"/>
                      <w:sz w:val="20"/>
                      <w:szCs w:val="20"/>
                      <w:lang w:val="en-US"/>
                    </w:rPr>
                  </w:rPrChange>
                </w:rPr>
                <w:t>.</w:t>
              </w:r>
              <w:r w:rsidRPr="0079203F">
                <w:rPr>
                  <w:noProof/>
                  <w:lang w:val="es-ES"/>
                  <w:rPrChange w:id="5772" w:author="Rodrigo García" w:date="2017-09-29T10:06:00Z">
                    <w:rPr>
                      <w:rFonts w:ascii="Monaco" w:hAnsi="Monaco" w:cs="Monaco"/>
                      <w:noProof/>
                      <w:color w:val="000000"/>
                      <w:sz w:val="20"/>
                      <w:szCs w:val="20"/>
                      <w:lang w:val="en-US"/>
                    </w:rPr>
                  </w:rPrChange>
                </w:rPr>
                <w:t>parse</w:t>
              </w:r>
              <w:r w:rsidRPr="0079203F">
                <w:rPr>
                  <w:b/>
                  <w:bCs/>
                  <w:noProof/>
                  <w:lang w:val="es-ES"/>
                  <w:rPrChange w:id="5773" w:author="Rodrigo García" w:date="2017-09-29T10:06:00Z">
                    <w:rPr>
                      <w:rFonts w:ascii="Monaco" w:hAnsi="Monaco" w:cs="Monaco"/>
                      <w:b/>
                      <w:bCs/>
                      <w:noProof/>
                      <w:color w:val="000000"/>
                      <w:sz w:val="20"/>
                      <w:szCs w:val="20"/>
                      <w:lang w:val="en-US"/>
                    </w:rPr>
                  </w:rPrChange>
                </w:rPr>
                <w:t>(</w:t>
              </w:r>
              <w:r w:rsidRPr="0079203F">
                <w:rPr>
                  <w:noProof/>
                  <w:lang w:val="es-ES"/>
                  <w:rPrChange w:id="5774" w:author="Rodrigo García" w:date="2017-09-29T10:06:00Z">
                    <w:rPr>
                      <w:rFonts w:ascii="Monaco" w:hAnsi="Monaco" w:cs="Monaco"/>
                      <w:noProof/>
                      <w:color w:val="000000"/>
                      <w:sz w:val="20"/>
                      <w:szCs w:val="20"/>
                      <w:lang w:val="en-US"/>
                    </w:rPr>
                  </w:rPrChange>
                </w:rPr>
                <w:t>info</w:t>
              </w:r>
              <w:r w:rsidRPr="0079203F">
                <w:rPr>
                  <w:b/>
                  <w:bCs/>
                  <w:noProof/>
                  <w:lang w:val="es-ES"/>
                  <w:rPrChange w:id="5775" w:author="Rodrigo García" w:date="2017-09-29T10:06:00Z">
                    <w:rPr>
                      <w:rFonts w:ascii="Monaco" w:hAnsi="Monaco" w:cs="Monaco"/>
                      <w:b/>
                      <w:bCs/>
                      <w:noProof/>
                      <w:color w:val="000000"/>
                      <w:sz w:val="20"/>
                      <w:szCs w:val="20"/>
                      <w:lang w:val="en-US"/>
                    </w:rPr>
                  </w:rPrChange>
                </w:rPr>
                <w:t>);</w:t>
              </w:r>
            </w:ins>
          </w:p>
          <w:p w14:paraId="06270127" w14:textId="77777777" w:rsidR="00D37573" w:rsidRPr="0079203F" w:rsidRDefault="00D37573">
            <w:pPr>
              <w:rPr>
                <w:ins w:id="5776" w:author="Borja Gonzalez" w:date="2017-09-28T19:16:00Z"/>
                <w:b/>
                <w:bCs/>
                <w:color w:val="204A87"/>
                <w:lang w:val="es-ES"/>
                <w:rPrChange w:id="5777" w:author="Rodrigo García" w:date="2017-09-29T10:06:00Z">
                  <w:rPr>
                    <w:ins w:id="5778" w:author="Borja Gonzalez" w:date="2017-09-28T19:16:00Z"/>
                    <w:rFonts w:ascii="Monaco" w:hAnsi="Monaco" w:cs="Monaco"/>
                    <w:b/>
                    <w:bCs/>
                    <w:color w:val="204A87"/>
                    <w:sz w:val="20"/>
                    <w:szCs w:val="20"/>
                    <w:lang w:val="en-US"/>
                  </w:rPr>
                </w:rPrChange>
              </w:rPr>
              <w:pPrChange w:id="5779" w:author="GONZALEZ DIAZ, BORJA" w:date="2017-09-29T19:27:00Z">
                <w:pPr>
                  <w:widowControl w:val="0"/>
                  <w:autoSpaceDE w:val="0"/>
                  <w:autoSpaceDN w:val="0"/>
                  <w:adjustRightInd w:val="0"/>
                </w:pPr>
              </w:pPrChange>
            </w:pPr>
          </w:p>
          <w:p w14:paraId="45DD35C4" w14:textId="77777777" w:rsidR="00A47B4C" w:rsidRPr="0079203F" w:rsidRDefault="00A47B4C">
            <w:pPr>
              <w:rPr>
                <w:ins w:id="5780" w:author="Borja Gonzalez" w:date="2017-09-28T19:16:00Z"/>
                <w:lang w:val="es-ES"/>
                <w:rPrChange w:id="5781" w:author="Rodrigo García" w:date="2017-09-29T10:06:00Z">
                  <w:rPr>
                    <w:ins w:id="5782" w:author="Borja Gonzalez" w:date="2017-09-28T19:16:00Z"/>
                    <w:rFonts w:ascii="Monaco" w:eastAsiaTheme="majorEastAsia" w:hAnsi="Monaco" w:cs="Monaco"/>
                    <w:color w:val="243F60" w:themeColor="accent1" w:themeShade="7F"/>
                    <w:sz w:val="32"/>
                    <w:szCs w:val="32"/>
                    <w:lang w:val="en-US"/>
                  </w:rPr>
                </w:rPrChange>
              </w:rPr>
              <w:pPrChange w:id="5783" w:author="GONZALEZ DIAZ, BORJA" w:date="2017-09-29T19:27:00Z">
                <w:pPr>
                  <w:keepNext/>
                  <w:keepLines/>
                  <w:widowControl w:val="0"/>
                  <w:autoSpaceDE w:val="0"/>
                  <w:autoSpaceDN w:val="0"/>
                  <w:adjustRightInd w:val="0"/>
                  <w:spacing w:before="200"/>
                  <w:outlineLvl w:val="4"/>
                </w:pPr>
              </w:pPrChange>
            </w:pPr>
            <w:proofErr w:type="gramStart"/>
            <w:ins w:id="5784" w:author="Borja Gonzalez" w:date="2017-09-28T19:16:00Z">
              <w:r w:rsidRPr="0079203F">
                <w:rPr>
                  <w:b/>
                  <w:bCs/>
                  <w:color w:val="204A87"/>
                  <w:lang w:val="es-ES"/>
                  <w:rPrChange w:id="5785" w:author="Rodrigo García" w:date="2017-09-29T10:06:00Z">
                    <w:rPr>
                      <w:rFonts w:ascii="Monaco" w:hAnsi="Monaco" w:cs="Monaco"/>
                      <w:b/>
                      <w:bCs/>
                      <w:color w:val="204A87"/>
                      <w:sz w:val="32"/>
                      <w:szCs w:val="32"/>
                      <w:lang w:val="en-US"/>
                    </w:rPr>
                  </w:rPrChange>
                </w:rPr>
                <w:t>if</w:t>
              </w:r>
              <w:r w:rsidRPr="0079203F">
                <w:rPr>
                  <w:b/>
                  <w:bCs/>
                  <w:lang w:val="es-ES"/>
                  <w:rPrChange w:id="5786" w:author="Rodrigo García" w:date="2017-09-29T10:06:00Z">
                    <w:rPr>
                      <w:rFonts w:ascii="Monaco" w:hAnsi="Monaco" w:cs="Monaco"/>
                      <w:b/>
                      <w:bCs/>
                      <w:color w:val="000000"/>
                      <w:sz w:val="32"/>
                      <w:szCs w:val="32"/>
                      <w:lang w:val="en-US"/>
                    </w:rPr>
                  </w:rPrChange>
                </w:rPr>
                <w:t>(</w:t>
              </w:r>
              <w:proofErr w:type="gramEnd"/>
              <w:r w:rsidRPr="0079203F">
                <w:rPr>
                  <w:lang w:val="es-ES"/>
                  <w:rPrChange w:id="5787" w:author="Rodrigo García" w:date="2017-09-29T10:06:00Z">
                    <w:rPr>
                      <w:rFonts w:ascii="Monaco" w:hAnsi="Monaco" w:cs="Monaco"/>
                      <w:color w:val="000000"/>
                      <w:sz w:val="32"/>
                      <w:szCs w:val="32"/>
                      <w:lang w:val="en-US"/>
                    </w:rPr>
                  </w:rPrChange>
                </w:rPr>
                <w:t>datos</w:t>
              </w:r>
              <w:r w:rsidRPr="0079203F">
                <w:rPr>
                  <w:b/>
                  <w:bCs/>
                  <w:lang w:val="es-ES"/>
                  <w:rPrChange w:id="5788" w:author="Rodrigo García" w:date="2017-09-29T10:06:00Z">
                    <w:rPr>
                      <w:rFonts w:ascii="Monaco" w:hAnsi="Monaco" w:cs="Monaco"/>
                      <w:b/>
                      <w:bCs/>
                      <w:color w:val="000000"/>
                      <w:sz w:val="32"/>
                      <w:szCs w:val="32"/>
                      <w:lang w:val="en-US"/>
                    </w:rPr>
                  </w:rPrChange>
                </w:rPr>
                <w:t>.</w:t>
              </w:r>
              <w:r w:rsidRPr="0079203F">
                <w:rPr>
                  <w:lang w:val="es-ES"/>
                  <w:rPrChange w:id="5789" w:author="Rodrigo García" w:date="2017-09-29T10:06:00Z">
                    <w:rPr>
                      <w:rFonts w:ascii="Monaco" w:hAnsi="Monaco" w:cs="Monaco"/>
                      <w:color w:val="000000"/>
                      <w:sz w:val="32"/>
                      <w:szCs w:val="32"/>
                      <w:lang w:val="en-US"/>
                    </w:rPr>
                  </w:rPrChange>
                </w:rPr>
                <w:t xml:space="preserve">operacion </w:t>
              </w:r>
              <w:r w:rsidRPr="0079203F">
                <w:rPr>
                  <w:b/>
                  <w:bCs/>
                  <w:color w:val="CE5C00"/>
                  <w:lang w:val="es-ES"/>
                  <w:rPrChange w:id="5790" w:author="Rodrigo García" w:date="2017-09-29T10:06:00Z">
                    <w:rPr>
                      <w:rFonts w:ascii="Monaco" w:hAnsi="Monaco" w:cs="Monaco"/>
                      <w:b/>
                      <w:bCs/>
                      <w:color w:val="CE5C00"/>
                      <w:sz w:val="32"/>
                      <w:szCs w:val="32"/>
                      <w:lang w:val="en-US"/>
                    </w:rPr>
                  </w:rPrChange>
                </w:rPr>
                <w:t>==</w:t>
              </w:r>
              <w:r w:rsidRPr="0079203F">
                <w:rPr>
                  <w:lang w:val="es-ES"/>
                  <w:rPrChange w:id="5791" w:author="Rodrigo García" w:date="2017-09-29T10:06:00Z">
                    <w:rPr>
                      <w:rFonts w:ascii="Monaco" w:hAnsi="Monaco" w:cs="Monaco"/>
                      <w:sz w:val="32"/>
                      <w:szCs w:val="32"/>
                      <w:lang w:val="en-US"/>
                    </w:rPr>
                  </w:rPrChange>
                </w:rPr>
                <w:t xml:space="preserve"> </w:t>
              </w:r>
              <w:r w:rsidRPr="0079203F">
                <w:rPr>
                  <w:color w:val="4E9A06"/>
                  <w:lang w:val="es-ES"/>
                  <w:rPrChange w:id="5792" w:author="Rodrigo García" w:date="2017-09-29T10:06:00Z">
                    <w:rPr>
                      <w:rFonts w:ascii="Monaco" w:hAnsi="Monaco" w:cs="Monaco"/>
                      <w:color w:val="4E9A06"/>
                      <w:sz w:val="32"/>
                      <w:szCs w:val="32"/>
                      <w:lang w:val="en-US"/>
                    </w:rPr>
                  </w:rPrChange>
                </w:rPr>
                <w:t>"Añadir datos de paciente"</w:t>
              </w:r>
              <w:r w:rsidRPr="0079203F">
                <w:rPr>
                  <w:b/>
                  <w:bCs/>
                  <w:lang w:val="es-ES"/>
                  <w:rPrChange w:id="5793" w:author="Rodrigo García" w:date="2017-09-29T10:06:00Z">
                    <w:rPr>
                      <w:rFonts w:ascii="Monaco" w:hAnsi="Monaco" w:cs="Monaco"/>
                      <w:b/>
                      <w:bCs/>
                      <w:color w:val="000000"/>
                      <w:sz w:val="32"/>
                      <w:szCs w:val="32"/>
                      <w:lang w:val="en-US"/>
                    </w:rPr>
                  </w:rPrChange>
                </w:rPr>
                <w:t>){</w:t>
              </w:r>
            </w:ins>
          </w:p>
          <w:p w14:paraId="52648B0D" w14:textId="77777777" w:rsidR="00A47B4C" w:rsidRPr="0079203F" w:rsidRDefault="00A47B4C">
            <w:pPr>
              <w:rPr>
                <w:ins w:id="5794" w:author="Borja Gonzalez" w:date="2017-09-28T19:16:00Z"/>
                <w:lang w:val="es-ES"/>
                <w:rPrChange w:id="5795" w:author="Rodrigo García" w:date="2017-09-29T10:06:00Z">
                  <w:rPr>
                    <w:ins w:id="5796" w:author="Borja Gonzalez" w:date="2017-09-28T19:16:00Z"/>
                    <w:rFonts w:ascii="Monaco" w:eastAsiaTheme="majorEastAsia" w:hAnsi="Monaco" w:cs="Monaco"/>
                    <w:color w:val="243F60" w:themeColor="accent1" w:themeShade="7F"/>
                    <w:sz w:val="32"/>
                    <w:szCs w:val="32"/>
                    <w:lang w:val="en-US"/>
                  </w:rPr>
                </w:rPrChange>
              </w:rPr>
              <w:pPrChange w:id="5797" w:author="GONZALEZ DIAZ, BORJA" w:date="2017-09-29T19:27:00Z">
                <w:pPr>
                  <w:keepNext/>
                  <w:keepLines/>
                  <w:widowControl w:val="0"/>
                  <w:autoSpaceDE w:val="0"/>
                  <w:autoSpaceDN w:val="0"/>
                  <w:adjustRightInd w:val="0"/>
                  <w:spacing w:before="200"/>
                  <w:outlineLvl w:val="4"/>
                </w:pPr>
              </w:pPrChange>
            </w:pPr>
            <w:ins w:id="5798" w:author="Borja Gonzalez" w:date="2017-09-28T19:16:00Z">
              <w:r w:rsidRPr="0079203F">
                <w:rPr>
                  <w:lang w:val="es-ES"/>
                  <w:rPrChange w:id="5799" w:author="Rodrigo García" w:date="2017-09-29T10:06:00Z">
                    <w:rPr>
                      <w:rFonts w:ascii="Monaco" w:hAnsi="Monaco" w:cs="Monaco"/>
                      <w:sz w:val="32"/>
                      <w:szCs w:val="32"/>
                      <w:lang w:val="en-US"/>
                    </w:rPr>
                  </w:rPrChange>
                </w:rPr>
                <w:t xml:space="preserve">    </w:t>
              </w:r>
              <w:proofErr w:type="gramStart"/>
              <w:r w:rsidRPr="0079203F">
                <w:rPr>
                  <w:lang w:val="es-ES"/>
                  <w:rPrChange w:id="5800" w:author="Rodrigo García" w:date="2017-09-29T10:06:00Z">
                    <w:rPr>
                      <w:rFonts w:ascii="Monaco" w:hAnsi="Monaco" w:cs="Monaco"/>
                      <w:sz w:val="32"/>
                      <w:szCs w:val="32"/>
                      <w:lang w:val="en-US"/>
                    </w:rPr>
                  </w:rPrChange>
                </w:rPr>
                <w:t>console</w:t>
              </w:r>
              <w:r w:rsidRPr="0079203F">
                <w:rPr>
                  <w:b/>
                  <w:bCs/>
                  <w:lang w:val="es-ES"/>
                  <w:rPrChange w:id="5801" w:author="Rodrigo García" w:date="2017-09-29T10:06:00Z">
                    <w:rPr>
                      <w:rFonts w:ascii="Monaco" w:hAnsi="Monaco" w:cs="Monaco"/>
                      <w:b/>
                      <w:bCs/>
                      <w:color w:val="000000"/>
                      <w:sz w:val="32"/>
                      <w:szCs w:val="32"/>
                      <w:lang w:val="en-US"/>
                    </w:rPr>
                  </w:rPrChange>
                </w:rPr>
                <w:t>.</w:t>
              </w:r>
              <w:r w:rsidRPr="0079203F">
                <w:rPr>
                  <w:lang w:val="es-ES"/>
                  <w:rPrChange w:id="5802" w:author="Rodrigo García" w:date="2017-09-29T10:06:00Z">
                    <w:rPr>
                      <w:rFonts w:ascii="Monaco" w:hAnsi="Monaco" w:cs="Monaco"/>
                      <w:color w:val="000000"/>
                      <w:sz w:val="32"/>
                      <w:szCs w:val="32"/>
                      <w:lang w:val="en-US"/>
                    </w:rPr>
                  </w:rPrChange>
                </w:rPr>
                <w:t>log</w:t>
              </w:r>
              <w:r w:rsidRPr="0079203F">
                <w:rPr>
                  <w:b/>
                  <w:bCs/>
                  <w:lang w:val="es-ES"/>
                  <w:rPrChange w:id="5803" w:author="Rodrigo García" w:date="2017-09-29T10:06:00Z">
                    <w:rPr>
                      <w:rFonts w:ascii="Monaco" w:hAnsi="Monaco" w:cs="Monaco"/>
                      <w:b/>
                      <w:bCs/>
                      <w:color w:val="000000"/>
                      <w:sz w:val="32"/>
                      <w:szCs w:val="32"/>
                      <w:lang w:val="en-US"/>
                    </w:rPr>
                  </w:rPrChange>
                </w:rPr>
                <w:t>(</w:t>
              </w:r>
              <w:proofErr w:type="gramEnd"/>
              <w:r w:rsidRPr="0079203F">
                <w:rPr>
                  <w:color w:val="4E9A06"/>
                  <w:lang w:val="es-ES"/>
                  <w:rPrChange w:id="5804" w:author="Rodrigo García" w:date="2017-09-29T10:06:00Z">
                    <w:rPr>
                      <w:rFonts w:ascii="Monaco" w:hAnsi="Monaco" w:cs="Monaco"/>
                      <w:color w:val="4E9A06"/>
                      <w:sz w:val="32"/>
                      <w:szCs w:val="32"/>
                      <w:lang w:val="en-US"/>
                    </w:rPr>
                  </w:rPrChange>
                </w:rPr>
                <w:t>"Paciente a añadir: "</w:t>
              </w:r>
              <w:r w:rsidRPr="0079203F">
                <w:rPr>
                  <w:b/>
                  <w:bCs/>
                  <w:color w:val="CE5C00"/>
                  <w:lang w:val="es-ES"/>
                  <w:rPrChange w:id="5805" w:author="Rodrigo García" w:date="2017-09-29T10:06:00Z">
                    <w:rPr>
                      <w:rFonts w:ascii="Monaco" w:hAnsi="Monaco" w:cs="Monaco"/>
                      <w:b/>
                      <w:bCs/>
                      <w:color w:val="CE5C00"/>
                      <w:sz w:val="32"/>
                      <w:szCs w:val="32"/>
                      <w:lang w:val="en-US"/>
                    </w:rPr>
                  </w:rPrChange>
                </w:rPr>
                <w:t>+</w:t>
              </w:r>
              <w:r w:rsidRPr="0079203F">
                <w:rPr>
                  <w:lang w:val="es-ES"/>
                  <w:rPrChange w:id="5806" w:author="Rodrigo García" w:date="2017-09-29T10:06:00Z">
                    <w:rPr>
                      <w:rFonts w:ascii="Monaco" w:hAnsi="Monaco" w:cs="Monaco"/>
                      <w:color w:val="000000"/>
                      <w:sz w:val="32"/>
                      <w:szCs w:val="32"/>
                      <w:lang w:val="en-US"/>
                    </w:rPr>
                  </w:rPrChange>
                </w:rPr>
                <w:t>datos</w:t>
              </w:r>
              <w:r w:rsidRPr="0079203F">
                <w:rPr>
                  <w:b/>
                  <w:bCs/>
                  <w:lang w:val="es-ES"/>
                  <w:rPrChange w:id="5807" w:author="Rodrigo García" w:date="2017-09-29T10:06:00Z">
                    <w:rPr>
                      <w:rFonts w:ascii="Monaco" w:hAnsi="Monaco" w:cs="Monaco"/>
                      <w:b/>
                      <w:bCs/>
                      <w:color w:val="000000"/>
                      <w:sz w:val="32"/>
                      <w:szCs w:val="32"/>
                      <w:lang w:val="en-US"/>
                    </w:rPr>
                  </w:rPrChange>
                </w:rPr>
                <w:t>.</w:t>
              </w:r>
              <w:r w:rsidRPr="0079203F">
                <w:rPr>
                  <w:lang w:val="es-ES"/>
                  <w:rPrChange w:id="5808" w:author="Rodrigo García" w:date="2017-09-29T10:06:00Z">
                    <w:rPr>
                      <w:rFonts w:ascii="Monaco" w:hAnsi="Monaco" w:cs="Monaco"/>
                      <w:color w:val="000000"/>
                      <w:sz w:val="32"/>
                      <w:szCs w:val="32"/>
                      <w:lang w:val="en-US"/>
                    </w:rPr>
                  </w:rPrChange>
                </w:rPr>
                <w:t>n</w:t>
              </w:r>
              <w:r w:rsidRPr="0079203F">
                <w:rPr>
                  <w:b/>
                  <w:bCs/>
                  <w:lang w:val="es-ES"/>
                  <w:rPrChange w:id="5809" w:author="Rodrigo García" w:date="2017-09-29T10:06:00Z">
                    <w:rPr>
                      <w:rFonts w:ascii="Monaco" w:hAnsi="Monaco" w:cs="Monaco"/>
                      <w:b/>
                      <w:bCs/>
                      <w:color w:val="000000"/>
                      <w:sz w:val="32"/>
                      <w:szCs w:val="32"/>
                      <w:lang w:val="en-US"/>
                    </w:rPr>
                  </w:rPrChange>
                </w:rPr>
                <w:t>);</w:t>
              </w:r>
            </w:ins>
          </w:p>
          <w:p w14:paraId="76374C4F" w14:textId="77777777" w:rsidR="00A47B4C" w:rsidRPr="0079203F" w:rsidRDefault="00A47B4C">
            <w:pPr>
              <w:rPr>
                <w:ins w:id="5810" w:author="Borja Gonzalez" w:date="2017-09-28T19:16:00Z"/>
                <w:lang w:val="es-ES"/>
                <w:rPrChange w:id="5811" w:author="Rodrigo García" w:date="2017-09-29T10:06:00Z">
                  <w:rPr>
                    <w:ins w:id="5812" w:author="Borja Gonzalez" w:date="2017-09-28T19:16:00Z"/>
                    <w:rFonts w:ascii="Monaco" w:hAnsi="Monaco" w:cs="Monaco"/>
                    <w:sz w:val="32"/>
                    <w:szCs w:val="32"/>
                    <w:lang w:val="en-US"/>
                  </w:rPr>
                </w:rPrChange>
              </w:rPr>
              <w:pPrChange w:id="5813" w:author="GONZALEZ DIAZ, BORJA" w:date="2017-09-29T19:27:00Z">
                <w:pPr>
                  <w:widowControl w:val="0"/>
                  <w:autoSpaceDE w:val="0"/>
                  <w:autoSpaceDN w:val="0"/>
                  <w:adjustRightInd w:val="0"/>
                </w:pPr>
              </w:pPrChange>
            </w:pPr>
          </w:p>
          <w:p w14:paraId="427763B1" w14:textId="77777777" w:rsidR="00A47B4C" w:rsidRPr="00A47B4C" w:rsidRDefault="00A47B4C">
            <w:pPr>
              <w:rPr>
                <w:ins w:id="5814" w:author="Borja Gonzalez" w:date="2017-09-28T19:16:00Z"/>
                <w:lang w:val="en-US"/>
                <w:rPrChange w:id="5815" w:author="Borja Gonzalez" w:date="2017-09-28T19:16:00Z">
                  <w:rPr>
                    <w:ins w:id="5816" w:author="Borja Gonzalez" w:date="2017-09-28T19:16:00Z"/>
                    <w:rFonts w:ascii="Monaco" w:eastAsiaTheme="majorEastAsia" w:hAnsi="Monaco" w:cs="Monaco"/>
                    <w:color w:val="243F60" w:themeColor="accent1" w:themeShade="7F"/>
                    <w:sz w:val="32"/>
                    <w:szCs w:val="32"/>
                    <w:lang w:val="en-US"/>
                  </w:rPr>
                </w:rPrChange>
              </w:rPr>
              <w:pPrChange w:id="5817" w:author="GONZALEZ DIAZ, BORJA" w:date="2017-09-29T19:27:00Z">
                <w:pPr>
                  <w:keepNext/>
                  <w:keepLines/>
                  <w:widowControl w:val="0"/>
                  <w:autoSpaceDE w:val="0"/>
                  <w:autoSpaceDN w:val="0"/>
                  <w:adjustRightInd w:val="0"/>
                  <w:spacing w:before="200"/>
                  <w:outlineLvl w:val="4"/>
                </w:pPr>
              </w:pPrChange>
            </w:pPr>
            <w:ins w:id="5818" w:author="Borja Gonzalez" w:date="2017-09-28T19:16:00Z">
              <w:r w:rsidRPr="0079203F">
                <w:rPr>
                  <w:lang w:val="es-ES"/>
                  <w:rPrChange w:id="5819" w:author="Rodrigo García" w:date="2017-09-29T10:06:00Z">
                    <w:rPr>
                      <w:rFonts w:ascii="Monaco" w:hAnsi="Monaco" w:cs="Monaco"/>
                      <w:sz w:val="32"/>
                      <w:szCs w:val="32"/>
                      <w:lang w:val="en-US"/>
                    </w:rPr>
                  </w:rPrChange>
                </w:rPr>
                <w:t xml:space="preserve">    </w:t>
              </w:r>
              <w:r w:rsidRPr="00A47B4C">
                <w:rPr>
                  <w:b/>
                  <w:bCs/>
                  <w:color w:val="204A87"/>
                  <w:lang w:val="en-US"/>
                  <w:rPrChange w:id="5820" w:author="Borja Gonzalez" w:date="2017-09-28T19:16:00Z">
                    <w:rPr>
                      <w:rFonts w:ascii="Monaco" w:hAnsi="Monaco" w:cs="Monaco"/>
                      <w:b/>
                      <w:bCs/>
                      <w:color w:val="204A87"/>
                      <w:sz w:val="32"/>
                      <w:szCs w:val="32"/>
                      <w:lang w:val="en-US"/>
                    </w:rPr>
                  </w:rPrChange>
                </w:rPr>
                <w:t>var</w:t>
              </w:r>
              <w:r w:rsidRPr="00A47B4C">
                <w:rPr>
                  <w:lang w:val="en-US"/>
                  <w:rPrChange w:id="5821" w:author="Borja Gonzalez" w:date="2017-09-28T19:16:00Z">
                    <w:rPr>
                      <w:rFonts w:ascii="Monaco" w:hAnsi="Monaco" w:cs="Monaco"/>
                      <w:sz w:val="32"/>
                      <w:szCs w:val="32"/>
                      <w:lang w:val="en-US"/>
                    </w:rPr>
                  </w:rPrChange>
                </w:rPr>
                <w:t xml:space="preserve"> filebuffer </w:t>
              </w:r>
              <w:r w:rsidRPr="00A47B4C">
                <w:rPr>
                  <w:b/>
                  <w:bCs/>
                  <w:color w:val="CE5C00"/>
                  <w:lang w:val="en-US"/>
                  <w:rPrChange w:id="5822" w:author="Borja Gonzalez" w:date="2017-09-28T19:16:00Z">
                    <w:rPr>
                      <w:rFonts w:ascii="Monaco" w:hAnsi="Monaco" w:cs="Monaco"/>
                      <w:b/>
                      <w:bCs/>
                      <w:color w:val="CE5C00"/>
                      <w:sz w:val="32"/>
                      <w:szCs w:val="32"/>
                      <w:lang w:val="en-US"/>
                    </w:rPr>
                  </w:rPrChange>
                </w:rPr>
                <w:t>=</w:t>
              </w:r>
              <w:r w:rsidRPr="00A47B4C">
                <w:rPr>
                  <w:lang w:val="en-US"/>
                  <w:rPrChange w:id="5823" w:author="Borja Gonzalez" w:date="2017-09-28T19:16:00Z">
                    <w:rPr>
                      <w:rFonts w:ascii="Monaco" w:hAnsi="Monaco" w:cs="Monaco"/>
                      <w:sz w:val="32"/>
                      <w:szCs w:val="32"/>
                      <w:lang w:val="en-US"/>
                    </w:rPr>
                  </w:rPrChange>
                </w:rPr>
                <w:t xml:space="preserve"> </w:t>
              </w:r>
              <w:proofErr w:type="gramStart"/>
              <w:r w:rsidRPr="00A47B4C">
                <w:rPr>
                  <w:lang w:val="en-US"/>
                  <w:rPrChange w:id="5824" w:author="Borja Gonzalez" w:date="2017-09-28T19:16:00Z">
                    <w:rPr>
                      <w:rFonts w:ascii="Monaco" w:hAnsi="Monaco" w:cs="Monaco"/>
                      <w:sz w:val="32"/>
                      <w:szCs w:val="32"/>
                      <w:lang w:val="en-US"/>
                    </w:rPr>
                  </w:rPrChange>
                </w:rPr>
                <w:t>fs</w:t>
              </w:r>
              <w:r w:rsidRPr="00A47B4C">
                <w:rPr>
                  <w:b/>
                  <w:bCs/>
                  <w:lang w:val="en-US"/>
                  <w:rPrChange w:id="5825" w:author="Borja Gonzalez" w:date="2017-09-28T19:16:00Z">
                    <w:rPr>
                      <w:rFonts w:ascii="Monaco" w:hAnsi="Monaco" w:cs="Monaco"/>
                      <w:b/>
                      <w:bCs/>
                      <w:color w:val="000000"/>
                      <w:sz w:val="32"/>
                      <w:szCs w:val="32"/>
                      <w:lang w:val="en-US"/>
                    </w:rPr>
                  </w:rPrChange>
                </w:rPr>
                <w:t>.</w:t>
              </w:r>
              <w:r w:rsidRPr="00A47B4C">
                <w:rPr>
                  <w:lang w:val="en-US"/>
                  <w:rPrChange w:id="5826" w:author="Borja Gonzalez" w:date="2017-09-28T19:16:00Z">
                    <w:rPr>
                      <w:rFonts w:ascii="Monaco" w:hAnsi="Monaco" w:cs="Monaco"/>
                      <w:color w:val="000000"/>
                      <w:sz w:val="32"/>
                      <w:szCs w:val="32"/>
                      <w:lang w:val="en-US"/>
                    </w:rPr>
                  </w:rPrChange>
                </w:rPr>
                <w:t>readFileSync</w:t>
              </w:r>
              <w:proofErr w:type="gramEnd"/>
              <w:r w:rsidRPr="00A47B4C">
                <w:rPr>
                  <w:b/>
                  <w:bCs/>
                  <w:lang w:val="en-US"/>
                  <w:rPrChange w:id="5827" w:author="Borja Gonzalez" w:date="2017-09-28T19:16:00Z">
                    <w:rPr>
                      <w:rFonts w:ascii="Monaco" w:hAnsi="Monaco" w:cs="Monaco"/>
                      <w:b/>
                      <w:bCs/>
                      <w:color w:val="000000"/>
                      <w:sz w:val="32"/>
                      <w:szCs w:val="32"/>
                      <w:lang w:val="en-US"/>
                    </w:rPr>
                  </w:rPrChange>
                </w:rPr>
                <w:t>(</w:t>
              </w:r>
              <w:r w:rsidRPr="00A47B4C">
                <w:rPr>
                  <w:color w:val="4E9A06"/>
                  <w:lang w:val="en-US"/>
                  <w:rPrChange w:id="5828" w:author="Borja Gonzalez" w:date="2017-09-28T19:16:00Z">
                    <w:rPr>
                      <w:rFonts w:ascii="Monaco" w:hAnsi="Monaco" w:cs="Monaco"/>
                      <w:color w:val="4E9A06"/>
                      <w:sz w:val="32"/>
                      <w:szCs w:val="32"/>
                      <w:lang w:val="en-US"/>
                    </w:rPr>
                  </w:rPrChange>
                </w:rPr>
                <w:t>'./Pacientes_DB.db'</w:t>
              </w:r>
              <w:r w:rsidRPr="00A47B4C">
                <w:rPr>
                  <w:b/>
                  <w:bCs/>
                  <w:lang w:val="en-US"/>
                  <w:rPrChange w:id="5829" w:author="Borja Gonzalez" w:date="2017-09-28T19:16:00Z">
                    <w:rPr>
                      <w:rFonts w:ascii="Monaco" w:hAnsi="Monaco" w:cs="Monaco"/>
                      <w:b/>
                      <w:bCs/>
                      <w:color w:val="000000"/>
                      <w:sz w:val="32"/>
                      <w:szCs w:val="32"/>
                      <w:lang w:val="en-US"/>
                    </w:rPr>
                  </w:rPrChange>
                </w:rPr>
                <w:t>);</w:t>
              </w:r>
            </w:ins>
          </w:p>
          <w:p w14:paraId="793853D7" w14:textId="77777777" w:rsidR="00A47B4C" w:rsidRPr="00A47B4C" w:rsidRDefault="00A47B4C">
            <w:pPr>
              <w:rPr>
                <w:ins w:id="5830" w:author="Borja Gonzalez" w:date="2017-09-28T19:16:00Z"/>
                <w:lang w:val="en-US"/>
                <w:rPrChange w:id="5831" w:author="Borja Gonzalez" w:date="2017-09-28T19:16:00Z">
                  <w:rPr>
                    <w:ins w:id="5832" w:author="Borja Gonzalez" w:date="2017-09-28T19:16:00Z"/>
                    <w:rFonts w:ascii="Monaco" w:hAnsi="Monaco" w:cs="Monaco"/>
                    <w:sz w:val="32"/>
                    <w:szCs w:val="32"/>
                    <w:lang w:val="en-US"/>
                  </w:rPr>
                </w:rPrChange>
              </w:rPr>
              <w:pPrChange w:id="5833" w:author="GONZALEZ DIAZ, BORJA" w:date="2017-09-29T19:27:00Z">
                <w:pPr>
                  <w:widowControl w:val="0"/>
                  <w:autoSpaceDE w:val="0"/>
                  <w:autoSpaceDN w:val="0"/>
                  <w:adjustRightInd w:val="0"/>
                </w:pPr>
              </w:pPrChange>
            </w:pPr>
          </w:p>
          <w:p w14:paraId="00F55772" w14:textId="77777777" w:rsidR="00A47B4C" w:rsidRPr="00A47B4C" w:rsidRDefault="00A47B4C">
            <w:pPr>
              <w:rPr>
                <w:ins w:id="5834" w:author="Borja Gonzalez" w:date="2017-09-28T19:16:00Z"/>
                <w:lang w:val="en-US"/>
                <w:rPrChange w:id="5835" w:author="Borja Gonzalez" w:date="2017-09-28T19:16:00Z">
                  <w:rPr>
                    <w:ins w:id="5836" w:author="Borja Gonzalez" w:date="2017-09-28T19:16:00Z"/>
                    <w:rFonts w:ascii="Monaco" w:eastAsiaTheme="majorEastAsia" w:hAnsi="Monaco" w:cs="Monaco"/>
                    <w:color w:val="243F60" w:themeColor="accent1" w:themeShade="7F"/>
                    <w:sz w:val="32"/>
                    <w:szCs w:val="32"/>
                    <w:lang w:val="en-US"/>
                  </w:rPr>
                </w:rPrChange>
              </w:rPr>
              <w:pPrChange w:id="5837" w:author="GONZALEZ DIAZ, BORJA" w:date="2017-09-29T19:27:00Z">
                <w:pPr>
                  <w:keepNext/>
                  <w:keepLines/>
                  <w:widowControl w:val="0"/>
                  <w:autoSpaceDE w:val="0"/>
                  <w:autoSpaceDN w:val="0"/>
                  <w:adjustRightInd w:val="0"/>
                  <w:spacing w:before="200"/>
                  <w:outlineLvl w:val="4"/>
                </w:pPr>
              </w:pPrChange>
            </w:pPr>
            <w:ins w:id="5838" w:author="Borja Gonzalez" w:date="2017-09-28T19:16:00Z">
              <w:r w:rsidRPr="00A47B4C">
                <w:rPr>
                  <w:lang w:val="en-US"/>
                  <w:rPrChange w:id="5839" w:author="Borja Gonzalez" w:date="2017-09-28T19:16:00Z">
                    <w:rPr>
                      <w:rFonts w:ascii="Monaco" w:hAnsi="Monaco" w:cs="Monaco"/>
                      <w:sz w:val="32"/>
                      <w:szCs w:val="32"/>
                      <w:lang w:val="en-US"/>
                    </w:rPr>
                  </w:rPrChange>
                </w:rPr>
                <w:t xml:space="preserve">    </w:t>
              </w:r>
              <w:r w:rsidRPr="00A47B4C">
                <w:rPr>
                  <w:b/>
                  <w:bCs/>
                  <w:color w:val="204A87"/>
                  <w:lang w:val="en-US"/>
                  <w:rPrChange w:id="5840" w:author="Borja Gonzalez" w:date="2017-09-28T19:16:00Z">
                    <w:rPr>
                      <w:rFonts w:ascii="Monaco" w:hAnsi="Monaco" w:cs="Monaco"/>
                      <w:b/>
                      <w:bCs/>
                      <w:color w:val="204A87"/>
                      <w:sz w:val="32"/>
                      <w:szCs w:val="32"/>
                      <w:lang w:val="en-US"/>
                    </w:rPr>
                  </w:rPrChange>
                </w:rPr>
                <w:t>var</w:t>
              </w:r>
              <w:r w:rsidRPr="00A47B4C">
                <w:rPr>
                  <w:lang w:val="en-US"/>
                  <w:rPrChange w:id="5841" w:author="Borja Gonzalez" w:date="2017-09-28T19:16:00Z">
                    <w:rPr>
                      <w:rFonts w:ascii="Monaco" w:hAnsi="Monaco" w:cs="Monaco"/>
                      <w:sz w:val="32"/>
                      <w:szCs w:val="32"/>
                      <w:lang w:val="en-US"/>
                    </w:rPr>
                  </w:rPrChange>
                </w:rPr>
                <w:t xml:space="preserve"> db </w:t>
              </w:r>
              <w:r w:rsidRPr="00A47B4C">
                <w:rPr>
                  <w:b/>
                  <w:bCs/>
                  <w:color w:val="CE5C00"/>
                  <w:lang w:val="en-US"/>
                  <w:rPrChange w:id="5842" w:author="Borja Gonzalez" w:date="2017-09-28T19:16:00Z">
                    <w:rPr>
                      <w:rFonts w:ascii="Monaco" w:hAnsi="Monaco" w:cs="Monaco"/>
                      <w:b/>
                      <w:bCs/>
                      <w:color w:val="CE5C00"/>
                      <w:sz w:val="32"/>
                      <w:szCs w:val="32"/>
                      <w:lang w:val="en-US"/>
                    </w:rPr>
                  </w:rPrChange>
                </w:rPr>
                <w:t>=</w:t>
              </w:r>
              <w:r w:rsidRPr="00A47B4C">
                <w:rPr>
                  <w:lang w:val="en-US"/>
                  <w:rPrChange w:id="5843" w:author="Borja Gonzalez" w:date="2017-09-28T19:16:00Z">
                    <w:rPr>
                      <w:rFonts w:ascii="Monaco" w:hAnsi="Monaco" w:cs="Monaco"/>
                      <w:sz w:val="32"/>
                      <w:szCs w:val="32"/>
                      <w:lang w:val="en-US"/>
                    </w:rPr>
                  </w:rPrChange>
                </w:rPr>
                <w:t xml:space="preserve"> </w:t>
              </w:r>
              <w:r w:rsidRPr="00A47B4C">
                <w:rPr>
                  <w:b/>
                  <w:bCs/>
                  <w:color w:val="204A87"/>
                  <w:lang w:val="en-US"/>
                  <w:rPrChange w:id="5844" w:author="Borja Gonzalez" w:date="2017-09-28T19:16:00Z">
                    <w:rPr>
                      <w:rFonts w:ascii="Monaco" w:hAnsi="Monaco" w:cs="Monaco"/>
                      <w:b/>
                      <w:bCs/>
                      <w:color w:val="204A87"/>
                      <w:sz w:val="32"/>
                      <w:szCs w:val="32"/>
                      <w:lang w:val="en-US"/>
                    </w:rPr>
                  </w:rPrChange>
                </w:rPr>
                <w:t>new</w:t>
              </w:r>
              <w:r w:rsidRPr="00A47B4C">
                <w:rPr>
                  <w:lang w:val="en-US"/>
                  <w:rPrChange w:id="5845" w:author="Borja Gonzalez" w:date="2017-09-28T19:16:00Z">
                    <w:rPr>
                      <w:rFonts w:ascii="Monaco" w:hAnsi="Monaco" w:cs="Monaco"/>
                      <w:sz w:val="32"/>
                      <w:szCs w:val="32"/>
                      <w:lang w:val="en-US"/>
                    </w:rPr>
                  </w:rPrChange>
                </w:rPr>
                <w:t xml:space="preserve"> SQL</w:t>
              </w:r>
              <w:r w:rsidRPr="00A47B4C">
                <w:rPr>
                  <w:b/>
                  <w:bCs/>
                  <w:lang w:val="en-US"/>
                  <w:rPrChange w:id="5846" w:author="Borja Gonzalez" w:date="2017-09-28T19:16:00Z">
                    <w:rPr>
                      <w:rFonts w:ascii="Monaco" w:hAnsi="Monaco" w:cs="Monaco"/>
                      <w:b/>
                      <w:bCs/>
                      <w:color w:val="000000"/>
                      <w:sz w:val="32"/>
                      <w:szCs w:val="32"/>
                      <w:lang w:val="en-US"/>
                    </w:rPr>
                  </w:rPrChange>
                </w:rPr>
                <w:t>.</w:t>
              </w:r>
              <w:r w:rsidRPr="00A47B4C">
                <w:rPr>
                  <w:lang w:val="en-US"/>
                  <w:rPrChange w:id="5847" w:author="Borja Gonzalez" w:date="2017-09-28T19:16:00Z">
                    <w:rPr>
                      <w:rFonts w:ascii="Monaco" w:hAnsi="Monaco" w:cs="Monaco"/>
                      <w:color w:val="000000"/>
                      <w:sz w:val="32"/>
                      <w:szCs w:val="32"/>
                      <w:lang w:val="en-US"/>
                    </w:rPr>
                  </w:rPrChange>
                </w:rPr>
                <w:t>Database</w:t>
              </w:r>
              <w:r w:rsidRPr="00A47B4C">
                <w:rPr>
                  <w:b/>
                  <w:bCs/>
                  <w:lang w:val="en-US"/>
                  <w:rPrChange w:id="5848" w:author="Borja Gonzalez" w:date="2017-09-28T19:16:00Z">
                    <w:rPr>
                      <w:rFonts w:ascii="Monaco" w:hAnsi="Monaco" w:cs="Monaco"/>
                      <w:b/>
                      <w:bCs/>
                      <w:color w:val="000000"/>
                      <w:sz w:val="32"/>
                      <w:szCs w:val="32"/>
                      <w:lang w:val="en-US"/>
                    </w:rPr>
                  </w:rPrChange>
                </w:rPr>
                <w:t>(</w:t>
              </w:r>
              <w:r w:rsidRPr="00A47B4C">
                <w:rPr>
                  <w:lang w:val="en-US"/>
                  <w:rPrChange w:id="5849" w:author="Borja Gonzalez" w:date="2017-09-28T19:16:00Z">
                    <w:rPr>
                      <w:rFonts w:ascii="Monaco" w:hAnsi="Monaco" w:cs="Monaco"/>
                      <w:color w:val="000000"/>
                      <w:sz w:val="32"/>
                      <w:szCs w:val="32"/>
                      <w:lang w:val="en-US"/>
                    </w:rPr>
                  </w:rPrChange>
                </w:rPr>
                <w:t>filebuffer</w:t>
              </w:r>
              <w:r w:rsidRPr="00A47B4C">
                <w:rPr>
                  <w:b/>
                  <w:bCs/>
                  <w:lang w:val="en-US"/>
                  <w:rPrChange w:id="5850" w:author="Borja Gonzalez" w:date="2017-09-28T19:16:00Z">
                    <w:rPr>
                      <w:rFonts w:ascii="Monaco" w:hAnsi="Monaco" w:cs="Monaco"/>
                      <w:b/>
                      <w:bCs/>
                      <w:color w:val="000000"/>
                      <w:sz w:val="32"/>
                      <w:szCs w:val="32"/>
                      <w:lang w:val="en-US"/>
                    </w:rPr>
                  </w:rPrChange>
                </w:rPr>
                <w:t>);</w:t>
              </w:r>
            </w:ins>
          </w:p>
          <w:p w14:paraId="5F285919" w14:textId="77777777" w:rsidR="00A47B4C" w:rsidRPr="0079203F" w:rsidRDefault="00A47B4C">
            <w:pPr>
              <w:rPr>
                <w:ins w:id="5851" w:author="Borja Gonzalez" w:date="2017-09-28T19:16:00Z"/>
                <w:lang w:val="es-ES"/>
                <w:rPrChange w:id="5852" w:author="Rodrigo García" w:date="2017-09-29T10:07:00Z">
                  <w:rPr>
                    <w:ins w:id="5853" w:author="Borja Gonzalez" w:date="2017-09-28T19:16:00Z"/>
                    <w:rFonts w:ascii="Monaco" w:eastAsiaTheme="majorEastAsia" w:hAnsi="Monaco" w:cs="Monaco"/>
                    <w:color w:val="243F60" w:themeColor="accent1" w:themeShade="7F"/>
                    <w:sz w:val="32"/>
                    <w:szCs w:val="32"/>
                    <w:lang w:val="en-US"/>
                  </w:rPr>
                </w:rPrChange>
              </w:rPr>
              <w:pPrChange w:id="5854" w:author="GONZALEZ DIAZ, BORJA" w:date="2017-09-29T19:27:00Z">
                <w:pPr>
                  <w:keepNext/>
                  <w:keepLines/>
                  <w:widowControl w:val="0"/>
                  <w:autoSpaceDE w:val="0"/>
                  <w:autoSpaceDN w:val="0"/>
                  <w:adjustRightInd w:val="0"/>
                  <w:spacing w:before="200"/>
                  <w:outlineLvl w:val="4"/>
                </w:pPr>
              </w:pPrChange>
            </w:pPr>
            <w:ins w:id="5855" w:author="Borja Gonzalez" w:date="2017-09-28T19:16:00Z">
              <w:r w:rsidRPr="00A47B4C">
                <w:rPr>
                  <w:lang w:val="en-US"/>
                  <w:rPrChange w:id="5856" w:author="Borja Gonzalez" w:date="2017-09-28T19:16:00Z">
                    <w:rPr>
                      <w:rFonts w:ascii="Monaco" w:hAnsi="Monaco" w:cs="Monaco"/>
                      <w:sz w:val="32"/>
                      <w:szCs w:val="32"/>
                      <w:lang w:val="en-US"/>
                    </w:rPr>
                  </w:rPrChange>
                </w:rPr>
                <w:t xml:space="preserve">    </w:t>
              </w:r>
              <w:r w:rsidRPr="0079203F">
                <w:rPr>
                  <w:lang w:val="es-ES"/>
                  <w:rPrChange w:id="5857" w:author="Rodrigo García" w:date="2017-09-29T10:07:00Z">
                    <w:rPr>
                      <w:rFonts w:ascii="Monaco" w:hAnsi="Monaco" w:cs="Monaco"/>
                      <w:color w:val="000000"/>
                      <w:sz w:val="32"/>
                      <w:szCs w:val="32"/>
                      <w:lang w:val="en-US"/>
                    </w:rPr>
                  </w:rPrChange>
                </w:rPr>
                <w:t>console</w:t>
              </w:r>
              <w:r w:rsidRPr="0079203F">
                <w:rPr>
                  <w:b/>
                  <w:bCs/>
                  <w:lang w:val="es-ES"/>
                  <w:rPrChange w:id="5858" w:author="Rodrigo García" w:date="2017-09-29T10:07:00Z">
                    <w:rPr>
                      <w:rFonts w:ascii="Monaco" w:hAnsi="Monaco" w:cs="Monaco"/>
                      <w:b/>
                      <w:bCs/>
                      <w:color w:val="000000"/>
                      <w:sz w:val="32"/>
                      <w:szCs w:val="32"/>
                      <w:lang w:val="en-US"/>
                    </w:rPr>
                  </w:rPrChange>
                </w:rPr>
                <w:t>.</w:t>
              </w:r>
              <w:r w:rsidRPr="0079203F">
                <w:rPr>
                  <w:lang w:val="es-ES"/>
                  <w:rPrChange w:id="5859" w:author="Rodrigo García" w:date="2017-09-29T10:07:00Z">
                    <w:rPr>
                      <w:rFonts w:ascii="Monaco" w:hAnsi="Monaco" w:cs="Monaco"/>
                      <w:color w:val="000000"/>
                      <w:sz w:val="32"/>
                      <w:szCs w:val="32"/>
                      <w:lang w:val="en-US"/>
                    </w:rPr>
                  </w:rPrChange>
                </w:rPr>
                <w:t>log</w:t>
              </w:r>
              <w:r w:rsidRPr="0079203F">
                <w:rPr>
                  <w:b/>
                  <w:bCs/>
                  <w:lang w:val="es-ES"/>
                  <w:rPrChange w:id="5860" w:author="Rodrigo García" w:date="2017-09-29T10:07:00Z">
                    <w:rPr>
                      <w:rFonts w:ascii="Monaco" w:hAnsi="Monaco" w:cs="Monaco"/>
                      <w:b/>
                      <w:bCs/>
                      <w:color w:val="000000"/>
                      <w:sz w:val="32"/>
                      <w:szCs w:val="32"/>
                      <w:lang w:val="en-US"/>
                    </w:rPr>
                  </w:rPrChange>
                </w:rPr>
                <w:t>(</w:t>
              </w:r>
              <w:r w:rsidRPr="0079203F">
                <w:rPr>
                  <w:lang w:val="es-ES"/>
                  <w:rPrChange w:id="5861" w:author="Rodrigo García" w:date="2017-09-29T10:07:00Z">
                    <w:rPr>
                      <w:rFonts w:ascii="Monaco" w:hAnsi="Monaco" w:cs="Monaco"/>
                      <w:color w:val="000000"/>
                      <w:sz w:val="32"/>
                      <w:szCs w:val="32"/>
                      <w:lang w:val="en-US"/>
                    </w:rPr>
                  </w:rPrChange>
                </w:rPr>
                <w:t>timestamp</w:t>
              </w:r>
              <w:r w:rsidRPr="0079203F">
                <w:rPr>
                  <w:b/>
                  <w:bCs/>
                  <w:lang w:val="es-ES"/>
                  <w:rPrChange w:id="5862" w:author="Rodrigo García" w:date="2017-09-29T10:07:00Z">
                    <w:rPr>
                      <w:rFonts w:ascii="Monaco" w:hAnsi="Monaco" w:cs="Monaco"/>
                      <w:b/>
                      <w:bCs/>
                      <w:color w:val="000000"/>
                      <w:sz w:val="32"/>
                      <w:szCs w:val="32"/>
                      <w:lang w:val="en-US"/>
                    </w:rPr>
                  </w:rPrChange>
                </w:rPr>
                <w:t>(</w:t>
              </w:r>
              <w:r w:rsidRPr="0079203F">
                <w:rPr>
                  <w:color w:val="4E9A06"/>
                  <w:lang w:val="es-ES"/>
                  <w:rPrChange w:id="5863"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5864"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5865" w:author="Rodrigo García" w:date="2017-09-29T10:07:00Z">
                    <w:rPr>
                      <w:rFonts w:ascii="Monaco" w:hAnsi="Monaco" w:cs="Monaco"/>
                      <w:color w:val="4E9A06"/>
                      <w:sz w:val="32"/>
                      <w:szCs w:val="32"/>
                      <w:lang w:val="en-US"/>
                    </w:rPr>
                  </w:rPrChange>
                </w:rPr>
                <w:t>:iii'</w:t>
              </w:r>
              <w:r w:rsidRPr="0079203F">
                <w:rPr>
                  <w:b/>
                  <w:bCs/>
                  <w:lang w:val="es-ES"/>
                  <w:rPrChange w:id="5866" w:author="Rodrigo García" w:date="2017-09-29T10:07:00Z">
                    <w:rPr>
                      <w:rFonts w:ascii="Monaco" w:hAnsi="Monaco" w:cs="Monaco"/>
                      <w:b/>
                      <w:bCs/>
                      <w:color w:val="000000"/>
                      <w:sz w:val="32"/>
                      <w:szCs w:val="32"/>
                      <w:lang w:val="en-US"/>
                    </w:rPr>
                  </w:rPrChange>
                </w:rPr>
                <w:t>)</w:t>
              </w:r>
              <w:r w:rsidRPr="0079203F">
                <w:rPr>
                  <w:b/>
                  <w:bCs/>
                  <w:color w:val="CE5C00"/>
                  <w:lang w:val="es-ES"/>
                  <w:rPrChange w:id="5867" w:author="Rodrigo García" w:date="2017-09-29T10:07:00Z">
                    <w:rPr>
                      <w:rFonts w:ascii="Monaco" w:hAnsi="Monaco" w:cs="Monaco"/>
                      <w:b/>
                      <w:bCs/>
                      <w:color w:val="CE5C00"/>
                      <w:sz w:val="32"/>
                      <w:szCs w:val="32"/>
                      <w:lang w:val="en-US"/>
                    </w:rPr>
                  </w:rPrChange>
                </w:rPr>
                <w:t>+</w:t>
              </w:r>
              <w:r w:rsidRPr="0079203F">
                <w:rPr>
                  <w:color w:val="4E9A06"/>
                  <w:lang w:val="es-ES"/>
                  <w:rPrChange w:id="5868" w:author="Rodrigo García" w:date="2017-09-29T10:07:00Z">
                    <w:rPr>
                      <w:rFonts w:ascii="Monaco" w:hAnsi="Monaco" w:cs="Monaco"/>
                      <w:color w:val="4E9A06"/>
                      <w:sz w:val="32"/>
                      <w:szCs w:val="32"/>
                      <w:lang w:val="en-US"/>
                    </w:rPr>
                  </w:rPrChange>
                </w:rPr>
                <w:t>" Base de datos abierta"</w:t>
              </w:r>
              <w:r w:rsidRPr="0079203F">
                <w:rPr>
                  <w:b/>
                  <w:bCs/>
                  <w:lang w:val="es-ES"/>
                  <w:rPrChange w:id="5869" w:author="Rodrigo García" w:date="2017-09-29T10:07:00Z">
                    <w:rPr>
                      <w:rFonts w:ascii="Monaco" w:hAnsi="Monaco" w:cs="Monaco"/>
                      <w:b/>
                      <w:bCs/>
                      <w:color w:val="000000"/>
                      <w:sz w:val="32"/>
                      <w:szCs w:val="32"/>
                      <w:lang w:val="en-US"/>
                    </w:rPr>
                  </w:rPrChange>
                </w:rPr>
                <w:t>);</w:t>
              </w:r>
            </w:ins>
          </w:p>
          <w:p w14:paraId="29EF0620" w14:textId="77777777" w:rsidR="00A47B4C" w:rsidRPr="0079203F" w:rsidRDefault="00A47B4C">
            <w:pPr>
              <w:rPr>
                <w:ins w:id="5870" w:author="Borja Gonzalez" w:date="2017-09-28T19:16:00Z"/>
                <w:lang w:val="es-ES"/>
                <w:rPrChange w:id="5871" w:author="Rodrigo García" w:date="2017-09-29T10:07:00Z">
                  <w:rPr>
                    <w:ins w:id="5872" w:author="Borja Gonzalez" w:date="2017-09-28T19:16:00Z"/>
                    <w:rFonts w:ascii="Monaco" w:eastAsiaTheme="majorEastAsia" w:hAnsi="Monaco" w:cs="Monaco"/>
                    <w:color w:val="243F60" w:themeColor="accent1" w:themeShade="7F"/>
                    <w:sz w:val="32"/>
                    <w:szCs w:val="32"/>
                    <w:lang w:val="en-US"/>
                  </w:rPr>
                </w:rPrChange>
              </w:rPr>
              <w:pPrChange w:id="5873" w:author="GONZALEZ DIAZ, BORJA" w:date="2017-09-29T19:27:00Z">
                <w:pPr>
                  <w:keepNext/>
                  <w:keepLines/>
                  <w:widowControl w:val="0"/>
                  <w:autoSpaceDE w:val="0"/>
                  <w:autoSpaceDN w:val="0"/>
                  <w:adjustRightInd w:val="0"/>
                  <w:spacing w:before="200"/>
                  <w:outlineLvl w:val="4"/>
                </w:pPr>
              </w:pPrChange>
            </w:pPr>
            <w:ins w:id="5874" w:author="Borja Gonzalez" w:date="2017-09-28T19:16:00Z">
              <w:r w:rsidRPr="0079203F">
                <w:rPr>
                  <w:lang w:val="es-ES"/>
                  <w:rPrChange w:id="5875" w:author="Rodrigo García" w:date="2017-09-29T10:07:00Z">
                    <w:rPr>
                      <w:rFonts w:ascii="Monaco" w:hAnsi="Monaco" w:cs="Monaco"/>
                      <w:sz w:val="32"/>
                      <w:szCs w:val="32"/>
                      <w:lang w:val="en-US"/>
                    </w:rPr>
                  </w:rPrChange>
                </w:rPr>
                <w:t xml:space="preserve">    db</w:t>
              </w:r>
              <w:r w:rsidRPr="0079203F">
                <w:rPr>
                  <w:b/>
                  <w:bCs/>
                  <w:lang w:val="es-ES"/>
                  <w:rPrChange w:id="5876" w:author="Rodrigo García" w:date="2017-09-29T10:07:00Z">
                    <w:rPr>
                      <w:rFonts w:ascii="Monaco" w:hAnsi="Monaco" w:cs="Monaco"/>
                      <w:b/>
                      <w:bCs/>
                      <w:color w:val="000000"/>
                      <w:sz w:val="32"/>
                      <w:szCs w:val="32"/>
                      <w:lang w:val="en-US"/>
                    </w:rPr>
                  </w:rPrChange>
                </w:rPr>
                <w:t>.</w:t>
              </w:r>
              <w:r w:rsidRPr="0079203F">
                <w:rPr>
                  <w:lang w:val="es-ES"/>
                  <w:rPrChange w:id="5877" w:author="Rodrigo García" w:date="2017-09-29T10:07:00Z">
                    <w:rPr>
                      <w:rFonts w:ascii="Monaco" w:hAnsi="Monaco" w:cs="Monaco"/>
                      <w:color w:val="000000"/>
                      <w:sz w:val="32"/>
                      <w:szCs w:val="32"/>
                      <w:lang w:val="en-US"/>
                    </w:rPr>
                  </w:rPrChange>
                </w:rPr>
                <w:t>run</w:t>
              </w:r>
              <w:r w:rsidRPr="0079203F">
                <w:rPr>
                  <w:b/>
                  <w:bCs/>
                  <w:lang w:val="es-ES"/>
                  <w:rPrChange w:id="5878" w:author="Rodrigo García" w:date="2017-09-29T10:07:00Z">
                    <w:rPr>
                      <w:rFonts w:ascii="Monaco" w:hAnsi="Monaco" w:cs="Monaco"/>
                      <w:b/>
                      <w:bCs/>
                      <w:color w:val="000000"/>
                      <w:sz w:val="32"/>
                      <w:szCs w:val="32"/>
                      <w:lang w:val="en-US"/>
                    </w:rPr>
                  </w:rPrChange>
                </w:rPr>
                <w:t>(</w:t>
              </w:r>
              <w:r w:rsidRPr="0079203F">
                <w:rPr>
                  <w:color w:val="4E9A06"/>
                  <w:lang w:val="es-ES"/>
                  <w:rPrChange w:id="5879" w:author="Rodrigo García" w:date="2017-09-29T10:07:00Z">
                    <w:rPr>
                      <w:rFonts w:ascii="Monaco" w:hAnsi="Monaco" w:cs="Monaco"/>
                      <w:color w:val="4E9A06"/>
                      <w:sz w:val="32"/>
                      <w:szCs w:val="32"/>
                      <w:lang w:val="en-US"/>
                    </w:rPr>
                  </w:rPrChange>
                </w:rPr>
                <w:t>"INSERT INTO datos_pacientes VALUES (:id_datos, :Time_ms, :Coronal, :Sagital, :Transversal, :N_Paciente, :Fecha, :max_c, :min_c, :max_s, :min_s, :max_t, :min_t)"</w:t>
              </w:r>
              <w:r w:rsidRPr="0079203F">
                <w:rPr>
                  <w:b/>
                  <w:bCs/>
                  <w:lang w:val="es-ES"/>
                  <w:rPrChange w:id="5880" w:author="Rodrigo García" w:date="2017-09-29T10:07:00Z">
                    <w:rPr>
                      <w:rFonts w:ascii="Monaco" w:hAnsi="Monaco" w:cs="Monaco"/>
                      <w:b/>
                      <w:bCs/>
                      <w:color w:val="000000"/>
                      <w:sz w:val="32"/>
                      <w:szCs w:val="32"/>
                      <w:lang w:val="en-US"/>
                    </w:rPr>
                  </w:rPrChange>
                </w:rPr>
                <w:t>,</w:t>
              </w:r>
              <w:r w:rsidRPr="0079203F">
                <w:rPr>
                  <w:lang w:val="es-ES"/>
                  <w:rPrChange w:id="5881" w:author="Rodrigo García" w:date="2017-09-29T10:07:00Z">
                    <w:rPr>
                      <w:rFonts w:ascii="Monaco" w:hAnsi="Monaco" w:cs="Monaco"/>
                      <w:sz w:val="32"/>
                      <w:szCs w:val="32"/>
                      <w:lang w:val="en-US"/>
                    </w:rPr>
                  </w:rPrChange>
                </w:rPr>
                <w:t xml:space="preserve"> </w:t>
              </w:r>
              <w:r w:rsidRPr="0079203F">
                <w:rPr>
                  <w:b/>
                  <w:bCs/>
                  <w:lang w:val="es-ES"/>
                  <w:rPrChange w:id="5882" w:author="Rodrigo García" w:date="2017-09-29T10:07:00Z">
                    <w:rPr>
                      <w:rFonts w:ascii="Monaco" w:hAnsi="Monaco" w:cs="Monaco"/>
                      <w:b/>
                      <w:bCs/>
                      <w:color w:val="000000"/>
                      <w:sz w:val="32"/>
                      <w:szCs w:val="32"/>
                      <w:lang w:val="en-US"/>
                    </w:rPr>
                  </w:rPrChange>
                </w:rPr>
                <w:t>{</w:t>
              </w:r>
              <w:r w:rsidRPr="0079203F">
                <w:rPr>
                  <w:color w:val="4E9A06"/>
                  <w:lang w:val="es-ES"/>
                  <w:rPrChange w:id="5883" w:author="Rodrigo García" w:date="2017-09-29T10:07:00Z">
                    <w:rPr>
                      <w:rFonts w:ascii="Monaco" w:hAnsi="Monaco" w:cs="Monaco"/>
                      <w:color w:val="4E9A06"/>
                      <w:sz w:val="32"/>
                      <w:szCs w:val="32"/>
                      <w:lang w:val="en-US"/>
                    </w:rPr>
                  </w:rPrChange>
                </w:rPr>
                <w:t>':Time_ms'</w:t>
              </w:r>
              <w:r w:rsidRPr="0079203F">
                <w:rPr>
                  <w:b/>
                  <w:bCs/>
                  <w:color w:val="CE5C00"/>
                  <w:lang w:val="es-ES"/>
                  <w:rPrChange w:id="5884" w:author="Rodrigo García" w:date="2017-09-29T10:07:00Z">
                    <w:rPr>
                      <w:rFonts w:ascii="Monaco" w:hAnsi="Monaco" w:cs="Monaco"/>
                      <w:b/>
                      <w:bCs/>
                      <w:color w:val="CE5C00"/>
                      <w:sz w:val="32"/>
                      <w:szCs w:val="32"/>
                      <w:lang w:val="en-US"/>
                    </w:rPr>
                  </w:rPrChange>
                </w:rPr>
                <w:t>:</w:t>
              </w:r>
              <w:r w:rsidRPr="0079203F">
                <w:rPr>
                  <w:lang w:val="es-ES"/>
                  <w:rPrChange w:id="5885" w:author="Rodrigo García" w:date="2017-09-29T10:07:00Z">
                    <w:rPr>
                      <w:rFonts w:ascii="Monaco" w:hAnsi="Monaco" w:cs="Monaco"/>
                      <w:color w:val="000000"/>
                      <w:sz w:val="32"/>
                      <w:szCs w:val="32"/>
                      <w:lang w:val="en-US"/>
                    </w:rPr>
                  </w:rPrChange>
                </w:rPr>
                <w:t>datos</w:t>
              </w:r>
              <w:r w:rsidRPr="0079203F">
                <w:rPr>
                  <w:b/>
                  <w:bCs/>
                  <w:lang w:val="es-ES"/>
                  <w:rPrChange w:id="5886" w:author="Rodrigo García" w:date="2017-09-29T10:07:00Z">
                    <w:rPr>
                      <w:rFonts w:ascii="Monaco" w:hAnsi="Monaco" w:cs="Monaco"/>
                      <w:b/>
                      <w:bCs/>
                      <w:color w:val="000000"/>
                      <w:sz w:val="32"/>
                      <w:szCs w:val="32"/>
                      <w:lang w:val="en-US"/>
                    </w:rPr>
                  </w:rPrChange>
                </w:rPr>
                <w:t>.</w:t>
              </w:r>
              <w:r w:rsidRPr="0079203F">
                <w:rPr>
                  <w:lang w:val="es-ES"/>
                  <w:rPrChange w:id="5887" w:author="Rodrigo García" w:date="2017-09-29T10:07:00Z">
                    <w:rPr>
                      <w:rFonts w:ascii="Monaco" w:hAnsi="Monaco" w:cs="Monaco"/>
                      <w:color w:val="000000"/>
                      <w:sz w:val="32"/>
                      <w:szCs w:val="32"/>
                      <w:lang w:val="en-US"/>
                    </w:rPr>
                  </w:rPrChange>
                </w:rPr>
                <w:t>t1</w:t>
              </w:r>
              <w:r w:rsidRPr="0079203F">
                <w:rPr>
                  <w:b/>
                  <w:bCs/>
                  <w:lang w:val="es-ES"/>
                  <w:rPrChange w:id="5888" w:author="Rodrigo García" w:date="2017-09-29T10:07:00Z">
                    <w:rPr>
                      <w:rFonts w:ascii="Monaco" w:hAnsi="Monaco" w:cs="Monaco"/>
                      <w:b/>
                      <w:bCs/>
                      <w:color w:val="000000"/>
                      <w:sz w:val="32"/>
                      <w:szCs w:val="32"/>
                      <w:lang w:val="en-US"/>
                    </w:rPr>
                  </w:rPrChange>
                </w:rPr>
                <w:t>,</w:t>
              </w:r>
              <w:r w:rsidRPr="0079203F">
                <w:rPr>
                  <w:lang w:val="es-ES"/>
                  <w:rPrChange w:id="5889" w:author="Rodrigo García" w:date="2017-09-29T10:07:00Z">
                    <w:rPr>
                      <w:rFonts w:ascii="Monaco" w:hAnsi="Monaco" w:cs="Monaco"/>
                      <w:sz w:val="32"/>
                      <w:szCs w:val="32"/>
                      <w:lang w:val="en-US"/>
                    </w:rPr>
                  </w:rPrChange>
                </w:rPr>
                <w:t xml:space="preserve"> </w:t>
              </w:r>
              <w:r w:rsidRPr="0079203F">
                <w:rPr>
                  <w:color w:val="4E9A06"/>
                  <w:lang w:val="es-ES"/>
                  <w:rPrChange w:id="5890" w:author="Rodrigo García" w:date="2017-09-29T10:07:00Z">
                    <w:rPr>
                      <w:rFonts w:ascii="Monaco" w:hAnsi="Monaco" w:cs="Monaco"/>
                      <w:color w:val="4E9A06"/>
                      <w:sz w:val="32"/>
                      <w:szCs w:val="32"/>
                      <w:lang w:val="en-US"/>
                    </w:rPr>
                  </w:rPrChange>
                </w:rPr>
                <w:t>':Coronal'</w:t>
              </w:r>
              <w:r w:rsidRPr="0079203F">
                <w:rPr>
                  <w:b/>
                  <w:bCs/>
                  <w:color w:val="CE5C00"/>
                  <w:lang w:val="es-ES"/>
                  <w:rPrChange w:id="5891" w:author="Rodrigo García" w:date="2017-09-29T10:07:00Z">
                    <w:rPr>
                      <w:rFonts w:ascii="Monaco" w:hAnsi="Monaco" w:cs="Monaco"/>
                      <w:b/>
                      <w:bCs/>
                      <w:color w:val="CE5C00"/>
                      <w:sz w:val="32"/>
                      <w:szCs w:val="32"/>
                      <w:lang w:val="en-US"/>
                    </w:rPr>
                  </w:rPrChange>
                </w:rPr>
                <w:t>:</w:t>
              </w:r>
              <w:r w:rsidRPr="0079203F">
                <w:rPr>
                  <w:lang w:val="es-ES"/>
                  <w:rPrChange w:id="5892" w:author="Rodrigo García" w:date="2017-09-29T10:07:00Z">
                    <w:rPr>
                      <w:rFonts w:ascii="Monaco" w:hAnsi="Monaco" w:cs="Monaco"/>
                      <w:color w:val="000000"/>
                      <w:sz w:val="32"/>
                      <w:szCs w:val="32"/>
                      <w:lang w:val="en-US"/>
                    </w:rPr>
                  </w:rPrChange>
                </w:rPr>
                <w:t>datos</w:t>
              </w:r>
              <w:r w:rsidRPr="0079203F">
                <w:rPr>
                  <w:b/>
                  <w:bCs/>
                  <w:lang w:val="es-ES"/>
                  <w:rPrChange w:id="5893" w:author="Rodrigo García" w:date="2017-09-29T10:07:00Z">
                    <w:rPr>
                      <w:rFonts w:ascii="Monaco" w:hAnsi="Monaco" w:cs="Monaco"/>
                      <w:b/>
                      <w:bCs/>
                      <w:color w:val="000000"/>
                      <w:sz w:val="32"/>
                      <w:szCs w:val="32"/>
                      <w:lang w:val="en-US"/>
                    </w:rPr>
                  </w:rPrChange>
                </w:rPr>
                <w:t>.</w:t>
              </w:r>
              <w:r w:rsidRPr="0079203F">
                <w:rPr>
                  <w:lang w:val="es-ES"/>
                  <w:rPrChange w:id="5894" w:author="Rodrigo García" w:date="2017-09-29T10:07:00Z">
                    <w:rPr>
                      <w:rFonts w:ascii="Monaco" w:hAnsi="Monaco" w:cs="Monaco"/>
                      <w:color w:val="000000"/>
                      <w:sz w:val="32"/>
                      <w:szCs w:val="32"/>
                      <w:lang w:val="en-US"/>
                    </w:rPr>
                  </w:rPrChange>
                </w:rPr>
                <w:t>c1</w:t>
              </w:r>
              <w:r w:rsidRPr="0079203F">
                <w:rPr>
                  <w:b/>
                  <w:bCs/>
                  <w:lang w:val="es-ES"/>
                  <w:rPrChange w:id="5895" w:author="Rodrigo García" w:date="2017-09-29T10:07:00Z">
                    <w:rPr>
                      <w:rFonts w:ascii="Monaco" w:hAnsi="Monaco" w:cs="Monaco"/>
                      <w:b/>
                      <w:bCs/>
                      <w:color w:val="000000"/>
                      <w:sz w:val="32"/>
                      <w:szCs w:val="32"/>
                      <w:lang w:val="en-US"/>
                    </w:rPr>
                  </w:rPrChange>
                </w:rPr>
                <w:t>,</w:t>
              </w:r>
              <w:r w:rsidRPr="0079203F">
                <w:rPr>
                  <w:color w:val="4E9A06"/>
                  <w:lang w:val="es-ES"/>
                  <w:rPrChange w:id="5896" w:author="Rodrigo García" w:date="2017-09-29T10:07:00Z">
                    <w:rPr>
                      <w:rFonts w:ascii="Monaco" w:hAnsi="Monaco" w:cs="Monaco"/>
                      <w:color w:val="4E9A06"/>
                      <w:sz w:val="32"/>
                      <w:szCs w:val="32"/>
                      <w:lang w:val="en-US"/>
                    </w:rPr>
                  </w:rPrChange>
                </w:rPr>
                <w:t>':Sagital'</w:t>
              </w:r>
              <w:r w:rsidRPr="0079203F">
                <w:rPr>
                  <w:b/>
                  <w:bCs/>
                  <w:color w:val="CE5C00"/>
                  <w:lang w:val="es-ES"/>
                  <w:rPrChange w:id="5897" w:author="Rodrigo García" w:date="2017-09-29T10:07:00Z">
                    <w:rPr>
                      <w:rFonts w:ascii="Monaco" w:hAnsi="Monaco" w:cs="Monaco"/>
                      <w:b/>
                      <w:bCs/>
                      <w:color w:val="CE5C00"/>
                      <w:sz w:val="32"/>
                      <w:szCs w:val="32"/>
                      <w:lang w:val="en-US"/>
                    </w:rPr>
                  </w:rPrChange>
                </w:rPr>
                <w:t>:</w:t>
              </w:r>
              <w:r w:rsidRPr="0079203F">
                <w:rPr>
                  <w:lang w:val="es-ES"/>
                  <w:rPrChange w:id="5898" w:author="Rodrigo García" w:date="2017-09-29T10:07:00Z">
                    <w:rPr>
                      <w:rFonts w:ascii="Monaco" w:hAnsi="Monaco" w:cs="Monaco"/>
                      <w:color w:val="000000"/>
                      <w:sz w:val="32"/>
                      <w:szCs w:val="32"/>
                      <w:lang w:val="en-US"/>
                    </w:rPr>
                  </w:rPrChange>
                </w:rPr>
                <w:t>datos</w:t>
              </w:r>
              <w:r w:rsidRPr="0079203F">
                <w:rPr>
                  <w:b/>
                  <w:bCs/>
                  <w:lang w:val="es-ES"/>
                  <w:rPrChange w:id="5899" w:author="Rodrigo García" w:date="2017-09-29T10:07:00Z">
                    <w:rPr>
                      <w:rFonts w:ascii="Monaco" w:hAnsi="Monaco" w:cs="Monaco"/>
                      <w:b/>
                      <w:bCs/>
                      <w:color w:val="000000"/>
                      <w:sz w:val="32"/>
                      <w:szCs w:val="32"/>
                      <w:lang w:val="en-US"/>
                    </w:rPr>
                  </w:rPrChange>
                </w:rPr>
                <w:t>.</w:t>
              </w:r>
              <w:r w:rsidRPr="0079203F">
                <w:rPr>
                  <w:lang w:val="es-ES"/>
                  <w:rPrChange w:id="5900" w:author="Rodrigo García" w:date="2017-09-29T10:07:00Z">
                    <w:rPr>
                      <w:rFonts w:ascii="Monaco" w:hAnsi="Monaco" w:cs="Monaco"/>
                      <w:color w:val="000000"/>
                      <w:sz w:val="32"/>
                      <w:szCs w:val="32"/>
                      <w:lang w:val="en-US"/>
                    </w:rPr>
                  </w:rPrChange>
                </w:rPr>
                <w:t>s1</w:t>
              </w:r>
              <w:r w:rsidRPr="0079203F">
                <w:rPr>
                  <w:b/>
                  <w:bCs/>
                  <w:lang w:val="es-ES"/>
                  <w:rPrChange w:id="5901" w:author="Rodrigo García" w:date="2017-09-29T10:07:00Z">
                    <w:rPr>
                      <w:rFonts w:ascii="Monaco" w:hAnsi="Monaco" w:cs="Monaco"/>
                      <w:b/>
                      <w:bCs/>
                      <w:color w:val="000000"/>
                      <w:sz w:val="32"/>
                      <w:szCs w:val="32"/>
                      <w:lang w:val="en-US"/>
                    </w:rPr>
                  </w:rPrChange>
                </w:rPr>
                <w:t>,</w:t>
              </w:r>
              <w:r w:rsidRPr="0079203F">
                <w:rPr>
                  <w:lang w:val="es-ES"/>
                  <w:rPrChange w:id="5902" w:author="Rodrigo García" w:date="2017-09-29T10:07:00Z">
                    <w:rPr>
                      <w:rFonts w:ascii="Monaco" w:hAnsi="Monaco" w:cs="Monaco"/>
                      <w:sz w:val="32"/>
                      <w:szCs w:val="32"/>
                      <w:lang w:val="en-US"/>
                    </w:rPr>
                  </w:rPrChange>
                </w:rPr>
                <w:t xml:space="preserve"> </w:t>
              </w:r>
              <w:r w:rsidRPr="0079203F">
                <w:rPr>
                  <w:color w:val="4E9A06"/>
                  <w:lang w:val="es-ES"/>
                  <w:rPrChange w:id="5903" w:author="Rodrigo García" w:date="2017-09-29T10:07:00Z">
                    <w:rPr>
                      <w:rFonts w:ascii="Monaco" w:hAnsi="Monaco" w:cs="Monaco"/>
                      <w:color w:val="4E9A06"/>
                      <w:sz w:val="32"/>
                      <w:szCs w:val="32"/>
                      <w:lang w:val="en-US"/>
                    </w:rPr>
                  </w:rPrChange>
                </w:rPr>
                <w:lastRenderedPageBreak/>
                <w:t>':Transversal'</w:t>
              </w:r>
              <w:r w:rsidRPr="0079203F">
                <w:rPr>
                  <w:b/>
                  <w:bCs/>
                  <w:color w:val="CE5C00"/>
                  <w:lang w:val="es-ES"/>
                  <w:rPrChange w:id="5904" w:author="Rodrigo García" w:date="2017-09-29T10:07:00Z">
                    <w:rPr>
                      <w:rFonts w:ascii="Monaco" w:hAnsi="Monaco" w:cs="Monaco"/>
                      <w:b/>
                      <w:bCs/>
                      <w:color w:val="CE5C00"/>
                      <w:sz w:val="32"/>
                      <w:szCs w:val="32"/>
                      <w:lang w:val="en-US"/>
                    </w:rPr>
                  </w:rPrChange>
                </w:rPr>
                <w:t>:</w:t>
              </w:r>
              <w:r w:rsidRPr="0079203F">
                <w:rPr>
                  <w:lang w:val="es-ES"/>
                  <w:rPrChange w:id="5905" w:author="Rodrigo García" w:date="2017-09-29T10:07:00Z">
                    <w:rPr>
                      <w:rFonts w:ascii="Monaco" w:hAnsi="Monaco" w:cs="Monaco"/>
                      <w:color w:val="000000"/>
                      <w:sz w:val="32"/>
                      <w:szCs w:val="32"/>
                      <w:lang w:val="en-US"/>
                    </w:rPr>
                  </w:rPrChange>
                </w:rPr>
                <w:t>datos</w:t>
              </w:r>
              <w:r w:rsidRPr="0079203F">
                <w:rPr>
                  <w:b/>
                  <w:bCs/>
                  <w:lang w:val="es-ES"/>
                  <w:rPrChange w:id="5906" w:author="Rodrigo García" w:date="2017-09-29T10:07:00Z">
                    <w:rPr>
                      <w:rFonts w:ascii="Monaco" w:hAnsi="Monaco" w:cs="Monaco"/>
                      <w:b/>
                      <w:bCs/>
                      <w:color w:val="000000"/>
                      <w:sz w:val="32"/>
                      <w:szCs w:val="32"/>
                      <w:lang w:val="en-US"/>
                    </w:rPr>
                  </w:rPrChange>
                </w:rPr>
                <w:t>.</w:t>
              </w:r>
              <w:r w:rsidRPr="0079203F">
                <w:rPr>
                  <w:lang w:val="es-ES"/>
                  <w:rPrChange w:id="5907" w:author="Rodrigo García" w:date="2017-09-29T10:07:00Z">
                    <w:rPr>
                      <w:rFonts w:ascii="Monaco" w:hAnsi="Monaco" w:cs="Monaco"/>
                      <w:color w:val="000000"/>
                      <w:sz w:val="32"/>
                      <w:szCs w:val="32"/>
                      <w:lang w:val="en-US"/>
                    </w:rPr>
                  </w:rPrChange>
                </w:rPr>
                <w:t>t1</w:t>
              </w:r>
              <w:r w:rsidRPr="0079203F">
                <w:rPr>
                  <w:b/>
                  <w:bCs/>
                  <w:lang w:val="es-ES"/>
                  <w:rPrChange w:id="5908" w:author="Rodrigo García" w:date="2017-09-29T10:07:00Z">
                    <w:rPr>
                      <w:rFonts w:ascii="Monaco" w:hAnsi="Monaco" w:cs="Monaco"/>
                      <w:b/>
                      <w:bCs/>
                      <w:color w:val="000000"/>
                      <w:sz w:val="32"/>
                      <w:szCs w:val="32"/>
                      <w:lang w:val="en-US"/>
                    </w:rPr>
                  </w:rPrChange>
                </w:rPr>
                <w:t>,</w:t>
              </w:r>
              <w:r w:rsidRPr="0079203F">
                <w:rPr>
                  <w:lang w:val="es-ES"/>
                  <w:rPrChange w:id="5909" w:author="Rodrigo García" w:date="2017-09-29T10:07:00Z">
                    <w:rPr>
                      <w:rFonts w:ascii="Monaco" w:hAnsi="Monaco" w:cs="Monaco"/>
                      <w:sz w:val="32"/>
                      <w:szCs w:val="32"/>
                      <w:lang w:val="en-US"/>
                    </w:rPr>
                  </w:rPrChange>
                </w:rPr>
                <w:t xml:space="preserve"> </w:t>
              </w:r>
              <w:r w:rsidRPr="0079203F">
                <w:rPr>
                  <w:color w:val="4E9A06"/>
                  <w:lang w:val="es-ES"/>
                  <w:rPrChange w:id="5910" w:author="Rodrigo García" w:date="2017-09-29T10:07:00Z">
                    <w:rPr>
                      <w:rFonts w:ascii="Monaco" w:hAnsi="Monaco" w:cs="Monaco"/>
                      <w:color w:val="4E9A06"/>
                      <w:sz w:val="32"/>
                      <w:szCs w:val="32"/>
                      <w:lang w:val="en-US"/>
                    </w:rPr>
                  </w:rPrChange>
                </w:rPr>
                <w:t>':N_Paciente'</w:t>
              </w:r>
              <w:r w:rsidRPr="0079203F">
                <w:rPr>
                  <w:b/>
                  <w:bCs/>
                  <w:color w:val="CE5C00"/>
                  <w:lang w:val="es-ES"/>
                  <w:rPrChange w:id="5911" w:author="Rodrigo García" w:date="2017-09-29T10:07:00Z">
                    <w:rPr>
                      <w:rFonts w:ascii="Monaco" w:hAnsi="Monaco" w:cs="Monaco"/>
                      <w:b/>
                      <w:bCs/>
                      <w:color w:val="CE5C00"/>
                      <w:sz w:val="32"/>
                      <w:szCs w:val="32"/>
                      <w:lang w:val="en-US"/>
                    </w:rPr>
                  </w:rPrChange>
                </w:rPr>
                <w:t>:</w:t>
              </w:r>
              <w:r w:rsidRPr="0079203F">
                <w:rPr>
                  <w:lang w:val="es-ES"/>
                  <w:rPrChange w:id="5912" w:author="Rodrigo García" w:date="2017-09-29T10:07:00Z">
                    <w:rPr>
                      <w:rFonts w:ascii="Monaco" w:hAnsi="Monaco" w:cs="Monaco"/>
                      <w:color w:val="000000"/>
                      <w:sz w:val="32"/>
                      <w:szCs w:val="32"/>
                      <w:lang w:val="en-US"/>
                    </w:rPr>
                  </w:rPrChange>
                </w:rPr>
                <w:t>datos</w:t>
              </w:r>
              <w:r w:rsidRPr="0079203F">
                <w:rPr>
                  <w:b/>
                  <w:bCs/>
                  <w:lang w:val="es-ES"/>
                  <w:rPrChange w:id="5913" w:author="Rodrigo García" w:date="2017-09-29T10:07:00Z">
                    <w:rPr>
                      <w:rFonts w:ascii="Monaco" w:hAnsi="Monaco" w:cs="Monaco"/>
                      <w:b/>
                      <w:bCs/>
                      <w:color w:val="000000"/>
                      <w:sz w:val="32"/>
                      <w:szCs w:val="32"/>
                      <w:lang w:val="en-US"/>
                    </w:rPr>
                  </w:rPrChange>
                </w:rPr>
                <w:t>.</w:t>
              </w:r>
              <w:r w:rsidRPr="0079203F">
                <w:rPr>
                  <w:lang w:val="es-ES"/>
                  <w:rPrChange w:id="5914" w:author="Rodrigo García" w:date="2017-09-29T10:07:00Z">
                    <w:rPr>
                      <w:rFonts w:ascii="Monaco" w:hAnsi="Monaco" w:cs="Monaco"/>
                      <w:color w:val="000000"/>
                      <w:sz w:val="32"/>
                      <w:szCs w:val="32"/>
                      <w:lang w:val="en-US"/>
                    </w:rPr>
                  </w:rPrChange>
                </w:rPr>
                <w:t>id</w:t>
              </w:r>
              <w:r w:rsidRPr="0079203F">
                <w:rPr>
                  <w:b/>
                  <w:bCs/>
                  <w:lang w:val="es-ES"/>
                  <w:rPrChange w:id="5915" w:author="Rodrigo García" w:date="2017-09-29T10:07:00Z">
                    <w:rPr>
                      <w:rFonts w:ascii="Monaco" w:hAnsi="Monaco" w:cs="Monaco"/>
                      <w:b/>
                      <w:bCs/>
                      <w:color w:val="000000"/>
                      <w:sz w:val="32"/>
                      <w:szCs w:val="32"/>
                      <w:lang w:val="en-US"/>
                    </w:rPr>
                  </w:rPrChange>
                </w:rPr>
                <w:t>,</w:t>
              </w:r>
              <w:r w:rsidRPr="0079203F">
                <w:rPr>
                  <w:lang w:val="es-ES"/>
                  <w:rPrChange w:id="5916" w:author="Rodrigo García" w:date="2017-09-29T10:07:00Z">
                    <w:rPr>
                      <w:rFonts w:ascii="Monaco" w:hAnsi="Monaco" w:cs="Monaco"/>
                      <w:sz w:val="32"/>
                      <w:szCs w:val="32"/>
                      <w:lang w:val="en-US"/>
                    </w:rPr>
                  </w:rPrChange>
                </w:rPr>
                <w:t xml:space="preserve"> </w:t>
              </w:r>
              <w:r w:rsidRPr="0079203F">
                <w:rPr>
                  <w:color w:val="4E9A06"/>
                  <w:lang w:val="es-ES"/>
                  <w:rPrChange w:id="5917" w:author="Rodrigo García" w:date="2017-09-29T10:07:00Z">
                    <w:rPr>
                      <w:rFonts w:ascii="Monaco" w:hAnsi="Monaco" w:cs="Monaco"/>
                      <w:color w:val="4E9A06"/>
                      <w:sz w:val="32"/>
                      <w:szCs w:val="32"/>
                      <w:lang w:val="en-US"/>
                    </w:rPr>
                  </w:rPrChange>
                </w:rPr>
                <w:t>':Fecha'</w:t>
              </w:r>
              <w:r w:rsidRPr="0079203F">
                <w:rPr>
                  <w:b/>
                  <w:bCs/>
                  <w:color w:val="CE5C00"/>
                  <w:lang w:val="es-ES"/>
                  <w:rPrChange w:id="5918" w:author="Rodrigo García" w:date="2017-09-29T10:07:00Z">
                    <w:rPr>
                      <w:rFonts w:ascii="Monaco" w:hAnsi="Monaco" w:cs="Monaco"/>
                      <w:b/>
                      <w:bCs/>
                      <w:color w:val="CE5C00"/>
                      <w:sz w:val="32"/>
                      <w:szCs w:val="32"/>
                      <w:lang w:val="en-US"/>
                    </w:rPr>
                  </w:rPrChange>
                </w:rPr>
                <w:t>:</w:t>
              </w:r>
              <w:r w:rsidRPr="0079203F">
                <w:rPr>
                  <w:lang w:val="es-ES"/>
                  <w:rPrChange w:id="5919" w:author="Rodrigo García" w:date="2017-09-29T10:07:00Z">
                    <w:rPr>
                      <w:rFonts w:ascii="Monaco" w:hAnsi="Monaco" w:cs="Monaco"/>
                      <w:color w:val="000000"/>
                      <w:sz w:val="32"/>
                      <w:szCs w:val="32"/>
                      <w:lang w:val="en-US"/>
                    </w:rPr>
                  </w:rPrChange>
                </w:rPr>
                <w:t>datos</w:t>
              </w:r>
              <w:r w:rsidRPr="0079203F">
                <w:rPr>
                  <w:b/>
                  <w:bCs/>
                  <w:lang w:val="es-ES"/>
                  <w:rPrChange w:id="5920" w:author="Rodrigo García" w:date="2017-09-29T10:07:00Z">
                    <w:rPr>
                      <w:rFonts w:ascii="Monaco" w:hAnsi="Monaco" w:cs="Monaco"/>
                      <w:b/>
                      <w:bCs/>
                      <w:color w:val="000000"/>
                      <w:sz w:val="32"/>
                      <w:szCs w:val="32"/>
                      <w:lang w:val="en-US"/>
                    </w:rPr>
                  </w:rPrChange>
                </w:rPr>
                <w:t>.</w:t>
              </w:r>
              <w:r w:rsidRPr="0079203F">
                <w:rPr>
                  <w:lang w:val="es-ES"/>
                  <w:rPrChange w:id="5921" w:author="Rodrigo García" w:date="2017-09-29T10:07:00Z">
                    <w:rPr>
                      <w:rFonts w:ascii="Monaco" w:hAnsi="Monaco" w:cs="Monaco"/>
                      <w:color w:val="000000"/>
                      <w:sz w:val="32"/>
                      <w:szCs w:val="32"/>
                      <w:lang w:val="en-US"/>
                    </w:rPr>
                  </w:rPrChange>
                </w:rPr>
                <w:t>f</w:t>
              </w:r>
              <w:r w:rsidRPr="0079203F">
                <w:rPr>
                  <w:b/>
                  <w:bCs/>
                  <w:lang w:val="es-ES"/>
                  <w:rPrChange w:id="5922" w:author="Rodrigo García" w:date="2017-09-29T10:07:00Z">
                    <w:rPr>
                      <w:rFonts w:ascii="Monaco" w:hAnsi="Monaco" w:cs="Monaco"/>
                      <w:b/>
                      <w:bCs/>
                      <w:color w:val="000000"/>
                      <w:sz w:val="32"/>
                      <w:szCs w:val="32"/>
                      <w:lang w:val="en-US"/>
                    </w:rPr>
                  </w:rPrChange>
                </w:rPr>
                <w:t>,</w:t>
              </w:r>
              <w:r w:rsidRPr="0079203F">
                <w:rPr>
                  <w:lang w:val="es-ES"/>
                  <w:rPrChange w:id="5923" w:author="Rodrigo García" w:date="2017-09-29T10:07:00Z">
                    <w:rPr>
                      <w:rFonts w:ascii="Monaco" w:hAnsi="Monaco" w:cs="Monaco"/>
                      <w:sz w:val="32"/>
                      <w:szCs w:val="32"/>
                      <w:lang w:val="en-US"/>
                    </w:rPr>
                  </w:rPrChange>
                </w:rPr>
                <w:t xml:space="preserve"> </w:t>
              </w:r>
              <w:r w:rsidRPr="0079203F">
                <w:rPr>
                  <w:color w:val="4E9A06"/>
                  <w:lang w:val="es-ES"/>
                  <w:rPrChange w:id="5924" w:author="Rodrigo García" w:date="2017-09-29T10:07:00Z">
                    <w:rPr>
                      <w:rFonts w:ascii="Monaco" w:hAnsi="Monaco" w:cs="Monaco"/>
                      <w:color w:val="4E9A06"/>
                      <w:sz w:val="32"/>
                      <w:szCs w:val="32"/>
                      <w:lang w:val="en-US"/>
                    </w:rPr>
                  </w:rPrChange>
                </w:rPr>
                <w:t>':max_c'</w:t>
              </w:r>
              <w:r w:rsidRPr="0079203F">
                <w:rPr>
                  <w:b/>
                  <w:bCs/>
                  <w:color w:val="CE5C00"/>
                  <w:lang w:val="es-ES"/>
                  <w:rPrChange w:id="5925" w:author="Rodrigo García" w:date="2017-09-29T10:07:00Z">
                    <w:rPr>
                      <w:rFonts w:ascii="Monaco" w:hAnsi="Monaco" w:cs="Monaco"/>
                      <w:b/>
                      <w:bCs/>
                      <w:color w:val="CE5C00"/>
                      <w:sz w:val="32"/>
                      <w:szCs w:val="32"/>
                      <w:lang w:val="en-US"/>
                    </w:rPr>
                  </w:rPrChange>
                </w:rPr>
                <w:t>:</w:t>
              </w:r>
              <w:r w:rsidRPr="0079203F">
                <w:rPr>
                  <w:lang w:val="es-ES"/>
                  <w:rPrChange w:id="5926" w:author="Rodrigo García" w:date="2017-09-29T10:07:00Z">
                    <w:rPr>
                      <w:rFonts w:ascii="Monaco" w:hAnsi="Monaco" w:cs="Monaco"/>
                      <w:color w:val="000000"/>
                      <w:sz w:val="32"/>
                      <w:szCs w:val="32"/>
                      <w:lang w:val="en-US"/>
                    </w:rPr>
                  </w:rPrChange>
                </w:rPr>
                <w:t>datos</w:t>
              </w:r>
              <w:r w:rsidRPr="0079203F">
                <w:rPr>
                  <w:b/>
                  <w:bCs/>
                  <w:lang w:val="es-ES"/>
                  <w:rPrChange w:id="5927" w:author="Rodrigo García" w:date="2017-09-29T10:07:00Z">
                    <w:rPr>
                      <w:rFonts w:ascii="Monaco" w:hAnsi="Monaco" w:cs="Monaco"/>
                      <w:b/>
                      <w:bCs/>
                      <w:color w:val="000000"/>
                      <w:sz w:val="32"/>
                      <w:szCs w:val="32"/>
                      <w:lang w:val="en-US"/>
                    </w:rPr>
                  </w:rPrChange>
                </w:rPr>
                <w:t>.</w:t>
              </w:r>
              <w:r w:rsidRPr="0079203F">
                <w:rPr>
                  <w:lang w:val="es-ES"/>
                  <w:rPrChange w:id="5928" w:author="Rodrigo García" w:date="2017-09-29T10:07:00Z">
                    <w:rPr>
                      <w:rFonts w:ascii="Monaco" w:hAnsi="Monaco" w:cs="Monaco"/>
                      <w:color w:val="000000"/>
                      <w:sz w:val="32"/>
                      <w:szCs w:val="32"/>
                      <w:lang w:val="en-US"/>
                    </w:rPr>
                  </w:rPrChange>
                </w:rPr>
                <w:t>mxc</w:t>
              </w:r>
              <w:r w:rsidRPr="0079203F">
                <w:rPr>
                  <w:b/>
                  <w:bCs/>
                  <w:lang w:val="es-ES"/>
                  <w:rPrChange w:id="5929" w:author="Rodrigo García" w:date="2017-09-29T10:07:00Z">
                    <w:rPr>
                      <w:rFonts w:ascii="Monaco" w:hAnsi="Monaco" w:cs="Monaco"/>
                      <w:b/>
                      <w:bCs/>
                      <w:color w:val="000000"/>
                      <w:sz w:val="32"/>
                      <w:szCs w:val="32"/>
                      <w:lang w:val="en-US"/>
                    </w:rPr>
                  </w:rPrChange>
                </w:rPr>
                <w:t>,</w:t>
              </w:r>
              <w:r w:rsidRPr="0079203F">
                <w:rPr>
                  <w:lang w:val="es-ES"/>
                  <w:rPrChange w:id="5930" w:author="Rodrigo García" w:date="2017-09-29T10:07:00Z">
                    <w:rPr>
                      <w:rFonts w:ascii="Monaco" w:hAnsi="Monaco" w:cs="Monaco"/>
                      <w:sz w:val="32"/>
                      <w:szCs w:val="32"/>
                      <w:lang w:val="en-US"/>
                    </w:rPr>
                  </w:rPrChange>
                </w:rPr>
                <w:t xml:space="preserve"> </w:t>
              </w:r>
              <w:r w:rsidRPr="0079203F">
                <w:rPr>
                  <w:color w:val="4E9A06"/>
                  <w:lang w:val="es-ES"/>
                  <w:rPrChange w:id="5931" w:author="Rodrigo García" w:date="2017-09-29T10:07:00Z">
                    <w:rPr>
                      <w:rFonts w:ascii="Monaco" w:hAnsi="Monaco" w:cs="Monaco"/>
                      <w:color w:val="4E9A06"/>
                      <w:sz w:val="32"/>
                      <w:szCs w:val="32"/>
                      <w:lang w:val="en-US"/>
                    </w:rPr>
                  </w:rPrChange>
                </w:rPr>
                <w:t>':min_c'</w:t>
              </w:r>
              <w:r w:rsidRPr="0079203F">
                <w:rPr>
                  <w:b/>
                  <w:bCs/>
                  <w:color w:val="CE5C00"/>
                  <w:lang w:val="es-ES"/>
                  <w:rPrChange w:id="5932" w:author="Rodrigo García" w:date="2017-09-29T10:07:00Z">
                    <w:rPr>
                      <w:rFonts w:ascii="Monaco" w:hAnsi="Monaco" w:cs="Monaco"/>
                      <w:b/>
                      <w:bCs/>
                      <w:color w:val="CE5C00"/>
                      <w:sz w:val="32"/>
                      <w:szCs w:val="32"/>
                      <w:lang w:val="en-US"/>
                    </w:rPr>
                  </w:rPrChange>
                </w:rPr>
                <w:t>:</w:t>
              </w:r>
              <w:r w:rsidRPr="0079203F">
                <w:rPr>
                  <w:lang w:val="es-ES"/>
                  <w:rPrChange w:id="5933" w:author="Rodrigo García" w:date="2017-09-29T10:07:00Z">
                    <w:rPr>
                      <w:rFonts w:ascii="Monaco" w:hAnsi="Monaco" w:cs="Monaco"/>
                      <w:color w:val="000000"/>
                      <w:sz w:val="32"/>
                      <w:szCs w:val="32"/>
                      <w:lang w:val="en-US"/>
                    </w:rPr>
                  </w:rPrChange>
                </w:rPr>
                <w:t>datos</w:t>
              </w:r>
              <w:r w:rsidRPr="0079203F">
                <w:rPr>
                  <w:b/>
                  <w:bCs/>
                  <w:lang w:val="es-ES"/>
                  <w:rPrChange w:id="5934" w:author="Rodrigo García" w:date="2017-09-29T10:07:00Z">
                    <w:rPr>
                      <w:rFonts w:ascii="Monaco" w:hAnsi="Monaco" w:cs="Monaco"/>
                      <w:b/>
                      <w:bCs/>
                      <w:color w:val="000000"/>
                      <w:sz w:val="32"/>
                      <w:szCs w:val="32"/>
                      <w:lang w:val="en-US"/>
                    </w:rPr>
                  </w:rPrChange>
                </w:rPr>
                <w:t>.</w:t>
              </w:r>
              <w:r w:rsidRPr="0079203F">
                <w:rPr>
                  <w:lang w:val="es-ES"/>
                  <w:rPrChange w:id="5935" w:author="Rodrigo García" w:date="2017-09-29T10:07:00Z">
                    <w:rPr>
                      <w:rFonts w:ascii="Monaco" w:hAnsi="Monaco" w:cs="Monaco"/>
                      <w:color w:val="000000"/>
                      <w:sz w:val="32"/>
                      <w:szCs w:val="32"/>
                      <w:lang w:val="en-US"/>
                    </w:rPr>
                  </w:rPrChange>
                </w:rPr>
                <w:t>mnc</w:t>
              </w:r>
              <w:r w:rsidRPr="0079203F">
                <w:rPr>
                  <w:b/>
                  <w:bCs/>
                  <w:lang w:val="es-ES"/>
                  <w:rPrChange w:id="5936" w:author="Rodrigo García" w:date="2017-09-29T10:07:00Z">
                    <w:rPr>
                      <w:rFonts w:ascii="Monaco" w:hAnsi="Monaco" w:cs="Monaco"/>
                      <w:b/>
                      <w:bCs/>
                      <w:color w:val="000000"/>
                      <w:sz w:val="32"/>
                      <w:szCs w:val="32"/>
                      <w:lang w:val="en-US"/>
                    </w:rPr>
                  </w:rPrChange>
                </w:rPr>
                <w:t>,</w:t>
              </w:r>
              <w:r w:rsidRPr="0079203F">
                <w:rPr>
                  <w:lang w:val="es-ES"/>
                  <w:rPrChange w:id="5937" w:author="Rodrigo García" w:date="2017-09-29T10:07:00Z">
                    <w:rPr>
                      <w:rFonts w:ascii="Monaco" w:hAnsi="Monaco" w:cs="Monaco"/>
                      <w:sz w:val="32"/>
                      <w:szCs w:val="32"/>
                      <w:lang w:val="en-US"/>
                    </w:rPr>
                  </w:rPrChange>
                </w:rPr>
                <w:t xml:space="preserve"> </w:t>
              </w:r>
              <w:r w:rsidRPr="0079203F">
                <w:rPr>
                  <w:color w:val="4E9A06"/>
                  <w:lang w:val="es-ES"/>
                  <w:rPrChange w:id="5938" w:author="Rodrigo García" w:date="2017-09-29T10:07:00Z">
                    <w:rPr>
                      <w:rFonts w:ascii="Monaco" w:hAnsi="Monaco" w:cs="Monaco"/>
                      <w:color w:val="4E9A06"/>
                      <w:sz w:val="32"/>
                      <w:szCs w:val="32"/>
                      <w:lang w:val="en-US"/>
                    </w:rPr>
                  </w:rPrChange>
                </w:rPr>
                <w:t>':max_s'</w:t>
              </w:r>
              <w:r w:rsidRPr="0079203F">
                <w:rPr>
                  <w:b/>
                  <w:bCs/>
                  <w:color w:val="CE5C00"/>
                  <w:lang w:val="es-ES"/>
                  <w:rPrChange w:id="5939" w:author="Rodrigo García" w:date="2017-09-29T10:07:00Z">
                    <w:rPr>
                      <w:rFonts w:ascii="Monaco" w:hAnsi="Monaco" w:cs="Monaco"/>
                      <w:b/>
                      <w:bCs/>
                      <w:color w:val="CE5C00"/>
                      <w:sz w:val="32"/>
                      <w:szCs w:val="32"/>
                      <w:lang w:val="en-US"/>
                    </w:rPr>
                  </w:rPrChange>
                </w:rPr>
                <w:t>:</w:t>
              </w:r>
              <w:r w:rsidRPr="0079203F">
                <w:rPr>
                  <w:lang w:val="es-ES"/>
                  <w:rPrChange w:id="5940" w:author="Rodrigo García" w:date="2017-09-29T10:07:00Z">
                    <w:rPr>
                      <w:rFonts w:ascii="Monaco" w:hAnsi="Monaco" w:cs="Monaco"/>
                      <w:color w:val="000000"/>
                      <w:sz w:val="32"/>
                      <w:szCs w:val="32"/>
                      <w:lang w:val="en-US"/>
                    </w:rPr>
                  </w:rPrChange>
                </w:rPr>
                <w:t>datos</w:t>
              </w:r>
              <w:r w:rsidRPr="0079203F">
                <w:rPr>
                  <w:b/>
                  <w:bCs/>
                  <w:lang w:val="es-ES"/>
                  <w:rPrChange w:id="5941" w:author="Rodrigo García" w:date="2017-09-29T10:07:00Z">
                    <w:rPr>
                      <w:rFonts w:ascii="Monaco" w:hAnsi="Monaco" w:cs="Monaco"/>
                      <w:b/>
                      <w:bCs/>
                      <w:color w:val="000000"/>
                      <w:sz w:val="32"/>
                      <w:szCs w:val="32"/>
                      <w:lang w:val="en-US"/>
                    </w:rPr>
                  </w:rPrChange>
                </w:rPr>
                <w:t>.</w:t>
              </w:r>
              <w:r w:rsidRPr="0079203F">
                <w:rPr>
                  <w:lang w:val="es-ES"/>
                  <w:rPrChange w:id="5942" w:author="Rodrigo García" w:date="2017-09-29T10:07:00Z">
                    <w:rPr>
                      <w:rFonts w:ascii="Monaco" w:hAnsi="Monaco" w:cs="Monaco"/>
                      <w:color w:val="000000"/>
                      <w:sz w:val="32"/>
                      <w:szCs w:val="32"/>
                      <w:lang w:val="en-US"/>
                    </w:rPr>
                  </w:rPrChange>
                </w:rPr>
                <w:t>mxs</w:t>
              </w:r>
              <w:r w:rsidRPr="0079203F">
                <w:rPr>
                  <w:b/>
                  <w:bCs/>
                  <w:lang w:val="es-ES"/>
                  <w:rPrChange w:id="5943" w:author="Rodrigo García" w:date="2017-09-29T10:07:00Z">
                    <w:rPr>
                      <w:rFonts w:ascii="Monaco" w:hAnsi="Monaco" w:cs="Monaco"/>
                      <w:b/>
                      <w:bCs/>
                      <w:color w:val="000000"/>
                      <w:sz w:val="32"/>
                      <w:szCs w:val="32"/>
                      <w:lang w:val="en-US"/>
                    </w:rPr>
                  </w:rPrChange>
                </w:rPr>
                <w:t>,</w:t>
              </w:r>
              <w:r w:rsidRPr="0079203F">
                <w:rPr>
                  <w:lang w:val="es-ES"/>
                  <w:rPrChange w:id="5944" w:author="Rodrigo García" w:date="2017-09-29T10:07:00Z">
                    <w:rPr>
                      <w:rFonts w:ascii="Monaco" w:hAnsi="Monaco" w:cs="Monaco"/>
                      <w:sz w:val="32"/>
                      <w:szCs w:val="32"/>
                      <w:lang w:val="en-US"/>
                    </w:rPr>
                  </w:rPrChange>
                </w:rPr>
                <w:t xml:space="preserve"> </w:t>
              </w:r>
              <w:r w:rsidRPr="0079203F">
                <w:rPr>
                  <w:color w:val="4E9A06"/>
                  <w:lang w:val="es-ES"/>
                  <w:rPrChange w:id="5945" w:author="Rodrigo García" w:date="2017-09-29T10:07:00Z">
                    <w:rPr>
                      <w:rFonts w:ascii="Monaco" w:hAnsi="Monaco" w:cs="Monaco"/>
                      <w:color w:val="4E9A06"/>
                      <w:sz w:val="32"/>
                      <w:szCs w:val="32"/>
                      <w:lang w:val="en-US"/>
                    </w:rPr>
                  </w:rPrChange>
                </w:rPr>
                <w:t>':min_s'</w:t>
              </w:r>
              <w:r w:rsidRPr="0079203F">
                <w:rPr>
                  <w:b/>
                  <w:bCs/>
                  <w:color w:val="CE5C00"/>
                  <w:lang w:val="es-ES"/>
                  <w:rPrChange w:id="5946" w:author="Rodrigo García" w:date="2017-09-29T10:07:00Z">
                    <w:rPr>
                      <w:rFonts w:ascii="Monaco" w:hAnsi="Monaco" w:cs="Monaco"/>
                      <w:b/>
                      <w:bCs/>
                      <w:color w:val="CE5C00"/>
                      <w:sz w:val="32"/>
                      <w:szCs w:val="32"/>
                      <w:lang w:val="en-US"/>
                    </w:rPr>
                  </w:rPrChange>
                </w:rPr>
                <w:t>:</w:t>
              </w:r>
              <w:r w:rsidRPr="0079203F">
                <w:rPr>
                  <w:lang w:val="es-ES"/>
                  <w:rPrChange w:id="5947" w:author="Rodrigo García" w:date="2017-09-29T10:07:00Z">
                    <w:rPr>
                      <w:rFonts w:ascii="Monaco" w:hAnsi="Monaco" w:cs="Monaco"/>
                      <w:color w:val="000000"/>
                      <w:sz w:val="32"/>
                      <w:szCs w:val="32"/>
                      <w:lang w:val="en-US"/>
                    </w:rPr>
                  </w:rPrChange>
                </w:rPr>
                <w:t>datos</w:t>
              </w:r>
              <w:r w:rsidRPr="0079203F">
                <w:rPr>
                  <w:b/>
                  <w:bCs/>
                  <w:lang w:val="es-ES"/>
                  <w:rPrChange w:id="5948" w:author="Rodrigo García" w:date="2017-09-29T10:07:00Z">
                    <w:rPr>
                      <w:rFonts w:ascii="Monaco" w:hAnsi="Monaco" w:cs="Monaco"/>
                      <w:b/>
                      <w:bCs/>
                      <w:color w:val="000000"/>
                      <w:sz w:val="32"/>
                      <w:szCs w:val="32"/>
                      <w:lang w:val="en-US"/>
                    </w:rPr>
                  </w:rPrChange>
                </w:rPr>
                <w:t>.</w:t>
              </w:r>
              <w:r w:rsidRPr="0079203F">
                <w:rPr>
                  <w:lang w:val="es-ES"/>
                  <w:rPrChange w:id="5949" w:author="Rodrigo García" w:date="2017-09-29T10:07:00Z">
                    <w:rPr>
                      <w:rFonts w:ascii="Monaco" w:hAnsi="Monaco" w:cs="Monaco"/>
                      <w:color w:val="000000"/>
                      <w:sz w:val="32"/>
                      <w:szCs w:val="32"/>
                      <w:lang w:val="en-US"/>
                    </w:rPr>
                  </w:rPrChange>
                </w:rPr>
                <w:t>mns</w:t>
              </w:r>
              <w:r w:rsidRPr="0079203F">
                <w:rPr>
                  <w:b/>
                  <w:bCs/>
                  <w:lang w:val="es-ES"/>
                  <w:rPrChange w:id="5950" w:author="Rodrigo García" w:date="2017-09-29T10:07:00Z">
                    <w:rPr>
                      <w:rFonts w:ascii="Monaco" w:hAnsi="Monaco" w:cs="Monaco"/>
                      <w:b/>
                      <w:bCs/>
                      <w:color w:val="000000"/>
                      <w:sz w:val="32"/>
                      <w:szCs w:val="32"/>
                      <w:lang w:val="en-US"/>
                    </w:rPr>
                  </w:rPrChange>
                </w:rPr>
                <w:t>,</w:t>
              </w:r>
              <w:r w:rsidRPr="0079203F">
                <w:rPr>
                  <w:lang w:val="es-ES"/>
                  <w:rPrChange w:id="5951" w:author="Rodrigo García" w:date="2017-09-29T10:07:00Z">
                    <w:rPr>
                      <w:rFonts w:ascii="Monaco" w:hAnsi="Monaco" w:cs="Monaco"/>
                      <w:sz w:val="32"/>
                      <w:szCs w:val="32"/>
                      <w:lang w:val="en-US"/>
                    </w:rPr>
                  </w:rPrChange>
                </w:rPr>
                <w:t xml:space="preserve"> </w:t>
              </w:r>
              <w:r w:rsidRPr="0079203F">
                <w:rPr>
                  <w:color w:val="4E9A06"/>
                  <w:lang w:val="es-ES"/>
                  <w:rPrChange w:id="5952" w:author="Rodrigo García" w:date="2017-09-29T10:07:00Z">
                    <w:rPr>
                      <w:rFonts w:ascii="Monaco" w:hAnsi="Monaco" w:cs="Monaco"/>
                      <w:color w:val="4E9A06"/>
                      <w:sz w:val="32"/>
                      <w:szCs w:val="32"/>
                      <w:lang w:val="en-US"/>
                    </w:rPr>
                  </w:rPrChange>
                </w:rPr>
                <w:t>':max_t'</w:t>
              </w:r>
              <w:r w:rsidRPr="0079203F">
                <w:rPr>
                  <w:b/>
                  <w:bCs/>
                  <w:color w:val="CE5C00"/>
                  <w:lang w:val="es-ES"/>
                  <w:rPrChange w:id="5953" w:author="Rodrigo García" w:date="2017-09-29T10:07:00Z">
                    <w:rPr>
                      <w:rFonts w:ascii="Monaco" w:hAnsi="Monaco" w:cs="Monaco"/>
                      <w:b/>
                      <w:bCs/>
                      <w:color w:val="CE5C00"/>
                      <w:sz w:val="32"/>
                      <w:szCs w:val="32"/>
                      <w:lang w:val="en-US"/>
                    </w:rPr>
                  </w:rPrChange>
                </w:rPr>
                <w:t>:</w:t>
              </w:r>
              <w:r w:rsidRPr="0079203F">
                <w:rPr>
                  <w:lang w:val="es-ES"/>
                  <w:rPrChange w:id="5954" w:author="Rodrigo García" w:date="2017-09-29T10:07:00Z">
                    <w:rPr>
                      <w:rFonts w:ascii="Monaco" w:hAnsi="Monaco" w:cs="Monaco"/>
                      <w:color w:val="000000"/>
                      <w:sz w:val="32"/>
                      <w:szCs w:val="32"/>
                      <w:lang w:val="en-US"/>
                    </w:rPr>
                  </w:rPrChange>
                </w:rPr>
                <w:t>datos</w:t>
              </w:r>
              <w:r w:rsidRPr="0079203F">
                <w:rPr>
                  <w:b/>
                  <w:bCs/>
                  <w:lang w:val="es-ES"/>
                  <w:rPrChange w:id="5955" w:author="Rodrigo García" w:date="2017-09-29T10:07:00Z">
                    <w:rPr>
                      <w:rFonts w:ascii="Monaco" w:hAnsi="Monaco" w:cs="Monaco"/>
                      <w:b/>
                      <w:bCs/>
                      <w:color w:val="000000"/>
                      <w:sz w:val="32"/>
                      <w:szCs w:val="32"/>
                      <w:lang w:val="en-US"/>
                    </w:rPr>
                  </w:rPrChange>
                </w:rPr>
                <w:t>.</w:t>
              </w:r>
              <w:r w:rsidRPr="0079203F">
                <w:rPr>
                  <w:lang w:val="es-ES"/>
                  <w:rPrChange w:id="5956" w:author="Rodrigo García" w:date="2017-09-29T10:07:00Z">
                    <w:rPr>
                      <w:rFonts w:ascii="Monaco" w:hAnsi="Monaco" w:cs="Monaco"/>
                      <w:color w:val="000000"/>
                      <w:sz w:val="32"/>
                      <w:szCs w:val="32"/>
                      <w:lang w:val="en-US"/>
                    </w:rPr>
                  </w:rPrChange>
                </w:rPr>
                <w:t>mxt</w:t>
              </w:r>
              <w:r w:rsidRPr="0079203F">
                <w:rPr>
                  <w:b/>
                  <w:bCs/>
                  <w:lang w:val="es-ES"/>
                  <w:rPrChange w:id="5957" w:author="Rodrigo García" w:date="2017-09-29T10:07:00Z">
                    <w:rPr>
                      <w:rFonts w:ascii="Monaco" w:hAnsi="Monaco" w:cs="Monaco"/>
                      <w:b/>
                      <w:bCs/>
                      <w:color w:val="000000"/>
                      <w:sz w:val="32"/>
                      <w:szCs w:val="32"/>
                      <w:lang w:val="en-US"/>
                    </w:rPr>
                  </w:rPrChange>
                </w:rPr>
                <w:t>,</w:t>
              </w:r>
              <w:r w:rsidRPr="0079203F">
                <w:rPr>
                  <w:lang w:val="es-ES"/>
                  <w:rPrChange w:id="5958" w:author="Rodrigo García" w:date="2017-09-29T10:07:00Z">
                    <w:rPr>
                      <w:rFonts w:ascii="Monaco" w:hAnsi="Monaco" w:cs="Monaco"/>
                      <w:sz w:val="32"/>
                      <w:szCs w:val="32"/>
                      <w:lang w:val="en-US"/>
                    </w:rPr>
                  </w:rPrChange>
                </w:rPr>
                <w:t xml:space="preserve"> </w:t>
              </w:r>
              <w:r w:rsidRPr="0079203F">
                <w:rPr>
                  <w:color w:val="4E9A06"/>
                  <w:lang w:val="es-ES"/>
                  <w:rPrChange w:id="5959" w:author="Rodrigo García" w:date="2017-09-29T10:07:00Z">
                    <w:rPr>
                      <w:rFonts w:ascii="Monaco" w:hAnsi="Monaco" w:cs="Monaco"/>
                      <w:color w:val="4E9A06"/>
                      <w:sz w:val="32"/>
                      <w:szCs w:val="32"/>
                      <w:lang w:val="en-US"/>
                    </w:rPr>
                  </w:rPrChange>
                </w:rPr>
                <w:t>':min_t'</w:t>
              </w:r>
              <w:r w:rsidRPr="0079203F">
                <w:rPr>
                  <w:b/>
                  <w:bCs/>
                  <w:color w:val="CE5C00"/>
                  <w:lang w:val="es-ES"/>
                  <w:rPrChange w:id="5960" w:author="Rodrigo García" w:date="2017-09-29T10:07:00Z">
                    <w:rPr>
                      <w:rFonts w:ascii="Monaco" w:hAnsi="Monaco" w:cs="Monaco"/>
                      <w:b/>
                      <w:bCs/>
                      <w:color w:val="CE5C00"/>
                      <w:sz w:val="32"/>
                      <w:szCs w:val="32"/>
                      <w:lang w:val="en-US"/>
                    </w:rPr>
                  </w:rPrChange>
                </w:rPr>
                <w:t>:</w:t>
              </w:r>
              <w:r w:rsidRPr="0079203F">
                <w:rPr>
                  <w:lang w:val="es-ES"/>
                  <w:rPrChange w:id="5961" w:author="Rodrigo García" w:date="2017-09-29T10:07:00Z">
                    <w:rPr>
                      <w:rFonts w:ascii="Monaco" w:hAnsi="Monaco" w:cs="Monaco"/>
                      <w:color w:val="000000"/>
                      <w:sz w:val="32"/>
                      <w:szCs w:val="32"/>
                      <w:lang w:val="en-US"/>
                    </w:rPr>
                  </w:rPrChange>
                </w:rPr>
                <w:t>datos</w:t>
              </w:r>
              <w:r w:rsidRPr="0079203F">
                <w:rPr>
                  <w:b/>
                  <w:bCs/>
                  <w:lang w:val="es-ES"/>
                  <w:rPrChange w:id="5962" w:author="Rodrigo García" w:date="2017-09-29T10:07:00Z">
                    <w:rPr>
                      <w:rFonts w:ascii="Monaco" w:hAnsi="Monaco" w:cs="Monaco"/>
                      <w:b/>
                      <w:bCs/>
                      <w:color w:val="000000"/>
                      <w:sz w:val="32"/>
                      <w:szCs w:val="32"/>
                      <w:lang w:val="en-US"/>
                    </w:rPr>
                  </w:rPrChange>
                </w:rPr>
                <w:t>.</w:t>
              </w:r>
              <w:r w:rsidRPr="0079203F">
                <w:rPr>
                  <w:lang w:val="es-ES"/>
                  <w:rPrChange w:id="5963" w:author="Rodrigo García" w:date="2017-09-29T10:07:00Z">
                    <w:rPr>
                      <w:rFonts w:ascii="Monaco" w:hAnsi="Monaco" w:cs="Monaco"/>
                      <w:color w:val="000000"/>
                      <w:sz w:val="32"/>
                      <w:szCs w:val="32"/>
                      <w:lang w:val="en-US"/>
                    </w:rPr>
                  </w:rPrChange>
                </w:rPr>
                <w:t>mntr</w:t>
              </w:r>
              <w:r w:rsidRPr="0079203F">
                <w:rPr>
                  <w:b/>
                  <w:bCs/>
                  <w:lang w:val="es-ES"/>
                  <w:rPrChange w:id="5964" w:author="Rodrigo García" w:date="2017-09-29T10:07:00Z">
                    <w:rPr>
                      <w:rFonts w:ascii="Monaco" w:hAnsi="Monaco" w:cs="Monaco"/>
                      <w:b/>
                      <w:bCs/>
                      <w:color w:val="000000"/>
                      <w:sz w:val="32"/>
                      <w:szCs w:val="32"/>
                      <w:lang w:val="en-US"/>
                    </w:rPr>
                  </w:rPrChange>
                </w:rPr>
                <w:t>});</w:t>
              </w:r>
            </w:ins>
          </w:p>
          <w:p w14:paraId="51CACA19" w14:textId="77777777" w:rsidR="00A47B4C" w:rsidRPr="00A47B4C" w:rsidRDefault="00A47B4C">
            <w:pPr>
              <w:rPr>
                <w:ins w:id="5965" w:author="Borja Gonzalez" w:date="2017-09-28T19:16:00Z"/>
                <w:lang w:val="en-US"/>
                <w:rPrChange w:id="5966" w:author="Borja Gonzalez" w:date="2017-09-28T19:16:00Z">
                  <w:rPr>
                    <w:ins w:id="5967" w:author="Borja Gonzalez" w:date="2017-09-28T19:16:00Z"/>
                    <w:rFonts w:ascii="Monaco" w:eastAsiaTheme="majorEastAsia" w:hAnsi="Monaco" w:cs="Monaco"/>
                    <w:color w:val="243F60" w:themeColor="accent1" w:themeShade="7F"/>
                    <w:sz w:val="32"/>
                    <w:szCs w:val="32"/>
                    <w:lang w:val="en-US"/>
                  </w:rPr>
                </w:rPrChange>
              </w:rPr>
              <w:pPrChange w:id="5968" w:author="GONZALEZ DIAZ, BORJA" w:date="2017-09-29T19:27:00Z">
                <w:pPr>
                  <w:keepNext/>
                  <w:keepLines/>
                  <w:widowControl w:val="0"/>
                  <w:autoSpaceDE w:val="0"/>
                  <w:autoSpaceDN w:val="0"/>
                  <w:adjustRightInd w:val="0"/>
                  <w:spacing w:before="200"/>
                  <w:outlineLvl w:val="4"/>
                </w:pPr>
              </w:pPrChange>
            </w:pPr>
            <w:ins w:id="5969" w:author="Borja Gonzalez" w:date="2017-09-28T19:16:00Z">
              <w:r w:rsidRPr="0079203F">
                <w:rPr>
                  <w:lang w:val="es-ES"/>
                  <w:rPrChange w:id="5970" w:author="Rodrigo García" w:date="2017-09-29T10:07:00Z">
                    <w:rPr>
                      <w:rFonts w:ascii="Monaco" w:hAnsi="Monaco" w:cs="Monaco"/>
                      <w:sz w:val="32"/>
                      <w:szCs w:val="32"/>
                      <w:lang w:val="en-US"/>
                    </w:rPr>
                  </w:rPrChange>
                </w:rPr>
                <w:t xml:space="preserve">    </w:t>
              </w:r>
              <w:r w:rsidRPr="00A47B4C">
                <w:rPr>
                  <w:b/>
                  <w:bCs/>
                  <w:color w:val="204A87"/>
                  <w:lang w:val="en-US"/>
                  <w:rPrChange w:id="5971" w:author="Borja Gonzalez" w:date="2017-09-28T19:16:00Z">
                    <w:rPr>
                      <w:rFonts w:ascii="Monaco" w:hAnsi="Monaco" w:cs="Monaco"/>
                      <w:b/>
                      <w:bCs/>
                      <w:color w:val="204A87"/>
                      <w:sz w:val="32"/>
                      <w:szCs w:val="32"/>
                      <w:lang w:val="en-US"/>
                    </w:rPr>
                  </w:rPrChange>
                </w:rPr>
                <w:t>var</w:t>
              </w:r>
              <w:r w:rsidRPr="00A47B4C">
                <w:rPr>
                  <w:lang w:val="en-US"/>
                  <w:rPrChange w:id="5972" w:author="Borja Gonzalez" w:date="2017-09-28T19:16:00Z">
                    <w:rPr>
                      <w:rFonts w:ascii="Monaco" w:hAnsi="Monaco" w:cs="Monaco"/>
                      <w:sz w:val="32"/>
                      <w:szCs w:val="32"/>
                      <w:lang w:val="en-US"/>
                    </w:rPr>
                  </w:rPrChange>
                </w:rPr>
                <w:t xml:space="preserve"> data </w:t>
              </w:r>
              <w:r w:rsidRPr="00A47B4C">
                <w:rPr>
                  <w:b/>
                  <w:bCs/>
                  <w:color w:val="CE5C00"/>
                  <w:lang w:val="en-US"/>
                  <w:rPrChange w:id="5973" w:author="Borja Gonzalez" w:date="2017-09-28T19:16:00Z">
                    <w:rPr>
                      <w:rFonts w:ascii="Monaco" w:hAnsi="Monaco" w:cs="Monaco"/>
                      <w:b/>
                      <w:bCs/>
                      <w:color w:val="CE5C00"/>
                      <w:sz w:val="32"/>
                      <w:szCs w:val="32"/>
                      <w:lang w:val="en-US"/>
                    </w:rPr>
                  </w:rPrChange>
                </w:rPr>
                <w:t>=</w:t>
              </w:r>
              <w:r w:rsidRPr="00A47B4C">
                <w:rPr>
                  <w:lang w:val="en-US"/>
                  <w:rPrChange w:id="5974" w:author="Borja Gonzalez" w:date="2017-09-28T19:16:00Z">
                    <w:rPr>
                      <w:rFonts w:ascii="Monaco" w:hAnsi="Monaco" w:cs="Monaco"/>
                      <w:sz w:val="32"/>
                      <w:szCs w:val="32"/>
                      <w:lang w:val="en-US"/>
                    </w:rPr>
                  </w:rPrChange>
                </w:rPr>
                <w:t xml:space="preserve"> </w:t>
              </w:r>
              <w:proofErr w:type="gramStart"/>
              <w:r w:rsidRPr="00A47B4C">
                <w:rPr>
                  <w:lang w:val="en-US"/>
                  <w:rPrChange w:id="5975" w:author="Borja Gonzalez" w:date="2017-09-28T19:16:00Z">
                    <w:rPr>
                      <w:rFonts w:ascii="Monaco" w:hAnsi="Monaco" w:cs="Monaco"/>
                      <w:sz w:val="32"/>
                      <w:szCs w:val="32"/>
                      <w:lang w:val="en-US"/>
                    </w:rPr>
                  </w:rPrChange>
                </w:rPr>
                <w:t>db</w:t>
              </w:r>
              <w:r w:rsidRPr="00A47B4C">
                <w:rPr>
                  <w:b/>
                  <w:bCs/>
                  <w:lang w:val="en-US"/>
                  <w:rPrChange w:id="5976" w:author="Borja Gonzalez" w:date="2017-09-28T19:16:00Z">
                    <w:rPr>
                      <w:rFonts w:ascii="Monaco" w:hAnsi="Monaco" w:cs="Monaco"/>
                      <w:b/>
                      <w:bCs/>
                      <w:color w:val="000000"/>
                      <w:sz w:val="32"/>
                      <w:szCs w:val="32"/>
                      <w:lang w:val="en-US"/>
                    </w:rPr>
                  </w:rPrChange>
                </w:rPr>
                <w:t>.</w:t>
              </w:r>
              <w:r w:rsidRPr="00A47B4C">
                <w:rPr>
                  <w:b/>
                  <w:bCs/>
                  <w:color w:val="204A87"/>
                  <w:lang w:val="en-US"/>
                  <w:rPrChange w:id="5977" w:author="Borja Gonzalez" w:date="2017-09-28T19:16:00Z">
                    <w:rPr>
                      <w:rFonts w:ascii="Monaco" w:hAnsi="Monaco" w:cs="Monaco"/>
                      <w:b/>
                      <w:bCs/>
                      <w:color w:val="204A87"/>
                      <w:sz w:val="32"/>
                      <w:szCs w:val="32"/>
                      <w:lang w:val="en-US"/>
                    </w:rPr>
                  </w:rPrChange>
                </w:rPr>
                <w:t>export</w:t>
              </w:r>
              <w:proofErr w:type="gramEnd"/>
              <w:r w:rsidRPr="00A47B4C">
                <w:rPr>
                  <w:b/>
                  <w:bCs/>
                  <w:lang w:val="en-US"/>
                  <w:rPrChange w:id="5978" w:author="Borja Gonzalez" w:date="2017-09-28T19:16:00Z">
                    <w:rPr>
                      <w:rFonts w:ascii="Monaco" w:hAnsi="Monaco" w:cs="Monaco"/>
                      <w:b/>
                      <w:bCs/>
                      <w:color w:val="000000"/>
                      <w:sz w:val="32"/>
                      <w:szCs w:val="32"/>
                      <w:lang w:val="en-US"/>
                    </w:rPr>
                  </w:rPrChange>
                </w:rPr>
                <w:t>();</w:t>
              </w:r>
            </w:ins>
          </w:p>
          <w:p w14:paraId="6BB7FE11" w14:textId="77777777" w:rsidR="00A47B4C" w:rsidRPr="00A47B4C" w:rsidRDefault="00A47B4C">
            <w:pPr>
              <w:rPr>
                <w:ins w:id="5979" w:author="Borja Gonzalez" w:date="2017-09-28T19:16:00Z"/>
                <w:lang w:val="en-US"/>
                <w:rPrChange w:id="5980" w:author="Borja Gonzalez" w:date="2017-09-28T19:16:00Z">
                  <w:rPr>
                    <w:ins w:id="5981" w:author="Borja Gonzalez" w:date="2017-09-28T19:16:00Z"/>
                    <w:rFonts w:ascii="Monaco" w:eastAsiaTheme="majorEastAsia" w:hAnsi="Monaco" w:cs="Monaco"/>
                    <w:color w:val="243F60" w:themeColor="accent1" w:themeShade="7F"/>
                    <w:sz w:val="32"/>
                    <w:szCs w:val="32"/>
                    <w:lang w:val="en-US"/>
                  </w:rPr>
                </w:rPrChange>
              </w:rPr>
              <w:pPrChange w:id="5982" w:author="GONZALEZ DIAZ, BORJA" w:date="2017-09-29T19:27:00Z">
                <w:pPr>
                  <w:keepNext/>
                  <w:keepLines/>
                  <w:widowControl w:val="0"/>
                  <w:autoSpaceDE w:val="0"/>
                  <w:autoSpaceDN w:val="0"/>
                  <w:adjustRightInd w:val="0"/>
                  <w:spacing w:before="200"/>
                  <w:outlineLvl w:val="4"/>
                </w:pPr>
              </w:pPrChange>
            </w:pPr>
            <w:ins w:id="5983" w:author="Borja Gonzalez" w:date="2017-09-28T19:16:00Z">
              <w:r w:rsidRPr="00A47B4C">
                <w:rPr>
                  <w:lang w:val="en-US"/>
                  <w:rPrChange w:id="5984" w:author="Borja Gonzalez" w:date="2017-09-28T19:16:00Z">
                    <w:rPr>
                      <w:rFonts w:ascii="Monaco" w:hAnsi="Monaco" w:cs="Monaco"/>
                      <w:sz w:val="32"/>
                      <w:szCs w:val="32"/>
                      <w:lang w:val="en-US"/>
                    </w:rPr>
                  </w:rPrChange>
                </w:rPr>
                <w:t xml:space="preserve">    </w:t>
              </w:r>
              <w:r w:rsidRPr="00A47B4C">
                <w:rPr>
                  <w:b/>
                  <w:bCs/>
                  <w:color w:val="204A87"/>
                  <w:lang w:val="en-US"/>
                  <w:rPrChange w:id="5985" w:author="Borja Gonzalez" w:date="2017-09-28T19:16:00Z">
                    <w:rPr>
                      <w:rFonts w:ascii="Monaco" w:hAnsi="Monaco" w:cs="Monaco"/>
                      <w:b/>
                      <w:bCs/>
                      <w:color w:val="204A87"/>
                      <w:sz w:val="32"/>
                      <w:szCs w:val="32"/>
                      <w:lang w:val="en-US"/>
                    </w:rPr>
                  </w:rPrChange>
                </w:rPr>
                <w:t>var</w:t>
              </w:r>
              <w:r w:rsidRPr="00A47B4C">
                <w:rPr>
                  <w:lang w:val="en-US"/>
                  <w:rPrChange w:id="5986" w:author="Borja Gonzalez" w:date="2017-09-28T19:16:00Z">
                    <w:rPr>
                      <w:rFonts w:ascii="Monaco" w:hAnsi="Monaco" w:cs="Monaco"/>
                      <w:sz w:val="32"/>
                      <w:szCs w:val="32"/>
                      <w:lang w:val="en-US"/>
                    </w:rPr>
                  </w:rPrChange>
                </w:rPr>
                <w:t xml:space="preserve"> buffer </w:t>
              </w:r>
              <w:r w:rsidRPr="00A47B4C">
                <w:rPr>
                  <w:b/>
                  <w:bCs/>
                  <w:color w:val="CE5C00"/>
                  <w:lang w:val="en-US"/>
                  <w:rPrChange w:id="5987" w:author="Borja Gonzalez" w:date="2017-09-28T19:16:00Z">
                    <w:rPr>
                      <w:rFonts w:ascii="Monaco" w:hAnsi="Monaco" w:cs="Monaco"/>
                      <w:b/>
                      <w:bCs/>
                      <w:color w:val="CE5C00"/>
                      <w:sz w:val="32"/>
                      <w:szCs w:val="32"/>
                      <w:lang w:val="en-US"/>
                    </w:rPr>
                  </w:rPrChange>
                </w:rPr>
                <w:t>=</w:t>
              </w:r>
              <w:r w:rsidRPr="00A47B4C">
                <w:rPr>
                  <w:lang w:val="en-US"/>
                  <w:rPrChange w:id="5988" w:author="Borja Gonzalez" w:date="2017-09-28T19:16:00Z">
                    <w:rPr>
                      <w:rFonts w:ascii="Monaco" w:hAnsi="Monaco" w:cs="Monaco"/>
                      <w:sz w:val="32"/>
                      <w:szCs w:val="32"/>
                      <w:lang w:val="en-US"/>
                    </w:rPr>
                  </w:rPrChange>
                </w:rPr>
                <w:t xml:space="preserve"> </w:t>
              </w:r>
              <w:r w:rsidRPr="00A47B4C">
                <w:rPr>
                  <w:b/>
                  <w:bCs/>
                  <w:color w:val="204A87"/>
                  <w:lang w:val="en-US"/>
                  <w:rPrChange w:id="5989" w:author="Borja Gonzalez" w:date="2017-09-28T19:16:00Z">
                    <w:rPr>
                      <w:rFonts w:ascii="Monaco" w:hAnsi="Monaco" w:cs="Monaco"/>
                      <w:b/>
                      <w:bCs/>
                      <w:color w:val="204A87"/>
                      <w:sz w:val="32"/>
                      <w:szCs w:val="32"/>
                      <w:lang w:val="en-US"/>
                    </w:rPr>
                  </w:rPrChange>
                </w:rPr>
                <w:t>new</w:t>
              </w:r>
              <w:r w:rsidRPr="00A47B4C">
                <w:rPr>
                  <w:lang w:val="en-US"/>
                  <w:rPrChange w:id="5990" w:author="Borja Gonzalez" w:date="2017-09-28T19:16:00Z">
                    <w:rPr>
                      <w:rFonts w:ascii="Monaco" w:hAnsi="Monaco" w:cs="Monaco"/>
                      <w:sz w:val="32"/>
                      <w:szCs w:val="32"/>
                      <w:lang w:val="en-US"/>
                    </w:rPr>
                  </w:rPrChange>
                </w:rPr>
                <w:t xml:space="preserve"> Buffer</w:t>
              </w:r>
              <w:r w:rsidRPr="00A47B4C">
                <w:rPr>
                  <w:b/>
                  <w:bCs/>
                  <w:lang w:val="en-US"/>
                  <w:rPrChange w:id="5991" w:author="Borja Gonzalez" w:date="2017-09-28T19:16:00Z">
                    <w:rPr>
                      <w:rFonts w:ascii="Monaco" w:hAnsi="Monaco" w:cs="Monaco"/>
                      <w:b/>
                      <w:bCs/>
                      <w:color w:val="000000"/>
                      <w:sz w:val="32"/>
                      <w:szCs w:val="32"/>
                      <w:lang w:val="en-US"/>
                    </w:rPr>
                  </w:rPrChange>
                </w:rPr>
                <w:t>(</w:t>
              </w:r>
              <w:r w:rsidRPr="00A47B4C">
                <w:rPr>
                  <w:lang w:val="en-US"/>
                  <w:rPrChange w:id="5992" w:author="Borja Gonzalez" w:date="2017-09-28T19:16:00Z">
                    <w:rPr>
                      <w:rFonts w:ascii="Monaco" w:hAnsi="Monaco" w:cs="Monaco"/>
                      <w:color w:val="000000"/>
                      <w:sz w:val="32"/>
                      <w:szCs w:val="32"/>
                      <w:lang w:val="en-US"/>
                    </w:rPr>
                  </w:rPrChange>
                </w:rPr>
                <w:t>data</w:t>
              </w:r>
              <w:r w:rsidRPr="00A47B4C">
                <w:rPr>
                  <w:b/>
                  <w:bCs/>
                  <w:lang w:val="en-US"/>
                  <w:rPrChange w:id="5993" w:author="Borja Gonzalez" w:date="2017-09-28T19:16:00Z">
                    <w:rPr>
                      <w:rFonts w:ascii="Monaco" w:hAnsi="Monaco" w:cs="Monaco"/>
                      <w:b/>
                      <w:bCs/>
                      <w:color w:val="000000"/>
                      <w:sz w:val="32"/>
                      <w:szCs w:val="32"/>
                      <w:lang w:val="en-US"/>
                    </w:rPr>
                  </w:rPrChange>
                </w:rPr>
                <w:t>);</w:t>
              </w:r>
            </w:ins>
          </w:p>
          <w:p w14:paraId="0C9ABBFA" w14:textId="77777777" w:rsidR="00A47B4C" w:rsidRPr="00A47B4C" w:rsidRDefault="00A47B4C">
            <w:pPr>
              <w:rPr>
                <w:ins w:id="5994" w:author="Borja Gonzalez" w:date="2017-09-28T19:16:00Z"/>
                <w:lang w:val="en-US"/>
                <w:rPrChange w:id="5995" w:author="Borja Gonzalez" w:date="2017-09-28T19:16:00Z">
                  <w:rPr>
                    <w:ins w:id="5996" w:author="Borja Gonzalez" w:date="2017-09-28T19:16:00Z"/>
                    <w:rFonts w:ascii="Monaco" w:eastAsiaTheme="majorEastAsia" w:hAnsi="Monaco" w:cs="Monaco"/>
                    <w:color w:val="243F60" w:themeColor="accent1" w:themeShade="7F"/>
                    <w:sz w:val="32"/>
                    <w:szCs w:val="32"/>
                    <w:lang w:val="en-US"/>
                  </w:rPr>
                </w:rPrChange>
              </w:rPr>
              <w:pPrChange w:id="5997" w:author="GONZALEZ DIAZ, BORJA" w:date="2017-09-29T19:27:00Z">
                <w:pPr>
                  <w:keepNext/>
                  <w:keepLines/>
                  <w:widowControl w:val="0"/>
                  <w:autoSpaceDE w:val="0"/>
                  <w:autoSpaceDN w:val="0"/>
                  <w:adjustRightInd w:val="0"/>
                  <w:spacing w:before="200"/>
                  <w:outlineLvl w:val="4"/>
                </w:pPr>
              </w:pPrChange>
            </w:pPr>
            <w:ins w:id="5998" w:author="Borja Gonzalez" w:date="2017-09-28T19:16:00Z">
              <w:r w:rsidRPr="00A47B4C">
                <w:rPr>
                  <w:lang w:val="en-US"/>
                  <w:rPrChange w:id="5999" w:author="Borja Gonzalez" w:date="2017-09-28T19:16:00Z">
                    <w:rPr>
                      <w:rFonts w:ascii="Monaco" w:hAnsi="Monaco" w:cs="Monaco"/>
                      <w:sz w:val="32"/>
                      <w:szCs w:val="32"/>
                      <w:lang w:val="en-US"/>
                    </w:rPr>
                  </w:rPrChange>
                </w:rPr>
                <w:t xml:space="preserve">    </w:t>
              </w:r>
              <w:proofErr w:type="gramStart"/>
              <w:r w:rsidRPr="00A47B4C">
                <w:rPr>
                  <w:lang w:val="en-US"/>
                  <w:rPrChange w:id="6000" w:author="Borja Gonzalez" w:date="2017-09-28T19:16:00Z">
                    <w:rPr>
                      <w:rFonts w:ascii="Monaco" w:hAnsi="Monaco" w:cs="Monaco"/>
                      <w:sz w:val="32"/>
                      <w:szCs w:val="32"/>
                      <w:lang w:val="en-US"/>
                    </w:rPr>
                  </w:rPrChange>
                </w:rPr>
                <w:t>fs</w:t>
              </w:r>
              <w:r w:rsidRPr="00A47B4C">
                <w:rPr>
                  <w:b/>
                  <w:bCs/>
                  <w:lang w:val="en-US"/>
                  <w:rPrChange w:id="6001" w:author="Borja Gonzalez" w:date="2017-09-28T19:16:00Z">
                    <w:rPr>
                      <w:rFonts w:ascii="Monaco" w:hAnsi="Monaco" w:cs="Monaco"/>
                      <w:b/>
                      <w:bCs/>
                      <w:color w:val="000000"/>
                      <w:sz w:val="32"/>
                      <w:szCs w:val="32"/>
                      <w:lang w:val="en-US"/>
                    </w:rPr>
                  </w:rPrChange>
                </w:rPr>
                <w:t>.</w:t>
              </w:r>
              <w:r w:rsidRPr="00A47B4C">
                <w:rPr>
                  <w:lang w:val="en-US"/>
                  <w:rPrChange w:id="6002" w:author="Borja Gonzalez" w:date="2017-09-28T19:16:00Z">
                    <w:rPr>
                      <w:rFonts w:ascii="Monaco" w:hAnsi="Monaco" w:cs="Monaco"/>
                      <w:color w:val="000000"/>
                      <w:sz w:val="32"/>
                      <w:szCs w:val="32"/>
                      <w:lang w:val="en-US"/>
                    </w:rPr>
                  </w:rPrChange>
                </w:rPr>
                <w:t>writeFileSync</w:t>
              </w:r>
              <w:proofErr w:type="gramEnd"/>
              <w:r w:rsidRPr="00A47B4C">
                <w:rPr>
                  <w:b/>
                  <w:bCs/>
                  <w:lang w:val="en-US"/>
                  <w:rPrChange w:id="6003" w:author="Borja Gonzalez" w:date="2017-09-28T19:16:00Z">
                    <w:rPr>
                      <w:rFonts w:ascii="Monaco" w:hAnsi="Monaco" w:cs="Monaco"/>
                      <w:b/>
                      <w:bCs/>
                      <w:color w:val="000000"/>
                      <w:sz w:val="32"/>
                      <w:szCs w:val="32"/>
                      <w:lang w:val="en-US"/>
                    </w:rPr>
                  </w:rPrChange>
                </w:rPr>
                <w:t>(</w:t>
              </w:r>
              <w:r w:rsidRPr="00A47B4C">
                <w:rPr>
                  <w:color w:val="4E9A06"/>
                  <w:lang w:val="en-US"/>
                  <w:rPrChange w:id="6004" w:author="Borja Gonzalez" w:date="2017-09-28T19:16:00Z">
                    <w:rPr>
                      <w:rFonts w:ascii="Monaco" w:hAnsi="Monaco" w:cs="Monaco"/>
                      <w:color w:val="4E9A06"/>
                      <w:sz w:val="32"/>
                      <w:szCs w:val="32"/>
                      <w:lang w:val="en-US"/>
                    </w:rPr>
                  </w:rPrChange>
                </w:rPr>
                <w:t>"./Pacientes_DB.db"</w:t>
              </w:r>
              <w:r w:rsidRPr="00A47B4C">
                <w:rPr>
                  <w:b/>
                  <w:bCs/>
                  <w:lang w:val="en-US"/>
                  <w:rPrChange w:id="6005" w:author="Borja Gonzalez" w:date="2017-09-28T19:16:00Z">
                    <w:rPr>
                      <w:rFonts w:ascii="Monaco" w:hAnsi="Monaco" w:cs="Monaco"/>
                      <w:b/>
                      <w:bCs/>
                      <w:color w:val="000000"/>
                      <w:sz w:val="32"/>
                      <w:szCs w:val="32"/>
                      <w:lang w:val="en-US"/>
                    </w:rPr>
                  </w:rPrChange>
                </w:rPr>
                <w:t>,</w:t>
              </w:r>
              <w:r w:rsidRPr="00A47B4C">
                <w:rPr>
                  <w:lang w:val="en-US"/>
                  <w:rPrChange w:id="6006" w:author="Borja Gonzalez" w:date="2017-09-28T19:16:00Z">
                    <w:rPr>
                      <w:rFonts w:ascii="Monaco" w:hAnsi="Monaco" w:cs="Monaco"/>
                      <w:sz w:val="32"/>
                      <w:szCs w:val="32"/>
                      <w:lang w:val="en-US"/>
                    </w:rPr>
                  </w:rPrChange>
                </w:rPr>
                <w:t xml:space="preserve"> buffer</w:t>
              </w:r>
              <w:r w:rsidRPr="00A47B4C">
                <w:rPr>
                  <w:b/>
                  <w:bCs/>
                  <w:lang w:val="en-US"/>
                  <w:rPrChange w:id="6007" w:author="Borja Gonzalez" w:date="2017-09-28T19:16:00Z">
                    <w:rPr>
                      <w:rFonts w:ascii="Monaco" w:hAnsi="Monaco" w:cs="Monaco"/>
                      <w:b/>
                      <w:bCs/>
                      <w:color w:val="000000"/>
                      <w:sz w:val="32"/>
                      <w:szCs w:val="32"/>
                      <w:lang w:val="en-US"/>
                    </w:rPr>
                  </w:rPrChange>
                </w:rPr>
                <w:t>);</w:t>
              </w:r>
            </w:ins>
          </w:p>
          <w:p w14:paraId="272A2B95" w14:textId="77777777" w:rsidR="00A47B4C" w:rsidRPr="0079203F" w:rsidRDefault="00A47B4C">
            <w:pPr>
              <w:rPr>
                <w:ins w:id="6008" w:author="Borja Gonzalez" w:date="2017-09-28T19:16:00Z"/>
                <w:lang w:val="es-ES"/>
                <w:rPrChange w:id="6009" w:author="Rodrigo García" w:date="2017-09-29T10:07:00Z">
                  <w:rPr>
                    <w:ins w:id="6010" w:author="Borja Gonzalez" w:date="2017-09-28T19:16:00Z"/>
                    <w:rFonts w:ascii="Monaco" w:eastAsiaTheme="majorEastAsia" w:hAnsi="Monaco" w:cs="Monaco"/>
                    <w:color w:val="243F60" w:themeColor="accent1" w:themeShade="7F"/>
                    <w:sz w:val="32"/>
                    <w:szCs w:val="32"/>
                    <w:lang w:val="en-US"/>
                  </w:rPr>
                </w:rPrChange>
              </w:rPr>
              <w:pPrChange w:id="6011" w:author="GONZALEZ DIAZ, BORJA" w:date="2017-09-29T19:27:00Z">
                <w:pPr>
                  <w:keepNext/>
                  <w:keepLines/>
                  <w:widowControl w:val="0"/>
                  <w:autoSpaceDE w:val="0"/>
                  <w:autoSpaceDN w:val="0"/>
                  <w:adjustRightInd w:val="0"/>
                  <w:spacing w:before="200"/>
                  <w:outlineLvl w:val="4"/>
                </w:pPr>
              </w:pPrChange>
            </w:pPr>
            <w:ins w:id="6012" w:author="Borja Gonzalez" w:date="2017-09-28T19:16:00Z">
              <w:r w:rsidRPr="00A47B4C">
                <w:rPr>
                  <w:lang w:val="en-US"/>
                  <w:rPrChange w:id="6013" w:author="Borja Gonzalez" w:date="2017-09-28T19:16:00Z">
                    <w:rPr>
                      <w:rFonts w:ascii="Monaco" w:hAnsi="Monaco" w:cs="Monaco"/>
                      <w:sz w:val="32"/>
                      <w:szCs w:val="32"/>
                      <w:lang w:val="en-US"/>
                    </w:rPr>
                  </w:rPrChange>
                </w:rPr>
                <w:t xml:space="preserve">    </w:t>
              </w:r>
              <w:proofErr w:type="gramStart"/>
              <w:r w:rsidRPr="0079203F">
                <w:rPr>
                  <w:lang w:val="es-ES"/>
                  <w:rPrChange w:id="6014" w:author="Rodrigo García" w:date="2017-09-29T10:07:00Z">
                    <w:rPr>
                      <w:rFonts w:ascii="Monaco" w:hAnsi="Monaco" w:cs="Monaco"/>
                      <w:color w:val="000000"/>
                      <w:sz w:val="32"/>
                      <w:szCs w:val="32"/>
                      <w:lang w:val="en-US"/>
                    </w:rPr>
                  </w:rPrChange>
                </w:rPr>
                <w:t>db</w:t>
              </w:r>
              <w:r w:rsidRPr="0079203F">
                <w:rPr>
                  <w:b/>
                  <w:bCs/>
                  <w:lang w:val="es-ES"/>
                  <w:rPrChange w:id="6015" w:author="Rodrigo García" w:date="2017-09-29T10:07:00Z">
                    <w:rPr>
                      <w:rFonts w:ascii="Monaco" w:hAnsi="Monaco" w:cs="Monaco"/>
                      <w:b/>
                      <w:bCs/>
                      <w:color w:val="000000"/>
                      <w:sz w:val="32"/>
                      <w:szCs w:val="32"/>
                      <w:lang w:val="en-US"/>
                    </w:rPr>
                  </w:rPrChange>
                </w:rPr>
                <w:t>.</w:t>
              </w:r>
              <w:r w:rsidRPr="0079203F">
                <w:rPr>
                  <w:lang w:val="es-ES"/>
                  <w:rPrChange w:id="6016" w:author="Rodrigo García" w:date="2017-09-29T10:07:00Z">
                    <w:rPr>
                      <w:rFonts w:ascii="Monaco" w:hAnsi="Monaco" w:cs="Monaco"/>
                      <w:color w:val="000000"/>
                      <w:sz w:val="32"/>
                      <w:szCs w:val="32"/>
                      <w:lang w:val="en-US"/>
                    </w:rPr>
                  </w:rPrChange>
                </w:rPr>
                <w:t>close</w:t>
              </w:r>
              <w:proofErr w:type="gramEnd"/>
              <w:r w:rsidRPr="0079203F">
                <w:rPr>
                  <w:b/>
                  <w:bCs/>
                  <w:lang w:val="es-ES"/>
                  <w:rPrChange w:id="6017" w:author="Rodrigo García" w:date="2017-09-29T10:07:00Z">
                    <w:rPr>
                      <w:rFonts w:ascii="Monaco" w:hAnsi="Monaco" w:cs="Monaco"/>
                      <w:b/>
                      <w:bCs/>
                      <w:color w:val="000000"/>
                      <w:sz w:val="32"/>
                      <w:szCs w:val="32"/>
                      <w:lang w:val="en-US"/>
                    </w:rPr>
                  </w:rPrChange>
                </w:rPr>
                <w:t>();</w:t>
              </w:r>
            </w:ins>
          </w:p>
          <w:p w14:paraId="17D6AABA" w14:textId="77777777" w:rsidR="00A47B4C" w:rsidRPr="0079203F" w:rsidRDefault="00A47B4C">
            <w:pPr>
              <w:rPr>
                <w:ins w:id="6018" w:author="Borja Gonzalez" w:date="2017-09-28T19:16:00Z"/>
                <w:lang w:val="es-ES"/>
                <w:rPrChange w:id="6019" w:author="Rodrigo García" w:date="2017-09-29T10:07:00Z">
                  <w:rPr>
                    <w:ins w:id="6020" w:author="Borja Gonzalez" w:date="2017-09-28T19:16:00Z"/>
                    <w:rFonts w:ascii="Monaco" w:eastAsiaTheme="majorEastAsia" w:hAnsi="Monaco" w:cs="Monaco"/>
                    <w:color w:val="243F60" w:themeColor="accent1" w:themeShade="7F"/>
                    <w:sz w:val="32"/>
                    <w:szCs w:val="32"/>
                    <w:lang w:val="en-US"/>
                  </w:rPr>
                </w:rPrChange>
              </w:rPr>
              <w:pPrChange w:id="6021" w:author="GONZALEZ DIAZ, BORJA" w:date="2017-09-29T19:27:00Z">
                <w:pPr>
                  <w:keepNext/>
                  <w:keepLines/>
                  <w:widowControl w:val="0"/>
                  <w:autoSpaceDE w:val="0"/>
                  <w:autoSpaceDN w:val="0"/>
                  <w:adjustRightInd w:val="0"/>
                  <w:spacing w:before="200"/>
                  <w:outlineLvl w:val="4"/>
                </w:pPr>
              </w:pPrChange>
            </w:pPr>
            <w:ins w:id="6022" w:author="Borja Gonzalez" w:date="2017-09-28T19:16:00Z">
              <w:r w:rsidRPr="0079203F">
                <w:rPr>
                  <w:lang w:val="es-ES"/>
                  <w:rPrChange w:id="6023" w:author="Rodrigo García" w:date="2017-09-29T10:07:00Z">
                    <w:rPr>
                      <w:rFonts w:ascii="Monaco" w:hAnsi="Monaco" w:cs="Monaco"/>
                      <w:sz w:val="32"/>
                      <w:szCs w:val="32"/>
                      <w:lang w:val="en-US"/>
                    </w:rPr>
                  </w:rPrChange>
                </w:rPr>
                <w:t xml:space="preserve">    console</w:t>
              </w:r>
              <w:r w:rsidRPr="0079203F">
                <w:rPr>
                  <w:b/>
                  <w:bCs/>
                  <w:lang w:val="es-ES"/>
                  <w:rPrChange w:id="6024" w:author="Rodrigo García" w:date="2017-09-29T10:07:00Z">
                    <w:rPr>
                      <w:rFonts w:ascii="Monaco" w:hAnsi="Monaco" w:cs="Monaco"/>
                      <w:b/>
                      <w:bCs/>
                      <w:color w:val="000000"/>
                      <w:sz w:val="32"/>
                      <w:szCs w:val="32"/>
                      <w:lang w:val="en-US"/>
                    </w:rPr>
                  </w:rPrChange>
                </w:rPr>
                <w:t>.</w:t>
              </w:r>
              <w:r w:rsidRPr="0079203F">
                <w:rPr>
                  <w:lang w:val="es-ES"/>
                  <w:rPrChange w:id="6025" w:author="Rodrigo García" w:date="2017-09-29T10:07:00Z">
                    <w:rPr>
                      <w:rFonts w:ascii="Monaco" w:hAnsi="Monaco" w:cs="Monaco"/>
                      <w:color w:val="000000"/>
                      <w:sz w:val="32"/>
                      <w:szCs w:val="32"/>
                      <w:lang w:val="en-US"/>
                    </w:rPr>
                  </w:rPrChange>
                </w:rPr>
                <w:t>log</w:t>
              </w:r>
              <w:r w:rsidRPr="0079203F">
                <w:rPr>
                  <w:b/>
                  <w:bCs/>
                  <w:lang w:val="es-ES"/>
                  <w:rPrChange w:id="6026" w:author="Rodrigo García" w:date="2017-09-29T10:07:00Z">
                    <w:rPr>
                      <w:rFonts w:ascii="Monaco" w:hAnsi="Monaco" w:cs="Monaco"/>
                      <w:b/>
                      <w:bCs/>
                      <w:color w:val="000000"/>
                      <w:sz w:val="32"/>
                      <w:szCs w:val="32"/>
                      <w:lang w:val="en-US"/>
                    </w:rPr>
                  </w:rPrChange>
                </w:rPr>
                <w:t>(</w:t>
              </w:r>
              <w:r w:rsidRPr="0079203F">
                <w:rPr>
                  <w:lang w:val="es-ES"/>
                  <w:rPrChange w:id="6027" w:author="Rodrigo García" w:date="2017-09-29T10:07:00Z">
                    <w:rPr>
                      <w:rFonts w:ascii="Monaco" w:hAnsi="Monaco" w:cs="Monaco"/>
                      <w:color w:val="000000"/>
                      <w:sz w:val="32"/>
                      <w:szCs w:val="32"/>
                      <w:lang w:val="en-US"/>
                    </w:rPr>
                  </w:rPrChange>
                </w:rPr>
                <w:t>timestamp</w:t>
              </w:r>
              <w:r w:rsidRPr="0079203F">
                <w:rPr>
                  <w:b/>
                  <w:bCs/>
                  <w:lang w:val="es-ES"/>
                  <w:rPrChange w:id="6028" w:author="Rodrigo García" w:date="2017-09-29T10:07:00Z">
                    <w:rPr>
                      <w:rFonts w:ascii="Monaco" w:hAnsi="Monaco" w:cs="Monaco"/>
                      <w:b/>
                      <w:bCs/>
                      <w:color w:val="000000"/>
                      <w:sz w:val="32"/>
                      <w:szCs w:val="32"/>
                      <w:lang w:val="en-US"/>
                    </w:rPr>
                  </w:rPrChange>
                </w:rPr>
                <w:t>(</w:t>
              </w:r>
              <w:r w:rsidRPr="0079203F">
                <w:rPr>
                  <w:color w:val="4E9A06"/>
                  <w:lang w:val="es-ES"/>
                  <w:rPrChange w:id="6029"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6030"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6031" w:author="Rodrigo García" w:date="2017-09-29T10:07:00Z">
                    <w:rPr>
                      <w:rFonts w:ascii="Monaco" w:hAnsi="Monaco" w:cs="Monaco"/>
                      <w:color w:val="4E9A06"/>
                      <w:sz w:val="32"/>
                      <w:szCs w:val="32"/>
                      <w:lang w:val="en-US"/>
                    </w:rPr>
                  </w:rPrChange>
                </w:rPr>
                <w:t>:iii'</w:t>
              </w:r>
              <w:r w:rsidRPr="0079203F">
                <w:rPr>
                  <w:b/>
                  <w:bCs/>
                  <w:lang w:val="es-ES"/>
                  <w:rPrChange w:id="6032" w:author="Rodrigo García" w:date="2017-09-29T10:07:00Z">
                    <w:rPr>
                      <w:rFonts w:ascii="Monaco" w:hAnsi="Monaco" w:cs="Monaco"/>
                      <w:b/>
                      <w:bCs/>
                      <w:color w:val="000000"/>
                      <w:sz w:val="32"/>
                      <w:szCs w:val="32"/>
                      <w:lang w:val="en-US"/>
                    </w:rPr>
                  </w:rPrChange>
                </w:rPr>
                <w:t>)</w:t>
              </w:r>
              <w:r w:rsidRPr="0079203F">
                <w:rPr>
                  <w:b/>
                  <w:bCs/>
                  <w:color w:val="CE5C00"/>
                  <w:lang w:val="es-ES"/>
                  <w:rPrChange w:id="6033" w:author="Rodrigo García" w:date="2017-09-29T10:07:00Z">
                    <w:rPr>
                      <w:rFonts w:ascii="Monaco" w:hAnsi="Monaco" w:cs="Monaco"/>
                      <w:b/>
                      <w:bCs/>
                      <w:color w:val="CE5C00"/>
                      <w:sz w:val="32"/>
                      <w:szCs w:val="32"/>
                      <w:lang w:val="en-US"/>
                    </w:rPr>
                  </w:rPrChange>
                </w:rPr>
                <w:t>+</w:t>
              </w:r>
              <w:r w:rsidRPr="0079203F">
                <w:rPr>
                  <w:color w:val="4E9A06"/>
                  <w:lang w:val="es-ES"/>
                  <w:rPrChange w:id="6034" w:author="Rodrigo García" w:date="2017-09-29T10:07:00Z">
                    <w:rPr>
                      <w:rFonts w:ascii="Monaco" w:hAnsi="Monaco" w:cs="Monaco"/>
                      <w:color w:val="4E9A06"/>
                      <w:sz w:val="32"/>
                      <w:szCs w:val="32"/>
                      <w:lang w:val="en-US"/>
                    </w:rPr>
                  </w:rPrChange>
                </w:rPr>
                <w:t>" Base de datos cerrada"</w:t>
              </w:r>
              <w:r w:rsidRPr="0079203F">
                <w:rPr>
                  <w:b/>
                  <w:bCs/>
                  <w:lang w:val="es-ES"/>
                  <w:rPrChange w:id="6035" w:author="Rodrigo García" w:date="2017-09-29T10:07:00Z">
                    <w:rPr>
                      <w:rFonts w:ascii="Monaco" w:hAnsi="Monaco" w:cs="Monaco"/>
                      <w:b/>
                      <w:bCs/>
                      <w:color w:val="000000"/>
                      <w:sz w:val="32"/>
                      <w:szCs w:val="32"/>
                      <w:lang w:val="en-US"/>
                    </w:rPr>
                  </w:rPrChange>
                </w:rPr>
                <w:t>);</w:t>
              </w:r>
            </w:ins>
          </w:p>
          <w:p w14:paraId="216072DF" w14:textId="77777777" w:rsidR="00A47B4C" w:rsidRPr="0079203F" w:rsidRDefault="00A47B4C">
            <w:pPr>
              <w:rPr>
                <w:ins w:id="6036" w:author="Borja Gonzalez" w:date="2017-09-28T19:16:00Z"/>
                <w:lang w:val="es-ES"/>
                <w:rPrChange w:id="6037" w:author="Rodrigo García" w:date="2017-09-29T10:07:00Z">
                  <w:rPr>
                    <w:ins w:id="6038" w:author="Borja Gonzalez" w:date="2017-09-28T19:16:00Z"/>
                    <w:rFonts w:ascii="Monaco" w:eastAsiaTheme="majorEastAsia" w:hAnsi="Monaco" w:cs="Monaco"/>
                    <w:color w:val="243F60" w:themeColor="accent1" w:themeShade="7F"/>
                    <w:sz w:val="32"/>
                    <w:szCs w:val="32"/>
                    <w:lang w:val="en-US"/>
                  </w:rPr>
                </w:rPrChange>
              </w:rPr>
              <w:pPrChange w:id="6039" w:author="GONZALEZ DIAZ, BORJA" w:date="2017-09-29T19:27:00Z">
                <w:pPr>
                  <w:keepNext/>
                  <w:keepLines/>
                  <w:widowControl w:val="0"/>
                  <w:autoSpaceDE w:val="0"/>
                  <w:autoSpaceDN w:val="0"/>
                  <w:adjustRightInd w:val="0"/>
                  <w:spacing w:before="200"/>
                  <w:outlineLvl w:val="4"/>
                </w:pPr>
              </w:pPrChange>
            </w:pPr>
            <w:ins w:id="6040" w:author="Borja Gonzalez" w:date="2017-09-28T19:16:00Z">
              <w:r w:rsidRPr="0079203F">
                <w:rPr>
                  <w:lang w:val="es-ES"/>
                  <w:rPrChange w:id="6041" w:author="Rodrigo García" w:date="2017-09-29T10:07:00Z">
                    <w:rPr>
                      <w:rFonts w:ascii="Monaco" w:hAnsi="Monaco" w:cs="Monaco"/>
                      <w:sz w:val="32"/>
                      <w:szCs w:val="32"/>
                      <w:lang w:val="en-US"/>
                    </w:rPr>
                  </w:rPrChange>
                </w:rPr>
                <w:t xml:space="preserve">    </w:t>
              </w:r>
              <w:r w:rsidRPr="0079203F">
                <w:rPr>
                  <w:b/>
                  <w:bCs/>
                  <w:color w:val="204A87"/>
                  <w:lang w:val="es-ES"/>
                  <w:rPrChange w:id="6042" w:author="Rodrigo García" w:date="2017-09-29T10:07:00Z">
                    <w:rPr>
                      <w:rFonts w:ascii="Monaco" w:hAnsi="Monaco" w:cs="Monaco"/>
                      <w:b/>
                      <w:bCs/>
                      <w:color w:val="204A87"/>
                      <w:sz w:val="32"/>
                      <w:szCs w:val="32"/>
                      <w:lang w:val="en-US"/>
                    </w:rPr>
                  </w:rPrChange>
                </w:rPr>
                <w:t>var</w:t>
              </w:r>
              <w:r w:rsidRPr="0079203F">
                <w:rPr>
                  <w:lang w:val="es-ES"/>
                  <w:rPrChange w:id="6043" w:author="Rodrigo García" w:date="2017-09-29T10:07:00Z">
                    <w:rPr>
                      <w:rFonts w:ascii="Monaco" w:hAnsi="Monaco" w:cs="Monaco"/>
                      <w:sz w:val="32"/>
                      <w:szCs w:val="32"/>
                      <w:lang w:val="en-US"/>
                    </w:rPr>
                  </w:rPrChange>
                </w:rPr>
                <w:t xml:space="preserve"> ack_to_client </w:t>
              </w:r>
              <w:r w:rsidRPr="0079203F">
                <w:rPr>
                  <w:b/>
                  <w:bCs/>
                  <w:color w:val="CE5C00"/>
                  <w:lang w:val="es-ES"/>
                  <w:rPrChange w:id="6044" w:author="Rodrigo García" w:date="2017-09-29T10:07:00Z">
                    <w:rPr>
                      <w:rFonts w:ascii="Monaco" w:hAnsi="Monaco" w:cs="Monaco"/>
                      <w:b/>
                      <w:bCs/>
                      <w:color w:val="CE5C00"/>
                      <w:sz w:val="32"/>
                      <w:szCs w:val="32"/>
                      <w:lang w:val="en-US"/>
                    </w:rPr>
                  </w:rPrChange>
                </w:rPr>
                <w:t>=</w:t>
              </w:r>
              <w:r w:rsidRPr="0079203F">
                <w:rPr>
                  <w:lang w:val="es-ES"/>
                  <w:rPrChange w:id="6045" w:author="Rodrigo García" w:date="2017-09-29T10:07:00Z">
                    <w:rPr>
                      <w:rFonts w:ascii="Monaco" w:hAnsi="Monaco" w:cs="Monaco"/>
                      <w:sz w:val="32"/>
                      <w:szCs w:val="32"/>
                      <w:lang w:val="en-US"/>
                    </w:rPr>
                  </w:rPrChange>
                </w:rPr>
                <w:t xml:space="preserve"> </w:t>
              </w:r>
              <w:r w:rsidRPr="0079203F">
                <w:rPr>
                  <w:b/>
                  <w:bCs/>
                  <w:lang w:val="es-ES"/>
                  <w:rPrChange w:id="6046" w:author="Rodrigo García" w:date="2017-09-29T10:07:00Z">
                    <w:rPr>
                      <w:rFonts w:ascii="Monaco" w:hAnsi="Monaco" w:cs="Monaco"/>
                      <w:b/>
                      <w:bCs/>
                      <w:color w:val="000000"/>
                      <w:sz w:val="32"/>
                      <w:szCs w:val="32"/>
                      <w:lang w:val="en-US"/>
                    </w:rPr>
                  </w:rPrChange>
                </w:rPr>
                <w:t>{</w:t>
              </w:r>
            </w:ins>
          </w:p>
          <w:p w14:paraId="0C238B90" w14:textId="77777777" w:rsidR="00A47B4C" w:rsidRPr="0079203F" w:rsidRDefault="00A47B4C">
            <w:pPr>
              <w:rPr>
                <w:ins w:id="6047" w:author="Borja Gonzalez" w:date="2017-09-28T19:16:00Z"/>
                <w:lang w:val="es-ES"/>
                <w:rPrChange w:id="6048" w:author="Rodrigo García" w:date="2017-09-29T10:07:00Z">
                  <w:rPr>
                    <w:ins w:id="6049" w:author="Borja Gonzalez" w:date="2017-09-28T19:16:00Z"/>
                    <w:rFonts w:ascii="Monaco" w:eastAsiaTheme="majorEastAsia" w:hAnsi="Monaco" w:cs="Monaco"/>
                    <w:color w:val="243F60" w:themeColor="accent1" w:themeShade="7F"/>
                    <w:sz w:val="32"/>
                    <w:szCs w:val="32"/>
                    <w:lang w:val="en-US"/>
                  </w:rPr>
                </w:rPrChange>
              </w:rPr>
              <w:pPrChange w:id="6050" w:author="GONZALEZ DIAZ, BORJA" w:date="2017-09-29T19:27:00Z">
                <w:pPr>
                  <w:keepNext/>
                  <w:keepLines/>
                  <w:widowControl w:val="0"/>
                  <w:autoSpaceDE w:val="0"/>
                  <w:autoSpaceDN w:val="0"/>
                  <w:adjustRightInd w:val="0"/>
                  <w:spacing w:before="200"/>
                  <w:outlineLvl w:val="4"/>
                </w:pPr>
              </w:pPrChange>
            </w:pPr>
            <w:ins w:id="6051" w:author="Borja Gonzalez" w:date="2017-09-28T19:16:00Z">
              <w:r w:rsidRPr="0079203F">
                <w:rPr>
                  <w:lang w:val="es-ES"/>
                  <w:rPrChange w:id="6052" w:author="Rodrigo García" w:date="2017-09-29T10:07:00Z">
                    <w:rPr>
                      <w:rFonts w:ascii="Monaco" w:hAnsi="Monaco" w:cs="Monaco"/>
                      <w:sz w:val="32"/>
                      <w:szCs w:val="32"/>
                      <w:lang w:val="en-US"/>
                    </w:rPr>
                  </w:rPrChange>
                </w:rPr>
                <w:t xml:space="preserve">        data</w:t>
              </w:r>
              <w:r w:rsidRPr="0079203F">
                <w:rPr>
                  <w:b/>
                  <w:bCs/>
                  <w:color w:val="CE5C00"/>
                  <w:lang w:val="es-ES"/>
                  <w:rPrChange w:id="6053" w:author="Rodrigo García" w:date="2017-09-29T10:07:00Z">
                    <w:rPr>
                      <w:rFonts w:ascii="Monaco" w:hAnsi="Monaco" w:cs="Monaco"/>
                      <w:b/>
                      <w:bCs/>
                      <w:color w:val="CE5C00"/>
                      <w:sz w:val="32"/>
                      <w:szCs w:val="32"/>
                      <w:lang w:val="en-US"/>
                    </w:rPr>
                  </w:rPrChange>
                </w:rPr>
                <w:t>:</w:t>
              </w:r>
              <w:r w:rsidRPr="0079203F">
                <w:rPr>
                  <w:color w:val="4E9A06"/>
                  <w:lang w:val="es-ES"/>
                  <w:rPrChange w:id="6054" w:author="Rodrigo García" w:date="2017-09-29T10:07:00Z">
                    <w:rPr>
                      <w:rFonts w:ascii="Monaco" w:hAnsi="Monaco" w:cs="Monaco"/>
                      <w:color w:val="4E9A06"/>
                      <w:sz w:val="32"/>
                      <w:szCs w:val="32"/>
                      <w:lang w:val="en-US"/>
                    </w:rPr>
                  </w:rPrChange>
                </w:rPr>
                <w:t>"El servidor ha añadido datos de un paciente a la db"</w:t>
              </w:r>
            </w:ins>
          </w:p>
          <w:p w14:paraId="4AADCFC8" w14:textId="77777777" w:rsidR="00A47B4C" w:rsidRPr="00A47B4C" w:rsidRDefault="00A47B4C">
            <w:pPr>
              <w:rPr>
                <w:ins w:id="6055" w:author="Borja Gonzalez" w:date="2017-09-28T19:16:00Z"/>
                <w:lang w:val="en-US"/>
                <w:rPrChange w:id="6056" w:author="Borja Gonzalez" w:date="2017-09-28T19:16:00Z">
                  <w:rPr>
                    <w:ins w:id="6057" w:author="Borja Gonzalez" w:date="2017-09-28T19:16:00Z"/>
                    <w:rFonts w:ascii="Monaco" w:eastAsiaTheme="majorEastAsia" w:hAnsi="Monaco" w:cs="Monaco"/>
                    <w:color w:val="243F60" w:themeColor="accent1" w:themeShade="7F"/>
                    <w:sz w:val="32"/>
                    <w:szCs w:val="32"/>
                    <w:lang w:val="en-US"/>
                  </w:rPr>
                </w:rPrChange>
              </w:rPr>
              <w:pPrChange w:id="6058" w:author="GONZALEZ DIAZ, BORJA" w:date="2017-09-29T19:27:00Z">
                <w:pPr>
                  <w:keepNext/>
                  <w:keepLines/>
                  <w:widowControl w:val="0"/>
                  <w:autoSpaceDE w:val="0"/>
                  <w:autoSpaceDN w:val="0"/>
                  <w:adjustRightInd w:val="0"/>
                  <w:spacing w:before="200"/>
                  <w:outlineLvl w:val="4"/>
                </w:pPr>
              </w:pPrChange>
            </w:pPr>
            <w:ins w:id="6059" w:author="Borja Gonzalez" w:date="2017-09-28T19:16:00Z">
              <w:r w:rsidRPr="0079203F">
                <w:rPr>
                  <w:lang w:val="es-ES"/>
                  <w:rPrChange w:id="6060" w:author="Rodrigo García" w:date="2017-09-29T10:07:00Z">
                    <w:rPr>
                      <w:rFonts w:ascii="Monaco" w:hAnsi="Monaco" w:cs="Monaco"/>
                      <w:sz w:val="32"/>
                      <w:szCs w:val="32"/>
                      <w:lang w:val="en-US"/>
                    </w:rPr>
                  </w:rPrChange>
                </w:rPr>
                <w:t xml:space="preserve">    </w:t>
              </w:r>
              <w:r w:rsidRPr="00A47B4C">
                <w:rPr>
                  <w:b/>
                  <w:bCs/>
                  <w:lang w:val="en-US"/>
                  <w:rPrChange w:id="6061" w:author="Borja Gonzalez" w:date="2017-09-28T19:16:00Z">
                    <w:rPr>
                      <w:rFonts w:ascii="Monaco" w:hAnsi="Monaco" w:cs="Monaco"/>
                      <w:b/>
                      <w:bCs/>
                      <w:color w:val="000000"/>
                      <w:sz w:val="32"/>
                      <w:szCs w:val="32"/>
                      <w:lang w:val="en-US"/>
                    </w:rPr>
                  </w:rPrChange>
                </w:rPr>
                <w:t>}</w:t>
              </w:r>
            </w:ins>
          </w:p>
          <w:p w14:paraId="0908F58A" w14:textId="77777777" w:rsidR="00A47B4C" w:rsidRPr="00A47B4C" w:rsidRDefault="00A47B4C">
            <w:pPr>
              <w:rPr>
                <w:ins w:id="6062" w:author="Borja Gonzalez" w:date="2017-09-28T19:16:00Z"/>
                <w:lang w:val="en-US"/>
                <w:rPrChange w:id="6063" w:author="Borja Gonzalez" w:date="2017-09-28T19:16:00Z">
                  <w:rPr>
                    <w:ins w:id="6064" w:author="Borja Gonzalez" w:date="2017-09-28T19:16:00Z"/>
                    <w:rFonts w:ascii="Monaco" w:eastAsiaTheme="majorEastAsia" w:hAnsi="Monaco" w:cs="Monaco"/>
                    <w:color w:val="243F60" w:themeColor="accent1" w:themeShade="7F"/>
                    <w:sz w:val="32"/>
                    <w:szCs w:val="32"/>
                    <w:lang w:val="en-US"/>
                  </w:rPr>
                </w:rPrChange>
              </w:rPr>
              <w:pPrChange w:id="6065" w:author="GONZALEZ DIAZ, BORJA" w:date="2017-09-29T19:27:00Z">
                <w:pPr>
                  <w:keepNext/>
                  <w:keepLines/>
                  <w:widowControl w:val="0"/>
                  <w:autoSpaceDE w:val="0"/>
                  <w:autoSpaceDN w:val="0"/>
                  <w:adjustRightInd w:val="0"/>
                  <w:spacing w:before="200"/>
                  <w:outlineLvl w:val="4"/>
                </w:pPr>
              </w:pPrChange>
            </w:pPr>
            <w:ins w:id="6066" w:author="Borja Gonzalez" w:date="2017-09-28T19:16:00Z">
              <w:r w:rsidRPr="00A47B4C">
                <w:rPr>
                  <w:lang w:val="en-US"/>
                  <w:rPrChange w:id="6067" w:author="Borja Gonzalez" w:date="2017-09-28T19:16:00Z">
                    <w:rPr>
                      <w:rFonts w:ascii="Monaco" w:hAnsi="Monaco" w:cs="Monaco"/>
                      <w:sz w:val="32"/>
                      <w:szCs w:val="32"/>
                      <w:lang w:val="en-US"/>
                    </w:rPr>
                  </w:rPrChange>
                </w:rPr>
                <w:t xml:space="preserve">    </w:t>
              </w:r>
              <w:proofErr w:type="gramStart"/>
              <w:r w:rsidRPr="00A47B4C">
                <w:rPr>
                  <w:lang w:val="en-US"/>
                  <w:rPrChange w:id="6068" w:author="Borja Gonzalez" w:date="2017-09-28T19:16:00Z">
                    <w:rPr>
                      <w:rFonts w:ascii="Monaco" w:hAnsi="Monaco" w:cs="Monaco"/>
                      <w:sz w:val="32"/>
                      <w:szCs w:val="32"/>
                      <w:lang w:val="en-US"/>
                    </w:rPr>
                  </w:rPrChange>
                </w:rPr>
                <w:t>socket</w:t>
              </w:r>
              <w:r w:rsidRPr="00A47B4C">
                <w:rPr>
                  <w:b/>
                  <w:bCs/>
                  <w:lang w:val="en-US"/>
                  <w:rPrChange w:id="6069" w:author="Borja Gonzalez" w:date="2017-09-28T19:16:00Z">
                    <w:rPr>
                      <w:rFonts w:ascii="Monaco" w:hAnsi="Monaco" w:cs="Monaco"/>
                      <w:b/>
                      <w:bCs/>
                      <w:color w:val="000000"/>
                      <w:sz w:val="32"/>
                      <w:szCs w:val="32"/>
                      <w:lang w:val="en-US"/>
                    </w:rPr>
                  </w:rPrChange>
                </w:rPr>
                <w:t>.</w:t>
              </w:r>
              <w:r w:rsidRPr="00A47B4C">
                <w:rPr>
                  <w:lang w:val="en-US"/>
                  <w:rPrChange w:id="6070" w:author="Borja Gonzalez" w:date="2017-09-28T19:16:00Z">
                    <w:rPr>
                      <w:rFonts w:ascii="Monaco" w:hAnsi="Monaco" w:cs="Monaco"/>
                      <w:color w:val="000000"/>
                      <w:sz w:val="32"/>
                      <w:szCs w:val="32"/>
                      <w:lang w:val="en-US"/>
                    </w:rPr>
                  </w:rPrChange>
                </w:rPr>
                <w:t>send</w:t>
              </w:r>
              <w:proofErr w:type="gramEnd"/>
              <w:r w:rsidRPr="00A47B4C">
                <w:rPr>
                  <w:b/>
                  <w:bCs/>
                  <w:lang w:val="en-US"/>
                  <w:rPrChange w:id="6071" w:author="Borja Gonzalez" w:date="2017-09-28T19:16:00Z">
                    <w:rPr>
                      <w:rFonts w:ascii="Monaco" w:hAnsi="Monaco" w:cs="Monaco"/>
                      <w:b/>
                      <w:bCs/>
                      <w:color w:val="000000"/>
                      <w:sz w:val="32"/>
                      <w:szCs w:val="32"/>
                      <w:lang w:val="en-US"/>
                    </w:rPr>
                  </w:rPrChange>
                </w:rPr>
                <w:t>(</w:t>
              </w:r>
              <w:r w:rsidRPr="00A47B4C">
                <w:rPr>
                  <w:lang w:val="en-US"/>
                  <w:rPrChange w:id="6072" w:author="Borja Gonzalez" w:date="2017-09-28T19:16:00Z">
                    <w:rPr>
                      <w:rFonts w:ascii="Monaco" w:hAnsi="Monaco" w:cs="Monaco"/>
                      <w:color w:val="000000"/>
                      <w:sz w:val="32"/>
                      <w:szCs w:val="32"/>
                      <w:lang w:val="en-US"/>
                    </w:rPr>
                  </w:rPrChange>
                </w:rPr>
                <w:t>JSON</w:t>
              </w:r>
              <w:r w:rsidRPr="00A47B4C">
                <w:rPr>
                  <w:b/>
                  <w:bCs/>
                  <w:lang w:val="en-US"/>
                  <w:rPrChange w:id="6073" w:author="Borja Gonzalez" w:date="2017-09-28T19:16:00Z">
                    <w:rPr>
                      <w:rFonts w:ascii="Monaco" w:hAnsi="Monaco" w:cs="Monaco"/>
                      <w:b/>
                      <w:bCs/>
                      <w:color w:val="000000"/>
                      <w:sz w:val="32"/>
                      <w:szCs w:val="32"/>
                      <w:lang w:val="en-US"/>
                    </w:rPr>
                  </w:rPrChange>
                </w:rPr>
                <w:t>.</w:t>
              </w:r>
              <w:r w:rsidRPr="00A47B4C">
                <w:rPr>
                  <w:lang w:val="en-US"/>
                  <w:rPrChange w:id="6074" w:author="Borja Gonzalez" w:date="2017-09-28T19:16:00Z">
                    <w:rPr>
                      <w:rFonts w:ascii="Monaco" w:hAnsi="Monaco" w:cs="Monaco"/>
                      <w:color w:val="000000"/>
                      <w:sz w:val="32"/>
                      <w:szCs w:val="32"/>
                      <w:lang w:val="en-US"/>
                    </w:rPr>
                  </w:rPrChange>
                </w:rPr>
                <w:t>stringify</w:t>
              </w:r>
              <w:r w:rsidRPr="00A47B4C">
                <w:rPr>
                  <w:b/>
                  <w:bCs/>
                  <w:lang w:val="en-US"/>
                  <w:rPrChange w:id="6075" w:author="Borja Gonzalez" w:date="2017-09-28T19:16:00Z">
                    <w:rPr>
                      <w:rFonts w:ascii="Monaco" w:hAnsi="Monaco" w:cs="Monaco"/>
                      <w:b/>
                      <w:bCs/>
                      <w:color w:val="000000"/>
                      <w:sz w:val="32"/>
                      <w:szCs w:val="32"/>
                      <w:lang w:val="en-US"/>
                    </w:rPr>
                  </w:rPrChange>
                </w:rPr>
                <w:t>(</w:t>
              </w:r>
              <w:r w:rsidRPr="00A47B4C">
                <w:rPr>
                  <w:lang w:val="en-US"/>
                  <w:rPrChange w:id="6076" w:author="Borja Gonzalez" w:date="2017-09-28T19:16:00Z">
                    <w:rPr>
                      <w:rFonts w:ascii="Monaco" w:hAnsi="Monaco" w:cs="Monaco"/>
                      <w:color w:val="000000"/>
                      <w:sz w:val="32"/>
                      <w:szCs w:val="32"/>
                      <w:lang w:val="en-US"/>
                    </w:rPr>
                  </w:rPrChange>
                </w:rPr>
                <w:t>ack_to_client</w:t>
              </w:r>
              <w:r w:rsidRPr="00A47B4C">
                <w:rPr>
                  <w:b/>
                  <w:bCs/>
                  <w:lang w:val="en-US"/>
                  <w:rPrChange w:id="6077" w:author="Borja Gonzalez" w:date="2017-09-28T19:16:00Z">
                    <w:rPr>
                      <w:rFonts w:ascii="Monaco" w:hAnsi="Monaco" w:cs="Monaco"/>
                      <w:b/>
                      <w:bCs/>
                      <w:color w:val="000000"/>
                      <w:sz w:val="32"/>
                      <w:szCs w:val="32"/>
                      <w:lang w:val="en-US"/>
                    </w:rPr>
                  </w:rPrChange>
                </w:rPr>
                <w:t>));</w:t>
              </w:r>
            </w:ins>
          </w:p>
          <w:p w14:paraId="37C0665B" w14:textId="77777777" w:rsidR="00A47B4C" w:rsidRPr="00A47B4C" w:rsidRDefault="00A47B4C">
            <w:pPr>
              <w:rPr>
                <w:ins w:id="6078" w:author="Borja Gonzalez" w:date="2017-09-28T19:16:00Z"/>
                <w:lang w:val="en-US"/>
                <w:rPrChange w:id="6079" w:author="Borja Gonzalez" w:date="2017-09-28T19:16:00Z">
                  <w:rPr>
                    <w:ins w:id="6080" w:author="Borja Gonzalez" w:date="2017-09-28T19:16:00Z"/>
                    <w:rFonts w:ascii="Monaco" w:eastAsiaTheme="majorEastAsia" w:hAnsi="Monaco" w:cs="Monaco"/>
                    <w:color w:val="243F60" w:themeColor="accent1" w:themeShade="7F"/>
                    <w:sz w:val="32"/>
                    <w:szCs w:val="32"/>
                    <w:lang w:val="en-US"/>
                  </w:rPr>
                </w:rPrChange>
              </w:rPr>
              <w:pPrChange w:id="6081" w:author="GONZALEZ DIAZ, BORJA" w:date="2017-09-29T19:27:00Z">
                <w:pPr>
                  <w:keepNext/>
                  <w:keepLines/>
                  <w:widowControl w:val="0"/>
                  <w:autoSpaceDE w:val="0"/>
                  <w:autoSpaceDN w:val="0"/>
                  <w:adjustRightInd w:val="0"/>
                  <w:spacing w:before="200"/>
                  <w:outlineLvl w:val="4"/>
                </w:pPr>
              </w:pPrChange>
            </w:pPr>
            <w:ins w:id="6082" w:author="Borja Gonzalez" w:date="2017-09-28T19:16:00Z">
              <w:r w:rsidRPr="00A47B4C">
                <w:rPr>
                  <w:lang w:val="en-US"/>
                  <w:rPrChange w:id="6083" w:author="Borja Gonzalez" w:date="2017-09-28T19:16:00Z">
                    <w:rPr>
                      <w:rFonts w:ascii="Monaco" w:hAnsi="Monaco" w:cs="Monaco"/>
                      <w:sz w:val="32"/>
                      <w:szCs w:val="32"/>
                      <w:lang w:val="en-US"/>
                    </w:rPr>
                  </w:rPrChange>
                </w:rPr>
                <w:t xml:space="preserve">    </w:t>
              </w:r>
              <w:proofErr w:type="gramStart"/>
              <w:r w:rsidRPr="00A47B4C">
                <w:rPr>
                  <w:lang w:val="en-US"/>
                  <w:rPrChange w:id="6084" w:author="Borja Gonzalez" w:date="2017-09-28T19:16:00Z">
                    <w:rPr>
                      <w:rFonts w:ascii="Monaco" w:hAnsi="Monaco" w:cs="Monaco"/>
                      <w:sz w:val="32"/>
                      <w:szCs w:val="32"/>
                      <w:lang w:val="en-US"/>
                    </w:rPr>
                  </w:rPrChange>
                </w:rPr>
                <w:t>io</w:t>
              </w:r>
              <w:r w:rsidRPr="00A47B4C">
                <w:rPr>
                  <w:b/>
                  <w:bCs/>
                  <w:lang w:val="en-US"/>
                  <w:rPrChange w:id="6085" w:author="Borja Gonzalez" w:date="2017-09-28T19:16:00Z">
                    <w:rPr>
                      <w:rFonts w:ascii="Monaco" w:hAnsi="Monaco" w:cs="Monaco"/>
                      <w:b/>
                      <w:bCs/>
                      <w:color w:val="000000"/>
                      <w:sz w:val="32"/>
                      <w:szCs w:val="32"/>
                      <w:lang w:val="en-US"/>
                    </w:rPr>
                  </w:rPrChange>
                </w:rPr>
                <w:t>.</w:t>
              </w:r>
              <w:r w:rsidRPr="00A47B4C">
                <w:rPr>
                  <w:lang w:val="en-US"/>
                  <w:rPrChange w:id="6086" w:author="Borja Gonzalez" w:date="2017-09-28T19:16:00Z">
                    <w:rPr>
                      <w:rFonts w:ascii="Monaco" w:hAnsi="Monaco" w:cs="Monaco"/>
                      <w:color w:val="000000"/>
                      <w:sz w:val="32"/>
                      <w:szCs w:val="32"/>
                      <w:lang w:val="en-US"/>
                    </w:rPr>
                  </w:rPrChange>
                </w:rPr>
                <w:t>sockets</w:t>
              </w:r>
              <w:proofErr w:type="gramEnd"/>
              <w:r w:rsidRPr="00A47B4C">
                <w:rPr>
                  <w:b/>
                  <w:bCs/>
                  <w:lang w:val="en-US"/>
                  <w:rPrChange w:id="6087" w:author="Borja Gonzalez" w:date="2017-09-28T19:16:00Z">
                    <w:rPr>
                      <w:rFonts w:ascii="Monaco" w:hAnsi="Monaco" w:cs="Monaco"/>
                      <w:b/>
                      <w:bCs/>
                      <w:color w:val="000000"/>
                      <w:sz w:val="32"/>
                      <w:szCs w:val="32"/>
                      <w:lang w:val="en-US"/>
                    </w:rPr>
                  </w:rPrChange>
                </w:rPr>
                <w:t>.</w:t>
              </w:r>
              <w:r w:rsidRPr="00A47B4C">
                <w:rPr>
                  <w:lang w:val="en-US"/>
                  <w:rPrChange w:id="6088" w:author="Borja Gonzalez" w:date="2017-09-28T19:16:00Z">
                    <w:rPr>
                      <w:rFonts w:ascii="Monaco" w:hAnsi="Monaco" w:cs="Monaco"/>
                      <w:color w:val="000000"/>
                      <w:sz w:val="32"/>
                      <w:szCs w:val="32"/>
                      <w:lang w:val="en-US"/>
                    </w:rPr>
                  </w:rPrChange>
                </w:rPr>
                <w:t>emit</w:t>
              </w:r>
              <w:r w:rsidRPr="00A47B4C">
                <w:rPr>
                  <w:b/>
                  <w:bCs/>
                  <w:lang w:val="en-US"/>
                  <w:rPrChange w:id="6089" w:author="Borja Gonzalez" w:date="2017-09-28T19:16:00Z">
                    <w:rPr>
                      <w:rFonts w:ascii="Monaco" w:hAnsi="Monaco" w:cs="Monaco"/>
                      <w:b/>
                      <w:bCs/>
                      <w:color w:val="000000"/>
                      <w:sz w:val="32"/>
                      <w:szCs w:val="32"/>
                      <w:lang w:val="en-US"/>
                    </w:rPr>
                  </w:rPrChange>
                </w:rPr>
                <w:t>(</w:t>
              </w:r>
              <w:r w:rsidRPr="00A47B4C">
                <w:rPr>
                  <w:color w:val="4E9A06"/>
                  <w:lang w:val="en-US"/>
                  <w:rPrChange w:id="6090" w:author="Borja Gonzalez" w:date="2017-09-28T19:16:00Z">
                    <w:rPr>
                      <w:rFonts w:ascii="Monaco" w:hAnsi="Monaco" w:cs="Monaco"/>
                      <w:color w:val="4E9A06"/>
                      <w:sz w:val="32"/>
                      <w:szCs w:val="32"/>
                      <w:lang w:val="en-US"/>
                    </w:rPr>
                  </w:rPrChange>
                </w:rPr>
                <w:t>"reload"</w:t>
              </w:r>
              <w:r w:rsidRPr="00A47B4C">
                <w:rPr>
                  <w:b/>
                  <w:bCs/>
                  <w:lang w:val="en-US"/>
                  <w:rPrChange w:id="6091" w:author="Borja Gonzalez" w:date="2017-09-28T19:16:00Z">
                    <w:rPr>
                      <w:rFonts w:ascii="Monaco" w:hAnsi="Monaco" w:cs="Monaco"/>
                      <w:b/>
                      <w:bCs/>
                      <w:color w:val="000000"/>
                      <w:sz w:val="32"/>
                      <w:szCs w:val="32"/>
                      <w:lang w:val="en-US"/>
                    </w:rPr>
                  </w:rPrChange>
                </w:rPr>
                <w:t>,{});</w:t>
              </w:r>
            </w:ins>
          </w:p>
          <w:p w14:paraId="6B2385E0" w14:textId="77777777" w:rsidR="00A47B4C" w:rsidRDefault="00A47B4C">
            <w:pPr>
              <w:rPr>
                <w:ins w:id="6092" w:author="Borja Gonzalez" w:date="2017-09-28T19:16:00Z"/>
                <w:sz w:val="32"/>
                <w:szCs w:val="32"/>
                <w:lang w:val="en-US"/>
              </w:rPr>
              <w:pPrChange w:id="6093" w:author="GONZALEZ DIAZ, BORJA" w:date="2017-09-29T19:27:00Z">
                <w:pPr>
                  <w:widowControl w:val="0"/>
                  <w:autoSpaceDE w:val="0"/>
                  <w:autoSpaceDN w:val="0"/>
                  <w:adjustRightInd w:val="0"/>
                </w:pPr>
              </w:pPrChange>
            </w:pPr>
            <w:ins w:id="6094" w:author="Borja Gonzalez" w:date="2017-09-28T19:16:00Z">
              <w:r w:rsidRPr="00A47B4C">
                <w:rPr>
                  <w:lang w:val="en-US"/>
                  <w:rPrChange w:id="6095" w:author="Borja Gonzalez" w:date="2017-09-28T19:16:00Z">
                    <w:rPr>
                      <w:rFonts w:ascii="Monaco" w:hAnsi="Monaco" w:cs="Monaco"/>
                      <w:sz w:val="32"/>
                      <w:szCs w:val="32"/>
                      <w:lang w:val="en-US"/>
                    </w:rPr>
                  </w:rPrChange>
                </w:rPr>
                <w:t xml:space="preserve">  </w:t>
              </w:r>
              <w:r w:rsidRPr="00A47B4C">
                <w:rPr>
                  <w:b/>
                  <w:bCs/>
                  <w:lang w:val="en-US"/>
                  <w:rPrChange w:id="6096" w:author="Borja Gonzalez" w:date="2017-09-28T19:16:00Z">
                    <w:rPr>
                      <w:rFonts w:ascii="Monaco" w:hAnsi="Monaco" w:cs="Monaco"/>
                      <w:b/>
                      <w:bCs/>
                      <w:color w:val="000000"/>
                      <w:sz w:val="32"/>
                      <w:szCs w:val="32"/>
                      <w:lang w:val="en-US"/>
                    </w:rPr>
                  </w:rPrChange>
                </w:rPr>
                <w:t>}</w:t>
              </w:r>
            </w:ins>
          </w:p>
          <w:p w14:paraId="7535356A" w14:textId="77777777" w:rsidR="00A47B4C" w:rsidRDefault="00A47B4C" w:rsidP="009A5E2B">
            <w:pPr>
              <w:rPr>
                <w:ins w:id="6097" w:author="Borja Gonzalez" w:date="2017-09-28T19:16:00Z"/>
              </w:rPr>
            </w:pPr>
          </w:p>
        </w:tc>
      </w:tr>
    </w:tbl>
    <w:p w14:paraId="091BDBBA" w14:textId="498F79B1" w:rsidR="00E77CD8" w:rsidRDefault="00E77CD8" w:rsidP="009A5E2B"/>
    <w:p w14:paraId="22989E64" w14:textId="48E561AD" w:rsidR="00E77CD8" w:rsidRDefault="00E77CD8" w:rsidP="009A5E2B"/>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proofErr w:type="gramStart"/>
      <w:r w:rsidR="002A2E6C">
        <w:t>db.</w:t>
      </w:r>
      <w:r w:rsidR="00E62638">
        <w:t>export</w:t>
      </w:r>
      <w:proofErr w:type="gramEnd"/>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05656F50" w:rsidR="00C54FE7" w:rsidRDefault="008C4885" w:rsidP="00C45289">
      <w:pPr>
        <w:pStyle w:val="Ttulo3"/>
      </w:pPr>
      <w:bookmarkStart w:id="6098" w:name="_Toc494476022"/>
      <w:bookmarkStart w:id="6099" w:name="_Toc494809768"/>
      <w:r>
        <w:t>4.3.6.  Borrar un</w:t>
      </w:r>
      <w:ins w:id="6100" w:author="Borja Gonzalez" w:date="2017-09-28T20:51:00Z">
        <w:r w:rsidR="00F93CA9">
          <w:t>a</w:t>
        </w:r>
      </w:ins>
      <w:r>
        <w:t xml:space="preserve"> sesión</w:t>
      </w:r>
      <w:r w:rsidR="00C54FE7">
        <w:t xml:space="preserve"> de movimiento</w:t>
      </w:r>
      <w:r>
        <w:t>s</w:t>
      </w:r>
      <w:bookmarkEnd w:id="6098"/>
      <w:bookmarkEnd w:id="6099"/>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C45289">
      <w:pPr>
        <w:pStyle w:val="Ttulo4"/>
      </w:pPr>
      <w:r>
        <w:t>4.3.6.1.  Funcionalidad en el lado del cliente</w:t>
      </w:r>
    </w:p>
    <w:p w14:paraId="76AEBD60" w14:textId="77777777" w:rsidR="008C4885" w:rsidRDefault="008C4885"/>
    <w:p w14:paraId="40CAE2FB" w14:textId="22E10437" w:rsidR="00301ECB" w:rsidRDefault="00301ECB">
      <w:pPr>
        <w:rPr>
          <w:ins w:id="6101" w:author="Borja Gonzalez" w:date="2017-09-28T19:17:00Z"/>
        </w:rPr>
      </w:pPr>
    </w:p>
    <w:tbl>
      <w:tblPr>
        <w:tblStyle w:val="Tablaconcuadrcula"/>
        <w:tblW w:w="0" w:type="auto"/>
        <w:tblLook w:val="04A0" w:firstRow="1" w:lastRow="0" w:firstColumn="1" w:lastColumn="0" w:noHBand="0" w:noVBand="1"/>
      </w:tblPr>
      <w:tblGrid>
        <w:gridCol w:w="8856"/>
      </w:tblGrid>
      <w:tr w:rsidR="00301ECB" w:rsidRPr="00E04F46" w14:paraId="05D41E67" w14:textId="77777777" w:rsidTr="00301ECB">
        <w:trPr>
          <w:ins w:id="6102" w:author="Borja Gonzalez" w:date="2017-09-28T19:17:00Z"/>
        </w:trPr>
        <w:tc>
          <w:tcPr>
            <w:tcW w:w="8856" w:type="dxa"/>
          </w:tcPr>
          <w:p w14:paraId="7C9514EB" w14:textId="77777777" w:rsidR="00301ECB" w:rsidRPr="00301ECB" w:rsidRDefault="00301ECB" w:rsidP="00301ECB">
            <w:pPr>
              <w:keepNext/>
              <w:keepLines/>
              <w:widowControl w:val="0"/>
              <w:autoSpaceDE w:val="0"/>
              <w:autoSpaceDN w:val="0"/>
              <w:adjustRightInd w:val="0"/>
              <w:spacing w:before="200"/>
              <w:outlineLvl w:val="4"/>
              <w:rPr>
                <w:ins w:id="6103" w:author="Borja Gonzalez" w:date="2017-09-28T19:17:00Z"/>
                <w:rFonts w:ascii="Monaco" w:hAnsi="Monaco" w:cs="Monaco"/>
                <w:sz w:val="20"/>
                <w:szCs w:val="20"/>
                <w:lang w:val="en-US"/>
                <w:rPrChange w:id="6104" w:author="Borja Gonzalez" w:date="2017-09-28T19:18:00Z">
                  <w:rPr>
                    <w:ins w:id="6105" w:author="Borja Gonzalez" w:date="2017-09-28T19:17:00Z"/>
                    <w:rFonts w:ascii="Monaco" w:eastAsiaTheme="majorEastAsia" w:hAnsi="Monaco" w:cs="Monaco"/>
                    <w:color w:val="243F60" w:themeColor="accent1" w:themeShade="7F"/>
                    <w:sz w:val="32"/>
                    <w:szCs w:val="32"/>
                    <w:lang w:val="en-US"/>
                  </w:rPr>
                </w:rPrChange>
              </w:rPr>
            </w:pPr>
            <w:ins w:id="6106" w:author="Borja Gonzalez" w:date="2017-09-28T19:17:00Z">
              <w:r w:rsidRPr="00301ECB">
                <w:rPr>
                  <w:rFonts w:ascii="Monaco" w:hAnsi="Monaco" w:cs="Monaco"/>
                  <w:sz w:val="20"/>
                  <w:szCs w:val="20"/>
                  <w:lang w:val="en-US"/>
                  <w:rPrChange w:id="6107" w:author="Borja Gonzalez" w:date="2017-09-28T19:18:00Z">
                    <w:rPr>
                      <w:rFonts w:ascii="Monaco" w:hAnsi="Monaco" w:cs="Monaco"/>
                      <w:sz w:val="32"/>
                      <w:szCs w:val="32"/>
                      <w:lang w:val="en-US"/>
                    </w:rPr>
                  </w:rPrChange>
                </w:rPr>
                <w:t xml:space="preserve">var filas = </w:t>
              </w:r>
              <w:proofErr w:type="gramStart"/>
              <w:r w:rsidRPr="00301ECB">
                <w:rPr>
                  <w:rFonts w:ascii="Monaco" w:hAnsi="Monaco" w:cs="Monaco"/>
                  <w:sz w:val="20"/>
                  <w:szCs w:val="20"/>
                  <w:lang w:val="en-US"/>
                  <w:rPrChange w:id="6108" w:author="Borja Gonzalez" w:date="2017-09-28T19:18:00Z">
                    <w:rPr>
                      <w:rFonts w:ascii="Monaco" w:hAnsi="Monaco" w:cs="Monaco"/>
                      <w:sz w:val="32"/>
                      <w:szCs w:val="32"/>
                      <w:lang w:val="en-US"/>
                    </w:rPr>
                  </w:rPrChange>
                </w:rPr>
                <w:t>tabla.rows</w:t>
              </w:r>
              <w:proofErr w:type="gramEnd"/>
              <w:r w:rsidRPr="00301ECB">
                <w:rPr>
                  <w:rFonts w:ascii="Monaco" w:hAnsi="Monaco" w:cs="Monaco"/>
                  <w:sz w:val="20"/>
                  <w:szCs w:val="20"/>
                  <w:lang w:val="en-US"/>
                  <w:rPrChange w:id="6109" w:author="Borja Gonzalez" w:date="2017-09-28T19:18:00Z">
                    <w:rPr>
                      <w:rFonts w:ascii="Monaco" w:hAnsi="Monaco" w:cs="Monaco"/>
                      <w:sz w:val="32"/>
                      <w:szCs w:val="32"/>
                      <w:lang w:val="en-US"/>
                    </w:rPr>
                  </w:rPrChange>
                </w:rPr>
                <w:t>.length;</w:t>
              </w:r>
            </w:ins>
          </w:p>
          <w:p w14:paraId="7E506F5B" w14:textId="77777777" w:rsidR="00301ECB" w:rsidRPr="00301ECB" w:rsidRDefault="00301ECB" w:rsidP="00301ECB">
            <w:pPr>
              <w:keepNext/>
              <w:keepLines/>
              <w:widowControl w:val="0"/>
              <w:autoSpaceDE w:val="0"/>
              <w:autoSpaceDN w:val="0"/>
              <w:adjustRightInd w:val="0"/>
              <w:spacing w:before="200"/>
              <w:outlineLvl w:val="4"/>
              <w:rPr>
                <w:ins w:id="6110" w:author="Borja Gonzalez" w:date="2017-09-28T19:17:00Z"/>
                <w:rFonts w:ascii="Monaco" w:hAnsi="Monaco" w:cs="Monaco"/>
                <w:sz w:val="20"/>
                <w:szCs w:val="20"/>
                <w:lang w:val="en-US"/>
                <w:rPrChange w:id="6111" w:author="Borja Gonzalez" w:date="2017-09-28T19:18:00Z">
                  <w:rPr>
                    <w:ins w:id="6112" w:author="Borja Gonzalez" w:date="2017-09-28T19:17:00Z"/>
                    <w:rFonts w:ascii="Monaco" w:eastAsiaTheme="majorEastAsia" w:hAnsi="Monaco" w:cs="Monaco"/>
                    <w:color w:val="243F60" w:themeColor="accent1" w:themeShade="7F"/>
                    <w:sz w:val="32"/>
                    <w:szCs w:val="32"/>
                    <w:lang w:val="en-US"/>
                  </w:rPr>
                </w:rPrChange>
              </w:rPr>
            </w:pPr>
            <w:ins w:id="6113" w:author="Borja Gonzalez" w:date="2017-09-28T19:17:00Z">
              <w:r w:rsidRPr="00301ECB">
                <w:rPr>
                  <w:rFonts w:ascii="Monaco" w:hAnsi="Monaco" w:cs="Monaco"/>
                  <w:sz w:val="20"/>
                  <w:szCs w:val="20"/>
                  <w:lang w:val="en-US"/>
                  <w:rPrChange w:id="6114" w:author="Borja Gonzalez" w:date="2017-09-28T19:18:00Z">
                    <w:rPr>
                      <w:rFonts w:ascii="Monaco" w:hAnsi="Monaco" w:cs="Monaco"/>
                      <w:sz w:val="32"/>
                      <w:szCs w:val="32"/>
                      <w:lang w:val="en-US"/>
                    </w:rPr>
                  </w:rPrChange>
                </w:rPr>
                <w:t xml:space="preserve">var fila = </w:t>
              </w:r>
              <w:proofErr w:type="gramStart"/>
              <w:r w:rsidRPr="00301ECB">
                <w:rPr>
                  <w:rFonts w:ascii="Monaco" w:hAnsi="Monaco" w:cs="Monaco"/>
                  <w:sz w:val="20"/>
                  <w:szCs w:val="20"/>
                  <w:lang w:val="en-US"/>
                  <w:rPrChange w:id="6115" w:author="Borja Gonzalez" w:date="2017-09-28T19:18:00Z">
                    <w:rPr>
                      <w:rFonts w:ascii="Monaco" w:hAnsi="Monaco" w:cs="Monaco"/>
                      <w:sz w:val="32"/>
                      <w:szCs w:val="32"/>
                      <w:lang w:val="en-US"/>
                    </w:rPr>
                  </w:rPrChange>
                </w:rPr>
                <w:t>tabla.insertRow</w:t>
              </w:r>
              <w:proofErr w:type="gramEnd"/>
              <w:r w:rsidRPr="00301ECB">
                <w:rPr>
                  <w:rFonts w:ascii="Monaco" w:hAnsi="Monaco" w:cs="Monaco"/>
                  <w:sz w:val="20"/>
                  <w:szCs w:val="20"/>
                  <w:lang w:val="en-US"/>
                  <w:rPrChange w:id="6116" w:author="Borja Gonzalez" w:date="2017-09-28T19:18:00Z">
                    <w:rPr>
                      <w:rFonts w:ascii="Monaco" w:hAnsi="Monaco" w:cs="Monaco"/>
                      <w:sz w:val="32"/>
                      <w:szCs w:val="32"/>
                      <w:lang w:val="en-US"/>
                    </w:rPr>
                  </w:rPrChange>
                </w:rPr>
                <w:t>(filas);</w:t>
              </w:r>
            </w:ins>
          </w:p>
          <w:p w14:paraId="6ECCFD27" w14:textId="77777777" w:rsidR="00301ECB" w:rsidRPr="00301ECB" w:rsidRDefault="00301ECB" w:rsidP="00301ECB">
            <w:pPr>
              <w:keepNext/>
              <w:keepLines/>
              <w:widowControl w:val="0"/>
              <w:autoSpaceDE w:val="0"/>
              <w:autoSpaceDN w:val="0"/>
              <w:adjustRightInd w:val="0"/>
              <w:spacing w:before="200"/>
              <w:outlineLvl w:val="4"/>
              <w:rPr>
                <w:ins w:id="6117" w:author="Borja Gonzalez" w:date="2017-09-28T19:17:00Z"/>
                <w:rFonts w:ascii="Monaco" w:hAnsi="Monaco" w:cs="Monaco"/>
                <w:sz w:val="20"/>
                <w:szCs w:val="20"/>
                <w:lang w:val="en-US"/>
                <w:rPrChange w:id="6118" w:author="Borja Gonzalez" w:date="2017-09-28T19:18:00Z">
                  <w:rPr>
                    <w:ins w:id="6119" w:author="Borja Gonzalez" w:date="2017-09-28T19:17:00Z"/>
                    <w:rFonts w:ascii="Monaco" w:eastAsiaTheme="majorEastAsia" w:hAnsi="Monaco" w:cs="Monaco"/>
                    <w:color w:val="243F60" w:themeColor="accent1" w:themeShade="7F"/>
                    <w:sz w:val="32"/>
                    <w:szCs w:val="32"/>
                    <w:lang w:val="en-US"/>
                  </w:rPr>
                </w:rPrChange>
              </w:rPr>
            </w:pPr>
            <w:proofErr w:type="gramStart"/>
            <w:ins w:id="6120" w:author="Borja Gonzalez" w:date="2017-09-28T19:17:00Z">
              <w:r w:rsidRPr="00301ECB">
                <w:rPr>
                  <w:rFonts w:ascii="Monaco" w:hAnsi="Monaco" w:cs="Monaco"/>
                  <w:sz w:val="20"/>
                  <w:szCs w:val="20"/>
                  <w:lang w:val="en-US"/>
                  <w:rPrChange w:id="6121" w:author="Borja Gonzalez" w:date="2017-09-28T19:18:00Z">
                    <w:rPr>
                      <w:rFonts w:ascii="Monaco" w:hAnsi="Monaco" w:cs="Monaco"/>
                      <w:sz w:val="32"/>
                      <w:szCs w:val="32"/>
                      <w:lang w:val="en-US"/>
                    </w:rPr>
                  </w:rPrChange>
                </w:rPr>
                <w:t>fila.insertCell</w:t>
              </w:r>
              <w:proofErr w:type="gramEnd"/>
              <w:r w:rsidRPr="00301ECB">
                <w:rPr>
                  <w:rFonts w:ascii="Monaco" w:hAnsi="Monaco" w:cs="Monaco"/>
                  <w:sz w:val="20"/>
                  <w:szCs w:val="20"/>
                  <w:lang w:val="en-US"/>
                  <w:rPrChange w:id="6122" w:author="Borja Gonzalez" w:date="2017-09-28T19:18:00Z">
                    <w:rPr>
                      <w:rFonts w:ascii="Monaco" w:hAnsi="Monaco" w:cs="Monaco"/>
                      <w:sz w:val="32"/>
                      <w:szCs w:val="32"/>
                      <w:lang w:val="en-US"/>
                    </w:rPr>
                  </w:rPrChange>
                </w:rPr>
                <w:t>(0).innerHTML = '</w:t>
              </w:r>
              <w:r w:rsidRPr="00301ECB">
                <w:rPr>
                  <w:rFonts w:ascii="Monaco" w:hAnsi="Monaco" w:cs="Monaco"/>
                  <w:b/>
                  <w:bCs/>
                  <w:color w:val="204A87"/>
                  <w:sz w:val="20"/>
                  <w:szCs w:val="20"/>
                  <w:lang w:val="en-US"/>
                  <w:rPrChange w:id="6123" w:author="Borja Gonzalez" w:date="2017-09-28T19:18:00Z">
                    <w:rPr>
                      <w:rFonts w:ascii="Monaco" w:hAnsi="Monaco" w:cs="Monaco"/>
                      <w:b/>
                      <w:bCs/>
                      <w:color w:val="204A87"/>
                      <w:sz w:val="32"/>
                      <w:szCs w:val="32"/>
                      <w:lang w:val="en-US"/>
                    </w:rPr>
                  </w:rPrChange>
                </w:rPr>
                <w:t>&lt;button</w:t>
              </w:r>
              <w:r w:rsidRPr="00301ECB">
                <w:rPr>
                  <w:rFonts w:ascii="Monaco" w:hAnsi="Monaco" w:cs="Monaco"/>
                  <w:sz w:val="20"/>
                  <w:szCs w:val="20"/>
                  <w:lang w:val="en-US"/>
                  <w:rPrChange w:id="6124"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6125" w:author="Borja Gonzalez" w:date="2017-09-28T19:18:00Z">
                    <w:rPr>
                      <w:rFonts w:ascii="Monaco" w:hAnsi="Monaco" w:cs="Monaco"/>
                      <w:color w:val="C4A000"/>
                      <w:sz w:val="32"/>
                      <w:szCs w:val="32"/>
                      <w:lang w:val="en-US"/>
                    </w:rPr>
                  </w:rPrChange>
                </w:rPr>
                <w:t>class=</w:t>
              </w:r>
              <w:r w:rsidRPr="00301ECB">
                <w:rPr>
                  <w:rFonts w:ascii="Monaco" w:hAnsi="Monaco" w:cs="Monaco"/>
                  <w:color w:val="4E9A06"/>
                  <w:sz w:val="20"/>
                  <w:szCs w:val="20"/>
                  <w:lang w:val="en-US"/>
                  <w:rPrChange w:id="6126" w:author="Borja Gonzalez" w:date="2017-09-28T19:18:00Z">
                    <w:rPr>
                      <w:rFonts w:ascii="Monaco" w:hAnsi="Monaco" w:cs="Monaco"/>
                      <w:color w:val="4E9A06"/>
                      <w:sz w:val="32"/>
                      <w:szCs w:val="32"/>
                      <w:lang w:val="en-US"/>
                    </w:rPr>
                  </w:rPrChange>
                </w:rPr>
                <w:t>"btn_borrar"</w:t>
              </w:r>
              <w:r w:rsidRPr="00301ECB">
                <w:rPr>
                  <w:rFonts w:ascii="Monaco" w:hAnsi="Monaco" w:cs="Monaco"/>
                  <w:sz w:val="20"/>
                  <w:szCs w:val="20"/>
                  <w:lang w:val="en-US"/>
                  <w:rPrChange w:id="6127"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6128" w:author="Borja Gonzalez" w:date="2017-09-28T19:18:00Z">
                    <w:rPr>
                      <w:rFonts w:ascii="Monaco" w:hAnsi="Monaco" w:cs="Monaco"/>
                      <w:color w:val="C4A000"/>
                      <w:sz w:val="32"/>
                      <w:szCs w:val="32"/>
                      <w:lang w:val="en-US"/>
                    </w:rPr>
                  </w:rPrChange>
                </w:rPr>
                <w:t>type=</w:t>
              </w:r>
              <w:r w:rsidRPr="00301ECB">
                <w:rPr>
                  <w:rFonts w:ascii="Monaco" w:hAnsi="Monaco" w:cs="Monaco"/>
                  <w:color w:val="4E9A06"/>
                  <w:sz w:val="20"/>
                  <w:szCs w:val="20"/>
                  <w:lang w:val="en-US"/>
                  <w:rPrChange w:id="6129" w:author="Borja Gonzalez" w:date="2017-09-28T19:18:00Z">
                    <w:rPr>
                      <w:rFonts w:ascii="Monaco" w:hAnsi="Monaco" w:cs="Monaco"/>
                      <w:color w:val="4E9A06"/>
                      <w:sz w:val="32"/>
                      <w:szCs w:val="32"/>
                      <w:lang w:val="en-US"/>
                    </w:rPr>
                  </w:rPrChange>
                </w:rPr>
                <w:t>"button"</w:t>
              </w:r>
              <w:r w:rsidRPr="00301ECB">
                <w:rPr>
                  <w:rFonts w:ascii="Monaco" w:hAnsi="Monaco" w:cs="Monaco"/>
                  <w:sz w:val="20"/>
                  <w:szCs w:val="20"/>
                  <w:lang w:val="en-US"/>
                  <w:rPrChange w:id="6130"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6131" w:author="Borja Gonzalez" w:date="2017-09-28T19:18:00Z">
                    <w:rPr>
                      <w:rFonts w:ascii="Monaco" w:hAnsi="Monaco" w:cs="Monaco"/>
                      <w:color w:val="C4A000"/>
                      <w:sz w:val="32"/>
                      <w:szCs w:val="32"/>
                      <w:lang w:val="en-US"/>
                    </w:rPr>
                  </w:rPrChange>
                </w:rPr>
                <w:t>onClick=</w:t>
              </w:r>
              <w:r w:rsidRPr="00301ECB">
                <w:rPr>
                  <w:rFonts w:ascii="Monaco" w:hAnsi="Monaco" w:cs="Monaco"/>
                  <w:color w:val="4E9A06"/>
                  <w:sz w:val="20"/>
                  <w:szCs w:val="20"/>
                  <w:lang w:val="en-US"/>
                  <w:rPrChange w:id="6132" w:author="Borja Gonzalez" w:date="2017-09-28T19:18:00Z">
                    <w:rPr>
                      <w:rFonts w:ascii="Monaco" w:hAnsi="Monaco" w:cs="Monaco"/>
                      <w:color w:val="4E9A06"/>
                      <w:sz w:val="32"/>
                      <w:szCs w:val="32"/>
                      <w:lang w:val="en-US"/>
                    </w:rPr>
                  </w:rPrChange>
                </w:rPr>
                <w:t>"borrar_datos('+datos[0].values[i][0]+',\''+nombre+'\')"</w:t>
              </w:r>
              <w:r w:rsidRPr="00301ECB">
                <w:rPr>
                  <w:rFonts w:ascii="Monaco" w:hAnsi="Monaco" w:cs="Monaco"/>
                  <w:b/>
                  <w:bCs/>
                  <w:color w:val="204A87"/>
                  <w:sz w:val="20"/>
                  <w:szCs w:val="20"/>
                  <w:lang w:val="en-US"/>
                  <w:rPrChange w:id="6133" w:author="Borja Gonzalez" w:date="2017-09-28T19:18:00Z">
                    <w:rPr>
                      <w:rFonts w:ascii="Monaco" w:hAnsi="Monaco" w:cs="Monaco"/>
                      <w:b/>
                      <w:bCs/>
                      <w:color w:val="204A87"/>
                      <w:sz w:val="32"/>
                      <w:szCs w:val="32"/>
                      <w:lang w:val="en-US"/>
                    </w:rPr>
                  </w:rPrChange>
                </w:rPr>
                <w:t>&gt;&lt;/button&gt;</w:t>
              </w:r>
              <w:r w:rsidRPr="00301ECB">
                <w:rPr>
                  <w:rFonts w:ascii="Monaco" w:hAnsi="Monaco" w:cs="Monaco"/>
                  <w:sz w:val="20"/>
                  <w:szCs w:val="20"/>
                  <w:lang w:val="en-US"/>
                  <w:rPrChange w:id="6134" w:author="Borja Gonzalez" w:date="2017-09-28T19:18:00Z">
                    <w:rPr>
                      <w:rFonts w:ascii="Monaco" w:hAnsi="Monaco" w:cs="Monaco"/>
                      <w:sz w:val="32"/>
                      <w:szCs w:val="32"/>
                      <w:lang w:val="en-US"/>
                    </w:rPr>
                  </w:rPrChange>
                </w:rPr>
                <w:t>';</w:t>
              </w:r>
            </w:ins>
          </w:p>
          <w:p w14:paraId="406BE244" w14:textId="77777777" w:rsidR="00301ECB" w:rsidRPr="0079203F" w:rsidRDefault="00301ECB">
            <w:pPr>
              <w:rPr>
                <w:ins w:id="6135" w:author="Borja Gonzalez" w:date="2017-09-28T19:17:00Z"/>
                <w:lang w:val="en-US"/>
                <w:rPrChange w:id="6136" w:author="Rodrigo García" w:date="2017-09-29T10:07:00Z">
                  <w:rPr>
                    <w:ins w:id="6137" w:author="Borja Gonzalez" w:date="2017-09-28T19:17:00Z"/>
                  </w:rPr>
                </w:rPrChange>
              </w:rPr>
            </w:pPr>
          </w:p>
        </w:tc>
      </w:tr>
    </w:tbl>
    <w:p w14:paraId="4BFE63F5" w14:textId="19893BE1" w:rsidR="008C4885" w:rsidRPr="0079203F" w:rsidRDefault="008C4885">
      <w:pPr>
        <w:rPr>
          <w:lang w:val="en-US"/>
          <w:rPrChange w:id="6138" w:author="Rodrigo García" w:date="2017-09-29T10:07:00Z">
            <w:rPr/>
          </w:rPrChange>
        </w:rPr>
      </w:pPr>
    </w:p>
    <w:p w14:paraId="70D3C8A9" w14:textId="77777777" w:rsidR="008C4885" w:rsidRPr="0079203F" w:rsidRDefault="008C4885">
      <w:pPr>
        <w:rPr>
          <w:lang w:val="en-US"/>
          <w:rPrChange w:id="6139" w:author="Rodrigo García" w:date="2017-09-29T10:07:00Z">
            <w:rPr/>
          </w:rPrChange>
        </w:rPr>
      </w:pPr>
    </w:p>
    <w:p w14:paraId="07C5F41C" w14:textId="38564636" w:rsidR="008C4885" w:rsidRDefault="008C4885">
      <w:r>
        <w:lastRenderedPageBreak/>
        <w:t xml:space="preserve">Como vimos en el aparatado de obtención de datos de un paciente, cuando se genera la tabla con movimientos se van insertando filas con los distintos movimientos, la fecha y por último </w:t>
      </w:r>
      <w:del w:id="6140" w:author="GONZALEZ DIAZ, BORJA" w:date="2017-10-02T18:19:00Z">
        <w:r w:rsidDel="00D14CB4">
          <w:delText>un fila</w:delText>
        </w:r>
      </w:del>
      <w:ins w:id="6141" w:author="GONZALEZ DIAZ, BORJA" w:date="2017-10-02T18:19:00Z">
        <w:r w:rsidR="00D14CB4">
          <w:t>una fila</w:t>
        </w:r>
      </w:ins>
      <w:r>
        <w:t xml:space="preserve"> que incluye un botón para borrar esa sesión de movimientos. Como vemos en el código cuando el usuario pulsa el botón se llama a una función </w:t>
      </w:r>
      <w:r w:rsidR="00C45289">
        <w:t xml:space="preserve">borrar </w:t>
      </w:r>
      <w:proofErr w:type="gramStart"/>
      <w:r w:rsidR="00C45289">
        <w:t>datos</w:t>
      </w:r>
      <w:r>
        <w:t>(</w:t>
      </w:r>
      <w:proofErr w:type="gramEnd"/>
      <w:r>
        <w:t>) a la que se le pasan</w:t>
      </w:r>
      <w:r w:rsidR="00CC1673">
        <w:t xml:space="preserve"> el identificador único de la sesión de movimientos y el nombre del paciente al que pertenece dicha sesión.</w:t>
      </w:r>
    </w:p>
    <w:p w14:paraId="4A44CC05" w14:textId="77777777" w:rsidR="00CC1673" w:rsidRDefault="00CC1673"/>
    <w:p w14:paraId="014292C9" w14:textId="2D6B732B" w:rsidR="00301ECB" w:rsidRDefault="00301ECB">
      <w:pPr>
        <w:rPr>
          <w:ins w:id="6142" w:author="Borja Gonzalez" w:date="2017-09-28T19:19:00Z"/>
        </w:rPr>
      </w:pPr>
    </w:p>
    <w:tbl>
      <w:tblPr>
        <w:tblStyle w:val="Tablaconcuadrcula"/>
        <w:tblW w:w="0" w:type="auto"/>
        <w:tblLook w:val="04A0" w:firstRow="1" w:lastRow="0" w:firstColumn="1" w:lastColumn="0" w:noHBand="0" w:noVBand="1"/>
      </w:tblPr>
      <w:tblGrid>
        <w:gridCol w:w="8856"/>
      </w:tblGrid>
      <w:tr w:rsidR="00301ECB" w14:paraId="16C9731E" w14:textId="77777777" w:rsidTr="00301ECB">
        <w:trPr>
          <w:ins w:id="6143" w:author="Borja Gonzalez" w:date="2017-09-28T19:19:00Z"/>
        </w:trPr>
        <w:tc>
          <w:tcPr>
            <w:tcW w:w="8856" w:type="dxa"/>
          </w:tcPr>
          <w:p w14:paraId="24CC7805" w14:textId="77777777" w:rsidR="00301ECB" w:rsidRPr="0079203F" w:rsidRDefault="00301ECB">
            <w:pPr>
              <w:rPr>
                <w:ins w:id="6144" w:author="Borja Gonzalez" w:date="2017-09-28T19:19:00Z"/>
                <w:lang w:val="es-ES"/>
                <w:rPrChange w:id="6145" w:author="Rodrigo García" w:date="2017-09-29T10:07:00Z">
                  <w:rPr>
                    <w:ins w:id="6146" w:author="Borja Gonzalez" w:date="2017-09-28T19:19:00Z"/>
                    <w:rFonts w:ascii="Monaco" w:eastAsiaTheme="majorEastAsia" w:hAnsi="Monaco" w:cs="Monaco"/>
                    <w:color w:val="243F60" w:themeColor="accent1" w:themeShade="7F"/>
                    <w:sz w:val="32"/>
                    <w:szCs w:val="32"/>
                    <w:lang w:val="en-US"/>
                  </w:rPr>
                </w:rPrChange>
              </w:rPr>
              <w:pPrChange w:id="6147" w:author="GONZALEZ DIAZ, BORJA" w:date="2017-09-29T19:27:00Z">
                <w:pPr>
                  <w:keepNext/>
                  <w:keepLines/>
                  <w:widowControl w:val="0"/>
                  <w:autoSpaceDE w:val="0"/>
                  <w:autoSpaceDN w:val="0"/>
                  <w:adjustRightInd w:val="0"/>
                  <w:spacing w:before="200"/>
                  <w:outlineLvl w:val="4"/>
                </w:pPr>
              </w:pPrChange>
            </w:pPr>
            <w:ins w:id="6148" w:author="Borja Gonzalez" w:date="2017-09-28T19:19:00Z">
              <w:r w:rsidRPr="0079203F">
                <w:rPr>
                  <w:b/>
                  <w:bCs/>
                  <w:color w:val="204A87"/>
                  <w:lang w:val="es-ES"/>
                  <w:rPrChange w:id="6149" w:author="Rodrigo García" w:date="2017-09-29T10:07:00Z">
                    <w:rPr>
                      <w:rFonts w:ascii="Monaco" w:hAnsi="Monaco" w:cs="Monaco"/>
                      <w:b/>
                      <w:bCs/>
                      <w:color w:val="204A87"/>
                      <w:sz w:val="32"/>
                      <w:szCs w:val="32"/>
                      <w:lang w:val="en-US"/>
                    </w:rPr>
                  </w:rPrChange>
                </w:rPr>
                <w:t>function</w:t>
              </w:r>
              <w:r w:rsidRPr="0079203F">
                <w:rPr>
                  <w:lang w:val="es-ES"/>
                  <w:rPrChange w:id="6150" w:author="Rodrigo García" w:date="2017-09-29T10:07:00Z">
                    <w:rPr>
                      <w:rFonts w:ascii="Monaco" w:hAnsi="Monaco" w:cs="Monaco"/>
                      <w:sz w:val="32"/>
                      <w:szCs w:val="32"/>
                      <w:lang w:val="en-US"/>
                    </w:rPr>
                  </w:rPrChange>
                </w:rPr>
                <w:t xml:space="preserve"> borrar_datos</w:t>
              </w:r>
              <w:r w:rsidRPr="0079203F">
                <w:rPr>
                  <w:b/>
                  <w:bCs/>
                  <w:lang w:val="es-ES"/>
                  <w:rPrChange w:id="6151" w:author="Rodrigo García" w:date="2017-09-29T10:07:00Z">
                    <w:rPr>
                      <w:rFonts w:ascii="Monaco" w:hAnsi="Monaco" w:cs="Monaco"/>
                      <w:b/>
                      <w:bCs/>
                      <w:color w:val="000000"/>
                      <w:sz w:val="32"/>
                      <w:szCs w:val="32"/>
                      <w:lang w:val="en-US"/>
                    </w:rPr>
                  </w:rPrChange>
                </w:rPr>
                <w:t>(</w:t>
              </w:r>
              <w:r w:rsidRPr="0079203F">
                <w:rPr>
                  <w:lang w:val="es-ES"/>
                  <w:rPrChange w:id="6152" w:author="Rodrigo García" w:date="2017-09-29T10:07:00Z">
                    <w:rPr>
                      <w:rFonts w:ascii="Monaco" w:hAnsi="Monaco" w:cs="Monaco"/>
                      <w:color w:val="000000"/>
                      <w:sz w:val="32"/>
                      <w:szCs w:val="32"/>
                      <w:lang w:val="en-US"/>
                    </w:rPr>
                  </w:rPrChange>
                </w:rPr>
                <w:t>N_</w:t>
              </w:r>
              <w:proofErr w:type="gramStart"/>
              <w:r w:rsidRPr="0079203F">
                <w:rPr>
                  <w:lang w:val="es-ES"/>
                  <w:rPrChange w:id="6153" w:author="Rodrigo García" w:date="2017-09-29T10:07:00Z">
                    <w:rPr>
                      <w:rFonts w:ascii="Monaco" w:hAnsi="Monaco" w:cs="Monaco"/>
                      <w:color w:val="000000"/>
                      <w:sz w:val="32"/>
                      <w:szCs w:val="32"/>
                      <w:lang w:val="en-US"/>
                    </w:rPr>
                  </w:rPrChange>
                </w:rPr>
                <w:t>p</w:t>
              </w:r>
              <w:r w:rsidRPr="0079203F">
                <w:rPr>
                  <w:b/>
                  <w:bCs/>
                  <w:lang w:val="es-ES"/>
                  <w:rPrChange w:id="6154" w:author="Rodrigo García" w:date="2017-09-29T10:07:00Z">
                    <w:rPr>
                      <w:rFonts w:ascii="Monaco" w:hAnsi="Monaco" w:cs="Monaco"/>
                      <w:b/>
                      <w:bCs/>
                      <w:color w:val="000000"/>
                      <w:sz w:val="32"/>
                      <w:szCs w:val="32"/>
                      <w:lang w:val="en-US"/>
                    </w:rPr>
                  </w:rPrChange>
                </w:rPr>
                <w:t>,</w:t>
              </w:r>
              <w:r w:rsidRPr="0079203F">
                <w:rPr>
                  <w:lang w:val="es-ES"/>
                  <w:rPrChange w:id="6155" w:author="Rodrigo García" w:date="2017-09-29T10:07:00Z">
                    <w:rPr>
                      <w:rFonts w:ascii="Monaco" w:hAnsi="Monaco" w:cs="Monaco"/>
                      <w:color w:val="000000"/>
                      <w:sz w:val="32"/>
                      <w:szCs w:val="32"/>
                      <w:lang w:val="en-US"/>
                    </w:rPr>
                  </w:rPrChange>
                </w:rPr>
                <w:t>nombre</w:t>
              </w:r>
              <w:proofErr w:type="gramEnd"/>
              <w:r w:rsidRPr="0079203F">
                <w:rPr>
                  <w:b/>
                  <w:bCs/>
                  <w:lang w:val="es-ES"/>
                  <w:rPrChange w:id="6156" w:author="Rodrigo García" w:date="2017-09-29T10:07:00Z">
                    <w:rPr>
                      <w:rFonts w:ascii="Monaco" w:hAnsi="Monaco" w:cs="Monaco"/>
                      <w:b/>
                      <w:bCs/>
                      <w:color w:val="000000"/>
                      <w:sz w:val="32"/>
                      <w:szCs w:val="32"/>
                      <w:lang w:val="en-US"/>
                    </w:rPr>
                  </w:rPrChange>
                </w:rPr>
                <w:t>){</w:t>
              </w:r>
            </w:ins>
          </w:p>
          <w:p w14:paraId="53251E06" w14:textId="77777777" w:rsidR="00301ECB" w:rsidRPr="0079203F" w:rsidRDefault="00301ECB">
            <w:pPr>
              <w:rPr>
                <w:ins w:id="6157" w:author="Borja Gonzalez" w:date="2017-09-28T19:19:00Z"/>
                <w:lang w:val="es-ES"/>
                <w:rPrChange w:id="6158" w:author="Rodrigo García" w:date="2017-09-29T10:07:00Z">
                  <w:rPr>
                    <w:ins w:id="6159" w:author="Borja Gonzalez" w:date="2017-09-28T19:19:00Z"/>
                    <w:rFonts w:ascii="Monaco" w:eastAsiaTheme="majorEastAsia" w:hAnsi="Monaco" w:cs="Monaco"/>
                    <w:color w:val="243F60" w:themeColor="accent1" w:themeShade="7F"/>
                    <w:sz w:val="32"/>
                    <w:szCs w:val="32"/>
                    <w:lang w:val="en-US"/>
                  </w:rPr>
                </w:rPrChange>
              </w:rPr>
              <w:pPrChange w:id="6160" w:author="GONZALEZ DIAZ, BORJA" w:date="2017-09-29T19:27:00Z">
                <w:pPr>
                  <w:keepNext/>
                  <w:keepLines/>
                  <w:widowControl w:val="0"/>
                  <w:autoSpaceDE w:val="0"/>
                  <w:autoSpaceDN w:val="0"/>
                  <w:adjustRightInd w:val="0"/>
                  <w:spacing w:before="200"/>
                  <w:outlineLvl w:val="4"/>
                </w:pPr>
              </w:pPrChange>
            </w:pPr>
            <w:ins w:id="6161" w:author="Borja Gonzalez" w:date="2017-09-28T19:19:00Z">
              <w:r w:rsidRPr="0079203F">
                <w:rPr>
                  <w:lang w:val="es-ES"/>
                  <w:rPrChange w:id="6162" w:author="Rodrigo García" w:date="2017-09-29T10:07:00Z">
                    <w:rPr>
                      <w:rFonts w:ascii="Monaco" w:hAnsi="Monaco" w:cs="Monaco"/>
                      <w:sz w:val="32"/>
                      <w:szCs w:val="32"/>
                      <w:lang w:val="en-US"/>
                    </w:rPr>
                  </w:rPrChange>
                </w:rPr>
                <w:t xml:space="preserve">    </w:t>
              </w:r>
              <w:r w:rsidRPr="0079203F">
                <w:rPr>
                  <w:b/>
                  <w:bCs/>
                  <w:color w:val="204A87"/>
                  <w:lang w:val="es-ES"/>
                  <w:rPrChange w:id="6163" w:author="Rodrigo García" w:date="2017-09-29T10:07:00Z">
                    <w:rPr>
                      <w:rFonts w:ascii="Monaco" w:hAnsi="Monaco" w:cs="Monaco"/>
                      <w:b/>
                      <w:bCs/>
                      <w:color w:val="204A87"/>
                      <w:sz w:val="32"/>
                      <w:szCs w:val="32"/>
                      <w:lang w:val="en-US"/>
                    </w:rPr>
                  </w:rPrChange>
                </w:rPr>
                <w:t>var</w:t>
              </w:r>
              <w:r w:rsidRPr="0079203F">
                <w:rPr>
                  <w:lang w:val="es-ES"/>
                  <w:rPrChange w:id="6164" w:author="Rodrigo García" w:date="2017-09-29T10:07:00Z">
                    <w:rPr>
                      <w:rFonts w:ascii="Monaco" w:hAnsi="Monaco" w:cs="Monaco"/>
                      <w:sz w:val="32"/>
                      <w:szCs w:val="32"/>
                      <w:lang w:val="en-US"/>
                    </w:rPr>
                  </w:rPrChange>
                </w:rPr>
                <w:t xml:space="preserve"> r </w:t>
              </w:r>
              <w:r w:rsidRPr="0079203F">
                <w:rPr>
                  <w:b/>
                  <w:bCs/>
                  <w:color w:val="CE5C00"/>
                  <w:lang w:val="es-ES"/>
                  <w:rPrChange w:id="6165" w:author="Rodrigo García" w:date="2017-09-29T10:07:00Z">
                    <w:rPr>
                      <w:rFonts w:ascii="Monaco" w:hAnsi="Monaco" w:cs="Monaco"/>
                      <w:b/>
                      <w:bCs/>
                      <w:color w:val="CE5C00"/>
                      <w:sz w:val="32"/>
                      <w:szCs w:val="32"/>
                      <w:lang w:val="en-US"/>
                    </w:rPr>
                  </w:rPrChange>
                </w:rPr>
                <w:t>=</w:t>
              </w:r>
              <w:r w:rsidRPr="0079203F">
                <w:rPr>
                  <w:lang w:val="es-ES"/>
                  <w:rPrChange w:id="6166" w:author="Rodrigo García" w:date="2017-09-29T10:07:00Z">
                    <w:rPr>
                      <w:rFonts w:ascii="Monaco" w:hAnsi="Monaco" w:cs="Monaco"/>
                      <w:sz w:val="32"/>
                      <w:szCs w:val="32"/>
                      <w:lang w:val="en-US"/>
                    </w:rPr>
                  </w:rPrChange>
                </w:rPr>
                <w:t xml:space="preserve"> </w:t>
              </w:r>
              <w:proofErr w:type="gramStart"/>
              <w:r w:rsidRPr="0079203F">
                <w:rPr>
                  <w:lang w:val="es-ES"/>
                  <w:rPrChange w:id="6167" w:author="Rodrigo García" w:date="2017-09-29T10:07:00Z">
                    <w:rPr>
                      <w:rFonts w:ascii="Monaco" w:hAnsi="Monaco" w:cs="Monaco"/>
                      <w:sz w:val="32"/>
                      <w:szCs w:val="32"/>
                      <w:lang w:val="en-US"/>
                    </w:rPr>
                  </w:rPrChange>
                </w:rPr>
                <w:t>confirm</w:t>
              </w:r>
              <w:r w:rsidRPr="0079203F">
                <w:rPr>
                  <w:b/>
                  <w:bCs/>
                  <w:lang w:val="es-ES"/>
                  <w:rPrChange w:id="6168"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6169" w:author="Rodrigo García" w:date="2017-09-29T10:07:00Z">
                    <w:rPr>
                      <w:rFonts w:ascii="Monaco" w:hAnsi="Monaco" w:cs="Monaco"/>
                      <w:color w:val="4E9A06"/>
                      <w:sz w:val="32"/>
                      <w:szCs w:val="32"/>
                      <w:lang w:val="en-US"/>
                    </w:rPr>
                  </w:rPrChange>
                </w:rPr>
                <w:t>"¿Esta seguro de que quiere borrar estos datos?"</w:t>
              </w:r>
              <w:r w:rsidRPr="0079203F">
                <w:rPr>
                  <w:b/>
                  <w:bCs/>
                  <w:lang w:val="es-ES"/>
                  <w:rPrChange w:id="6170" w:author="Rodrigo García" w:date="2017-09-29T10:07:00Z">
                    <w:rPr>
                      <w:rFonts w:ascii="Monaco" w:hAnsi="Monaco" w:cs="Monaco"/>
                      <w:b/>
                      <w:bCs/>
                      <w:color w:val="000000"/>
                      <w:sz w:val="32"/>
                      <w:szCs w:val="32"/>
                      <w:lang w:val="en-US"/>
                    </w:rPr>
                  </w:rPrChange>
                </w:rPr>
                <w:t>);</w:t>
              </w:r>
            </w:ins>
          </w:p>
          <w:p w14:paraId="51FDAD96" w14:textId="77777777" w:rsidR="00301ECB" w:rsidRPr="00301ECB" w:rsidRDefault="00301ECB">
            <w:pPr>
              <w:rPr>
                <w:ins w:id="6171" w:author="Borja Gonzalez" w:date="2017-09-28T19:19:00Z"/>
                <w:lang w:val="en-US"/>
                <w:rPrChange w:id="6172" w:author="Borja Gonzalez" w:date="2017-09-28T19:19:00Z">
                  <w:rPr>
                    <w:ins w:id="6173" w:author="Borja Gonzalez" w:date="2017-09-28T19:19:00Z"/>
                    <w:rFonts w:ascii="Monaco" w:eastAsiaTheme="majorEastAsia" w:hAnsi="Monaco" w:cs="Monaco"/>
                    <w:color w:val="243F60" w:themeColor="accent1" w:themeShade="7F"/>
                    <w:sz w:val="32"/>
                    <w:szCs w:val="32"/>
                    <w:lang w:val="en-US"/>
                  </w:rPr>
                </w:rPrChange>
              </w:rPr>
              <w:pPrChange w:id="6174" w:author="GONZALEZ DIAZ, BORJA" w:date="2017-09-29T19:27:00Z">
                <w:pPr>
                  <w:keepNext/>
                  <w:keepLines/>
                  <w:widowControl w:val="0"/>
                  <w:autoSpaceDE w:val="0"/>
                  <w:autoSpaceDN w:val="0"/>
                  <w:adjustRightInd w:val="0"/>
                  <w:spacing w:before="200"/>
                  <w:outlineLvl w:val="4"/>
                </w:pPr>
              </w:pPrChange>
            </w:pPr>
            <w:ins w:id="6175" w:author="Borja Gonzalez" w:date="2017-09-28T19:19:00Z">
              <w:r w:rsidRPr="0079203F">
                <w:rPr>
                  <w:lang w:val="es-ES"/>
                  <w:rPrChange w:id="6176" w:author="Rodrigo García" w:date="2017-09-29T10:07:00Z">
                    <w:rPr>
                      <w:rFonts w:ascii="Monaco" w:hAnsi="Monaco" w:cs="Monaco"/>
                      <w:sz w:val="32"/>
                      <w:szCs w:val="32"/>
                      <w:lang w:val="en-US"/>
                    </w:rPr>
                  </w:rPrChange>
                </w:rPr>
                <w:t xml:space="preserve">    </w:t>
              </w:r>
              <w:r w:rsidRPr="00301ECB">
                <w:rPr>
                  <w:b/>
                  <w:bCs/>
                  <w:color w:val="204A87"/>
                  <w:lang w:val="en-US"/>
                  <w:rPrChange w:id="6177" w:author="Borja Gonzalez" w:date="2017-09-28T19:19:00Z">
                    <w:rPr>
                      <w:rFonts w:ascii="Monaco" w:hAnsi="Monaco" w:cs="Monaco"/>
                      <w:b/>
                      <w:bCs/>
                      <w:color w:val="204A87"/>
                      <w:sz w:val="32"/>
                      <w:szCs w:val="32"/>
                      <w:lang w:val="en-US"/>
                    </w:rPr>
                  </w:rPrChange>
                </w:rPr>
                <w:t>if</w:t>
              </w:r>
              <w:r w:rsidRPr="00301ECB">
                <w:rPr>
                  <w:lang w:val="en-US"/>
                  <w:rPrChange w:id="6178" w:author="Borja Gonzalez" w:date="2017-09-28T19:19:00Z">
                    <w:rPr>
                      <w:rFonts w:ascii="Monaco" w:hAnsi="Monaco" w:cs="Monaco"/>
                      <w:sz w:val="32"/>
                      <w:szCs w:val="32"/>
                      <w:lang w:val="en-US"/>
                    </w:rPr>
                  </w:rPrChange>
                </w:rPr>
                <w:t xml:space="preserve"> </w:t>
              </w:r>
              <w:r w:rsidRPr="00301ECB">
                <w:rPr>
                  <w:b/>
                  <w:bCs/>
                  <w:lang w:val="en-US"/>
                  <w:rPrChange w:id="6179" w:author="Borja Gonzalez" w:date="2017-09-28T19:19:00Z">
                    <w:rPr>
                      <w:rFonts w:ascii="Monaco" w:hAnsi="Monaco" w:cs="Monaco"/>
                      <w:b/>
                      <w:bCs/>
                      <w:color w:val="000000"/>
                      <w:sz w:val="32"/>
                      <w:szCs w:val="32"/>
                      <w:lang w:val="en-US"/>
                    </w:rPr>
                  </w:rPrChange>
                </w:rPr>
                <w:t>(</w:t>
              </w:r>
              <w:r w:rsidRPr="00301ECB">
                <w:rPr>
                  <w:lang w:val="en-US"/>
                  <w:rPrChange w:id="6180" w:author="Borja Gonzalez" w:date="2017-09-28T19:19:00Z">
                    <w:rPr>
                      <w:rFonts w:ascii="Monaco" w:hAnsi="Monaco" w:cs="Monaco"/>
                      <w:color w:val="000000"/>
                      <w:sz w:val="32"/>
                      <w:szCs w:val="32"/>
                      <w:lang w:val="en-US"/>
                    </w:rPr>
                  </w:rPrChange>
                </w:rPr>
                <w:t xml:space="preserve">r </w:t>
              </w:r>
              <w:r w:rsidRPr="00301ECB">
                <w:rPr>
                  <w:b/>
                  <w:bCs/>
                  <w:color w:val="CE5C00"/>
                  <w:lang w:val="en-US"/>
                  <w:rPrChange w:id="6181" w:author="Borja Gonzalez" w:date="2017-09-28T19:19:00Z">
                    <w:rPr>
                      <w:rFonts w:ascii="Monaco" w:hAnsi="Monaco" w:cs="Monaco"/>
                      <w:b/>
                      <w:bCs/>
                      <w:color w:val="CE5C00"/>
                      <w:sz w:val="32"/>
                      <w:szCs w:val="32"/>
                      <w:lang w:val="en-US"/>
                    </w:rPr>
                  </w:rPrChange>
                </w:rPr>
                <w:t>==</w:t>
              </w:r>
              <w:r w:rsidRPr="00301ECB">
                <w:rPr>
                  <w:lang w:val="en-US"/>
                  <w:rPrChange w:id="6182" w:author="Borja Gonzalez" w:date="2017-09-28T19:19:00Z">
                    <w:rPr>
                      <w:rFonts w:ascii="Monaco" w:hAnsi="Monaco" w:cs="Monaco"/>
                      <w:sz w:val="32"/>
                      <w:szCs w:val="32"/>
                      <w:lang w:val="en-US"/>
                    </w:rPr>
                  </w:rPrChange>
                </w:rPr>
                <w:t xml:space="preserve"> </w:t>
              </w:r>
              <w:proofErr w:type="gramStart"/>
              <w:r w:rsidRPr="00301ECB">
                <w:rPr>
                  <w:b/>
                  <w:bCs/>
                  <w:color w:val="204A87"/>
                  <w:lang w:val="en-US"/>
                  <w:rPrChange w:id="6183" w:author="Borja Gonzalez" w:date="2017-09-28T19:19:00Z">
                    <w:rPr>
                      <w:rFonts w:ascii="Monaco" w:hAnsi="Monaco" w:cs="Monaco"/>
                      <w:b/>
                      <w:bCs/>
                      <w:color w:val="204A87"/>
                      <w:sz w:val="32"/>
                      <w:szCs w:val="32"/>
                      <w:lang w:val="en-US"/>
                    </w:rPr>
                  </w:rPrChange>
                </w:rPr>
                <w:t>true</w:t>
              </w:r>
              <w:r w:rsidRPr="00301ECB">
                <w:rPr>
                  <w:b/>
                  <w:bCs/>
                  <w:lang w:val="en-US"/>
                  <w:rPrChange w:id="6184" w:author="Borja Gonzalez" w:date="2017-09-28T19:19:00Z">
                    <w:rPr>
                      <w:rFonts w:ascii="Monaco" w:hAnsi="Monaco" w:cs="Monaco"/>
                      <w:b/>
                      <w:bCs/>
                      <w:color w:val="000000"/>
                      <w:sz w:val="32"/>
                      <w:szCs w:val="32"/>
                      <w:lang w:val="en-US"/>
                    </w:rPr>
                  </w:rPrChange>
                </w:rPr>
                <w:t>){</w:t>
              </w:r>
              <w:proofErr w:type="gramEnd"/>
            </w:ins>
          </w:p>
          <w:p w14:paraId="0BF9326E" w14:textId="77777777" w:rsidR="00301ECB" w:rsidRPr="00301ECB" w:rsidRDefault="00301ECB">
            <w:pPr>
              <w:rPr>
                <w:ins w:id="6185" w:author="Borja Gonzalez" w:date="2017-09-28T19:19:00Z"/>
                <w:lang w:val="en-US"/>
                <w:rPrChange w:id="6186" w:author="Borja Gonzalez" w:date="2017-09-28T19:19:00Z">
                  <w:rPr>
                    <w:ins w:id="6187" w:author="Borja Gonzalez" w:date="2017-09-28T19:19:00Z"/>
                    <w:rFonts w:ascii="Monaco" w:eastAsiaTheme="majorEastAsia" w:hAnsi="Monaco" w:cs="Monaco"/>
                    <w:color w:val="243F60" w:themeColor="accent1" w:themeShade="7F"/>
                    <w:sz w:val="32"/>
                    <w:szCs w:val="32"/>
                    <w:lang w:val="en-US"/>
                  </w:rPr>
                </w:rPrChange>
              </w:rPr>
              <w:pPrChange w:id="6188" w:author="GONZALEZ DIAZ, BORJA" w:date="2017-09-29T19:27:00Z">
                <w:pPr>
                  <w:keepNext/>
                  <w:keepLines/>
                  <w:widowControl w:val="0"/>
                  <w:autoSpaceDE w:val="0"/>
                  <w:autoSpaceDN w:val="0"/>
                  <w:adjustRightInd w:val="0"/>
                  <w:spacing w:before="200"/>
                  <w:outlineLvl w:val="4"/>
                </w:pPr>
              </w:pPrChange>
            </w:pPr>
            <w:ins w:id="6189" w:author="Borja Gonzalez" w:date="2017-09-28T19:19:00Z">
              <w:r w:rsidRPr="00301ECB">
                <w:rPr>
                  <w:lang w:val="en-US"/>
                  <w:rPrChange w:id="6190" w:author="Borja Gonzalez" w:date="2017-09-28T19:19:00Z">
                    <w:rPr>
                      <w:rFonts w:ascii="Monaco" w:hAnsi="Monaco" w:cs="Monaco"/>
                      <w:sz w:val="32"/>
                      <w:szCs w:val="32"/>
                      <w:lang w:val="en-US"/>
                    </w:rPr>
                  </w:rPrChange>
                </w:rPr>
                <w:t xml:space="preserve">      </w:t>
              </w:r>
            </w:ins>
          </w:p>
          <w:p w14:paraId="72105EC1" w14:textId="77777777" w:rsidR="00301ECB" w:rsidRPr="00301ECB" w:rsidRDefault="00301ECB">
            <w:pPr>
              <w:rPr>
                <w:ins w:id="6191" w:author="Borja Gonzalez" w:date="2017-09-28T19:19:00Z"/>
                <w:lang w:val="en-US"/>
                <w:rPrChange w:id="6192" w:author="Borja Gonzalez" w:date="2017-09-28T19:19:00Z">
                  <w:rPr>
                    <w:ins w:id="6193" w:author="Borja Gonzalez" w:date="2017-09-28T19:19:00Z"/>
                    <w:rFonts w:ascii="Monaco" w:eastAsiaTheme="majorEastAsia" w:hAnsi="Monaco" w:cs="Monaco"/>
                    <w:color w:val="243F60" w:themeColor="accent1" w:themeShade="7F"/>
                    <w:sz w:val="32"/>
                    <w:szCs w:val="32"/>
                    <w:lang w:val="en-US"/>
                  </w:rPr>
                </w:rPrChange>
              </w:rPr>
              <w:pPrChange w:id="6194" w:author="GONZALEZ DIAZ, BORJA" w:date="2017-09-29T19:27:00Z">
                <w:pPr>
                  <w:keepNext/>
                  <w:keepLines/>
                  <w:widowControl w:val="0"/>
                  <w:autoSpaceDE w:val="0"/>
                  <w:autoSpaceDN w:val="0"/>
                  <w:adjustRightInd w:val="0"/>
                  <w:spacing w:before="200"/>
                  <w:outlineLvl w:val="4"/>
                </w:pPr>
              </w:pPrChange>
            </w:pPr>
            <w:ins w:id="6195" w:author="Borja Gonzalez" w:date="2017-09-28T19:19:00Z">
              <w:r w:rsidRPr="00301ECB">
                <w:rPr>
                  <w:lang w:val="en-US"/>
                  <w:rPrChange w:id="6196" w:author="Borja Gonzalez" w:date="2017-09-28T19:19:00Z">
                    <w:rPr>
                      <w:rFonts w:ascii="Monaco" w:hAnsi="Monaco" w:cs="Monaco"/>
                      <w:sz w:val="32"/>
                      <w:szCs w:val="32"/>
                      <w:lang w:val="en-US"/>
                    </w:rPr>
                  </w:rPrChange>
                </w:rPr>
                <w:t xml:space="preserve">        </w:t>
              </w:r>
              <w:r w:rsidRPr="00301ECB">
                <w:rPr>
                  <w:b/>
                  <w:bCs/>
                  <w:color w:val="204A87"/>
                  <w:lang w:val="en-US"/>
                  <w:rPrChange w:id="6197" w:author="Borja Gonzalez" w:date="2017-09-28T19:19:00Z">
                    <w:rPr>
                      <w:rFonts w:ascii="Monaco" w:hAnsi="Monaco" w:cs="Monaco"/>
                      <w:b/>
                      <w:bCs/>
                      <w:color w:val="204A87"/>
                      <w:sz w:val="32"/>
                      <w:szCs w:val="32"/>
                      <w:lang w:val="en-US"/>
                    </w:rPr>
                  </w:rPrChange>
                </w:rPr>
                <w:t>var</w:t>
              </w:r>
              <w:r w:rsidRPr="00301ECB">
                <w:rPr>
                  <w:lang w:val="en-US"/>
                  <w:rPrChange w:id="6198" w:author="Borja Gonzalez" w:date="2017-09-28T19:19:00Z">
                    <w:rPr>
                      <w:rFonts w:ascii="Monaco" w:hAnsi="Monaco" w:cs="Monaco"/>
                      <w:sz w:val="32"/>
                      <w:szCs w:val="32"/>
                      <w:lang w:val="en-US"/>
                    </w:rPr>
                  </w:rPrChange>
                </w:rPr>
                <w:t xml:space="preserve"> socket </w:t>
              </w:r>
              <w:r w:rsidRPr="00301ECB">
                <w:rPr>
                  <w:b/>
                  <w:bCs/>
                  <w:color w:val="CE5C00"/>
                  <w:lang w:val="en-US"/>
                  <w:rPrChange w:id="6199" w:author="Borja Gonzalez" w:date="2017-09-28T19:19:00Z">
                    <w:rPr>
                      <w:rFonts w:ascii="Monaco" w:hAnsi="Monaco" w:cs="Monaco"/>
                      <w:b/>
                      <w:bCs/>
                      <w:color w:val="CE5C00"/>
                      <w:sz w:val="32"/>
                      <w:szCs w:val="32"/>
                      <w:lang w:val="en-US"/>
                    </w:rPr>
                  </w:rPrChange>
                </w:rPr>
                <w:t>=</w:t>
              </w:r>
              <w:r w:rsidRPr="00301ECB">
                <w:rPr>
                  <w:lang w:val="en-US"/>
                  <w:rPrChange w:id="6200" w:author="Borja Gonzalez" w:date="2017-09-28T19:19:00Z">
                    <w:rPr>
                      <w:rFonts w:ascii="Monaco" w:hAnsi="Monaco" w:cs="Monaco"/>
                      <w:sz w:val="32"/>
                      <w:szCs w:val="32"/>
                      <w:lang w:val="en-US"/>
                    </w:rPr>
                  </w:rPrChange>
                </w:rPr>
                <w:t xml:space="preserve"> </w:t>
              </w:r>
              <w:proofErr w:type="gramStart"/>
              <w:r w:rsidRPr="00301ECB">
                <w:rPr>
                  <w:lang w:val="en-US"/>
                  <w:rPrChange w:id="6201" w:author="Borja Gonzalez" w:date="2017-09-28T19:19:00Z">
                    <w:rPr>
                      <w:rFonts w:ascii="Monaco" w:hAnsi="Monaco" w:cs="Monaco"/>
                      <w:sz w:val="32"/>
                      <w:szCs w:val="32"/>
                      <w:lang w:val="en-US"/>
                    </w:rPr>
                  </w:rPrChange>
                </w:rPr>
                <w:t>io</w:t>
              </w:r>
              <w:r w:rsidRPr="00301ECB">
                <w:rPr>
                  <w:b/>
                  <w:bCs/>
                  <w:lang w:val="en-US"/>
                  <w:rPrChange w:id="6202" w:author="Borja Gonzalez" w:date="2017-09-28T19:19:00Z">
                    <w:rPr>
                      <w:rFonts w:ascii="Monaco" w:hAnsi="Monaco" w:cs="Monaco"/>
                      <w:b/>
                      <w:bCs/>
                      <w:color w:val="000000"/>
                      <w:sz w:val="32"/>
                      <w:szCs w:val="32"/>
                      <w:lang w:val="en-US"/>
                    </w:rPr>
                  </w:rPrChange>
                </w:rPr>
                <w:t>.</w:t>
              </w:r>
              <w:r w:rsidRPr="00301ECB">
                <w:rPr>
                  <w:lang w:val="en-US"/>
                  <w:rPrChange w:id="6203" w:author="Borja Gonzalez" w:date="2017-09-28T19:19:00Z">
                    <w:rPr>
                      <w:rFonts w:ascii="Monaco" w:hAnsi="Monaco" w:cs="Monaco"/>
                      <w:color w:val="000000"/>
                      <w:sz w:val="32"/>
                      <w:szCs w:val="32"/>
                      <w:lang w:val="en-US"/>
                    </w:rPr>
                  </w:rPrChange>
                </w:rPr>
                <w:t>connect</w:t>
              </w:r>
              <w:proofErr w:type="gramEnd"/>
              <w:r w:rsidRPr="00301ECB">
                <w:rPr>
                  <w:b/>
                  <w:bCs/>
                  <w:lang w:val="en-US"/>
                  <w:rPrChange w:id="6204" w:author="Borja Gonzalez" w:date="2017-09-28T19:19:00Z">
                    <w:rPr>
                      <w:rFonts w:ascii="Monaco" w:hAnsi="Monaco" w:cs="Monaco"/>
                      <w:b/>
                      <w:bCs/>
                      <w:color w:val="000000"/>
                      <w:sz w:val="32"/>
                      <w:szCs w:val="32"/>
                      <w:lang w:val="en-US"/>
                    </w:rPr>
                  </w:rPrChange>
                </w:rPr>
                <w:t>(</w:t>
              </w:r>
              <w:r w:rsidRPr="00301ECB">
                <w:rPr>
                  <w:color w:val="4E9A06"/>
                  <w:lang w:val="en-US"/>
                  <w:rPrChange w:id="6205" w:author="Borja Gonzalez" w:date="2017-09-28T19:19:00Z">
                    <w:rPr>
                      <w:rFonts w:ascii="Monaco" w:hAnsi="Monaco" w:cs="Monaco"/>
                      <w:color w:val="4E9A06"/>
                      <w:sz w:val="32"/>
                      <w:szCs w:val="32"/>
                      <w:lang w:val="en-US"/>
                    </w:rPr>
                  </w:rPrChange>
                </w:rPr>
                <w:t>"http://172.20.10.5:8124"</w:t>
              </w:r>
              <w:r w:rsidRPr="00301ECB">
                <w:rPr>
                  <w:b/>
                  <w:bCs/>
                  <w:lang w:val="en-US"/>
                  <w:rPrChange w:id="6206" w:author="Borja Gonzalez" w:date="2017-09-28T19:19:00Z">
                    <w:rPr>
                      <w:rFonts w:ascii="Monaco" w:hAnsi="Monaco" w:cs="Monaco"/>
                      <w:b/>
                      <w:bCs/>
                      <w:color w:val="000000"/>
                      <w:sz w:val="32"/>
                      <w:szCs w:val="32"/>
                      <w:lang w:val="en-US"/>
                    </w:rPr>
                  </w:rPrChange>
                </w:rPr>
                <w:t>);</w:t>
              </w:r>
            </w:ins>
          </w:p>
          <w:p w14:paraId="7910062D" w14:textId="77777777" w:rsidR="00301ECB" w:rsidRPr="00301ECB" w:rsidRDefault="00301ECB">
            <w:pPr>
              <w:rPr>
                <w:ins w:id="6207" w:author="Borja Gonzalez" w:date="2017-09-28T19:19:00Z"/>
                <w:lang w:val="en-US"/>
                <w:rPrChange w:id="6208" w:author="Borja Gonzalez" w:date="2017-09-28T19:19:00Z">
                  <w:rPr>
                    <w:ins w:id="6209" w:author="Borja Gonzalez" w:date="2017-09-28T19:19:00Z"/>
                    <w:rFonts w:ascii="Monaco" w:hAnsi="Monaco" w:cs="Monaco"/>
                    <w:sz w:val="32"/>
                    <w:szCs w:val="32"/>
                    <w:lang w:val="en-US"/>
                  </w:rPr>
                </w:rPrChange>
              </w:rPr>
              <w:pPrChange w:id="6210" w:author="GONZALEZ DIAZ, BORJA" w:date="2017-09-29T19:27:00Z">
                <w:pPr>
                  <w:widowControl w:val="0"/>
                  <w:autoSpaceDE w:val="0"/>
                  <w:autoSpaceDN w:val="0"/>
                  <w:adjustRightInd w:val="0"/>
                </w:pPr>
              </w:pPrChange>
            </w:pPr>
          </w:p>
          <w:p w14:paraId="76C9D41F" w14:textId="77777777" w:rsidR="00301ECB" w:rsidRPr="00301ECB" w:rsidRDefault="00301ECB">
            <w:pPr>
              <w:rPr>
                <w:ins w:id="6211" w:author="Borja Gonzalez" w:date="2017-09-28T19:19:00Z"/>
                <w:lang w:val="en-US"/>
                <w:rPrChange w:id="6212" w:author="Borja Gonzalez" w:date="2017-09-28T19:19:00Z">
                  <w:rPr>
                    <w:ins w:id="6213" w:author="Borja Gonzalez" w:date="2017-09-28T19:19:00Z"/>
                    <w:rFonts w:ascii="Monaco" w:eastAsiaTheme="majorEastAsia" w:hAnsi="Monaco" w:cs="Monaco"/>
                    <w:color w:val="243F60" w:themeColor="accent1" w:themeShade="7F"/>
                    <w:sz w:val="32"/>
                    <w:szCs w:val="32"/>
                    <w:lang w:val="en-US"/>
                  </w:rPr>
                </w:rPrChange>
              </w:rPr>
              <w:pPrChange w:id="6214" w:author="GONZALEZ DIAZ, BORJA" w:date="2017-09-29T19:27:00Z">
                <w:pPr>
                  <w:keepNext/>
                  <w:keepLines/>
                  <w:widowControl w:val="0"/>
                  <w:autoSpaceDE w:val="0"/>
                  <w:autoSpaceDN w:val="0"/>
                  <w:adjustRightInd w:val="0"/>
                  <w:spacing w:before="200"/>
                  <w:outlineLvl w:val="4"/>
                </w:pPr>
              </w:pPrChange>
            </w:pPr>
            <w:ins w:id="6215" w:author="Borja Gonzalez" w:date="2017-09-28T19:19:00Z">
              <w:r w:rsidRPr="00301ECB">
                <w:rPr>
                  <w:lang w:val="en-US"/>
                  <w:rPrChange w:id="6216" w:author="Borja Gonzalez" w:date="2017-09-28T19:19:00Z">
                    <w:rPr>
                      <w:rFonts w:ascii="Monaco" w:hAnsi="Monaco" w:cs="Monaco"/>
                      <w:sz w:val="32"/>
                      <w:szCs w:val="32"/>
                      <w:lang w:val="en-US"/>
                    </w:rPr>
                  </w:rPrChange>
                </w:rPr>
                <w:t xml:space="preserve">            </w:t>
              </w:r>
              <w:proofErr w:type="gramStart"/>
              <w:r w:rsidRPr="00301ECB">
                <w:rPr>
                  <w:lang w:val="en-US"/>
                  <w:rPrChange w:id="6217" w:author="Borja Gonzalez" w:date="2017-09-28T19:19:00Z">
                    <w:rPr>
                      <w:rFonts w:ascii="Monaco" w:hAnsi="Monaco" w:cs="Monaco"/>
                      <w:sz w:val="32"/>
                      <w:szCs w:val="32"/>
                      <w:lang w:val="en-US"/>
                    </w:rPr>
                  </w:rPrChange>
                </w:rPr>
                <w:t>socket</w:t>
              </w:r>
              <w:r w:rsidRPr="00301ECB">
                <w:rPr>
                  <w:b/>
                  <w:bCs/>
                  <w:lang w:val="en-US"/>
                  <w:rPrChange w:id="6218" w:author="Borja Gonzalez" w:date="2017-09-28T19:19:00Z">
                    <w:rPr>
                      <w:rFonts w:ascii="Monaco" w:hAnsi="Monaco" w:cs="Monaco"/>
                      <w:b/>
                      <w:bCs/>
                      <w:color w:val="000000"/>
                      <w:sz w:val="32"/>
                      <w:szCs w:val="32"/>
                      <w:lang w:val="en-US"/>
                    </w:rPr>
                  </w:rPrChange>
                </w:rPr>
                <w:t>.</w:t>
              </w:r>
              <w:r w:rsidRPr="00301ECB">
                <w:rPr>
                  <w:lang w:val="en-US"/>
                  <w:rPrChange w:id="6219" w:author="Borja Gonzalez" w:date="2017-09-28T19:19:00Z">
                    <w:rPr>
                      <w:rFonts w:ascii="Monaco" w:hAnsi="Monaco" w:cs="Monaco"/>
                      <w:color w:val="000000"/>
                      <w:sz w:val="32"/>
                      <w:szCs w:val="32"/>
                      <w:lang w:val="en-US"/>
                    </w:rPr>
                  </w:rPrChange>
                </w:rPr>
                <w:t>on</w:t>
              </w:r>
              <w:proofErr w:type="gramEnd"/>
              <w:r w:rsidRPr="00301ECB">
                <w:rPr>
                  <w:b/>
                  <w:bCs/>
                  <w:lang w:val="en-US"/>
                  <w:rPrChange w:id="6220" w:author="Borja Gonzalez" w:date="2017-09-28T19:19:00Z">
                    <w:rPr>
                      <w:rFonts w:ascii="Monaco" w:hAnsi="Monaco" w:cs="Monaco"/>
                      <w:b/>
                      <w:bCs/>
                      <w:color w:val="000000"/>
                      <w:sz w:val="32"/>
                      <w:szCs w:val="32"/>
                      <w:lang w:val="en-US"/>
                    </w:rPr>
                  </w:rPrChange>
                </w:rPr>
                <w:t>(</w:t>
              </w:r>
              <w:r w:rsidRPr="00301ECB">
                <w:rPr>
                  <w:color w:val="4E9A06"/>
                  <w:lang w:val="en-US"/>
                  <w:rPrChange w:id="6221" w:author="Borja Gonzalez" w:date="2017-09-28T19:19:00Z">
                    <w:rPr>
                      <w:rFonts w:ascii="Monaco" w:hAnsi="Monaco" w:cs="Monaco"/>
                      <w:color w:val="4E9A06"/>
                      <w:sz w:val="32"/>
                      <w:szCs w:val="32"/>
                      <w:lang w:val="en-US"/>
                    </w:rPr>
                  </w:rPrChange>
                </w:rPr>
                <w:t>"message"</w:t>
              </w:r>
              <w:r w:rsidRPr="00301ECB">
                <w:rPr>
                  <w:b/>
                  <w:bCs/>
                  <w:lang w:val="en-US"/>
                  <w:rPrChange w:id="6222" w:author="Borja Gonzalez" w:date="2017-09-28T19:19:00Z">
                    <w:rPr>
                      <w:rFonts w:ascii="Monaco" w:hAnsi="Monaco" w:cs="Monaco"/>
                      <w:b/>
                      <w:bCs/>
                      <w:color w:val="000000"/>
                      <w:sz w:val="32"/>
                      <w:szCs w:val="32"/>
                      <w:lang w:val="en-US"/>
                    </w:rPr>
                  </w:rPrChange>
                </w:rPr>
                <w:t>,</w:t>
              </w:r>
              <w:r w:rsidRPr="00301ECB">
                <w:rPr>
                  <w:b/>
                  <w:bCs/>
                  <w:color w:val="204A87"/>
                  <w:lang w:val="en-US"/>
                  <w:rPrChange w:id="6223" w:author="Borja Gonzalez" w:date="2017-09-28T19:19:00Z">
                    <w:rPr>
                      <w:rFonts w:ascii="Monaco" w:hAnsi="Monaco" w:cs="Monaco"/>
                      <w:b/>
                      <w:bCs/>
                      <w:color w:val="204A87"/>
                      <w:sz w:val="32"/>
                      <w:szCs w:val="32"/>
                      <w:lang w:val="en-US"/>
                    </w:rPr>
                  </w:rPrChange>
                </w:rPr>
                <w:t>function</w:t>
              </w:r>
              <w:r w:rsidRPr="00301ECB">
                <w:rPr>
                  <w:b/>
                  <w:bCs/>
                  <w:lang w:val="en-US"/>
                  <w:rPrChange w:id="6224" w:author="Borja Gonzalez" w:date="2017-09-28T19:19:00Z">
                    <w:rPr>
                      <w:rFonts w:ascii="Monaco" w:hAnsi="Monaco" w:cs="Monaco"/>
                      <w:b/>
                      <w:bCs/>
                      <w:color w:val="000000"/>
                      <w:sz w:val="32"/>
                      <w:szCs w:val="32"/>
                      <w:lang w:val="en-US"/>
                    </w:rPr>
                  </w:rPrChange>
                </w:rPr>
                <w:t>(</w:t>
              </w:r>
              <w:r w:rsidRPr="00301ECB">
                <w:rPr>
                  <w:lang w:val="en-US"/>
                  <w:rPrChange w:id="6225" w:author="Borja Gonzalez" w:date="2017-09-28T19:19:00Z">
                    <w:rPr>
                      <w:rFonts w:ascii="Monaco" w:hAnsi="Monaco" w:cs="Monaco"/>
                      <w:color w:val="000000"/>
                      <w:sz w:val="32"/>
                      <w:szCs w:val="32"/>
                      <w:lang w:val="en-US"/>
                    </w:rPr>
                  </w:rPrChange>
                </w:rPr>
                <w:t>message</w:t>
              </w:r>
              <w:r w:rsidRPr="00301ECB">
                <w:rPr>
                  <w:b/>
                  <w:bCs/>
                  <w:lang w:val="en-US"/>
                  <w:rPrChange w:id="6226" w:author="Borja Gonzalez" w:date="2017-09-28T19:19:00Z">
                    <w:rPr>
                      <w:rFonts w:ascii="Monaco" w:hAnsi="Monaco" w:cs="Monaco"/>
                      <w:b/>
                      <w:bCs/>
                      <w:color w:val="000000"/>
                      <w:sz w:val="32"/>
                      <w:szCs w:val="32"/>
                      <w:lang w:val="en-US"/>
                    </w:rPr>
                  </w:rPrChange>
                </w:rPr>
                <w:t>){</w:t>
              </w:r>
            </w:ins>
          </w:p>
          <w:p w14:paraId="37DB9921" w14:textId="77777777" w:rsidR="00301ECB" w:rsidRPr="0079203F" w:rsidRDefault="00301ECB">
            <w:pPr>
              <w:rPr>
                <w:ins w:id="6227" w:author="Borja Gonzalez" w:date="2017-09-28T19:19:00Z"/>
                <w:lang w:val="es-ES"/>
                <w:rPrChange w:id="6228" w:author="Rodrigo García" w:date="2017-09-29T10:07:00Z">
                  <w:rPr>
                    <w:ins w:id="6229" w:author="Borja Gonzalez" w:date="2017-09-28T19:19:00Z"/>
                    <w:rFonts w:ascii="Monaco" w:eastAsiaTheme="majorEastAsia" w:hAnsi="Monaco" w:cs="Monaco"/>
                    <w:color w:val="243F60" w:themeColor="accent1" w:themeShade="7F"/>
                    <w:sz w:val="32"/>
                    <w:szCs w:val="32"/>
                    <w:lang w:val="en-US"/>
                  </w:rPr>
                </w:rPrChange>
              </w:rPr>
              <w:pPrChange w:id="6230" w:author="GONZALEZ DIAZ, BORJA" w:date="2017-09-29T19:27:00Z">
                <w:pPr>
                  <w:keepNext/>
                  <w:keepLines/>
                  <w:widowControl w:val="0"/>
                  <w:autoSpaceDE w:val="0"/>
                  <w:autoSpaceDN w:val="0"/>
                  <w:adjustRightInd w:val="0"/>
                  <w:spacing w:before="200"/>
                  <w:outlineLvl w:val="4"/>
                </w:pPr>
              </w:pPrChange>
            </w:pPr>
            <w:ins w:id="6231" w:author="Borja Gonzalez" w:date="2017-09-28T19:19:00Z">
              <w:r w:rsidRPr="00301ECB">
                <w:rPr>
                  <w:lang w:val="en-US"/>
                  <w:rPrChange w:id="6232" w:author="Borja Gonzalez" w:date="2017-09-28T19:19:00Z">
                    <w:rPr>
                      <w:rFonts w:ascii="Monaco" w:hAnsi="Monaco" w:cs="Monaco"/>
                      <w:sz w:val="32"/>
                      <w:szCs w:val="32"/>
                      <w:lang w:val="en-US"/>
                    </w:rPr>
                  </w:rPrChange>
                </w:rPr>
                <w:t xml:space="preserve">                </w:t>
              </w:r>
              <w:proofErr w:type="gramStart"/>
              <w:r w:rsidRPr="0079203F">
                <w:rPr>
                  <w:lang w:val="es-ES"/>
                  <w:rPrChange w:id="6233" w:author="Rodrigo García" w:date="2017-09-29T10:07:00Z">
                    <w:rPr>
                      <w:rFonts w:ascii="Monaco" w:hAnsi="Monaco" w:cs="Monaco"/>
                      <w:color w:val="000000"/>
                      <w:sz w:val="32"/>
                      <w:szCs w:val="32"/>
                      <w:lang w:val="en-US"/>
                    </w:rPr>
                  </w:rPrChange>
                </w:rPr>
                <w:t>console</w:t>
              </w:r>
              <w:r w:rsidRPr="0079203F">
                <w:rPr>
                  <w:b/>
                  <w:bCs/>
                  <w:lang w:val="es-ES"/>
                  <w:rPrChange w:id="6234" w:author="Rodrigo García" w:date="2017-09-29T10:07:00Z">
                    <w:rPr>
                      <w:rFonts w:ascii="Monaco" w:hAnsi="Monaco" w:cs="Monaco"/>
                      <w:b/>
                      <w:bCs/>
                      <w:color w:val="000000"/>
                      <w:sz w:val="32"/>
                      <w:szCs w:val="32"/>
                      <w:lang w:val="en-US"/>
                    </w:rPr>
                  </w:rPrChange>
                </w:rPr>
                <w:t>.</w:t>
              </w:r>
              <w:r w:rsidRPr="0079203F">
                <w:rPr>
                  <w:lang w:val="es-ES"/>
                  <w:rPrChange w:id="6235" w:author="Rodrigo García" w:date="2017-09-29T10:07:00Z">
                    <w:rPr>
                      <w:rFonts w:ascii="Monaco" w:hAnsi="Monaco" w:cs="Monaco"/>
                      <w:color w:val="000000"/>
                      <w:sz w:val="32"/>
                      <w:szCs w:val="32"/>
                      <w:lang w:val="en-US"/>
                    </w:rPr>
                  </w:rPrChange>
                </w:rPr>
                <w:t>log</w:t>
              </w:r>
              <w:r w:rsidRPr="0079203F">
                <w:rPr>
                  <w:b/>
                  <w:bCs/>
                  <w:lang w:val="es-ES"/>
                  <w:rPrChange w:id="6236"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6237" w:author="Rodrigo García" w:date="2017-09-29T10:07:00Z">
                    <w:rPr>
                      <w:rFonts w:ascii="Monaco" w:hAnsi="Monaco" w:cs="Monaco"/>
                      <w:color w:val="4E9A06"/>
                      <w:sz w:val="32"/>
                      <w:szCs w:val="32"/>
                      <w:lang w:val="en-US"/>
                    </w:rPr>
                  </w:rPrChange>
                </w:rPr>
                <w:t>"El servidor ha enviado un mensaje:"</w:t>
              </w:r>
              <w:r w:rsidRPr="0079203F">
                <w:rPr>
                  <w:b/>
                  <w:bCs/>
                  <w:lang w:val="es-ES"/>
                  <w:rPrChange w:id="6238" w:author="Rodrigo García" w:date="2017-09-29T10:07:00Z">
                    <w:rPr>
                      <w:rFonts w:ascii="Monaco" w:hAnsi="Monaco" w:cs="Monaco"/>
                      <w:b/>
                      <w:bCs/>
                      <w:color w:val="000000"/>
                      <w:sz w:val="32"/>
                      <w:szCs w:val="32"/>
                      <w:lang w:val="en-US"/>
                    </w:rPr>
                  </w:rPrChange>
                </w:rPr>
                <w:t>);</w:t>
              </w:r>
            </w:ins>
          </w:p>
          <w:p w14:paraId="7E8E682B" w14:textId="77777777" w:rsidR="00301ECB" w:rsidRPr="00301ECB" w:rsidRDefault="00301ECB">
            <w:pPr>
              <w:rPr>
                <w:ins w:id="6239" w:author="Borja Gonzalez" w:date="2017-09-28T19:19:00Z"/>
                <w:lang w:val="en-US"/>
                <w:rPrChange w:id="6240" w:author="Borja Gonzalez" w:date="2017-09-28T19:19:00Z">
                  <w:rPr>
                    <w:ins w:id="6241" w:author="Borja Gonzalez" w:date="2017-09-28T19:19:00Z"/>
                    <w:rFonts w:ascii="Monaco" w:eastAsiaTheme="majorEastAsia" w:hAnsi="Monaco" w:cs="Monaco"/>
                    <w:color w:val="243F60" w:themeColor="accent1" w:themeShade="7F"/>
                    <w:sz w:val="32"/>
                    <w:szCs w:val="32"/>
                    <w:lang w:val="en-US"/>
                  </w:rPr>
                </w:rPrChange>
              </w:rPr>
              <w:pPrChange w:id="6242" w:author="GONZALEZ DIAZ, BORJA" w:date="2017-09-29T19:27:00Z">
                <w:pPr>
                  <w:keepNext/>
                  <w:keepLines/>
                  <w:widowControl w:val="0"/>
                  <w:autoSpaceDE w:val="0"/>
                  <w:autoSpaceDN w:val="0"/>
                  <w:adjustRightInd w:val="0"/>
                  <w:spacing w:before="200"/>
                  <w:outlineLvl w:val="4"/>
                </w:pPr>
              </w:pPrChange>
            </w:pPr>
            <w:ins w:id="6243" w:author="Borja Gonzalez" w:date="2017-09-28T19:19:00Z">
              <w:r w:rsidRPr="0079203F">
                <w:rPr>
                  <w:lang w:val="es-ES"/>
                  <w:rPrChange w:id="6244" w:author="Rodrigo García" w:date="2017-09-29T10:07:00Z">
                    <w:rPr>
                      <w:rFonts w:ascii="Monaco" w:hAnsi="Monaco" w:cs="Monaco"/>
                      <w:sz w:val="32"/>
                      <w:szCs w:val="32"/>
                      <w:lang w:val="en-US"/>
                    </w:rPr>
                  </w:rPrChange>
                </w:rPr>
                <w:t xml:space="preserve">                </w:t>
              </w:r>
              <w:r w:rsidRPr="00301ECB">
                <w:rPr>
                  <w:lang w:val="en-US"/>
                  <w:rPrChange w:id="6245" w:author="Borja Gonzalez" w:date="2017-09-28T19:19:00Z">
                    <w:rPr>
                      <w:rFonts w:ascii="Monaco" w:hAnsi="Monaco" w:cs="Monaco"/>
                      <w:color w:val="000000"/>
                      <w:sz w:val="32"/>
                      <w:szCs w:val="32"/>
                      <w:lang w:val="en-US"/>
                    </w:rPr>
                  </w:rPrChange>
                </w:rPr>
                <w:t xml:space="preserve">message </w:t>
              </w:r>
              <w:r w:rsidRPr="00301ECB">
                <w:rPr>
                  <w:b/>
                  <w:bCs/>
                  <w:color w:val="CE5C00"/>
                  <w:lang w:val="en-US"/>
                  <w:rPrChange w:id="6246" w:author="Borja Gonzalez" w:date="2017-09-28T19:19:00Z">
                    <w:rPr>
                      <w:rFonts w:ascii="Monaco" w:hAnsi="Monaco" w:cs="Monaco"/>
                      <w:b/>
                      <w:bCs/>
                      <w:color w:val="CE5C00"/>
                      <w:sz w:val="32"/>
                      <w:szCs w:val="32"/>
                      <w:lang w:val="en-US"/>
                    </w:rPr>
                  </w:rPrChange>
                </w:rPr>
                <w:t>=</w:t>
              </w:r>
              <w:r w:rsidRPr="00301ECB">
                <w:rPr>
                  <w:lang w:val="en-US"/>
                  <w:rPrChange w:id="6247" w:author="Borja Gonzalez" w:date="2017-09-28T19:19:00Z">
                    <w:rPr>
                      <w:rFonts w:ascii="Monaco" w:hAnsi="Monaco" w:cs="Monaco"/>
                      <w:sz w:val="32"/>
                      <w:szCs w:val="32"/>
                      <w:lang w:val="en-US"/>
                    </w:rPr>
                  </w:rPrChange>
                </w:rPr>
                <w:t xml:space="preserve"> JSON</w:t>
              </w:r>
              <w:r w:rsidRPr="00301ECB">
                <w:rPr>
                  <w:b/>
                  <w:bCs/>
                  <w:lang w:val="en-US"/>
                  <w:rPrChange w:id="6248" w:author="Borja Gonzalez" w:date="2017-09-28T19:19:00Z">
                    <w:rPr>
                      <w:rFonts w:ascii="Monaco" w:hAnsi="Monaco" w:cs="Monaco"/>
                      <w:b/>
                      <w:bCs/>
                      <w:color w:val="000000"/>
                      <w:sz w:val="32"/>
                      <w:szCs w:val="32"/>
                      <w:lang w:val="en-US"/>
                    </w:rPr>
                  </w:rPrChange>
                </w:rPr>
                <w:t>.</w:t>
              </w:r>
              <w:r w:rsidRPr="00301ECB">
                <w:rPr>
                  <w:lang w:val="en-US"/>
                  <w:rPrChange w:id="6249" w:author="Borja Gonzalez" w:date="2017-09-28T19:19:00Z">
                    <w:rPr>
                      <w:rFonts w:ascii="Monaco" w:hAnsi="Monaco" w:cs="Monaco"/>
                      <w:color w:val="000000"/>
                      <w:sz w:val="32"/>
                      <w:szCs w:val="32"/>
                      <w:lang w:val="en-US"/>
                    </w:rPr>
                  </w:rPrChange>
                </w:rPr>
                <w:t>parse</w:t>
              </w:r>
              <w:r w:rsidRPr="00301ECB">
                <w:rPr>
                  <w:b/>
                  <w:bCs/>
                  <w:lang w:val="en-US"/>
                  <w:rPrChange w:id="6250" w:author="Borja Gonzalez" w:date="2017-09-28T19:19:00Z">
                    <w:rPr>
                      <w:rFonts w:ascii="Monaco" w:hAnsi="Monaco" w:cs="Monaco"/>
                      <w:b/>
                      <w:bCs/>
                      <w:color w:val="000000"/>
                      <w:sz w:val="32"/>
                      <w:szCs w:val="32"/>
                      <w:lang w:val="en-US"/>
                    </w:rPr>
                  </w:rPrChange>
                </w:rPr>
                <w:t>(</w:t>
              </w:r>
              <w:r w:rsidRPr="00301ECB">
                <w:rPr>
                  <w:lang w:val="en-US"/>
                  <w:rPrChange w:id="6251" w:author="Borja Gonzalez" w:date="2017-09-28T19:19:00Z">
                    <w:rPr>
                      <w:rFonts w:ascii="Monaco" w:hAnsi="Monaco" w:cs="Monaco"/>
                      <w:color w:val="000000"/>
                      <w:sz w:val="32"/>
                      <w:szCs w:val="32"/>
                      <w:lang w:val="en-US"/>
                    </w:rPr>
                  </w:rPrChange>
                </w:rPr>
                <w:t>message</w:t>
              </w:r>
              <w:r w:rsidRPr="00301ECB">
                <w:rPr>
                  <w:b/>
                  <w:bCs/>
                  <w:lang w:val="en-US"/>
                  <w:rPrChange w:id="6252" w:author="Borja Gonzalez" w:date="2017-09-28T19:19:00Z">
                    <w:rPr>
                      <w:rFonts w:ascii="Monaco" w:hAnsi="Monaco" w:cs="Monaco"/>
                      <w:b/>
                      <w:bCs/>
                      <w:color w:val="000000"/>
                      <w:sz w:val="32"/>
                      <w:szCs w:val="32"/>
                      <w:lang w:val="en-US"/>
                    </w:rPr>
                  </w:rPrChange>
                </w:rPr>
                <w:t>);</w:t>
              </w:r>
            </w:ins>
          </w:p>
          <w:p w14:paraId="383F2A04" w14:textId="77777777" w:rsidR="00301ECB" w:rsidRPr="00301ECB" w:rsidRDefault="00301ECB">
            <w:pPr>
              <w:rPr>
                <w:ins w:id="6253" w:author="Borja Gonzalez" w:date="2017-09-28T19:19:00Z"/>
                <w:i/>
                <w:iCs/>
                <w:color w:val="8F5902"/>
                <w:lang w:val="en-US"/>
                <w:rPrChange w:id="6254" w:author="Borja Gonzalez" w:date="2017-09-28T19:19:00Z">
                  <w:rPr>
                    <w:ins w:id="6255" w:author="Borja Gonzalez" w:date="2017-09-28T19:19:00Z"/>
                    <w:rFonts w:ascii="Monaco" w:eastAsiaTheme="majorEastAsia" w:hAnsi="Monaco" w:cs="Monaco"/>
                    <w:i/>
                    <w:iCs/>
                    <w:color w:val="8F5902"/>
                    <w:sz w:val="32"/>
                    <w:szCs w:val="32"/>
                    <w:lang w:val="en-US"/>
                  </w:rPr>
                </w:rPrChange>
              </w:rPr>
              <w:pPrChange w:id="6256" w:author="GONZALEZ DIAZ, BORJA" w:date="2017-09-29T19:27:00Z">
                <w:pPr>
                  <w:keepNext/>
                  <w:keepLines/>
                  <w:widowControl w:val="0"/>
                  <w:autoSpaceDE w:val="0"/>
                  <w:autoSpaceDN w:val="0"/>
                  <w:adjustRightInd w:val="0"/>
                  <w:spacing w:before="200"/>
                  <w:outlineLvl w:val="4"/>
                </w:pPr>
              </w:pPrChange>
            </w:pPr>
            <w:ins w:id="6257" w:author="Borja Gonzalez" w:date="2017-09-28T19:19:00Z">
              <w:r w:rsidRPr="00301ECB">
                <w:rPr>
                  <w:lang w:val="en-US"/>
                  <w:rPrChange w:id="6258" w:author="Borja Gonzalez" w:date="2017-09-28T19:19:00Z">
                    <w:rPr>
                      <w:rFonts w:ascii="Monaco" w:hAnsi="Monaco" w:cs="Monaco"/>
                      <w:sz w:val="32"/>
                      <w:szCs w:val="32"/>
                      <w:lang w:val="en-US"/>
                    </w:rPr>
                  </w:rPrChange>
                </w:rPr>
                <w:t xml:space="preserve">                </w:t>
              </w:r>
              <w:r w:rsidRPr="00301ECB">
                <w:rPr>
                  <w:i/>
                  <w:iCs/>
                  <w:color w:val="8F5902"/>
                  <w:lang w:val="en-US"/>
                  <w:rPrChange w:id="6259" w:author="Borja Gonzalez" w:date="2017-09-28T19:19:00Z">
                    <w:rPr>
                      <w:rFonts w:ascii="Monaco" w:hAnsi="Monaco" w:cs="Monaco"/>
                      <w:i/>
                      <w:iCs/>
                      <w:color w:val="8F5902"/>
                      <w:sz w:val="32"/>
                      <w:szCs w:val="32"/>
                      <w:lang w:val="en-US"/>
                    </w:rPr>
                  </w:rPrChange>
                </w:rPr>
                <w:t>//console.log(message);</w:t>
              </w:r>
            </w:ins>
          </w:p>
          <w:p w14:paraId="6A3BA09C" w14:textId="77777777" w:rsidR="00301ECB" w:rsidRPr="0079203F" w:rsidRDefault="00301ECB">
            <w:pPr>
              <w:rPr>
                <w:ins w:id="6260" w:author="Borja Gonzalez" w:date="2017-09-28T19:19:00Z"/>
                <w:lang w:val="es-ES"/>
                <w:rPrChange w:id="6261" w:author="Rodrigo García" w:date="2017-09-29T10:07:00Z">
                  <w:rPr>
                    <w:ins w:id="6262" w:author="Borja Gonzalez" w:date="2017-09-28T19:19:00Z"/>
                    <w:rFonts w:ascii="Monaco" w:eastAsiaTheme="majorEastAsia" w:hAnsi="Monaco" w:cs="Monaco"/>
                    <w:color w:val="243F60" w:themeColor="accent1" w:themeShade="7F"/>
                    <w:sz w:val="32"/>
                    <w:szCs w:val="32"/>
                    <w:lang w:val="en-US"/>
                  </w:rPr>
                </w:rPrChange>
              </w:rPr>
              <w:pPrChange w:id="6263" w:author="GONZALEZ DIAZ, BORJA" w:date="2017-09-29T19:27:00Z">
                <w:pPr>
                  <w:keepNext/>
                  <w:keepLines/>
                  <w:widowControl w:val="0"/>
                  <w:autoSpaceDE w:val="0"/>
                  <w:autoSpaceDN w:val="0"/>
                  <w:adjustRightInd w:val="0"/>
                  <w:spacing w:before="200"/>
                  <w:outlineLvl w:val="4"/>
                </w:pPr>
              </w:pPrChange>
            </w:pPr>
            <w:ins w:id="6264" w:author="Borja Gonzalez" w:date="2017-09-28T19:19:00Z">
              <w:r w:rsidRPr="00301ECB">
                <w:rPr>
                  <w:lang w:val="en-US"/>
                  <w:rPrChange w:id="6265" w:author="Borja Gonzalez" w:date="2017-09-28T19:19:00Z">
                    <w:rPr>
                      <w:rFonts w:ascii="Monaco" w:hAnsi="Monaco" w:cs="Monaco"/>
                      <w:sz w:val="32"/>
                      <w:szCs w:val="32"/>
                      <w:lang w:val="en-US"/>
                    </w:rPr>
                  </w:rPrChange>
                </w:rPr>
                <w:t xml:space="preserve">            </w:t>
              </w:r>
              <w:r w:rsidRPr="0079203F">
                <w:rPr>
                  <w:b/>
                  <w:bCs/>
                  <w:lang w:val="es-ES"/>
                  <w:rPrChange w:id="6266" w:author="Rodrigo García" w:date="2017-09-29T10:07:00Z">
                    <w:rPr>
                      <w:rFonts w:ascii="Monaco" w:hAnsi="Monaco" w:cs="Monaco"/>
                      <w:b/>
                      <w:bCs/>
                      <w:color w:val="000000"/>
                      <w:sz w:val="32"/>
                      <w:szCs w:val="32"/>
                      <w:lang w:val="en-US"/>
                    </w:rPr>
                  </w:rPrChange>
                </w:rPr>
                <w:t>});</w:t>
              </w:r>
            </w:ins>
          </w:p>
          <w:p w14:paraId="0C8D739E" w14:textId="77777777" w:rsidR="00301ECB" w:rsidRPr="0079203F" w:rsidRDefault="00301ECB">
            <w:pPr>
              <w:rPr>
                <w:ins w:id="6267" w:author="Borja Gonzalez" w:date="2017-09-28T19:19:00Z"/>
                <w:lang w:val="es-ES"/>
                <w:rPrChange w:id="6268" w:author="Rodrigo García" w:date="2017-09-29T10:07:00Z">
                  <w:rPr>
                    <w:ins w:id="6269" w:author="Borja Gonzalez" w:date="2017-09-28T19:19:00Z"/>
                    <w:rFonts w:ascii="Monaco" w:hAnsi="Monaco" w:cs="Monaco"/>
                    <w:sz w:val="32"/>
                    <w:szCs w:val="32"/>
                    <w:lang w:val="en-US"/>
                  </w:rPr>
                </w:rPrChange>
              </w:rPr>
              <w:pPrChange w:id="6270" w:author="GONZALEZ DIAZ, BORJA" w:date="2017-09-29T19:27:00Z">
                <w:pPr>
                  <w:widowControl w:val="0"/>
                  <w:autoSpaceDE w:val="0"/>
                  <w:autoSpaceDN w:val="0"/>
                  <w:adjustRightInd w:val="0"/>
                </w:pPr>
              </w:pPrChange>
            </w:pPr>
          </w:p>
          <w:p w14:paraId="299919F0" w14:textId="77777777" w:rsidR="00301ECB" w:rsidRPr="0079203F" w:rsidRDefault="00301ECB">
            <w:pPr>
              <w:rPr>
                <w:ins w:id="6271" w:author="Borja Gonzalez" w:date="2017-09-28T19:19:00Z"/>
                <w:lang w:val="es-ES"/>
                <w:rPrChange w:id="6272" w:author="Rodrigo García" w:date="2017-09-29T10:07:00Z">
                  <w:rPr>
                    <w:ins w:id="6273" w:author="Borja Gonzalez" w:date="2017-09-28T19:19:00Z"/>
                    <w:rFonts w:ascii="Monaco" w:eastAsiaTheme="majorEastAsia" w:hAnsi="Monaco" w:cs="Monaco"/>
                    <w:color w:val="243F60" w:themeColor="accent1" w:themeShade="7F"/>
                    <w:sz w:val="32"/>
                    <w:szCs w:val="32"/>
                    <w:lang w:val="en-US"/>
                  </w:rPr>
                </w:rPrChange>
              </w:rPr>
              <w:pPrChange w:id="6274" w:author="GONZALEZ DIAZ, BORJA" w:date="2017-09-29T19:27:00Z">
                <w:pPr>
                  <w:keepNext/>
                  <w:keepLines/>
                  <w:widowControl w:val="0"/>
                  <w:autoSpaceDE w:val="0"/>
                  <w:autoSpaceDN w:val="0"/>
                  <w:adjustRightInd w:val="0"/>
                  <w:spacing w:before="200"/>
                  <w:outlineLvl w:val="4"/>
                </w:pPr>
              </w:pPrChange>
            </w:pPr>
            <w:ins w:id="6275" w:author="Borja Gonzalez" w:date="2017-09-28T19:19:00Z">
              <w:r w:rsidRPr="0079203F">
                <w:rPr>
                  <w:lang w:val="es-ES"/>
                  <w:rPrChange w:id="6276" w:author="Rodrigo García" w:date="2017-09-29T10:07:00Z">
                    <w:rPr>
                      <w:rFonts w:ascii="Monaco" w:hAnsi="Monaco" w:cs="Monaco"/>
                      <w:sz w:val="32"/>
                      <w:szCs w:val="32"/>
                      <w:lang w:val="en-US"/>
                    </w:rPr>
                  </w:rPrChange>
                </w:rPr>
                <w:t xml:space="preserve">            </w:t>
              </w:r>
              <w:r w:rsidRPr="0079203F">
                <w:rPr>
                  <w:b/>
                  <w:bCs/>
                  <w:color w:val="204A87"/>
                  <w:lang w:val="es-ES"/>
                  <w:rPrChange w:id="6277" w:author="Rodrigo García" w:date="2017-09-29T10:07:00Z">
                    <w:rPr>
                      <w:rFonts w:ascii="Monaco" w:hAnsi="Monaco" w:cs="Monaco"/>
                      <w:b/>
                      <w:bCs/>
                      <w:color w:val="204A87"/>
                      <w:sz w:val="32"/>
                      <w:szCs w:val="32"/>
                      <w:lang w:val="en-US"/>
                    </w:rPr>
                  </w:rPrChange>
                </w:rPr>
                <w:t>var</w:t>
              </w:r>
              <w:r w:rsidRPr="0079203F">
                <w:rPr>
                  <w:lang w:val="es-ES"/>
                  <w:rPrChange w:id="6278" w:author="Rodrigo García" w:date="2017-09-29T10:07:00Z">
                    <w:rPr>
                      <w:rFonts w:ascii="Monaco" w:hAnsi="Monaco" w:cs="Monaco"/>
                      <w:sz w:val="32"/>
                      <w:szCs w:val="32"/>
                      <w:lang w:val="en-US"/>
                    </w:rPr>
                  </w:rPrChange>
                </w:rPr>
                <w:t xml:space="preserve"> data </w:t>
              </w:r>
              <w:r w:rsidRPr="0079203F">
                <w:rPr>
                  <w:b/>
                  <w:bCs/>
                  <w:color w:val="CE5C00"/>
                  <w:lang w:val="es-ES"/>
                  <w:rPrChange w:id="6279" w:author="Rodrigo García" w:date="2017-09-29T10:07:00Z">
                    <w:rPr>
                      <w:rFonts w:ascii="Monaco" w:hAnsi="Monaco" w:cs="Monaco"/>
                      <w:b/>
                      <w:bCs/>
                      <w:color w:val="CE5C00"/>
                      <w:sz w:val="32"/>
                      <w:szCs w:val="32"/>
                      <w:lang w:val="en-US"/>
                    </w:rPr>
                  </w:rPrChange>
                </w:rPr>
                <w:t>=</w:t>
              </w:r>
              <w:r w:rsidRPr="0079203F">
                <w:rPr>
                  <w:lang w:val="es-ES"/>
                  <w:rPrChange w:id="6280" w:author="Rodrigo García" w:date="2017-09-29T10:07:00Z">
                    <w:rPr>
                      <w:rFonts w:ascii="Monaco" w:hAnsi="Monaco" w:cs="Monaco"/>
                      <w:sz w:val="32"/>
                      <w:szCs w:val="32"/>
                      <w:lang w:val="en-US"/>
                    </w:rPr>
                  </w:rPrChange>
                </w:rPr>
                <w:t xml:space="preserve"> </w:t>
              </w:r>
              <w:r w:rsidRPr="0079203F">
                <w:rPr>
                  <w:b/>
                  <w:bCs/>
                  <w:lang w:val="es-ES"/>
                  <w:rPrChange w:id="6281" w:author="Rodrigo García" w:date="2017-09-29T10:07:00Z">
                    <w:rPr>
                      <w:rFonts w:ascii="Monaco" w:hAnsi="Monaco" w:cs="Monaco"/>
                      <w:b/>
                      <w:bCs/>
                      <w:color w:val="000000"/>
                      <w:sz w:val="32"/>
                      <w:szCs w:val="32"/>
                      <w:lang w:val="en-US"/>
                    </w:rPr>
                  </w:rPrChange>
                </w:rPr>
                <w:t>{</w:t>
              </w:r>
              <w:r w:rsidRPr="0079203F">
                <w:rPr>
                  <w:lang w:val="es-ES"/>
                  <w:rPrChange w:id="6282" w:author="Rodrigo García" w:date="2017-09-29T10:07:00Z">
                    <w:rPr>
                      <w:rFonts w:ascii="Monaco" w:hAnsi="Monaco" w:cs="Monaco"/>
                      <w:sz w:val="32"/>
                      <w:szCs w:val="32"/>
                      <w:lang w:val="en-US"/>
                    </w:rPr>
                  </w:rPrChange>
                </w:rPr>
                <w:t xml:space="preserve"> </w:t>
              </w:r>
            </w:ins>
          </w:p>
          <w:p w14:paraId="7184E619" w14:textId="77777777" w:rsidR="00301ECB" w:rsidRPr="0079203F" w:rsidRDefault="00301ECB">
            <w:pPr>
              <w:rPr>
                <w:ins w:id="6283" w:author="Borja Gonzalez" w:date="2017-09-28T19:19:00Z"/>
                <w:lang w:val="es-ES"/>
                <w:rPrChange w:id="6284" w:author="Rodrigo García" w:date="2017-09-29T10:07:00Z">
                  <w:rPr>
                    <w:ins w:id="6285" w:author="Borja Gonzalez" w:date="2017-09-28T19:19:00Z"/>
                    <w:rFonts w:ascii="Monaco" w:eastAsiaTheme="majorEastAsia" w:hAnsi="Monaco" w:cs="Monaco"/>
                    <w:color w:val="243F60" w:themeColor="accent1" w:themeShade="7F"/>
                    <w:sz w:val="32"/>
                    <w:szCs w:val="32"/>
                    <w:lang w:val="en-US"/>
                  </w:rPr>
                </w:rPrChange>
              </w:rPr>
              <w:pPrChange w:id="6286" w:author="GONZALEZ DIAZ, BORJA" w:date="2017-09-29T19:27:00Z">
                <w:pPr>
                  <w:keepNext/>
                  <w:keepLines/>
                  <w:widowControl w:val="0"/>
                  <w:autoSpaceDE w:val="0"/>
                  <w:autoSpaceDN w:val="0"/>
                  <w:adjustRightInd w:val="0"/>
                  <w:spacing w:before="200"/>
                  <w:outlineLvl w:val="4"/>
                </w:pPr>
              </w:pPrChange>
            </w:pPr>
            <w:ins w:id="6287" w:author="Borja Gonzalez" w:date="2017-09-28T19:19:00Z">
              <w:r w:rsidRPr="0079203F">
                <w:rPr>
                  <w:lang w:val="es-ES"/>
                  <w:rPrChange w:id="6288" w:author="Rodrigo García" w:date="2017-09-29T10:07:00Z">
                    <w:rPr>
                      <w:rFonts w:ascii="Monaco" w:hAnsi="Monaco" w:cs="Monaco"/>
                      <w:sz w:val="32"/>
                      <w:szCs w:val="32"/>
                      <w:lang w:val="en-US"/>
                    </w:rPr>
                  </w:rPrChange>
                </w:rPr>
                <w:t xml:space="preserve">                operacion</w:t>
              </w:r>
              <w:r w:rsidRPr="0079203F">
                <w:rPr>
                  <w:b/>
                  <w:bCs/>
                  <w:color w:val="CE5C00"/>
                  <w:lang w:val="es-ES"/>
                  <w:rPrChange w:id="6289" w:author="Rodrigo García" w:date="2017-09-29T10:07:00Z">
                    <w:rPr>
                      <w:rFonts w:ascii="Monaco" w:hAnsi="Monaco" w:cs="Monaco"/>
                      <w:b/>
                      <w:bCs/>
                      <w:color w:val="CE5C00"/>
                      <w:sz w:val="32"/>
                      <w:szCs w:val="32"/>
                      <w:lang w:val="en-US"/>
                    </w:rPr>
                  </w:rPrChange>
                </w:rPr>
                <w:t>:</w:t>
              </w:r>
              <w:r w:rsidRPr="0079203F">
                <w:rPr>
                  <w:lang w:val="es-ES"/>
                  <w:rPrChange w:id="6290" w:author="Rodrigo García" w:date="2017-09-29T10:07:00Z">
                    <w:rPr>
                      <w:rFonts w:ascii="Monaco" w:hAnsi="Monaco" w:cs="Monaco"/>
                      <w:sz w:val="32"/>
                      <w:szCs w:val="32"/>
                      <w:lang w:val="en-US"/>
                    </w:rPr>
                  </w:rPrChange>
                </w:rPr>
                <w:t xml:space="preserve"> </w:t>
              </w:r>
              <w:r w:rsidRPr="0079203F">
                <w:rPr>
                  <w:color w:val="4E9A06"/>
                  <w:lang w:val="es-ES"/>
                  <w:rPrChange w:id="6291" w:author="Rodrigo García" w:date="2017-09-29T10:07:00Z">
                    <w:rPr>
                      <w:rFonts w:ascii="Monaco" w:hAnsi="Monaco" w:cs="Monaco"/>
                      <w:color w:val="4E9A06"/>
                      <w:sz w:val="32"/>
                      <w:szCs w:val="32"/>
                      <w:lang w:val="en-US"/>
                    </w:rPr>
                  </w:rPrChange>
                </w:rPr>
                <w:t>"Borrar datos de paciente"</w:t>
              </w:r>
              <w:r w:rsidRPr="0079203F">
                <w:rPr>
                  <w:b/>
                  <w:bCs/>
                  <w:lang w:val="es-ES"/>
                  <w:rPrChange w:id="6292" w:author="Rodrigo García" w:date="2017-09-29T10:07:00Z">
                    <w:rPr>
                      <w:rFonts w:ascii="Monaco" w:hAnsi="Monaco" w:cs="Monaco"/>
                      <w:b/>
                      <w:bCs/>
                      <w:color w:val="000000"/>
                      <w:sz w:val="32"/>
                      <w:szCs w:val="32"/>
                      <w:lang w:val="en-US"/>
                    </w:rPr>
                  </w:rPrChange>
                </w:rPr>
                <w:t>,</w:t>
              </w:r>
            </w:ins>
          </w:p>
          <w:p w14:paraId="127C4C17" w14:textId="77777777" w:rsidR="00301ECB" w:rsidRPr="0079203F" w:rsidRDefault="00301ECB">
            <w:pPr>
              <w:rPr>
                <w:ins w:id="6293" w:author="Borja Gonzalez" w:date="2017-09-28T19:19:00Z"/>
                <w:lang w:val="es-ES"/>
                <w:rPrChange w:id="6294" w:author="Rodrigo García" w:date="2017-09-29T10:07:00Z">
                  <w:rPr>
                    <w:ins w:id="6295" w:author="Borja Gonzalez" w:date="2017-09-28T19:19:00Z"/>
                    <w:rFonts w:ascii="Monaco" w:eastAsiaTheme="majorEastAsia" w:hAnsi="Monaco" w:cs="Monaco"/>
                    <w:color w:val="243F60" w:themeColor="accent1" w:themeShade="7F"/>
                    <w:sz w:val="32"/>
                    <w:szCs w:val="32"/>
                    <w:lang w:val="en-US"/>
                  </w:rPr>
                </w:rPrChange>
              </w:rPr>
              <w:pPrChange w:id="6296" w:author="GONZALEZ DIAZ, BORJA" w:date="2017-09-29T19:27:00Z">
                <w:pPr>
                  <w:keepNext/>
                  <w:keepLines/>
                  <w:widowControl w:val="0"/>
                  <w:autoSpaceDE w:val="0"/>
                  <w:autoSpaceDN w:val="0"/>
                  <w:adjustRightInd w:val="0"/>
                  <w:spacing w:before="200"/>
                  <w:outlineLvl w:val="4"/>
                </w:pPr>
              </w:pPrChange>
            </w:pPr>
            <w:ins w:id="6297" w:author="Borja Gonzalez" w:date="2017-09-28T19:19:00Z">
              <w:r w:rsidRPr="0079203F">
                <w:rPr>
                  <w:lang w:val="es-ES"/>
                  <w:rPrChange w:id="6298" w:author="Rodrigo García" w:date="2017-09-29T10:07:00Z">
                    <w:rPr>
                      <w:rFonts w:ascii="Monaco" w:hAnsi="Monaco" w:cs="Monaco"/>
                      <w:sz w:val="32"/>
                      <w:szCs w:val="32"/>
                      <w:lang w:val="en-US"/>
                    </w:rPr>
                  </w:rPrChange>
                </w:rPr>
                <w:t xml:space="preserve">                id</w:t>
              </w:r>
              <w:r w:rsidRPr="0079203F">
                <w:rPr>
                  <w:b/>
                  <w:bCs/>
                  <w:color w:val="CE5C00"/>
                  <w:lang w:val="es-ES"/>
                  <w:rPrChange w:id="6299" w:author="Rodrigo García" w:date="2017-09-29T10:07:00Z">
                    <w:rPr>
                      <w:rFonts w:ascii="Monaco" w:hAnsi="Monaco" w:cs="Monaco"/>
                      <w:b/>
                      <w:bCs/>
                      <w:color w:val="CE5C00"/>
                      <w:sz w:val="32"/>
                      <w:szCs w:val="32"/>
                      <w:lang w:val="en-US"/>
                    </w:rPr>
                  </w:rPrChange>
                </w:rPr>
                <w:t>:</w:t>
              </w:r>
              <w:r w:rsidRPr="0079203F">
                <w:rPr>
                  <w:lang w:val="es-ES"/>
                  <w:rPrChange w:id="6300" w:author="Rodrigo García" w:date="2017-09-29T10:07:00Z">
                    <w:rPr>
                      <w:rFonts w:ascii="Monaco" w:hAnsi="Monaco" w:cs="Monaco"/>
                      <w:sz w:val="32"/>
                      <w:szCs w:val="32"/>
                      <w:lang w:val="en-US"/>
                    </w:rPr>
                  </w:rPrChange>
                </w:rPr>
                <w:t xml:space="preserve"> N_p</w:t>
              </w:r>
              <w:r w:rsidRPr="0079203F">
                <w:rPr>
                  <w:b/>
                  <w:bCs/>
                  <w:lang w:val="es-ES"/>
                  <w:rPrChange w:id="6301" w:author="Rodrigo García" w:date="2017-09-29T10:07:00Z">
                    <w:rPr>
                      <w:rFonts w:ascii="Monaco" w:hAnsi="Monaco" w:cs="Monaco"/>
                      <w:b/>
                      <w:bCs/>
                      <w:color w:val="000000"/>
                      <w:sz w:val="32"/>
                      <w:szCs w:val="32"/>
                      <w:lang w:val="en-US"/>
                    </w:rPr>
                  </w:rPrChange>
                </w:rPr>
                <w:t>,</w:t>
              </w:r>
              <w:r w:rsidRPr="0079203F">
                <w:rPr>
                  <w:lang w:val="es-ES"/>
                  <w:rPrChange w:id="6302" w:author="Rodrigo García" w:date="2017-09-29T10:07:00Z">
                    <w:rPr>
                      <w:rFonts w:ascii="Monaco" w:hAnsi="Monaco" w:cs="Monaco"/>
                      <w:sz w:val="32"/>
                      <w:szCs w:val="32"/>
                      <w:lang w:val="en-US"/>
                    </w:rPr>
                  </w:rPrChange>
                </w:rPr>
                <w:t xml:space="preserve"> </w:t>
              </w:r>
            </w:ins>
          </w:p>
          <w:p w14:paraId="457FBD56" w14:textId="77777777" w:rsidR="00301ECB" w:rsidRPr="0079203F" w:rsidRDefault="00301ECB">
            <w:pPr>
              <w:rPr>
                <w:ins w:id="6303" w:author="Borja Gonzalez" w:date="2017-09-28T19:19:00Z"/>
                <w:lang w:val="es-ES"/>
                <w:rPrChange w:id="6304" w:author="Rodrigo García" w:date="2017-09-29T10:07:00Z">
                  <w:rPr>
                    <w:ins w:id="6305" w:author="Borja Gonzalez" w:date="2017-09-28T19:19:00Z"/>
                    <w:rFonts w:ascii="Monaco" w:eastAsiaTheme="majorEastAsia" w:hAnsi="Monaco" w:cs="Monaco"/>
                    <w:color w:val="243F60" w:themeColor="accent1" w:themeShade="7F"/>
                    <w:sz w:val="32"/>
                    <w:szCs w:val="32"/>
                    <w:lang w:val="en-US"/>
                  </w:rPr>
                </w:rPrChange>
              </w:rPr>
              <w:pPrChange w:id="6306" w:author="GONZALEZ DIAZ, BORJA" w:date="2017-09-29T19:27:00Z">
                <w:pPr>
                  <w:keepNext/>
                  <w:keepLines/>
                  <w:widowControl w:val="0"/>
                  <w:autoSpaceDE w:val="0"/>
                  <w:autoSpaceDN w:val="0"/>
                  <w:adjustRightInd w:val="0"/>
                  <w:spacing w:before="200"/>
                  <w:outlineLvl w:val="4"/>
                </w:pPr>
              </w:pPrChange>
            </w:pPr>
            <w:ins w:id="6307" w:author="Borja Gonzalez" w:date="2017-09-28T19:19:00Z">
              <w:r w:rsidRPr="0079203F">
                <w:rPr>
                  <w:lang w:val="es-ES"/>
                  <w:rPrChange w:id="6308" w:author="Rodrigo García" w:date="2017-09-29T10:07:00Z">
                    <w:rPr>
                      <w:rFonts w:ascii="Monaco" w:hAnsi="Monaco" w:cs="Monaco"/>
                      <w:sz w:val="32"/>
                      <w:szCs w:val="32"/>
                      <w:lang w:val="en-US"/>
                    </w:rPr>
                  </w:rPrChange>
                </w:rPr>
                <w:t xml:space="preserve">                n</w:t>
              </w:r>
              <w:r w:rsidRPr="0079203F">
                <w:rPr>
                  <w:b/>
                  <w:bCs/>
                  <w:color w:val="CE5C00"/>
                  <w:lang w:val="es-ES"/>
                  <w:rPrChange w:id="6309" w:author="Rodrigo García" w:date="2017-09-29T10:07:00Z">
                    <w:rPr>
                      <w:rFonts w:ascii="Monaco" w:hAnsi="Monaco" w:cs="Monaco"/>
                      <w:b/>
                      <w:bCs/>
                      <w:color w:val="CE5C00"/>
                      <w:sz w:val="32"/>
                      <w:szCs w:val="32"/>
                      <w:lang w:val="en-US"/>
                    </w:rPr>
                  </w:rPrChange>
                </w:rPr>
                <w:t>:</w:t>
              </w:r>
              <w:r w:rsidRPr="0079203F">
                <w:rPr>
                  <w:lang w:val="es-ES"/>
                  <w:rPrChange w:id="6310" w:author="Rodrigo García" w:date="2017-09-29T10:07:00Z">
                    <w:rPr>
                      <w:rFonts w:ascii="Monaco" w:hAnsi="Monaco" w:cs="Monaco"/>
                      <w:sz w:val="32"/>
                      <w:szCs w:val="32"/>
                      <w:lang w:val="en-US"/>
                    </w:rPr>
                  </w:rPrChange>
                </w:rPr>
                <w:t xml:space="preserve"> nombre</w:t>
              </w:r>
            </w:ins>
          </w:p>
          <w:p w14:paraId="508F61CF" w14:textId="77777777" w:rsidR="00301ECB" w:rsidRPr="0079203F" w:rsidRDefault="00301ECB">
            <w:pPr>
              <w:rPr>
                <w:ins w:id="6311" w:author="Borja Gonzalez" w:date="2017-09-28T19:19:00Z"/>
                <w:lang w:val="es-ES"/>
                <w:rPrChange w:id="6312" w:author="Rodrigo García" w:date="2017-09-29T10:07:00Z">
                  <w:rPr>
                    <w:ins w:id="6313" w:author="Borja Gonzalez" w:date="2017-09-28T19:19:00Z"/>
                    <w:rFonts w:ascii="Monaco" w:eastAsiaTheme="majorEastAsia" w:hAnsi="Monaco" w:cs="Monaco"/>
                    <w:color w:val="243F60" w:themeColor="accent1" w:themeShade="7F"/>
                    <w:sz w:val="32"/>
                    <w:szCs w:val="32"/>
                    <w:lang w:val="en-US"/>
                  </w:rPr>
                </w:rPrChange>
              </w:rPr>
              <w:pPrChange w:id="6314" w:author="GONZALEZ DIAZ, BORJA" w:date="2017-09-29T19:27:00Z">
                <w:pPr>
                  <w:keepNext/>
                  <w:keepLines/>
                  <w:widowControl w:val="0"/>
                  <w:autoSpaceDE w:val="0"/>
                  <w:autoSpaceDN w:val="0"/>
                  <w:adjustRightInd w:val="0"/>
                  <w:spacing w:before="200"/>
                  <w:outlineLvl w:val="4"/>
                </w:pPr>
              </w:pPrChange>
            </w:pPr>
            <w:ins w:id="6315" w:author="Borja Gonzalez" w:date="2017-09-28T19:19:00Z">
              <w:r w:rsidRPr="0079203F">
                <w:rPr>
                  <w:lang w:val="es-ES"/>
                  <w:rPrChange w:id="6316" w:author="Rodrigo García" w:date="2017-09-29T10:07:00Z">
                    <w:rPr>
                      <w:rFonts w:ascii="Monaco" w:hAnsi="Monaco" w:cs="Monaco"/>
                      <w:sz w:val="32"/>
                      <w:szCs w:val="32"/>
                      <w:lang w:val="en-US"/>
                    </w:rPr>
                  </w:rPrChange>
                </w:rPr>
                <w:t xml:space="preserve">            </w:t>
              </w:r>
              <w:r w:rsidRPr="0079203F">
                <w:rPr>
                  <w:b/>
                  <w:bCs/>
                  <w:lang w:val="es-ES"/>
                  <w:rPrChange w:id="6317" w:author="Rodrigo García" w:date="2017-09-29T10:07:00Z">
                    <w:rPr>
                      <w:rFonts w:ascii="Monaco" w:hAnsi="Monaco" w:cs="Monaco"/>
                      <w:b/>
                      <w:bCs/>
                      <w:color w:val="000000"/>
                      <w:sz w:val="32"/>
                      <w:szCs w:val="32"/>
                      <w:lang w:val="en-US"/>
                    </w:rPr>
                  </w:rPrChange>
                </w:rPr>
                <w:t>}</w:t>
              </w:r>
            </w:ins>
          </w:p>
          <w:p w14:paraId="27A82CAD" w14:textId="77777777" w:rsidR="00301ECB" w:rsidRPr="00301ECB" w:rsidRDefault="00301ECB">
            <w:pPr>
              <w:rPr>
                <w:ins w:id="6318" w:author="Borja Gonzalez" w:date="2017-09-28T19:19:00Z"/>
                <w:lang w:val="en-US"/>
                <w:rPrChange w:id="6319" w:author="Borja Gonzalez" w:date="2017-09-28T19:19:00Z">
                  <w:rPr>
                    <w:ins w:id="6320" w:author="Borja Gonzalez" w:date="2017-09-28T19:19:00Z"/>
                    <w:rFonts w:ascii="Monaco" w:eastAsiaTheme="majorEastAsia" w:hAnsi="Monaco" w:cs="Monaco"/>
                    <w:color w:val="243F60" w:themeColor="accent1" w:themeShade="7F"/>
                    <w:sz w:val="32"/>
                    <w:szCs w:val="32"/>
                    <w:lang w:val="en-US"/>
                  </w:rPr>
                </w:rPrChange>
              </w:rPr>
              <w:pPrChange w:id="6321" w:author="GONZALEZ DIAZ, BORJA" w:date="2017-09-29T19:27:00Z">
                <w:pPr>
                  <w:keepNext/>
                  <w:keepLines/>
                  <w:widowControl w:val="0"/>
                  <w:autoSpaceDE w:val="0"/>
                  <w:autoSpaceDN w:val="0"/>
                  <w:adjustRightInd w:val="0"/>
                  <w:spacing w:before="200"/>
                  <w:outlineLvl w:val="4"/>
                </w:pPr>
              </w:pPrChange>
            </w:pPr>
            <w:ins w:id="6322" w:author="Borja Gonzalez" w:date="2017-09-28T19:19:00Z">
              <w:r w:rsidRPr="0079203F">
                <w:rPr>
                  <w:lang w:val="es-ES"/>
                  <w:rPrChange w:id="6323" w:author="Rodrigo García" w:date="2017-09-29T10:07:00Z">
                    <w:rPr>
                      <w:rFonts w:ascii="Monaco" w:hAnsi="Monaco" w:cs="Monaco"/>
                      <w:sz w:val="32"/>
                      <w:szCs w:val="32"/>
                      <w:lang w:val="en-US"/>
                    </w:rPr>
                  </w:rPrChange>
                </w:rPr>
                <w:t xml:space="preserve">            </w:t>
              </w:r>
              <w:proofErr w:type="gramStart"/>
              <w:r w:rsidRPr="00301ECB">
                <w:rPr>
                  <w:lang w:val="en-US"/>
                  <w:rPrChange w:id="6324" w:author="Borja Gonzalez" w:date="2017-09-28T19:19:00Z">
                    <w:rPr>
                      <w:rFonts w:ascii="Monaco" w:hAnsi="Monaco" w:cs="Monaco"/>
                      <w:color w:val="000000"/>
                      <w:sz w:val="32"/>
                      <w:szCs w:val="32"/>
                      <w:lang w:val="en-US"/>
                    </w:rPr>
                  </w:rPrChange>
                </w:rPr>
                <w:t>socket</w:t>
              </w:r>
              <w:r w:rsidRPr="00301ECB">
                <w:rPr>
                  <w:b/>
                  <w:bCs/>
                  <w:lang w:val="en-US"/>
                  <w:rPrChange w:id="6325" w:author="Borja Gonzalez" w:date="2017-09-28T19:19:00Z">
                    <w:rPr>
                      <w:rFonts w:ascii="Monaco" w:hAnsi="Monaco" w:cs="Monaco"/>
                      <w:b/>
                      <w:bCs/>
                      <w:color w:val="000000"/>
                      <w:sz w:val="32"/>
                      <w:szCs w:val="32"/>
                      <w:lang w:val="en-US"/>
                    </w:rPr>
                  </w:rPrChange>
                </w:rPr>
                <w:t>.</w:t>
              </w:r>
              <w:r w:rsidRPr="00301ECB">
                <w:rPr>
                  <w:lang w:val="en-US"/>
                  <w:rPrChange w:id="6326" w:author="Borja Gonzalez" w:date="2017-09-28T19:19:00Z">
                    <w:rPr>
                      <w:rFonts w:ascii="Monaco" w:hAnsi="Monaco" w:cs="Monaco"/>
                      <w:color w:val="000000"/>
                      <w:sz w:val="32"/>
                      <w:szCs w:val="32"/>
                      <w:lang w:val="en-US"/>
                    </w:rPr>
                  </w:rPrChange>
                </w:rPr>
                <w:t>send</w:t>
              </w:r>
              <w:proofErr w:type="gramEnd"/>
              <w:r w:rsidRPr="00301ECB">
                <w:rPr>
                  <w:b/>
                  <w:bCs/>
                  <w:lang w:val="en-US"/>
                  <w:rPrChange w:id="6327" w:author="Borja Gonzalez" w:date="2017-09-28T19:19:00Z">
                    <w:rPr>
                      <w:rFonts w:ascii="Monaco" w:hAnsi="Monaco" w:cs="Monaco"/>
                      <w:b/>
                      <w:bCs/>
                      <w:color w:val="000000"/>
                      <w:sz w:val="32"/>
                      <w:szCs w:val="32"/>
                      <w:lang w:val="en-US"/>
                    </w:rPr>
                  </w:rPrChange>
                </w:rPr>
                <w:t>(</w:t>
              </w:r>
              <w:r w:rsidRPr="00301ECB">
                <w:rPr>
                  <w:lang w:val="en-US"/>
                  <w:rPrChange w:id="6328" w:author="Borja Gonzalez" w:date="2017-09-28T19:19:00Z">
                    <w:rPr>
                      <w:rFonts w:ascii="Monaco" w:hAnsi="Monaco" w:cs="Monaco"/>
                      <w:color w:val="000000"/>
                      <w:sz w:val="32"/>
                      <w:szCs w:val="32"/>
                      <w:lang w:val="en-US"/>
                    </w:rPr>
                  </w:rPrChange>
                </w:rPr>
                <w:t>JSON</w:t>
              </w:r>
              <w:r w:rsidRPr="00301ECB">
                <w:rPr>
                  <w:b/>
                  <w:bCs/>
                  <w:lang w:val="en-US"/>
                  <w:rPrChange w:id="6329" w:author="Borja Gonzalez" w:date="2017-09-28T19:19:00Z">
                    <w:rPr>
                      <w:rFonts w:ascii="Monaco" w:hAnsi="Monaco" w:cs="Monaco"/>
                      <w:b/>
                      <w:bCs/>
                      <w:color w:val="000000"/>
                      <w:sz w:val="32"/>
                      <w:szCs w:val="32"/>
                      <w:lang w:val="en-US"/>
                    </w:rPr>
                  </w:rPrChange>
                </w:rPr>
                <w:t>.</w:t>
              </w:r>
              <w:r w:rsidRPr="00301ECB">
                <w:rPr>
                  <w:lang w:val="en-US"/>
                  <w:rPrChange w:id="6330" w:author="Borja Gonzalez" w:date="2017-09-28T19:19:00Z">
                    <w:rPr>
                      <w:rFonts w:ascii="Monaco" w:hAnsi="Monaco" w:cs="Monaco"/>
                      <w:color w:val="000000"/>
                      <w:sz w:val="32"/>
                      <w:szCs w:val="32"/>
                      <w:lang w:val="en-US"/>
                    </w:rPr>
                  </w:rPrChange>
                </w:rPr>
                <w:t>stringify</w:t>
              </w:r>
              <w:r w:rsidRPr="00301ECB">
                <w:rPr>
                  <w:b/>
                  <w:bCs/>
                  <w:lang w:val="en-US"/>
                  <w:rPrChange w:id="6331" w:author="Borja Gonzalez" w:date="2017-09-28T19:19:00Z">
                    <w:rPr>
                      <w:rFonts w:ascii="Monaco" w:hAnsi="Monaco" w:cs="Monaco"/>
                      <w:b/>
                      <w:bCs/>
                      <w:color w:val="000000"/>
                      <w:sz w:val="32"/>
                      <w:szCs w:val="32"/>
                      <w:lang w:val="en-US"/>
                    </w:rPr>
                  </w:rPrChange>
                </w:rPr>
                <w:t>(</w:t>
              </w:r>
              <w:r w:rsidRPr="00301ECB">
                <w:rPr>
                  <w:lang w:val="en-US"/>
                  <w:rPrChange w:id="6332" w:author="Borja Gonzalez" w:date="2017-09-28T19:19:00Z">
                    <w:rPr>
                      <w:rFonts w:ascii="Monaco" w:hAnsi="Monaco" w:cs="Monaco"/>
                      <w:color w:val="000000"/>
                      <w:sz w:val="32"/>
                      <w:szCs w:val="32"/>
                      <w:lang w:val="en-US"/>
                    </w:rPr>
                  </w:rPrChange>
                </w:rPr>
                <w:t>data</w:t>
              </w:r>
              <w:r w:rsidRPr="00301ECB">
                <w:rPr>
                  <w:b/>
                  <w:bCs/>
                  <w:lang w:val="en-US"/>
                  <w:rPrChange w:id="6333" w:author="Borja Gonzalez" w:date="2017-09-28T19:19:00Z">
                    <w:rPr>
                      <w:rFonts w:ascii="Monaco" w:hAnsi="Monaco" w:cs="Monaco"/>
                      <w:b/>
                      <w:bCs/>
                      <w:color w:val="000000"/>
                      <w:sz w:val="32"/>
                      <w:szCs w:val="32"/>
                      <w:lang w:val="en-US"/>
                    </w:rPr>
                  </w:rPrChange>
                </w:rPr>
                <w:t>));</w:t>
              </w:r>
            </w:ins>
          </w:p>
          <w:p w14:paraId="79C6A097" w14:textId="77777777" w:rsidR="00301ECB" w:rsidRPr="0079203F" w:rsidRDefault="00301ECB">
            <w:pPr>
              <w:rPr>
                <w:ins w:id="6334" w:author="Borja Gonzalez" w:date="2017-09-28T19:19:00Z"/>
                <w:lang w:val="es-ES"/>
                <w:rPrChange w:id="6335" w:author="Rodrigo García" w:date="2017-09-29T10:07:00Z">
                  <w:rPr>
                    <w:ins w:id="6336" w:author="Borja Gonzalez" w:date="2017-09-28T19:19:00Z"/>
                    <w:rFonts w:ascii="Monaco" w:eastAsiaTheme="majorEastAsia" w:hAnsi="Monaco" w:cs="Monaco"/>
                    <w:color w:val="243F60" w:themeColor="accent1" w:themeShade="7F"/>
                    <w:sz w:val="32"/>
                    <w:szCs w:val="32"/>
                    <w:lang w:val="en-US"/>
                  </w:rPr>
                </w:rPrChange>
              </w:rPr>
              <w:pPrChange w:id="6337" w:author="GONZALEZ DIAZ, BORJA" w:date="2017-09-29T19:27:00Z">
                <w:pPr>
                  <w:keepNext/>
                  <w:keepLines/>
                  <w:widowControl w:val="0"/>
                  <w:autoSpaceDE w:val="0"/>
                  <w:autoSpaceDN w:val="0"/>
                  <w:adjustRightInd w:val="0"/>
                  <w:spacing w:before="200"/>
                  <w:outlineLvl w:val="4"/>
                </w:pPr>
              </w:pPrChange>
            </w:pPr>
            <w:ins w:id="6338" w:author="Borja Gonzalez" w:date="2017-09-28T19:19:00Z">
              <w:r w:rsidRPr="00301ECB">
                <w:rPr>
                  <w:lang w:val="en-US"/>
                  <w:rPrChange w:id="6339" w:author="Borja Gonzalez" w:date="2017-09-28T19:19:00Z">
                    <w:rPr>
                      <w:rFonts w:ascii="Monaco" w:hAnsi="Monaco" w:cs="Monaco"/>
                      <w:sz w:val="32"/>
                      <w:szCs w:val="32"/>
                      <w:lang w:val="en-US"/>
                    </w:rPr>
                  </w:rPrChange>
                </w:rPr>
                <w:t xml:space="preserve">    </w:t>
              </w:r>
              <w:r w:rsidRPr="0079203F">
                <w:rPr>
                  <w:b/>
                  <w:bCs/>
                  <w:lang w:val="es-ES"/>
                  <w:rPrChange w:id="6340" w:author="Rodrigo García" w:date="2017-09-29T10:07:00Z">
                    <w:rPr>
                      <w:rFonts w:ascii="Monaco" w:hAnsi="Monaco" w:cs="Monaco"/>
                      <w:b/>
                      <w:bCs/>
                      <w:color w:val="000000"/>
                      <w:sz w:val="32"/>
                      <w:szCs w:val="32"/>
                      <w:lang w:val="en-US"/>
                    </w:rPr>
                  </w:rPrChange>
                </w:rPr>
                <w:t>}</w:t>
              </w:r>
            </w:ins>
          </w:p>
          <w:p w14:paraId="540BC674" w14:textId="77777777" w:rsidR="00301ECB" w:rsidRPr="0079203F" w:rsidRDefault="00301ECB">
            <w:pPr>
              <w:rPr>
                <w:ins w:id="6341" w:author="Borja Gonzalez" w:date="2017-09-28T19:19:00Z"/>
                <w:lang w:val="es-ES"/>
                <w:rPrChange w:id="6342" w:author="Rodrigo García" w:date="2017-09-29T10:07:00Z">
                  <w:rPr>
                    <w:ins w:id="6343" w:author="Borja Gonzalez" w:date="2017-09-28T19:19:00Z"/>
                    <w:rFonts w:ascii="Monaco" w:eastAsiaTheme="majorEastAsia" w:hAnsi="Monaco" w:cs="Monaco"/>
                    <w:color w:val="243F60" w:themeColor="accent1" w:themeShade="7F"/>
                    <w:sz w:val="32"/>
                    <w:szCs w:val="32"/>
                    <w:lang w:val="en-US"/>
                  </w:rPr>
                </w:rPrChange>
              </w:rPr>
              <w:pPrChange w:id="6344" w:author="GONZALEZ DIAZ, BORJA" w:date="2017-09-29T19:27:00Z">
                <w:pPr>
                  <w:keepNext/>
                  <w:keepLines/>
                  <w:widowControl w:val="0"/>
                  <w:autoSpaceDE w:val="0"/>
                  <w:autoSpaceDN w:val="0"/>
                  <w:adjustRightInd w:val="0"/>
                  <w:spacing w:before="200"/>
                  <w:outlineLvl w:val="4"/>
                </w:pPr>
              </w:pPrChange>
            </w:pPr>
            <w:ins w:id="6345" w:author="Borja Gonzalez" w:date="2017-09-28T19:19:00Z">
              <w:r w:rsidRPr="0079203F">
                <w:rPr>
                  <w:lang w:val="es-ES"/>
                  <w:rPrChange w:id="6346" w:author="Rodrigo García" w:date="2017-09-29T10:07:00Z">
                    <w:rPr>
                      <w:rFonts w:ascii="Monaco" w:hAnsi="Monaco" w:cs="Monaco"/>
                      <w:sz w:val="32"/>
                      <w:szCs w:val="32"/>
                      <w:lang w:val="en-US"/>
                    </w:rPr>
                  </w:rPrChange>
                </w:rPr>
                <w:t xml:space="preserve">    </w:t>
              </w:r>
              <w:proofErr w:type="gramStart"/>
              <w:r w:rsidRPr="0079203F">
                <w:rPr>
                  <w:b/>
                  <w:bCs/>
                  <w:color w:val="204A87"/>
                  <w:lang w:val="es-ES"/>
                  <w:rPrChange w:id="6347" w:author="Rodrigo García" w:date="2017-09-29T10:07:00Z">
                    <w:rPr>
                      <w:rFonts w:ascii="Monaco" w:hAnsi="Monaco" w:cs="Monaco"/>
                      <w:b/>
                      <w:bCs/>
                      <w:color w:val="204A87"/>
                      <w:sz w:val="32"/>
                      <w:szCs w:val="32"/>
                      <w:lang w:val="en-US"/>
                    </w:rPr>
                  </w:rPrChange>
                </w:rPr>
                <w:t>else</w:t>
              </w:r>
              <w:r w:rsidRPr="0079203F">
                <w:rPr>
                  <w:b/>
                  <w:bCs/>
                  <w:lang w:val="es-ES"/>
                  <w:rPrChange w:id="6348" w:author="Rodrigo García" w:date="2017-09-29T10:07:00Z">
                    <w:rPr>
                      <w:rFonts w:ascii="Monaco" w:hAnsi="Monaco" w:cs="Monaco"/>
                      <w:b/>
                      <w:bCs/>
                      <w:color w:val="000000"/>
                      <w:sz w:val="32"/>
                      <w:szCs w:val="32"/>
                      <w:lang w:val="en-US"/>
                    </w:rPr>
                  </w:rPrChange>
                </w:rPr>
                <w:t>{</w:t>
              </w:r>
              <w:proofErr w:type="gramEnd"/>
            </w:ins>
          </w:p>
          <w:p w14:paraId="62C924E2" w14:textId="77777777" w:rsidR="00301ECB" w:rsidRPr="0079203F" w:rsidRDefault="00301ECB">
            <w:pPr>
              <w:rPr>
                <w:ins w:id="6349" w:author="Borja Gonzalez" w:date="2017-09-28T19:19:00Z"/>
                <w:lang w:val="es-ES"/>
                <w:rPrChange w:id="6350" w:author="Rodrigo García" w:date="2017-09-29T10:07:00Z">
                  <w:rPr>
                    <w:ins w:id="6351" w:author="Borja Gonzalez" w:date="2017-09-28T19:19:00Z"/>
                    <w:rFonts w:ascii="Monaco" w:eastAsiaTheme="majorEastAsia" w:hAnsi="Monaco" w:cs="Monaco"/>
                    <w:color w:val="243F60" w:themeColor="accent1" w:themeShade="7F"/>
                    <w:sz w:val="32"/>
                    <w:szCs w:val="32"/>
                    <w:lang w:val="en-US"/>
                  </w:rPr>
                </w:rPrChange>
              </w:rPr>
              <w:pPrChange w:id="6352" w:author="GONZALEZ DIAZ, BORJA" w:date="2017-09-29T19:27:00Z">
                <w:pPr>
                  <w:keepNext/>
                  <w:keepLines/>
                  <w:widowControl w:val="0"/>
                  <w:autoSpaceDE w:val="0"/>
                  <w:autoSpaceDN w:val="0"/>
                  <w:adjustRightInd w:val="0"/>
                  <w:spacing w:before="200"/>
                  <w:outlineLvl w:val="4"/>
                </w:pPr>
              </w:pPrChange>
            </w:pPr>
            <w:ins w:id="6353" w:author="Borja Gonzalez" w:date="2017-09-28T19:19:00Z">
              <w:r w:rsidRPr="0079203F">
                <w:rPr>
                  <w:lang w:val="es-ES"/>
                  <w:rPrChange w:id="6354" w:author="Rodrigo García" w:date="2017-09-29T10:07:00Z">
                    <w:rPr>
                      <w:rFonts w:ascii="Monaco" w:hAnsi="Monaco" w:cs="Monaco"/>
                      <w:sz w:val="32"/>
                      <w:szCs w:val="32"/>
                      <w:lang w:val="en-US"/>
                    </w:rPr>
                  </w:rPrChange>
                </w:rPr>
                <w:t xml:space="preserve">        </w:t>
              </w:r>
              <w:proofErr w:type="gramStart"/>
              <w:r w:rsidRPr="0079203F">
                <w:rPr>
                  <w:lang w:val="es-ES"/>
                  <w:rPrChange w:id="6355" w:author="Rodrigo García" w:date="2017-09-29T10:07:00Z">
                    <w:rPr>
                      <w:rFonts w:ascii="Monaco" w:hAnsi="Monaco" w:cs="Monaco"/>
                      <w:sz w:val="32"/>
                      <w:szCs w:val="32"/>
                      <w:lang w:val="en-US"/>
                    </w:rPr>
                  </w:rPrChange>
                </w:rPr>
                <w:t>console</w:t>
              </w:r>
              <w:r w:rsidRPr="0079203F">
                <w:rPr>
                  <w:b/>
                  <w:bCs/>
                  <w:lang w:val="es-ES"/>
                  <w:rPrChange w:id="6356" w:author="Rodrigo García" w:date="2017-09-29T10:07:00Z">
                    <w:rPr>
                      <w:rFonts w:ascii="Monaco" w:hAnsi="Monaco" w:cs="Monaco"/>
                      <w:b/>
                      <w:bCs/>
                      <w:color w:val="000000"/>
                      <w:sz w:val="32"/>
                      <w:szCs w:val="32"/>
                      <w:lang w:val="en-US"/>
                    </w:rPr>
                  </w:rPrChange>
                </w:rPr>
                <w:t>.</w:t>
              </w:r>
              <w:r w:rsidRPr="0079203F">
                <w:rPr>
                  <w:lang w:val="es-ES"/>
                  <w:rPrChange w:id="6357" w:author="Rodrigo García" w:date="2017-09-29T10:07:00Z">
                    <w:rPr>
                      <w:rFonts w:ascii="Monaco" w:hAnsi="Monaco" w:cs="Monaco"/>
                      <w:color w:val="000000"/>
                      <w:sz w:val="32"/>
                      <w:szCs w:val="32"/>
                      <w:lang w:val="en-US"/>
                    </w:rPr>
                  </w:rPrChange>
                </w:rPr>
                <w:t>log</w:t>
              </w:r>
              <w:r w:rsidRPr="0079203F">
                <w:rPr>
                  <w:b/>
                  <w:bCs/>
                  <w:lang w:val="es-ES"/>
                  <w:rPrChange w:id="6358"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6359" w:author="Rodrigo García" w:date="2017-09-29T10:07:00Z">
                    <w:rPr>
                      <w:rFonts w:ascii="Monaco" w:hAnsi="Monaco" w:cs="Monaco"/>
                      <w:color w:val="4E9A06"/>
                      <w:sz w:val="32"/>
                      <w:szCs w:val="32"/>
                      <w:lang w:val="en-US"/>
                    </w:rPr>
                  </w:rPrChange>
                </w:rPr>
                <w:t>"Datos no borrados"</w:t>
              </w:r>
              <w:r w:rsidRPr="0079203F">
                <w:rPr>
                  <w:b/>
                  <w:bCs/>
                  <w:lang w:val="es-ES"/>
                  <w:rPrChange w:id="6360" w:author="Rodrigo García" w:date="2017-09-29T10:07:00Z">
                    <w:rPr>
                      <w:rFonts w:ascii="Monaco" w:hAnsi="Monaco" w:cs="Monaco"/>
                      <w:b/>
                      <w:bCs/>
                      <w:color w:val="000000"/>
                      <w:sz w:val="32"/>
                      <w:szCs w:val="32"/>
                      <w:lang w:val="en-US"/>
                    </w:rPr>
                  </w:rPrChange>
                </w:rPr>
                <w:t>);</w:t>
              </w:r>
            </w:ins>
          </w:p>
          <w:p w14:paraId="5998DCA6" w14:textId="77777777" w:rsidR="00301ECB" w:rsidRPr="00301ECB" w:rsidRDefault="00301ECB">
            <w:pPr>
              <w:rPr>
                <w:ins w:id="6361" w:author="Borja Gonzalez" w:date="2017-09-28T19:19:00Z"/>
                <w:lang w:val="en-US"/>
                <w:rPrChange w:id="6362" w:author="Borja Gonzalez" w:date="2017-09-28T19:19:00Z">
                  <w:rPr>
                    <w:ins w:id="6363" w:author="Borja Gonzalez" w:date="2017-09-28T19:19:00Z"/>
                    <w:rFonts w:ascii="Monaco" w:eastAsiaTheme="majorEastAsia" w:hAnsi="Monaco" w:cs="Monaco"/>
                    <w:color w:val="243F60" w:themeColor="accent1" w:themeShade="7F"/>
                    <w:sz w:val="32"/>
                    <w:szCs w:val="32"/>
                    <w:lang w:val="en-US"/>
                  </w:rPr>
                </w:rPrChange>
              </w:rPr>
              <w:pPrChange w:id="6364" w:author="GONZALEZ DIAZ, BORJA" w:date="2017-09-29T19:27:00Z">
                <w:pPr>
                  <w:keepNext/>
                  <w:keepLines/>
                  <w:widowControl w:val="0"/>
                  <w:autoSpaceDE w:val="0"/>
                  <w:autoSpaceDN w:val="0"/>
                  <w:adjustRightInd w:val="0"/>
                  <w:spacing w:before="200"/>
                  <w:outlineLvl w:val="4"/>
                </w:pPr>
              </w:pPrChange>
            </w:pPr>
            <w:ins w:id="6365" w:author="Borja Gonzalez" w:date="2017-09-28T19:19:00Z">
              <w:r w:rsidRPr="0079203F">
                <w:rPr>
                  <w:lang w:val="es-ES"/>
                  <w:rPrChange w:id="6366" w:author="Rodrigo García" w:date="2017-09-29T10:07:00Z">
                    <w:rPr>
                      <w:rFonts w:ascii="Monaco" w:hAnsi="Monaco" w:cs="Monaco"/>
                      <w:sz w:val="32"/>
                      <w:szCs w:val="32"/>
                      <w:lang w:val="en-US"/>
                    </w:rPr>
                  </w:rPrChange>
                </w:rPr>
                <w:t xml:space="preserve">    </w:t>
              </w:r>
              <w:r w:rsidRPr="00301ECB">
                <w:rPr>
                  <w:b/>
                  <w:bCs/>
                  <w:lang w:val="en-US"/>
                  <w:rPrChange w:id="6367" w:author="Borja Gonzalez" w:date="2017-09-28T19:19:00Z">
                    <w:rPr>
                      <w:rFonts w:ascii="Monaco" w:hAnsi="Monaco" w:cs="Monaco"/>
                      <w:b/>
                      <w:bCs/>
                      <w:color w:val="000000"/>
                      <w:sz w:val="32"/>
                      <w:szCs w:val="32"/>
                      <w:lang w:val="en-US"/>
                    </w:rPr>
                  </w:rPrChange>
                </w:rPr>
                <w:t>}</w:t>
              </w:r>
            </w:ins>
          </w:p>
          <w:p w14:paraId="5855B162" w14:textId="77777777" w:rsidR="00301ECB" w:rsidRPr="00301ECB" w:rsidRDefault="00301ECB">
            <w:pPr>
              <w:rPr>
                <w:ins w:id="6368" w:author="Borja Gonzalez" w:date="2017-09-28T19:19:00Z"/>
                <w:lang w:val="en-US"/>
                <w:rPrChange w:id="6369" w:author="Borja Gonzalez" w:date="2017-09-28T19:19:00Z">
                  <w:rPr>
                    <w:ins w:id="6370" w:author="Borja Gonzalez" w:date="2017-09-28T19:19:00Z"/>
                    <w:rFonts w:ascii="Monaco" w:eastAsiaTheme="majorEastAsia" w:hAnsi="Monaco" w:cs="Monaco"/>
                    <w:color w:val="243F60" w:themeColor="accent1" w:themeShade="7F"/>
                    <w:sz w:val="32"/>
                    <w:szCs w:val="32"/>
                    <w:lang w:val="en-US"/>
                  </w:rPr>
                </w:rPrChange>
              </w:rPr>
              <w:pPrChange w:id="6371" w:author="GONZALEZ DIAZ, BORJA" w:date="2017-09-29T19:27:00Z">
                <w:pPr>
                  <w:keepNext/>
                  <w:keepLines/>
                  <w:widowControl w:val="0"/>
                  <w:autoSpaceDE w:val="0"/>
                  <w:autoSpaceDN w:val="0"/>
                  <w:adjustRightInd w:val="0"/>
                  <w:spacing w:before="200"/>
                  <w:outlineLvl w:val="4"/>
                </w:pPr>
              </w:pPrChange>
            </w:pPr>
            <w:ins w:id="6372" w:author="Borja Gonzalez" w:date="2017-09-28T19:19:00Z">
              <w:r w:rsidRPr="00301ECB">
                <w:rPr>
                  <w:b/>
                  <w:bCs/>
                  <w:lang w:val="en-US"/>
                  <w:rPrChange w:id="6373" w:author="Borja Gonzalez" w:date="2017-09-28T19:19:00Z">
                    <w:rPr>
                      <w:rFonts w:ascii="Monaco" w:hAnsi="Monaco" w:cs="Monaco"/>
                      <w:b/>
                      <w:bCs/>
                      <w:color w:val="000000"/>
                      <w:sz w:val="32"/>
                      <w:szCs w:val="32"/>
                      <w:lang w:val="en-US"/>
                    </w:rPr>
                  </w:rPrChange>
                </w:rPr>
                <w:t>}</w:t>
              </w:r>
            </w:ins>
          </w:p>
          <w:p w14:paraId="633F8475" w14:textId="77777777" w:rsidR="00301ECB" w:rsidRDefault="00301ECB">
            <w:pPr>
              <w:rPr>
                <w:ins w:id="6374" w:author="Borja Gonzalez" w:date="2017-09-28T19:19:00Z"/>
              </w:rPr>
            </w:pPr>
          </w:p>
        </w:tc>
      </w:tr>
    </w:tbl>
    <w:p w14:paraId="4C53B3C8" w14:textId="4BEA9428" w:rsidR="00CC1673" w:rsidRDefault="00CC1673"/>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2B75B06E" w:rsidR="0037218C" w:rsidRDefault="0037218C" w:rsidP="0037218C">
      <w:r>
        <w:t xml:space="preserve">Para este caso es necesario que cuando borremos la sesión de datos se actualice la tabla con los movimientos y así no se muestre la sesión borrada. Para realizar esta función el servidor manda un mensaje que el cliente recibe y le sirve para saber </w:t>
      </w:r>
      <w:del w:id="6375" w:author="GONZALEZ DIAZ, BORJA" w:date="2017-10-02T18:19:00Z">
        <w:r w:rsidDel="00D14CB4">
          <w:delText>cuando</w:delText>
        </w:r>
      </w:del>
      <w:ins w:id="6376" w:author="GONZALEZ DIAZ, BORJA" w:date="2017-10-02T18:19:00Z">
        <w:r w:rsidR="00D14CB4">
          <w:t>cuándo</w:t>
        </w:r>
      </w:ins>
      <w:r>
        <w:t xml:space="preserve"> tiene que actualizar el contenido de la tabla.</w:t>
      </w:r>
    </w:p>
    <w:p w14:paraId="554CA4EC" w14:textId="77777777" w:rsidR="0037218C" w:rsidRDefault="0037218C" w:rsidP="0037218C"/>
    <w:p w14:paraId="65780741" w14:textId="0E2E1383" w:rsidR="00301ECB" w:rsidRDefault="00301ECB" w:rsidP="0037218C">
      <w:pPr>
        <w:rPr>
          <w:ins w:id="6377" w:author="Borja Gonzalez" w:date="2017-09-28T19:20:00Z"/>
        </w:rPr>
      </w:pPr>
    </w:p>
    <w:tbl>
      <w:tblPr>
        <w:tblStyle w:val="Tablaconcuadrcula"/>
        <w:tblW w:w="0" w:type="auto"/>
        <w:tblLook w:val="04A0" w:firstRow="1" w:lastRow="0" w:firstColumn="1" w:lastColumn="0" w:noHBand="0" w:noVBand="1"/>
      </w:tblPr>
      <w:tblGrid>
        <w:gridCol w:w="8856"/>
      </w:tblGrid>
      <w:tr w:rsidR="00301ECB" w14:paraId="01EB8BE9" w14:textId="77777777" w:rsidTr="00301ECB">
        <w:trPr>
          <w:ins w:id="6378" w:author="Borja Gonzalez" w:date="2017-09-28T19:20:00Z"/>
        </w:trPr>
        <w:tc>
          <w:tcPr>
            <w:tcW w:w="8856" w:type="dxa"/>
          </w:tcPr>
          <w:p w14:paraId="76A0C795" w14:textId="77777777" w:rsidR="00301ECB" w:rsidRPr="00301ECB" w:rsidRDefault="00301ECB">
            <w:pPr>
              <w:rPr>
                <w:ins w:id="6379" w:author="Borja Gonzalez" w:date="2017-09-28T19:20:00Z"/>
                <w:lang w:val="en-US"/>
                <w:rPrChange w:id="6380" w:author="Borja Gonzalez" w:date="2017-09-28T19:20:00Z">
                  <w:rPr>
                    <w:ins w:id="6381" w:author="Borja Gonzalez" w:date="2017-09-28T19:20:00Z"/>
                    <w:rFonts w:ascii="Monaco" w:eastAsiaTheme="majorEastAsia" w:hAnsi="Monaco" w:cs="Monaco"/>
                    <w:color w:val="243F60" w:themeColor="accent1" w:themeShade="7F"/>
                    <w:sz w:val="32"/>
                    <w:szCs w:val="32"/>
                    <w:lang w:val="en-US"/>
                  </w:rPr>
                </w:rPrChange>
              </w:rPr>
              <w:pPrChange w:id="6382" w:author="GONZALEZ DIAZ, BORJA" w:date="2017-09-29T19:26:00Z">
                <w:pPr>
                  <w:keepNext/>
                  <w:keepLines/>
                  <w:widowControl w:val="0"/>
                  <w:autoSpaceDE w:val="0"/>
                  <w:autoSpaceDN w:val="0"/>
                  <w:adjustRightInd w:val="0"/>
                  <w:spacing w:before="200"/>
                  <w:outlineLvl w:val="4"/>
                </w:pPr>
              </w:pPrChange>
            </w:pPr>
            <w:ins w:id="6383" w:author="Borja Gonzalez" w:date="2017-09-28T19:20:00Z">
              <w:r w:rsidRPr="00301ECB">
                <w:rPr>
                  <w:b/>
                  <w:bCs/>
                  <w:color w:val="204A87"/>
                  <w:lang w:val="en-US"/>
                  <w:rPrChange w:id="6384" w:author="Borja Gonzalez" w:date="2017-09-28T19:20:00Z">
                    <w:rPr>
                      <w:rFonts w:ascii="Monaco" w:hAnsi="Monaco" w:cs="Monaco"/>
                      <w:b/>
                      <w:bCs/>
                      <w:color w:val="204A87"/>
                      <w:sz w:val="32"/>
                      <w:szCs w:val="32"/>
                      <w:lang w:val="en-US"/>
                    </w:rPr>
                  </w:rPrChange>
                </w:rPr>
                <w:t>var</w:t>
              </w:r>
              <w:r w:rsidRPr="00301ECB">
                <w:rPr>
                  <w:lang w:val="en-US"/>
                  <w:rPrChange w:id="6385" w:author="Borja Gonzalez" w:date="2017-09-28T19:20:00Z">
                    <w:rPr>
                      <w:rFonts w:ascii="Monaco" w:hAnsi="Monaco" w:cs="Monaco"/>
                      <w:sz w:val="32"/>
                      <w:szCs w:val="32"/>
                      <w:lang w:val="en-US"/>
                    </w:rPr>
                  </w:rPrChange>
                </w:rPr>
                <w:t xml:space="preserve"> </w:t>
              </w:r>
              <w:r w:rsidRPr="00301ECB">
                <w:rPr>
                  <w:color w:val="000000"/>
                  <w:lang w:val="en-US"/>
                  <w:rPrChange w:id="6386" w:author="Borja Gonzalez" w:date="2017-09-28T19:20:00Z">
                    <w:rPr>
                      <w:rFonts w:ascii="Monaco" w:hAnsi="Monaco" w:cs="Monaco"/>
                      <w:color w:val="000000"/>
                      <w:sz w:val="32"/>
                      <w:szCs w:val="32"/>
                      <w:lang w:val="en-US"/>
                    </w:rPr>
                  </w:rPrChange>
                </w:rPr>
                <w:t>socket</w:t>
              </w:r>
              <w:r w:rsidRPr="00301ECB">
                <w:rPr>
                  <w:lang w:val="en-US"/>
                  <w:rPrChange w:id="6387" w:author="Borja Gonzalez" w:date="2017-09-28T19:20:00Z">
                    <w:rPr>
                      <w:rFonts w:ascii="Monaco" w:hAnsi="Monaco" w:cs="Monaco"/>
                      <w:sz w:val="32"/>
                      <w:szCs w:val="32"/>
                      <w:lang w:val="en-US"/>
                    </w:rPr>
                  </w:rPrChange>
                </w:rPr>
                <w:t xml:space="preserve"> </w:t>
              </w:r>
              <w:r w:rsidRPr="00301ECB">
                <w:rPr>
                  <w:b/>
                  <w:bCs/>
                  <w:color w:val="CE5C00"/>
                  <w:lang w:val="en-US"/>
                  <w:rPrChange w:id="6388" w:author="Borja Gonzalez" w:date="2017-09-28T19:20:00Z">
                    <w:rPr>
                      <w:rFonts w:ascii="Monaco" w:hAnsi="Monaco" w:cs="Monaco"/>
                      <w:b/>
                      <w:bCs/>
                      <w:color w:val="CE5C00"/>
                      <w:sz w:val="32"/>
                      <w:szCs w:val="32"/>
                      <w:lang w:val="en-US"/>
                    </w:rPr>
                  </w:rPrChange>
                </w:rPr>
                <w:t>=</w:t>
              </w:r>
              <w:r w:rsidRPr="00301ECB">
                <w:rPr>
                  <w:lang w:val="en-US"/>
                  <w:rPrChange w:id="6389" w:author="Borja Gonzalez" w:date="2017-09-28T19:20:00Z">
                    <w:rPr>
                      <w:rFonts w:ascii="Monaco" w:hAnsi="Monaco" w:cs="Monaco"/>
                      <w:sz w:val="32"/>
                      <w:szCs w:val="32"/>
                      <w:lang w:val="en-US"/>
                    </w:rPr>
                  </w:rPrChange>
                </w:rPr>
                <w:t xml:space="preserve"> </w:t>
              </w:r>
              <w:proofErr w:type="gramStart"/>
              <w:r w:rsidRPr="00301ECB">
                <w:rPr>
                  <w:color w:val="000000"/>
                  <w:lang w:val="en-US"/>
                  <w:rPrChange w:id="6390" w:author="Borja Gonzalez" w:date="2017-09-28T19:20:00Z">
                    <w:rPr>
                      <w:rFonts w:ascii="Monaco" w:hAnsi="Monaco" w:cs="Monaco"/>
                      <w:color w:val="000000"/>
                      <w:sz w:val="32"/>
                      <w:szCs w:val="32"/>
                      <w:lang w:val="en-US"/>
                    </w:rPr>
                  </w:rPrChange>
                </w:rPr>
                <w:t>io</w:t>
              </w:r>
              <w:r w:rsidRPr="00301ECB">
                <w:rPr>
                  <w:b/>
                  <w:bCs/>
                  <w:color w:val="000000"/>
                  <w:lang w:val="en-US"/>
                  <w:rPrChange w:id="6391" w:author="Borja Gonzalez" w:date="2017-09-28T19:20:00Z">
                    <w:rPr>
                      <w:rFonts w:ascii="Monaco" w:hAnsi="Monaco" w:cs="Monaco"/>
                      <w:b/>
                      <w:bCs/>
                      <w:color w:val="000000"/>
                      <w:sz w:val="32"/>
                      <w:szCs w:val="32"/>
                      <w:lang w:val="en-US"/>
                    </w:rPr>
                  </w:rPrChange>
                </w:rPr>
                <w:t>.</w:t>
              </w:r>
              <w:r w:rsidRPr="00301ECB">
                <w:rPr>
                  <w:color w:val="000000"/>
                  <w:lang w:val="en-US"/>
                  <w:rPrChange w:id="6392" w:author="Borja Gonzalez" w:date="2017-09-28T19:20:00Z">
                    <w:rPr>
                      <w:rFonts w:ascii="Monaco" w:hAnsi="Monaco" w:cs="Monaco"/>
                      <w:color w:val="000000"/>
                      <w:sz w:val="32"/>
                      <w:szCs w:val="32"/>
                      <w:lang w:val="en-US"/>
                    </w:rPr>
                  </w:rPrChange>
                </w:rPr>
                <w:t>connect</w:t>
              </w:r>
              <w:proofErr w:type="gramEnd"/>
              <w:r w:rsidRPr="00301ECB">
                <w:rPr>
                  <w:b/>
                  <w:bCs/>
                  <w:color w:val="000000"/>
                  <w:lang w:val="en-US"/>
                  <w:rPrChange w:id="6393" w:author="Borja Gonzalez" w:date="2017-09-28T19:20:00Z">
                    <w:rPr>
                      <w:rFonts w:ascii="Monaco" w:hAnsi="Monaco" w:cs="Monaco"/>
                      <w:b/>
                      <w:bCs/>
                      <w:color w:val="000000"/>
                      <w:sz w:val="32"/>
                      <w:szCs w:val="32"/>
                      <w:lang w:val="en-US"/>
                    </w:rPr>
                  </w:rPrChange>
                </w:rPr>
                <w:t>(</w:t>
              </w:r>
              <w:r w:rsidRPr="00301ECB">
                <w:rPr>
                  <w:lang w:val="en-US"/>
                  <w:rPrChange w:id="6394" w:author="Borja Gonzalez" w:date="2017-09-28T19:20:00Z">
                    <w:rPr>
                      <w:rFonts w:ascii="Monaco" w:hAnsi="Monaco" w:cs="Monaco"/>
                      <w:color w:val="4E9A06"/>
                      <w:sz w:val="32"/>
                      <w:szCs w:val="32"/>
                      <w:lang w:val="en-US"/>
                    </w:rPr>
                  </w:rPrChange>
                </w:rPr>
                <w:t>"http://172.20.10.5:8124"</w:t>
              </w:r>
              <w:r w:rsidRPr="00301ECB">
                <w:rPr>
                  <w:b/>
                  <w:bCs/>
                  <w:color w:val="000000"/>
                  <w:lang w:val="en-US"/>
                  <w:rPrChange w:id="6395" w:author="Borja Gonzalez" w:date="2017-09-28T19:20:00Z">
                    <w:rPr>
                      <w:rFonts w:ascii="Monaco" w:hAnsi="Monaco" w:cs="Monaco"/>
                      <w:b/>
                      <w:bCs/>
                      <w:color w:val="000000"/>
                      <w:sz w:val="32"/>
                      <w:szCs w:val="32"/>
                      <w:lang w:val="en-US"/>
                    </w:rPr>
                  </w:rPrChange>
                </w:rPr>
                <w:t>);</w:t>
              </w:r>
            </w:ins>
          </w:p>
          <w:p w14:paraId="11159418" w14:textId="77777777" w:rsidR="00301ECB" w:rsidRPr="00301ECB" w:rsidRDefault="00301ECB">
            <w:pPr>
              <w:rPr>
                <w:ins w:id="6396" w:author="Borja Gonzalez" w:date="2017-09-28T19:20:00Z"/>
                <w:lang w:val="en-US"/>
                <w:rPrChange w:id="6397" w:author="Borja Gonzalez" w:date="2017-09-28T19:20:00Z">
                  <w:rPr>
                    <w:ins w:id="6398" w:author="Borja Gonzalez" w:date="2017-09-28T19:20:00Z"/>
                    <w:rFonts w:ascii="Monaco" w:eastAsiaTheme="majorEastAsia" w:hAnsi="Monaco" w:cs="Monaco"/>
                    <w:color w:val="243F60" w:themeColor="accent1" w:themeShade="7F"/>
                    <w:sz w:val="32"/>
                    <w:szCs w:val="32"/>
                    <w:lang w:val="en-US"/>
                  </w:rPr>
                </w:rPrChange>
              </w:rPr>
              <w:pPrChange w:id="6399" w:author="GONZALEZ DIAZ, BORJA" w:date="2017-09-29T19:26:00Z">
                <w:pPr>
                  <w:keepNext/>
                  <w:keepLines/>
                  <w:widowControl w:val="0"/>
                  <w:autoSpaceDE w:val="0"/>
                  <w:autoSpaceDN w:val="0"/>
                  <w:adjustRightInd w:val="0"/>
                  <w:spacing w:before="200"/>
                  <w:outlineLvl w:val="4"/>
                </w:pPr>
              </w:pPrChange>
            </w:pPr>
            <w:proofErr w:type="gramStart"/>
            <w:ins w:id="6400" w:author="Borja Gonzalez" w:date="2017-09-28T19:20:00Z">
              <w:r w:rsidRPr="00301ECB">
                <w:rPr>
                  <w:color w:val="000000"/>
                  <w:lang w:val="en-US"/>
                  <w:rPrChange w:id="6401" w:author="Borja Gonzalez" w:date="2017-09-28T19:20:00Z">
                    <w:rPr>
                      <w:rFonts w:ascii="Monaco" w:hAnsi="Monaco" w:cs="Monaco"/>
                      <w:color w:val="000000"/>
                      <w:sz w:val="32"/>
                      <w:szCs w:val="32"/>
                      <w:lang w:val="en-US"/>
                    </w:rPr>
                  </w:rPrChange>
                </w:rPr>
                <w:t>socket</w:t>
              </w:r>
              <w:r w:rsidRPr="00301ECB">
                <w:rPr>
                  <w:b/>
                  <w:bCs/>
                  <w:color w:val="000000"/>
                  <w:lang w:val="en-US"/>
                  <w:rPrChange w:id="6402" w:author="Borja Gonzalez" w:date="2017-09-28T19:20:00Z">
                    <w:rPr>
                      <w:rFonts w:ascii="Monaco" w:hAnsi="Monaco" w:cs="Monaco"/>
                      <w:b/>
                      <w:bCs/>
                      <w:color w:val="000000"/>
                      <w:sz w:val="32"/>
                      <w:szCs w:val="32"/>
                      <w:lang w:val="en-US"/>
                    </w:rPr>
                  </w:rPrChange>
                </w:rPr>
                <w:t>.</w:t>
              </w:r>
              <w:r w:rsidRPr="00301ECB">
                <w:rPr>
                  <w:color w:val="000000"/>
                  <w:lang w:val="en-US"/>
                  <w:rPrChange w:id="6403" w:author="Borja Gonzalez" w:date="2017-09-28T19:20:00Z">
                    <w:rPr>
                      <w:rFonts w:ascii="Monaco" w:hAnsi="Monaco" w:cs="Monaco"/>
                      <w:color w:val="000000"/>
                      <w:sz w:val="32"/>
                      <w:szCs w:val="32"/>
                      <w:lang w:val="en-US"/>
                    </w:rPr>
                  </w:rPrChange>
                </w:rPr>
                <w:t>on</w:t>
              </w:r>
              <w:proofErr w:type="gramEnd"/>
              <w:r w:rsidRPr="00301ECB">
                <w:rPr>
                  <w:b/>
                  <w:bCs/>
                  <w:color w:val="000000"/>
                  <w:lang w:val="en-US"/>
                  <w:rPrChange w:id="6404" w:author="Borja Gonzalez" w:date="2017-09-28T19:20:00Z">
                    <w:rPr>
                      <w:rFonts w:ascii="Monaco" w:hAnsi="Monaco" w:cs="Monaco"/>
                      <w:b/>
                      <w:bCs/>
                      <w:color w:val="000000"/>
                      <w:sz w:val="32"/>
                      <w:szCs w:val="32"/>
                      <w:lang w:val="en-US"/>
                    </w:rPr>
                  </w:rPrChange>
                </w:rPr>
                <w:t>(</w:t>
              </w:r>
              <w:r w:rsidRPr="00301ECB">
                <w:rPr>
                  <w:lang w:val="en-US"/>
                  <w:rPrChange w:id="6405" w:author="Borja Gonzalez" w:date="2017-09-28T19:20:00Z">
                    <w:rPr>
                      <w:rFonts w:ascii="Monaco" w:hAnsi="Monaco" w:cs="Monaco"/>
                      <w:color w:val="4E9A06"/>
                      <w:sz w:val="32"/>
                      <w:szCs w:val="32"/>
                      <w:lang w:val="en-US"/>
                    </w:rPr>
                  </w:rPrChange>
                </w:rPr>
                <w:t>"reload"</w:t>
              </w:r>
              <w:r w:rsidRPr="00301ECB">
                <w:rPr>
                  <w:b/>
                  <w:bCs/>
                  <w:color w:val="000000"/>
                  <w:lang w:val="en-US"/>
                  <w:rPrChange w:id="6406" w:author="Borja Gonzalez" w:date="2017-09-28T19:20:00Z">
                    <w:rPr>
                      <w:rFonts w:ascii="Monaco" w:hAnsi="Monaco" w:cs="Monaco"/>
                      <w:b/>
                      <w:bCs/>
                      <w:color w:val="000000"/>
                      <w:sz w:val="32"/>
                      <w:szCs w:val="32"/>
                      <w:lang w:val="en-US"/>
                    </w:rPr>
                  </w:rPrChange>
                </w:rPr>
                <w:t>,</w:t>
              </w:r>
              <w:r w:rsidRPr="00301ECB">
                <w:rPr>
                  <w:lang w:val="en-US"/>
                  <w:rPrChange w:id="6407" w:author="Borja Gonzalez" w:date="2017-09-28T19:20:00Z">
                    <w:rPr>
                      <w:rFonts w:ascii="Monaco" w:hAnsi="Monaco" w:cs="Monaco"/>
                      <w:sz w:val="32"/>
                      <w:szCs w:val="32"/>
                      <w:lang w:val="en-US"/>
                    </w:rPr>
                  </w:rPrChange>
                </w:rPr>
                <w:t xml:space="preserve"> </w:t>
              </w:r>
              <w:r w:rsidRPr="00301ECB">
                <w:rPr>
                  <w:b/>
                  <w:bCs/>
                  <w:color w:val="204A87"/>
                  <w:lang w:val="en-US"/>
                  <w:rPrChange w:id="6408" w:author="Borja Gonzalez" w:date="2017-09-28T19:20:00Z">
                    <w:rPr>
                      <w:rFonts w:ascii="Monaco" w:hAnsi="Monaco" w:cs="Monaco"/>
                      <w:b/>
                      <w:bCs/>
                      <w:color w:val="204A87"/>
                      <w:sz w:val="32"/>
                      <w:szCs w:val="32"/>
                      <w:lang w:val="en-US"/>
                    </w:rPr>
                  </w:rPrChange>
                </w:rPr>
                <w:t>function</w:t>
              </w:r>
              <w:r w:rsidRPr="00301ECB">
                <w:rPr>
                  <w:lang w:val="en-US"/>
                  <w:rPrChange w:id="6409" w:author="Borja Gonzalez" w:date="2017-09-28T19:20:00Z">
                    <w:rPr>
                      <w:rFonts w:ascii="Monaco" w:hAnsi="Monaco" w:cs="Monaco"/>
                      <w:sz w:val="32"/>
                      <w:szCs w:val="32"/>
                      <w:lang w:val="en-US"/>
                    </w:rPr>
                  </w:rPrChange>
                </w:rPr>
                <w:t xml:space="preserve"> </w:t>
              </w:r>
              <w:r w:rsidRPr="00301ECB">
                <w:rPr>
                  <w:b/>
                  <w:bCs/>
                  <w:color w:val="000000"/>
                  <w:lang w:val="en-US"/>
                  <w:rPrChange w:id="6410" w:author="Borja Gonzalez" w:date="2017-09-28T19:20:00Z">
                    <w:rPr>
                      <w:rFonts w:ascii="Monaco" w:hAnsi="Monaco" w:cs="Monaco"/>
                      <w:b/>
                      <w:bCs/>
                      <w:color w:val="000000"/>
                      <w:sz w:val="32"/>
                      <w:szCs w:val="32"/>
                      <w:lang w:val="en-US"/>
                    </w:rPr>
                  </w:rPrChange>
                </w:rPr>
                <w:t>(</w:t>
              </w:r>
              <w:r w:rsidRPr="00301ECB">
                <w:rPr>
                  <w:color w:val="000000"/>
                  <w:lang w:val="en-US"/>
                  <w:rPrChange w:id="6411" w:author="Borja Gonzalez" w:date="2017-09-28T19:20:00Z">
                    <w:rPr>
                      <w:rFonts w:ascii="Monaco" w:hAnsi="Monaco" w:cs="Monaco"/>
                      <w:color w:val="000000"/>
                      <w:sz w:val="32"/>
                      <w:szCs w:val="32"/>
                      <w:lang w:val="en-US"/>
                    </w:rPr>
                  </w:rPrChange>
                </w:rPr>
                <w:t>data</w:t>
              </w:r>
              <w:r w:rsidRPr="00301ECB">
                <w:rPr>
                  <w:b/>
                  <w:bCs/>
                  <w:color w:val="000000"/>
                  <w:lang w:val="en-US"/>
                  <w:rPrChange w:id="6412" w:author="Borja Gonzalez" w:date="2017-09-28T19:20:00Z">
                    <w:rPr>
                      <w:rFonts w:ascii="Monaco" w:hAnsi="Monaco" w:cs="Monaco"/>
                      <w:b/>
                      <w:bCs/>
                      <w:color w:val="000000"/>
                      <w:sz w:val="32"/>
                      <w:szCs w:val="32"/>
                      <w:lang w:val="en-US"/>
                    </w:rPr>
                  </w:rPrChange>
                </w:rPr>
                <w:t>)</w:t>
              </w:r>
              <w:r w:rsidRPr="00301ECB">
                <w:rPr>
                  <w:lang w:val="en-US"/>
                  <w:rPrChange w:id="6413" w:author="Borja Gonzalez" w:date="2017-09-28T19:20:00Z">
                    <w:rPr>
                      <w:rFonts w:ascii="Monaco" w:hAnsi="Monaco" w:cs="Monaco"/>
                      <w:sz w:val="32"/>
                      <w:szCs w:val="32"/>
                      <w:lang w:val="en-US"/>
                    </w:rPr>
                  </w:rPrChange>
                </w:rPr>
                <w:t xml:space="preserve"> </w:t>
              </w:r>
              <w:r w:rsidRPr="00301ECB">
                <w:rPr>
                  <w:b/>
                  <w:bCs/>
                  <w:color w:val="000000"/>
                  <w:lang w:val="en-US"/>
                  <w:rPrChange w:id="6414" w:author="Borja Gonzalez" w:date="2017-09-28T19:20:00Z">
                    <w:rPr>
                      <w:rFonts w:ascii="Monaco" w:hAnsi="Monaco" w:cs="Monaco"/>
                      <w:b/>
                      <w:bCs/>
                      <w:color w:val="000000"/>
                      <w:sz w:val="32"/>
                      <w:szCs w:val="32"/>
                      <w:lang w:val="en-US"/>
                    </w:rPr>
                  </w:rPrChange>
                </w:rPr>
                <w:t>{</w:t>
              </w:r>
            </w:ins>
          </w:p>
          <w:p w14:paraId="03DF2507" w14:textId="77777777" w:rsidR="00301ECB" w:rsidRPr="00301ECB" w:rsidRDefault="00301ECB">
            <w:pPr>
              <w:rPr>
                <w:ins w:id="6415" w:author="Borja Gonzalez" w:date="2017-09-28T19:20:00Z"/>
                <w:lang w:val="en-US"/>
                <w:rPrChange w:id="6416" w:author="Borja Gonzalez" w:date="2017-09-28T19:20:00Z">
                  <w:rPr>
                    <w:ins w:id="6417" w:author="Borja Gonzalez" w:date="2017-09-28T19:20:00Z"/>
                    <w:rFonts w:ascii="Monaco" w:eastAsiaTheme="majorEastAsia" w:hAnsi="Monaco" w:cs="Monaco"/>
                    <w:color w:val="243F60" w:themeColor="accent1" w:themeShade="7F"/>
                    <w:sz w:val="32"/>
                    <w:szCs w:val="32"/>
                    <w:lang w:val="en-US"/>
                  </w:rPr>
                </w:rPrChange>
              </w:rPr>
              <w:pPrChange w:id="6418" w:author="GONZALEZ DIAZ, BORJA" w:date="2017-09-29T19:26:00Z">
                <w:pPr>
                  <w:keepNext/>
                  <w:keepLines/>
                  <w:widowControl w:val="0"/>
                  <w:autoSpaceDE w:val="0"/>
                  <w:autoSpaceDN w:val="0"/>
                  <w:adjustRightInd w:val="0"/>
                  <w:spacing w:before="200"/>
                  <w:outlineLvl w:val="4"/>
                </w:pPr>
              </w:pPrChange>
            </w:pPr>
            <w:ins w:id="6419" w:author="Borja Gonzalez" w:date="2017-09-28T19:20:00Z">
              <w:r w:rsidRPr="00301ECB">
                <w:rPr>
                  <w:lang w:val="en-US"/>
                  <w:rPrChange w:id="6420" w:author="Borja Gonzalez" w:date="2017-09-28T19:20:00Z">
                    <w:rPr>
                      <w:rFonts w:ascii="Monaco" w:hAnsi="Monaco" w:cs="Monaco"/>
                      <w:sz w:val="32"/>
                      <w:szCs w:val="32"/>
                      <w:lang w:val="en-US"/>
                    </w:rPr>
                  </w:rPrChange>
                </w:rPr>
                <w:t xml:space="preserve">        </w:t>
              </w:r>
              <w:proofErr w:type="gramStart"/>
              <w:r w:rsidRPr="00301ECB">
                <w:rPr>
                  <w:color w:val="000000"/>
                  <w:lang w:val="en-US"/>
                  <w:rPrChange w:id="6421" w:author="Borja Gonzalez" w:date="2017-09-28T19:20:00Z">
                    <w:rPr>
                      <w:rFonts w:ascii="Monaco" w:hAnsi="Monaco" w:cs="Monaco"/>
                      <w:color w:val="000000"/>
                      <w:sz w:val="32"/>
                      <w:szCs w:val="32"/>
                      <w:lang w:val="en-US"/>
                    </w:rPr>
                  </w:rPrChange>
                </w:rPr>
                <w:t>location</w:t>
              </w:r>
              <w:r w:rsidRPr="00301ECB">
                <w:rPr>
                  <w:b/>
                  <w:bCs/>
                  <w:color w:val="000000"/>
                  <w:lang w:val="en-US"/>
                  <w:rPrChange w:id="6422" w:author="Borja Gonzalez" w:date="2017-09-28T19:20:00Z">
                    <w:rPr>
                      <w:rFonts w:ascii="Monaco" w:hAnsi="Monaco" w:cs="Monaco"/>
                      <w:b/>
                      <w:bCs/>
                      <w:color w:val="000000"/>
                      <w:sz w:val="32"/>
                      <w:szCs w:val="32"/>
                      <w:lang w:val="en-US"/>
                    </w:rPr>
                  </w:rPrChange>
                </w:rPr>
                <w:t>.</w:t>
              </w:r>
              <w:r w:rsidRPr="00301ECB">
                <w:rPr>
                  <w:color w:val="000000"/>
                  <w:lang w:val="en-US"/>
                  <w:rPrChange w:id="6423" w:author="Borja Gonzalez" w:date="2017-09-28T19:20:00Z">
                    <w:rPr>
                      <w:rFonts w:ascii="Monaco" w:hAnsi="Monaco" w:cs="Monaco"/>
                      <w:color w:val="000000"/>
                      <w:sz w:val="32"/>
                      <w:szCs w:val="32"/>
                      <w:lang w:val="en-US"/>
                    </w:rPr>
                  </w:rPrChange>
                </w:rPr>
                <w:t>reload</w:t>
              </w:r>
              <w:proofErr w:type="gramEnd"/>
              <w:r w:rsidRPr="00301ECB">
                <w:rPr>
                  <w:b/>
                  <w:bCs/>
                  <w:color w:val="000000"/>
                  <w:lang w:val="en-US"/>
                  <w:rPrChange w:id="6424" w:author="Borja Gonzalez" w:date="2017-09-28T19:20:00Z">
                    <w:rPr>
                      <w:rFonts w:ascii="Monaco" w:hAnsi="Monaco" w:cs="Monaco"/>
                      <w:b/>
                      <w:bCs/>
                      <w:color w:val="000000"/>
                      <w:sz w:val="32"/>
                      <w:szCs w:val="32"/>
                      <w:lang w:val="en-US"/>
                    </w:rPr>
                  </w:rPrChange>
                </w:rPr>
                <w:t>();</w:t>
              </w:r>
            </w:ins>
          </w:p>
          <w:p w14:paraId="229C3BE3" w14:textId="77777777" w:rsidR="00301ECB" w:rsidRPr="00301ECB" w:rsidDel="005231AD" w:rsidRDefault="00301ECB">
            <w:pPr>
              <w:rPr>
                <w:ins w:id="6425" w:author="Borja Gonzalez" w:date="2017-09-28T19:20:00Z"/>
                <w:del w:id="6426" w:author="GONZALEZ DIAZ, BORJA" w:date="2017-09-29T19:26:00Z"/>
                <w:lang w:val="en-US"/>
                <w:rPrChange w:id="6427" w:author="Borja Gonzalez" w:date="2017-09-28T19:20:00Z">
                  <w:rPr>
                    <w:ins w:id="6428" w:author="Borja Gonzalez" w:date="2017-09-28T19:20:00Z"/>
                    <w:del w:id="6429" w:author="GONZALEZ DIAZ, BORJA" w:date="2017-09-29T19:26:00Z"/>
                    <w:rFonts w:ascii="Monaco" w:eastAsiaTheme="majorEastAsia" w:hAnsi="Monaco" w:cs="Monaco"/>
                    <w:color w:val="243F60" w:themeColor="accent1" w:themeShade="7F"/>
                    <w:sz w:val="32"/>
                    <w:szCs w:val="32"/>
                    <w:lang w:val="en-US"/>
                  </w:rPr>
                </w:rPrChange>
              </w:rPr>
              <w:pPrChange w:id="6430" w:author="GONZALEZ DIAZ, BORJA" w:date="2017-09-29T19:26:00Z">
                <w:pPr>
                  <w:keepNext/>
                  <w:keepLines/>
                  <w:widowControl w:val="0"/>
                  <w:autoSpaceDE w:val="0"/>
                  <w:autoSpaceDN w:val="0"/>
                  <w:adjustRightInd w:val="0"/>
                  <w:spacing w:before="200"/>
                  <w:outlineLvl w:val="4"/>
                </w:pPr>
              </w:pPrChange>
            </w:pPr>
            <w:ins w:id="6431" w:author="Borja Gonzalez" w:date="2017-09-28T19:20:00Z">
              <w:r w:rsidRPr="00301ECB">
                <w:rPr>
                  <w:lang w:val="en-US"/>
                  <w:rPrChange w:id="6432" w:author="Borja Gonzalez" w:date="2017-09-28T19:20:00Z">
                    <w:rPr>
                      <w:rFonts w:ascii="Monaco" w:hAnsi="Monaco" w:cs="Monaco"/>
                      <w:sz w:val="32"/>
                      <w:szCs w:val="32"/>
                      <w:lang w:val="en-US"/>
                    </w:rPr>
                  </w:rPrChange>
                </w:rPr>
                <w:t xml:space="preserve">    </w:t>
              </w:r>
              <w:r w:rsidRPr="00301ECB">
                <w:rPr>
                  <w:b/>
                  <w:bCs/>
                  <w:color w:val="000000"/>
                  <w:lang w:val="en-US"/>
                  <w:rPrChange w:id="6433" w:author="Borja Gonzalez" w:date="2017-09-28T19:20:00Z">
                    <w:rPr>
                      <w:rFonts w:ascii="Monaco" w:hAnsi="Monaco" w:cs="Monaco"/>
                      <w:b/>
                      <w:bCs/>
                      <w:color w:val="000000"/>
                      <w:sz w:val="32"/>
                      <w:szCs w:val="32"/>
                      <w:lang w:val="en-US"/>
                    </w:rPr>
                  </w:rPrChange>
                </w:rPr>
                <w:t>});</w:t>
              </w:r>
            </w:ins>
          </w:p>
          <w:p w14:paraId="4E8FE907" w14:textId="77777777" w:rsidR="00301ECB" w:rsidRDefault="00301ECB" w:rsidP="0037218C">
            <w:pPr>
              <w:rPr>
                <w:ins w:id="6434" w:author="Borja Gonzalez" w:date="2017-09-28T19:20:00Z"/>
              </w:rPr>
            </w:pPr>
          </w:p>
        </w:tc>
      </w:tr>
    </w:tbl>
    <w:p w14:paraId="785FE07A" w14:textId="14DC60BE" w:rsidR="0037218C" w:rsidRDefault="0037218C" w:rsidP="0037218C"/>
    <w:p w14:paraId="113393FF" w14:textId="77777777" w:rsidR="0037218C" w:rsidRDefault="0037218C" w:rsidP="0037218C"/>
    <w:p w14:paraId="02C151DE" w14:textId="112D4D30" w:rsidR="0037218C" w:rsidRDefault="001D2097" w:rsidP="0037218C">
      <w:ins w:id="6435" w:author="Borja Gonzalez" w:date="2017-09-29T12:49:00Z">
        <w:r>
          <w:t>E</w:t>
        </w:r>
      </w:ins>
      <w:del w:id="6436" w:author="Borja Gonzalez" w:date="2017-09-29T12:49:00Z">
        <w:r w:rsidR="0037218C" w:rsidDel="001D2097">
          <w:delText>É</w:delText>
        </w:r>
      </w:del>
      <w:r w:rsidR="0037218C">
        <w:t xml:space="preserve">ste código se encuentra en el navegador y espera a que el servidor confirme </w:t>
      </w:r>
      <w:r w:rsidR="0037218C">
        <w:tab/>
        <w:t xml:space="preserve">que se han borrado los datos. Una vez recibida la confirmación, el navegador realiza un </w:t>
      </w:r>
      <w:proofErr w:type="gramStart"/>
      <w:r w:rsidR="0037218C">
        <w:t>location.reload</w:t>
      </w:r>
      <w:proofErr w:type="gramEnd"/>
      <w:r w:rsidR="0037218C">
        <w:t>() que básicamente actualiza la página web, lo que obliga a que se vuelva a llamar a la función que</w:t>
      </w:r>
      <w:r w:rsidR="00A1719D">
        <w:t xml:space="preserve"> obtiene las sesiones de movimientos</w:t>
      </w:r>
      <w:r w:rsidR="0037218C">
        <w:t xml:space="preserve">. En esta ocasión se mostrará la lista de </w:t>
      </w:r>
      <w:r w:rsidR="00A1719D">
        <w:t>sesiones de movimientos</w:t>
      </w:r>
      <w:r w:rsidR="0037218C">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7E5FBE">
      <w:pPr>
        <w:pStyle w:val="Ttulo4"/>
      </w:pPr>
      <w:r>
        <w:t>4.3.6.2.  Funcionalidad en el lado del servidor</w:t>
      </w:r>
    </w:p>
    <w:p w14:paraId="58CCD6C0" w14:textId="77777777" w:rsidR="0037218C" w:rsidRPr="0037218C" w:rsidRDefault="0037218C"/>
    <w:p w14:paraId="0D882206" w14:textId="18AF48BB" w:rsidR="00301ECB" w:rsidRDefault="00301ECB" w:rsidP="0037218C">
      <w:pPr>
        <w:rPr>
          <w:ins w:id="6437" w:author="Borja Gonzalez" w:date="2017-09-28T19:25:00Z"/>
        </w:rPr>
      </w:pPr>
    </w:p>
    <w:tbl>
      <w:tblPr>
        <w:tblStyle w:val="Tablaconcuadrcula"/>
        <w:tblW w:w="0" w:type="auto"/>
        <w:tblLook w:val="04A0" w:firstRow="1" w:lastRow="0" w:firstColumn="1" w:lastColumn="0" w:noHBand="0" w:noVBand="1"/>
      </w:tblPr>
      <w:tblGrid>
        <w:gridCol w:w="8856"/>
      </w:tblGrid>
      <w:tr w:rsidR="00301ECB" w14:paraId="65594FF5" w14:textId="77777777" w:rsidTr="00301ECB">
        <w:trPr>
          <w:ins w:id="6438" w:author="Borja Gonzalez" w:date="2017-09-28T19:25:00Z"/>
        </w:trPr>
        <w:tc>
          <w:tcPr>
            <w:tcW w:w="8856" w:type="dxa"/>
          </w:tcPr>
          <w:p w14:paraId="05DA244A" w14:textId="77777777" w:rsidR="00301ECB" w:rsidRPr="00557475" w:rsidRDefault="00301ECB">
            <w:pPr>
              <w:rPr>
                <w:ins w:id="6439" w:author="Borja Gonzalez" w:date="2017-09-28T19:25:00Z"/>
                <w:noProof/>
                <w:lang w:val="en-US"/>
              </w:rPr>
              <w:pPrChange w:id="6440" w:author="GONZALEZ DIAZ, BORJA" w:date="2017-09-29T19:26:00Z">
                <w:pPr>
                  <w:widowControl w:val="0"/>
                  <w:autoSpaceDE w:val="0"/>
                  <w:autoSpaceDN w:val="0"/>
                  <w:adjustRightInd w:val="0"/>
                </w:pPr>
              </w:pPrChange>
            </w:pPr>
            <w:ins w:id="6441" w:author="Borja Gonzalez" w:date="2017-09-28T19:25: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CAEEC99" w14:textId="77777777" w:rsidR="00301ECB" w:rsidRPr="0079203F" w:rsidRDefault="00301ECB">
            <w:pPr>
              <w:rPr>
                <w:ins w:id="6442" w:author="Borja Gonzalez" w:date="2017-09-28T19:25:00Z"/>
                <w:b/>
                <w:bCs/>
                <w:noProof/>
                <w:lang w:val="es-ES"/>
                <w:rPrChange w:id="6443" w:author="Rodrigo García" w:date="2017-09-29T10:07:00Z">
                  <w:rPr>
                    <w:ins w:id="6444" w:author="Borja Gonzalez" w:date="2017-09-28T19:25:00Z"/>
                    <w:rFonts w:ascii="Monaco" w:eastAsiaTheme="majorEastAsia" w:hAnsi="Monaco" w:cs="Monaco"/>
                    <w:b/>
                    <w:bCs/>
                    <w:noProof/>
                    <w:color w:val="000000"/>
                    <w:sz w:val="20"/>
                    <w:szCs w:val="20"/>
                    <w:lang w:val="en-US"/>
                  </w:rPr>
                </w:rPrChange>
              </w:rPr>
              <w:pPrChange w:id="6445" w:author="GONZALEZ DIAZ, BORJA" w:date="2017-09-29T19:26:00Z">
                <w:pPr>
                  <w:keepNext/>
                  <w:keepLines/>
                  <w:widowControl w:val="0"/>
                  <w:autoSpaceDE w:val="0"/>
                  <w:autoSpaceDN w:val="0"/>
                  <w:adjustRightInd w:val="0"/>
                  <w:spacing w:before="200"/>
                  <w:outlineLvl w:val="4"/>
                </w:pPr>
              </w:pPrChange>
            </w:pPr>
            <w:ins w:id="6446" w:author="Borja Gonzalez" w:date="2017-09-28T19:25:00Z">
              <w:r w:rsidRPr="00557475">
                <w:rPr>
                  <w:noProof/>
                  <w:lang w:val="en-US"/>
                </w:rPr>
                <w:t xml:space="preserve">    </w:t>
              </w:r>
              <w:r w:rsidRPr="0079203F">
                <w:rPr>
                  <w:noProof/>
                  <w:lang w:val="es-ES"/>
                  <w:rPrChange w:id="6447" w:author="Rodrigo García" w:date="2017-09-29T10:07:00Z">
                    <w:rPr>
                      <w:rFonts w:ascii="Monaco" w:hAnsi="Monaco" w:cs="Monaco"/>
                      <w:noProof/>
                      <w:color w:val="000000"/>
                      <w:sz w:val="20"/>
                      <w:szCs w:val="20"/>
                      <w:lang w:val="en-US"/>
                    </w:rPr>
                  </w:rPrChange>
                </w:rPr>
                <w:t xml:space="preserve">datos </w:t>
              </w:r>
              <w:r w:rsidRPr="0079203F">
                <w:rPr>
                  <w:b/>
                  <w:bCs/>
                  <w:noProof/>
                  <w:color w:val="CE5C00"/>
                  <w:lang w:val="es-ES"/>
                  <w:rPrChange w:id="6448" w:author="Rodrigo García" w:date="2017-09-29T10:07:00Z">
                    <w:rPr>
                      <w:rFonts w:ascii="Monaco" w:hAnsi="Monaco" w:cs="Monaco"/>
                      <w:b/>
                      <w:bCs/>
                      <w:noProof/>
                      <w:color w:val="CE5C00"/>
                      <w:sz w:val="20"/>
                      <w:szCs w:val="20"/>
                      <w:lang w:val="en-US"/>
                    </w:rPr>
                  </w:rPrChange>
                </w:rPr>
                <w:t>=</w:t>
              </w:r>
              <w:r w:rsidRPr="0079203F">
                <w:rPr>
                  <w:noProof/>
                  <w:lang w:val="es-ES"/>
                  <w:rPrChange w:id="6449" w:author="Rodrigo García" w:date="2017-09-29T10:07:00Z">
                    <w:rPr>
                      <w:rFonts w:ascii="Monaco" w:hAnsi="Monaco" w:cs="Monaco"/>
                      <w:noProof/>
                      <w:sz w:val="20"/>
                      <w:szCs w:val="20"/>
                      <w:lang w:val="en-US"/>
                    </w:rPr>
                  </w:rPrChange>
                </w:rPr>
                <w:t xml:space="preserve"> JSON</w:t>
              </w:r>
              <w:r w:rsidRPr="0079203F">
                <w:rPr>
                  <w:b/>
                  <w:bCs/>
                  <w:noProof/>
                  <w:lang w:val="es-ES"/>
                  <w:rPrChange w:id="6450" w:author="Rodrigo García" w:date="2017-09-29T10:07:00Z">
                    <w:rPr>
                      <w:rFonts w:ascii="Monaco" w:hAnsi="Monaco" w:cs="Monaco"/>
                      <w:b/>
                      <w:bCs/>
                      <w:noProof/>
                      <w:color w:val="000000"/>
                      <w:sz w:val="20"/>
                      <w:szCs w:val="20"/>
                      <w:lang w:val="en-US"/>
                    </w:rPr>
                  </w:rPrChange>
                </w:rPr>
                <w:t>.</w:t>
              </w:r>
              <w:r w:rsidRPr="0079203F">
                <w:rPr>
                  <w:noProof/>
                  <w:lang w:val="es-ES"/>
                  <w:rPrChange w:id="6451" w:author="Rodrigo García" w:date="2017-09-29T10:07:00Z">
                    <w:rPr>
                      <w:rFonts w:ascii="Monaco" w:hAnsi="Monaco" w:cs="Monaco"/>
                      <w:noProof/>
                      <w:color w:val="000000"/>
                      <w:sz w:val="20"/>
                      <w:szCs w:val="20"/>
                      <w:lang w:val="en-US"/>
                    </w:rPr>
                  </w:rPrChange>
                </w:rPr>
                <w:t>parse</w:t>
              </w:r>
              <w:r w:rsidRPr="0079203F">
                <w:rPr>
                  <w:b/>
                  <w:bCs/>
                  <w:noProof/>
                  <w:lang w:val="es-ES"/>
                  <w:rPrChange w:id="6452" w:author="Rodrigo García" w:date="2017-09-29T10:07:00Z">
                    <w:rPr>
                      <w:rFonts w:ascii="Monaco" w:hAnsi="Monaco" w:cs="Monaco"/>
                      <w:b/>
                      <w:bCs/>
                      <w:noProof/>
                      <w:color w:val="000000"/>
                      <w:sz w:val="20"/>
                      <w:szCs w:val="20"/>
                      <w:lang w:val="en-US"/>
                    </w:rPr>
                  </w:rPrChange>
                </w:rPr>
                <w:t>(</w:t>
              </w:r>
              <w:r w:rsidRPr="0079203F">
                <w:rPr>
                  <w:noProof/>
                  <w:lang w:val="es-ES"/>
                  <w:rPrChange w:id="6453" w:author="Rodrigo García" w:date="2017-09-29T10:07:00Z">
                    <w:rPr>
                      <w:rFonts w:ascii="Monaco" w:hAnsi="Monaco" w:cs="Monaco"/>
                      <w:noProof/>
                      <w:color w:val="000000"/>
                      <w:sz w:val="20"/>
                      <w:szCs w:val="20"/>
                      <w:lang w:val="en-US"/>
                    </w:rPr>
                  </w:rPrChange>
                </w:rPr>
                <w:t>info</w:t>
              </w:r>
              <w:r w:rsidRPr="0079203F">
                <w:rPr>
                  <w:b/>
                  <w:bCs/>
                  <w:noProof/>
                  <w:lang w:val="es-ES"/>
                  <w:rPrChange w:id="6454" w:author="Rodrigo García" w:date="2017-09-29T10:07:00Z">
                    <w:rPr>
                      <w:rFonts w:ascii="Monaco" w:hAnsi="Monaco" w:cs="Monaco"/>
                      <w:b/>
                      <w:bCs/>
                      <w:noProof/>
                      <w:color w:val="000000"/>
                      <w:sz w:val="20"/>
                      <w:szCs w:val="20"/>
                      <w:lang w:val="en-US"/>
                    </w:rPr>
                  </w:rPrChange>
                </w:rPr>
                <w:t>);</w:t>
              </w:r>
            </w:ins>
          </w:p>
          <w:p w14:paraId="65EB1038" w14:textId="77777777" w:rsidR="00301ECB" w:rsidRPr="0079203F" w:rsidRDefault="00301ECB">
            <w:pPr>
              <w:rPr>
                <w:ins w:id="6455" w:author="Borja Gonzalez" w:date="2017-09-28T19:25:00Z"/>
                <w:b/>
                <w:bCs/>
                <w:color w:val="204A87"/>
                <w:lang w:val="es-ES"/>
                <w:rPrChange w:id="6456" w:author="Rodrigo García" w:date="2017-09-29T10:07:00Z">
                  <w:rPr>
                    <w:ins w:id="6457" w:author="Borja Gonzalez" w:date="2017-09-28T19:25:00Z"/>
                    <w:rFonts w:ascii="Monaco" w:hAnsi="Monaco" w:cs="Monaco"/>
                    <w:b/>
                    <w:bCs/>
                    <w:color w:val="204A87"/>
                    <w:sz w:val="20"/>
                    <w:szCs w:val="20"/>
                    <w:lang w:val="en-US"/>
                  </w:rPr>
                </w:rPrChange>
              </w:rPr>
              <w:pPrChange w:id="6458" w:author="GONZALEZ DIAZ, BORJA" w:date="2017-09-29T19:26:00Z">
                <w:pPr>
                  <w:widowControl w:val="0"/>
                  <w:autoSpaceDE w:val="0"/>
                  <w:autoSpaceDN w:val="0"/>
                  <w:adjustRightInd w:val="0"/>
                </w:pPr>
              </w:pPrChange>
            </w:pPr>
          </w:p>
          <w:p w14:paraId="31CE307A" w14:textId="77777777" w:rsidR="00301ECB" w:rsidRPr="0079203F" w:rsidRDefault="00301ECB">
            <w:pPr>
              <w:rPr>
                <w:ins w:id="6459" w:author="Borja Gonzalez" w:date="2017-09-28T19:25:00Z"/>
                <w:lang w:val="es-ES"/>
                <w:rPrChange w:id="6460" w:author="Rodrigo García" w:date="2017-09-29T10:07:00Z">
                  <w:rPr>
                    <w:ins w:id="6461" w:author="Borja Gonzalez" w:date="2017-09-28T19:25:00Z"/>
                    <w:rFonts w:ascii="Monaco" w:eastAsiaTheme="majorEastAsia" w:hAnsi="Monaco" w:cs="Monaco"/>
                    <w:color w:val="243F60" w:themeColor="accent1" w:themeShade="7F"/>
                    <w:sz w:val="32"/>
                    <w:szCs w:val="32"/>
                    <w:lang w:val="en-US"/>
                  </w:rPr>
                </w:rPrChange>
              </w:rPr>
              <w:pPrChange w:id="6462" w:author="GONZALEZ DIAZ, BORJA" w:date="2017-09-29T19:26:00Z">
                <w:pPr>
                  <w:keepNext/>
                  <w:keepLines/>
                  <w:widowControl w:val="0"/>
                  <w:autoSpaceDE w:val="0"/>
                  <w:autoSpaceDN w:val="0"/>
                  <w:adjustRightInd w:val="0"/>
                  <w:spacing w:before="200"/>
                  <w:outlineLvl w:val="4"/>
                </w:pPr>
              </w:pPrChange>
            </w:pPr>
            <w:proofErr w:type="gramStart"/>
            <w:ins w:id="6463" w:author="Borja Gonzalez" w:date="2017-09-28T19:25:00Z">
              <w:r w:rsidRPr="0079203F">
                <w:rPr>
                  <w:b/>
                  <w:bCs/>
                  <w:color w:val="204A87"/>
                  <w:lang w:val="es-ES"/>
                  <w:rPrChange w:id="6464" w:author="Rodrigo García" w:date="2017-09-29T10:07:00Z">
                    <w:rPr>
                      <w:rFonts w:ascii="Monaco" w:hAnsi="Monaco" w:cs="Monaco"/>
                      <w:b/>
                      <w:bCs/>
                      <w:color w:val="204A87"/>
                      <w:sz w:val="32"/>
                      <w:szCs w:val="32"/>
                      <w:lang w:val="en-US"/>
                    </w:rPr>
                  </w:rPrChange>
                </w:rPr>
                <w:t>if</w:t>
              </w:r>
              <w:r w:rsidRPr="0079203F">
                <w:rPr>
                  <w:b/>
                  <w:bCs/>
                  <w:lang w:val="es-ES"/>
                  <w:rPrChange w:id="6465" w:author="Rodrigo García" w:date="2017-09-29T10:07:00Z">
                    <w:rPr>
                      <w:rFonts w:ascii="Monaco" w:hAnsi="Monaco" w:cs="Monaco"/>
                      <w:b/>
                      <w:bCs/>
                      <w:color w:val="000000"/>
                      <w:sz w:val="32"/>
                      <w:szCs w:val="32"/>
                      <w:lang w:val="en-US"/>
                    </w:rPr>
                  </w:rPrChange>
                </w:rPr>
                <w:t>(</w:t>
              </w:r>
              <w:proofErr w:type="gramEnd"/>
              <w:r w:rsidRPr="0079203F">
                <w:rPr>
                  <w:lang w:val="es-ES"/>
                  <w:rPrChange w:id="6466" w:author="Rodrigo García" w:date="2017-09-29T10:07:00Z">
                    <w:rPr>
                      <w:rFonts w:ascii="Monaco" w:hAnsi="Monaco" w:cs="Monaco"/>
                      <w:color w:val="000000"/>
                      <w:sz w:val="32"/>
                      <w:szCs w:val="32"/>
                      <w:lang w:val="en-US"/>
                    </w:rPr>
                  </w:rPrChange>
                </w:rPr>
                <w:t>datos</w:t>
              </w:r>
              <w:r w:rsidRPr="0079203F">
                <w:rPr>
                  <w:b/>
                  <w:bCs/>
                  <w:lang w:val="es-ES"/>
                  <w:rPrChange w:id="6467" w:author="Rodrigo García" w:date="2017-09-29T10:07:00Z">
                    <w:rPr>
                      <w:rFonts w:ascii="Monaco" w:hAnsi="Monaco" w:cs="Monaco"/>
                      <w:b/>
                      <w:bCs/>
                      <w:color w:val="000000"/>
                      <w:sz w:val="32"/>
                      <w:szCs w:val="32"/>
                      <w:lang w:val="en-US"/>
                    </w:rPr>
                  </w:rPrChange>
                </w:rPr>
                <w:t>.</w:t>
              </w:r>
              <w:r w:rsidRPr="0079203F">
                <w:rPr>
                  <w:lang w:val="es-ES"/>
                  <w:rPrChange w:id="6468" w:author="Rodrigo García" w:date="2017-09-29T10:07:00Z">
                    <w:rPr>
                      <w:rFonts w:ascii="Monaco" w:hAnsi="Monaco" w:cs="Monaco"/>
                      <w:color w:val="000000"/>
                      <w:sz w:val="32"/>
                      <w:szCs w:val="32"/>
                      <w:lang w:val="en-US"/>
                    </w:rPr>
                  </w:rPrChange>
                </w:rPr>
                <w:t>operacion</w:t>
              </w:r>
              <w:r w:rsidRPr="0079203F">
                <w:rPr>
                  <w:b/>
                  <w:bCs/>
                  <w:color w:val="CE5C00"/>
                  <w:lang w:val="es-ES"/>
                  <w:rPrChange w:id="6469" w:author="Rodrigo García" w:date="2017-09-29T10:07:00Z">
                    <w:rPr>
                      <w:rFonts w:ascii="Monaco" w:hAnsi="Monaco" w:cs="Monaco"/>
                      <w:b/>
                      <w:bCs/>
                      <w:color w:val="CE5C00"/>
                      <w:sz w:val="32"/>
                      <w:szCs w:val="32"/>
                      <w:lang w:val="en-US"/>
                    </w:rPr>
                  </w:rPrChange>
                </w:rPr>
                <w:t>==</w:t>
              </w:r>
              <w:r w:rsidRPr="0079203F">
                <w:rPr>
                  <w:color w:val="4E9A06"/>
                  <w:lang w:val="es-ES"/>
                  <w:rPrChange w:id="6470" w:author="Rodrigo García" w:date="2017-09-29T10:07:00Z">
                    <w:rPr>
                      <w:rFonts w:ascii="Monaco" w:hAnsi="Monaco" w:cs="Monaco"/>
                      <w:color w:val="4E9A06"/>
                      <w:sz w:val="32"/>
                      <w:szCs w:val="32"/>
                      <w:lang w:val="en-US"/>
                    </w:rPr>
                  </w:rPrChange>
                </w:rPr>
                <w:t>"Borrar datos de paciente"</w:t>
              </w:r>
              <w:r w:rsidRPr="0079203F">
                <w:rPr>
                  <w:b/>
                  <w:bCs/>
                  <w:lang w:val="es-ES"/>
                  <w:rPrChange w:id="6471" w:author="Rodrigo García" w:date="2017-09-29T10:07:00Z">
                    <w:rPr>
                      <w:rFonts w:ascii="Monaco" w:hAnsi="Monaco" w:cs="Monaco"/>
                      <w:b/>
                      <w:bCs/>
                      <w:color w:val="000000"/>
                      <w:sz w:val="32"/>
                      <w:szCs w:val="32"/>
                      <w:lang w:val="en-US"/>
                    </w:rPr>
                  </w:rPrChange>
                </w:rPr>
                <w:t>){</w:t>
              </w:r>
            </w:ins>
          </w:p>
          <w:p w14:paraId="4E2677C9" w14:textId="77777777" w:rsidR="00301ECB" w:rsidRPr="0079203F" w:rsidRDefault="00301ECB">
            <w:pPr>
              <w:rPr>
                <w:ins w:id="6472" w:author="Borja Gonzalez" w:date="2017-09-28T19:25:00Z"/>
                <w:lang w:val="es-ES"/>
                <w:rPrChange w:id="6473" w:author="Rodrigo García" w:date="2017-09-29T10:07:00Z">
                  <w:rPr>
                    <w:ins w:id="6474" w:author="Borja Gonzalez" w:date="2017-09-28T19:25:00Z"/>
                    <w:rFonts w:ascii="Monaco" w:eastAsiaTheme="majorEastAsia" w:hAnsi="Monaco" w:cs="Monaco"/>
                    <w:color w:val="243F60" w:themeColor="accent1" w:themeShade="7F"/>
                    <w:sz w:val="32"/>
                    <w:szCs w:val="32"/>
                    <w:lang w:val="en-US"/>
                  </w:rPr>
                </w:rPrChange>
              </w:rPr>
              <w:pPrChange w:id="6475" w:author="GONZALEZ DIAZ, BORJA" w:date="2017-09-29T19:26:00Z">
                <w:pPr>
                  <w:keepNext/>
                  <w:keepLines/>
                  <w:widowControl w:val="0"/>
                  <w:autoSpaceDE w:val="0"/>
                  <w:autoSpaceDN w:val="0"/>
                  <w:adjustRightInd w:val="0"/>
                  <w:spacing w:before="200"/>
                  <w:outlineLvl w:val="4"/>
                </w:pPr>
              </w:pPrChange>
            </w:pPr>
            <w:ins w:id="6476" w:author="Borja Gonzalez" w:date="2017-09-28T19:25:00Z">
              <w:r w:rsidRPr="0079203F">
                <w:rPr>
                  <w:lang w:val="es-ES"/>
                  <w:rPrChange w:id="6477" w:author="Rodrigo García" w:date="2017-09-29T10:07:00Z">
                    <w:rPr>
                      <w:rFonts w:ascii="Monaco" w:hAnsi="Monaco" w:cs="Monaco"/>
                      <w:sz w:val="32"/>
                      <w:szCs w:val="32"/>
                      <w:lang w:val="en-US"/>
                    </w:rPr>
                  </w:rPrChange>
                </w:rPr>
                <w:t xml:space="preserve">  </w:t>
              </w:r>
              <w:proofErr w:type="gramStart"/>
              <w:r w:rsidRPr="0079203F">
                <w:rPr>
                  <w:lang w:val="es-ES"/>
                  <w:rPrChange w:id="6478" w:author="Rodrigo García" w:date="2017-09-29T10:07:00Z">
                    <w:rPr>
                      <w:rFonts w:ascii="Monaco" w:hAnsi="Monaco" w:cs="Monaco"/>
                      <w:sz w:val="32"/>
                      <w:szCs w:val="32"/>
                      <w:lang w:val="en-US"/>
                    </w:rPr>
                  </w:rPrChange>
                </w:rPr>
                <w:t>console</w:t>
              </w:r>
              <w:r w:rsidRPr="0079203F">
                <w:rPr>
                  <w:b/>
                  <w:bCs/>
                  <w:lang w:val="es-ES"/>
                  <w:rPrChange w:id="6479" w:author="Rodrigo García" w:date="2017-09-29T10:07:00Z">
                    <w:rPr>
                      <w:rFonts w:ascii="Monaco" w:hAnsi="Monaco" w:cs="Monaco"/>
                      <w:b/>
                      <w:bCs/>
                      <w:color w:val="000000"/>
                      <w:sz w:val="32"/>
                      <w:szCs w:val="32"/>
                      <w:lang w:val="en-US"/>
                    </w:rPr>
                  </w:rPrChange>
                </w:rPr>
                <w:t>.</w:t>
              </w:r>
              <w:r w:rsidRPr="0079203F">
                <w:rPr>
                  <w:lang w:val="es-ES"/>
                  <w:rPrChange w:id="6480" w:author="Rodrigo García" w:date="2017-09-29T10:07:00Z">
                    <w:rPr>
                      <w:rFonts w:ascii="Monaco" w:hAnsi="Monaco" w:cs="Monaco"/>
                      <w:color w:val="000000"/>
                      <w:sz w:val="32"/>
                      <w:szCs w:val="32"/>
                      <w:lang w:val="en-US"/>
                    </w:rPr>
                  </w:rPrChange>
                </w:rPr>
                <w:t>log</w:t>
              </w:r>
              <w:r w:rsidRPr="0079203F">
                <w:rPr>
                  <w:b/>
                  <w:bCs/>
                  <w:lang w:val="es-ES"/>
                  <w:rPrChange w:id="6481" w:author="Rodrigo García" w:date="2017-09-29T10:07:00Z">
                    <w:rPr>
                      <w:rFonts w:ascii="Monaco" w:hAnsi="Monaco" w:cs="Monaco"/>
                      <w:b/>
                      <w:bCs/>
                      <w:color w:val="000000"/>
                      <w:sz w:val="32"/>
                      <w:szCs w:val="32"/>
                      <w:lang w:val="en-US"/>
                    </w:rPr>
                  </w:rPrChange>
                </w:rPr>
                <w:t>(</w:t>
              </w:r>
              <w:proofErr w:type="gramEnd"/>
              <w:r w:rsidRPr="0079203F">
                <w:rPr>
                  <w:color w:val="4E9A06"/>
                  <w:lang w:val="es-ES"/>
                  <w:rPrChange w:id="6482" w:author="Rodrigo García" w:date="2017-09-29T10:07:00Z">
                    <w:rPr>
                      <w:rFonts w:ascii="Monaco" w:hAnsi="Monaco" w:cs="Monaco"/>
                      <w:color w:val="4E9A06"/>
                      <w:sz w:val="32"/>
                      <w:szCs w:val="32"/>
                      <w:lang w:val="en-US"/>
                    </w:rPr>
                  </w:rPrChange>
                </w:rPr>
                <w:t>"Datos de paciente a borrar: "</w:t>
              </w:r>
              <w:r w:rsidRPr="0079203F">
                <w:rPr>
                  <w:b/>
                  <w:bCs/>
                  <w:color w:val="CE5C00"/>
                  <w:lang w:val="es-ES"/>
                  <w:rPrChange w:id="6483" w:author="Rodrigo García" w:date="2017-09-29T10:07:00Z">
                    <w:rPr>
                      <w:rFonts w:ascii="Monaco" w:hAnsi="Monaco" w:cs="Monaco"/>
                      <w:b/>
                      <w:bCs/>
                      <w:color w:val="CE5C00"/>
                      <w:sz w:val="32"/>
                      <w:szCs w:val="32"/>
                      <w:lang w:val="en-US"/>
                    </w:rPr>
                  </w:rPrChange>
                </w:rPr>
                <w:t>+</w:t>
              </w:r>
              <w:r w:rsidRPr="0079203F">
                <w:rPr>
                  <w:lang w:val="es-ES"/>
                  <w:rPrChange w:id="6484" w:author="Rodrigo García" w:date="2017-09-29T10:07:00Z">
                    <w:rPr>
                      <w:rFonts w:ascii="Monaco" w:hAnsi="Monaco" w:cs="Monaco"/>
                      <w:color w:val="000000"/>
                      <w:sz w:val="32"/>
                      <w:szCs w:val="32"/>
                      <w:lang w:val="en-US"/>
                    </w:rPr>
                  </w:rPrChange>
                </w:rPr>
                <w:t>datos</w:t>
              </w:r>
              <w:r w:rsidRPr="0079203F">
                <w:rPr>
                  <w:b/>
                  <w:bCs/>
                  <w:lang w:val="es-ES"/>
                  <w:rPrChange w:id="6485" w:author="Rodrigo García" w:date="2017-09-29T10:07:00Z">
                    <w:rPr>
                      <w:rFonts w:ascii="Monaco" w:hAnsi="Monaco" w:cs="Monaco"/>
                      <w:b/>
                      <w:bCs/>
                      <w:color w:val="000000"/>
                      <w:sz w:val="32"/>
                      <w:szCs w:val="32"/>
                      <w:lang w:val="en-US"/>
                    </w:rPr>
                  </w:rPrChange>
                </w:rPr>
                <w:t>.</w:t>
              </w:r>
              <w:r w:rsidRPr="0079203F">
                <w:rPr>
                  <w:lang w:val="es-ES"/>
                  <w:rPrChange w:id="6486" w:author="Rodrigo García" w:date="2017-09-29T10:07:00Z">
                    <w:rPr>
                      <w:rFonts w:ascii="Monaco" w:hAnsi="Monaco" w:cs="Monaco"/>
                      <w:color w:val="000000"/>
                      <w:sz w:val="32"/>
                      <w:szCs w:val="32"/>
                      <w:lang w:val="en-US"/>
                    </w:rPr>
                  </w:rPrChange>
                </w:rPr>
                <w:t>n</w:t>
              </w:r>
              <w:r w:rsidRPr="0079203F">
                <w:rPr>
                  <w:b/>
                  <w:bCs/>
                  <w:lang w:val="es-ES"/>
                  <w:rPrChange w:id="6487" w:author="Rodrigo García" w:date="2017-09-29T10:07:00Z">
                    <w:rPr>
                      <w:rFonts w:ascii="Monaco" w:hAnsi="Monaco" w:cs="Monaco"/>
                      <w:b/>
                      <w:bCs/>
                      <w:color w:val="000000"/>
                      <w:sz w:val="32"/>
                      <w:szCs w:val="32"/>
                      <w:lang w:val="en-US"/>
                    </w:rPr>
                  </w:rPrChange>
                </w:rPr>
                <w:t>);</w:t>
              </w:r>
            </w:ins>
          </w:p>
          <w:p w14:paraId="34CE2E17" w14:textId="77777777" w:rsidR="00301ECB" w:rsidRPr="00301ECB" w:rsidRDefault="00301ECB">
            <w:pPr>
              <w:rPr>
                <w:ins w:id="6488" w:author="Borja Gonzalez" w:date="2017-09-28T19:25:00Z"/>
                <w:lang w:val="en-US"/>
                <w:rPrChange w:id="6489" w:author="Borja Gonzalez" w:date="2017-09-28T19:25:00Z">
                  <w:rPr>
                    <w:ins w:id="6490" w:author="Borja Gonzalez" w:date="2017-09-28T19:25:00Z"/>
                    <w:rFonts w:ascii="Monaco" w:eastAsiaTheme="majorEastAsia" w:hAnsi="Monaco" w:cs="Monaco"/>
                    <w:color w:val="243F60" w:themeColor="accent1" w:themeShade="7F"/>
                    <w:sz w:val="32"/>
                    <w:szCs w:val="32"/>
                    <w:lang w:val="en-US"/>
                  </w:rPr>
                </w:rPrChange>
              </w:rPr>
              <w:pPrChange w:id="6491" w:author="GONZALEZ DIAZ, BORJA" w:date="2017-09-29T19:26:00Z">
                <w:pPr>
                  <w:keepNext/>
                  <w:keepLines/>
                  <w:widowControl w:val="0"/>
                  <w:autoSpaceDE w:val="0"/>
                  <w:autoSpaceDN w:val="0"/>
                  <w:adjustRightInd w:val="0"/>
                  <w:spacing w:before="200"/>
                  <w:outlineLvl w:val="4"/>
                </w:pPr>
              </w:pPrChange>
            </w:pPr>
            <w:ins w:id="6492" w:author="Borja Gonzalez" w:date="2017-09-28T19:25:00Z">
              <w:r w:rsidRPr="0079203F">
                <w:rPr>
                  <w:lang w:val="es-ES"/>
                  <w:rPrChange w:id="6493" w:author="Rodrigo García" w:date="2017-09-29T10:07:00Z">
                    <w:rPr>
                      <w:rFonts w:ascii="Monaco" w:hAnsi="Monaco" w:cs="Monaco"/>
                      <w:sz w:val="32"/>
                      <w:szCs w:val="32"/>
                      <w:lang w:val="en-US"/>
                    </w:rPr>
                  </w:rPrChange>
                </w:rPr>
                <w:t xml:space="preserve">    </w:t>
              </w:r>
              <w:r w:rsidRPr="00301ECB">
                <w:rPr>
                  <w:b/>
                  <w:bCs/>
                  <w:color w:val="204A87"/>
                  <w:lang w:val="en-US"/>
                  <w:rPrChange w:id="6494" w:author="Borja Gonzalez" w:date="2017-09-28T19:25:00Z">
                    <w:rPr>
                      <w:rFonts w:ascii="Monaco" w:hAnsi="Monaco" w:cs="Monaco"/>
                      <w:b/>
                      <w:bCs/>
                      <w:color w:val="204A87"/>
                      <w:sz w:val="32"/>
                      <w:szCs w:val="32"/>
                      <w:lang w:val="en-US"/>
                    </w:rPr>
                  </w:rPrChange>
                </w:rPr>
                <w:t>var</w:t>
              </w:r>
              <w:r w:rsidRPr="00301ECB">
                <w:rPr>
                  <w:lang w:val="en-US"/>
                  <w:rPrChange w:id="6495" w:author="Borja Gonzalez" w:date="2017-09-28T19:25:00Z">
                    <w:rPr>
                      <w:rFonts w:ascii="Monaco" w:hAnsi="Monaco" w:cs="Monaco"/>
                      <w:sz w:val="32"/>
                      <w:szCs w:val="32"/>
                      <w:lang w:val="en-US"/>
                    </w:rPr>
                  </w:rPrChange>
                </w:rPr>
                <w:t xml:space="preserve"> filebuffer </w:t>
              </w:r>
              <w:r w:rsidRPr="00301ECB">
                <w:rPr>
                  <w:b/>
                  <w:bCs/>
                  <w:color w:val="CE5C00"/>
                  <w:lang w:val="en-US"/>
                  <w:rPrChange w:id="6496" w:author="Borja Gonzalez" w:date="2017-09-28T19:25:00Z">
                    <w:rPr>
                      <w:rFonts w:ascii="Monaco" w:hAnsi="Monaco" w:cs="Monaco"/>
                      <w:b/>
                      <w:bCs/>
                      <w:color w:val="CE5C00"/>
                      <w:sz w:val="32"/>
                      <w:szCs w:val="32"/>
                      <w:lang w:val="en-US"/>
                    </w:rPr>
                  </w:rPrChange>
                </w:rPr>
                <w:t>=</w:t>
              </w:r>
              <w:r w:rsidRPr="00301ECB">
                <w:rPr>
                  <w:lang w:val="en-US"/>
                  <w:rPrChange w:id="6497" w:author="Borja Gonzalez" w:date="2017-09-28T19:25:00Z">
                    <w:rPr>
                      <w:rFonts w:ascii="Monaco" w:hAnsi="Monaco" w:cs="Monaco"/>
                      <w:sz w:val="32"/>
                      <w:szCs w:val="32"/>
                      <w:lang w:val="en-US"/>
                    </w:rPr>
                  </w:rPrChange>
                </w:rPr>
                <w:t xml:space="preserve"> </w:t>
              </w:r>
              <w:proofErr w:type="gramStart"/>
              <w:r w:rsidRPr="00301ECB">
                <w:rPr>
                  <w:lang w:val="en-US"/>
                  <w:rPrChange w:id="6498" w:author="Borja Gonzalez" w:date="2017-09-28T19:25:00Z">
                    <w:rPr>
                      <w:rFonts w:ascii="Monaco" w:hAnsi="Monaco" w:cs="Monaco"/>
                      <w:sz w:val="32"/>
                      <w:szCs w:val="32"/>
                      <w:lang w:val="en-US"/>
                    </w:rPr>
                  </w:rPrChange>
                </w:rPr>
                <w:t>fs</w:t>
              </w:r>
              <w:r w:rsidRPr="00301ECB">
                <w:rPr>
                  <w:b/>
                  <w:bCs/>
                  <w:lang w:val="en-US"/>
                  <w:rPrChange w:id="6499" w:author="Borja Gonzalez" w:date="2017-09-28T19:25:00Z">
                    <w:rPr>
                      <w:rFonts w:ascii="Monaco" w:hAnsi="Monaco" w:cs="Monaco"/>
                      <w:b/>
                      <w:bCs/>
                      <w:color w:val="000000"/>
                      <w:sz w:val="32"/>
                      <w:szCs w:val="32"/>
                      <w:lang w:val="en-US"/>
                    </w:rPr>
                  </w:rPrChange>
                </w:rPr>
                <w:t>.</w:t>
              </w:r>
              <w:r w:rsidRPr="00301ECB">
                <w:rPr>
                  <w:lang w:val="en-US"/>
                  <w:rPrChange w:id="6500" w:author="Borja Gonzalez" w:date="2017-09-28T19:25:00Z">
                    <w:rPr>
                      <w:rFonts w:ascii="Monaco" w:hAnsi="Monaco" w:cs="Monaco"/>
                      <w:color w:val="000000"/>
                      <w:sz w:val="32"/>
                      <w:szCs w:val="32"/>
                      <w:lang w:val="en-US"/>
                    </w:rPr>
                  </w:rPrChange>
                </w:rPr>
                <w:t>readFileSync</w:t>
              </w:r>
              <w:proofErr w:type="gramEnd"/>
              <w:r w:rsidRPr="00301ECB">
                <w:rPr>
                  <w:b/>
                  <w:bCs/>
                  <w:lang w:val="en-US"/>
                  <w:rPrChange w:id="6501" w:author="Borja Gonzalez" w:date="2017-09-28T19:25:00Z">
                    <w:rPr>
                      <w:rFonts w:ascii="Monaco" w:hAnsi="Monaco" w:cs="Monaco"/>
                      <w:b/>
                      <w:bCs/>
                      <w:color w:val="000000"/>
                      <w:sz w:val="32"/>
                      <w:szCs w:val="32"/>
                      <w:lang w:val="en-US"/>
                    </w:rPr>
                  </w:rPrChange>
                </w:rPr>
                <w:t>(</w:t>
              </w:r>
              <w:r w:rsidRPr="00301ECB">
                <w:rPr>
                  <w:color w:val="4E9A06"/>
                  <w:lang w:val="en-US"/>
                  <w:rPrChange w:id="6502" w:author="Borja Gonzalez" w:date="2017-09-28T19:25:00Z">
                    <w:rPr>
                      <w:rFonts w:ascii="Monaco" w:hAnsi="Monaco" w:cs="Monaco"/>
                      <w:color w:val="4E9A06"/>
                      <w:sz w:val="32"/>
                      <w:szCs w:val="32"/>
                      <w:lang w:val="en-US"/>
                    </w:rPr>
                  </w:rPrChange>
                </w:rPr>
                <w:t>'./Pacientes_DB.db'</w:t>
              </w:r>
              <w:r w:rsidRPr="00301ECB">
                <w:rPr>
                  <w:b/>
                  <w:bCs/>
                  <w:lang w:val="en-US"/>
                  <w:rPrChange w:id="6503" w:author="Borja Gonzalez" w:date="2017-09-28T19:25:00Z">
                    <w:rPr>
                      <w:rFonts w:ascii="Monaco" w:hAnsi="Monaco" w:cs="Monaco"/>
                      <w:b/>
                      <w:bCs/>
                      <w:color w:val="000000"/>
                      <w:sz w:val="32"/>
                      <w:szCs w:val="32"/>
                      <w:lang w:val="en-US"/>
                    </w:rPr>
                  </w:rPrChange>
                </w:rPr>
                <w:t>);</w:t>
              </w:r>
            </w:ins>
          </w:p>
          <w:p w14:paraId="64CAFA8D" w14:textId="77777777" w:rsidR="00301ECB" w:rsidRPr="00301ECB" w:rsidRDefault="00301ECB">
            <w:pPr>
              <w:rPr>
                <w:ins w:id="6504" w:author="Borja Gonzalez" w:date="2017-09-28T19:25:00Z"/>
                <w:lang w:val="en-US"/>
                <w:rPrChange w:id="6505" w:author="Borja Gonzalez" w:date="2017-09-28T19:25:00Z">
                  <w:rPr>
                    <w:ins w:id="6506" w:author="Borja Gonzalez" w:date="2017-09-28T19:25:00Z"/>
                    <w:rFonts w:ascii="Monaco" w:hAnsi="Monaco" w:cs="Monaco"/>
                    <w:sz w:val="32"/>
                    <w:szCs w:val="32"/>
                    <w:lang w:val="en-US"/>
                  </w:rPr>
                </w:rPrChange>
              </w:rPr>
              <w:pPrChange w:id="6507" w:author="GONZALEZ DIAZ, BORJA" w:date="2017-09-29T19:26:00Z">
                <w:pPr>
                  <w:widowControl w:val="0"/>
                  <w:autoSpaceDE w:val="0"/>
                  <w:autoSpaceDN w:val="0"/>
                  <w:adjustRightInd w:val="0"/>
                </w:pPr>
              </w:pPrChange>
            </w:pPr>
          </w:p>
          <w:p w14:paraId="59FAD707" w14:textId="77777777" w:rsidR="00301ECB" w:rsidRPr="00301ECB" w:rsidRDefault="00301ECB">
            <w:pPr>
              <w:rPr>
                <w:ins w:id="6508" w:author="Borja Gonzalez" w:date="2017-09-28T19:25:00Z"/>
                <w:lang w:val="en-US"/>
                <w:rPrChange w:id="6509" w:author="Borja Gonzalez" w:date="2017-09-28T19:25:00Z">
                  <w:rPr>
                    <w:ins w:id="6510" w:author="Borja Gonzalez" w:date="2017-09-28T19:25:00Z"/>
                    <w:rFonts w:ascii="Monaco" w:eastAsiaTheme="majorEastAsia" w:hAnsi="Monaco" w:cs="Monaco"/>
                    <w:color w:val="243F60" w:themeColor="accent1" w:themeShade="7F"/>
                    <w:sz w:val="32"/>
                    <w:szCs w:val="32"/>
                    <w:lang w:val="en-US"/>
                  </w:rPr>
                </w:rPrChange>
              </w:rPr>
              <w:pPrChange w:id="6511" w:author="GONZALEZ DIAZ, BORJA" w:date="2017-09-29T19:26:00Z">
                <w:pPr>
                  <w:keepNext/>
                  <w:keepLines/>
                  <w:widowControl w:val="0"/>
                  <w:autoSpaceDE w:val="0"/>
                  <w:autoSpaceDN w:val="0"/>
                  <w:adjustRightInd w:val="0"/>
                  <w:spacing w:before="200"/>
                  <w:outlineLvl w:val="4"/>
                </w:pPr>
              </w:pPrChange>
            </w:pPr>
            <w:ins w:id="6512" w:author="Borja Gonzalez" w:date="2017-09-28T19:25:00Z">
              <w:r w:rsidRPr="00301ECB">
                <w:rPr>
                  <w:lang w:val="en-US"/>
                  <w:rPrChange w:id="6513" w:author="Borja Gonzalez" w:date="2017-09-28T19:25:00Z">
                    <w:rPr>
                      <w:rFonts w:ascii="Monaco" w:hAnsi="Monaco" w:cs="Monaco"/>
                      <w:sz w:val="32"/>
                      <w:szCs w:val="32"/>
                      <w:lang w:val="en-US"/>
                    </w:rPr>
                  </w:rPrChange>
                </w:rPr>
                <w:t xml:space="preserve">    </w:t>
              </w:r>
              <w:r w:rsidRPr="00301ECB">
                <w:rPr>
                  <w:b/>
                  <w:bCs/>
                  <w:color w:val="204A87"/>
                  <w:lang w:val="en-US"/>
                  <w:rPrChange w:id="6514" w:author="Borja Gonzalez" w:date="2017-09-28T19:25:00Z">
                    <w:rPr>
                      <w:rFonts w:ascii="Monaco" w:hAnsi="Monaco" w:cs="Monaco"/>
                      <w:b/>
                      <w:bCs/>
                      <w:color w:val="204A87"/>
                      <w:sz w:val="32"/>
                      <w:szCs w:val="32"/>
                      <w:lang w:val="en-US"/>
                    </w:rPr>
                  </w:rPrChange>
                </w:rPr>
                <w:t>var</w:t>
              </w:r>
              <w:r w:rsidRPr="00301ECB">
                <w:rPr>
                  <w:lang w:val="en-US"/>
                  <w:rPrChange w:id="6515" w:author="Borja Gonzalez" w:date="2017-09-28T19:25:00Z">
                    <w:rPr>
                      <w:rFonts w:ascii="Monaco" w:hAnsi="Monaco" w:cs="Monaco"/>
                      <w:sz w:val="32"/>
                      <w:szCs w:val="32"/>
                      <w:lang w:val="en-US"/>
                    </w:rPr>
                  </w:rPrChange>
                </w:rPr>
                <w:t xml:space="preserve"> db </w:t>
              </w:r>
              <w:r w:rsidRPr="00301ECB">
                <w:rPr>
                  <w:b/>
                  <w:bCs/>
                  <w:color w:val="CE5C00"/>
                  <w:lang w:val="en-US"/>
                  <w:rPrChange w:id="6516" w:author="Borja Gonzalez" w:date="2017-09-28T19:25:00Z">
                    <w:rPr>
                      <w:rFonts w:ascii="Monaco" w:hAnsi="Monaco" w:cs="Monaco"/>
                      <w:b/>
                      <w:bCs/>
                      <w:color w:val="CE5C00"/>
                      <w:sz w:val="32"/>
                      <w:szCs w:val="32"/>
                      <w:lang w:val="en-US"/>
                    </w:rPr>
                  </w:rPrChange>
                </w:rPr>
                <w:t>=</w:t>
              </w:r>
              <w:r w:rsidRPr="00301ECB">
                <w:rPr>
                  <w:lang w:val="en-US"/>
                  <w:rPrChange w:id="6517" w:author="Borja Gonzalez" w:date="2017-09-28T19:25:00Z">
                    <w:rPr>
                      <w:rFonts w:ascii="Monaco" w:hAnsi="Monaco" w:cs="Monaco"/>
                      <w:sz w:val="32"/>
                      <w:szCs w:val="32"/>
                      <w:lang w:val="en-US"/>
                    </w:rPr>
                  </w:rPrChange>
                </w:rPr>
                <w:t xml:space="preserve"> </w:t>
              </w:r>
              <w:r w:rsidRPr="00301ECB">
                <w:rPr>
                  <w:b/>
                  <w:bCs/>
                  <w:color w:val="204A87"/>
                  <w:lang w:val="en-US"/>
                  <w:rPrChange w:id="6518" w:author="Borja Gonzalez" w:date="2017-09-28T19:25:00Z">
                    <w:rPr>
                      <w:rFonts w:ascii="Monaco" w:hAnsi="Monaco" w:cs="Monaco"/>
                      <w:b/>
                      <w:bCs/>
                      <w:color w:val="204A87"/>
                      <w:sz w:val="32"/>
                      <w:szCs w:val="32"/>
                      <w:lang w:val="en-US"/>
                    </w:rPr>
                  </w:rPrChange>
                </w:rPr>
                <w:t>new</w:t>
              </w:r>
              <w:r w:rsidRPr="00301ECB">
                <w:rPr>
                  <w:lang w:val="en-US"/>
                  <w:rPrChange w:id="6519" w:author="Borja Gonzalez" w:date="2017-09-28T19:25:00Z">
                    <w:rPr>
                      <w:rFonts w:ascii="Monaco" w:hAnsi="Monaco" w:cs="Monaco"/>
                      <w:sz w:val="32"/>
                      <w:szCs w:val="32"/>
                      <w:lang w:val="en-US"/>
                    </w:rPr>
                  </w:rPrChange>
                </w:rPr>
                <w:t xml:space="preserve"> SQL</w:t>
              </w:r>
              <w:r w:rsidRPr="00301ECB">
                <w:rPr>
                  <w:b/>
                  <w:bCs/>
                  <w:lang w:val="en-US"/>
                  <w:rPrChange w:id="6520" w:author="Borja Gonzalez" w:date="2017-09-28T19:25:00Z">
                    <w:rPr>
                      <w:rFonts w:ascii="Monaco" w:hAnsi="Monaco" w:cs="Monaco"/>
                      <w:b/>
                      <w:bCs/>
                      <w:color w:val="000000"/>
                      <w:sz w:val="32"/>
                      <w:szCs w:val="32"/>
                      <w:lang w:val="en-US"/>
                    </w:rPr>
                  </w:rPrChange>
                </w:rPr>
                <w:t>.</w:t>
              </w:r>
              <w:r w:rsidRPr="00301ECB">
                <w:rPr>
                  <w:lang w:val="en-US"/>
                  <w:rPrChange w:id="6521" w:author="Borja Gonzalez" w:date="2017-09-28T19:25:00Z">
                    <w:rPr>
                      <w:rFonts w:ascii="Monaco" w:hAnsi="Monaco" w:cs="Monaco"/>
                      <w:color w:val="000000"/>
                      <w:sz w:val="32"/>
                      <w:szCs w:val="32"/>
                      <w:lang w:val="en-US"/>
                    </w:rPr>
                  </w:rPrChange>
                </w:rPr>
                <w:t>Database</w:t>
              </w:r>
              <w:r w:rsidRPr="00301ECB">
                <w:rPr>
                  <w:b/>
                  <w:bCs/>
                  <w:lang w:val="en-US"/>
                  <w:rPrChange w:id="6522" w:author="Borja Gonzalez" w:date="2017-09-28T19:25:00Z">
                    <w:rPr>
                      <w:rFonts w:ascii="Monaco" w:hAnsi="Monaco" w:cs="Monaco"/>
                      <w:b/>
                      <w:bCs/>
                      <w:color w:val="000000"/>
                      <w:sz w:val="32"/>
                      <w:szCs w:val="32"/>
                      <w:lang w:val="en-US"/>
                    </w:rPr>
                  </w:rPrChange>
                </w:rPr>
                <w:t>(</w:t>
              </w:r>
              <w:r w:rsidRPr="00301ECB">
                <w:rPr>
                  <w:lang w:val="en-US"/>
                  <w:rPrChange w:id="6523" w:author="Borja Gonzalez" w:date="2017-09-28T19:25:00Z">
                    <w:rPr>
                      <w:rFonts w:ascii="Monaco" w:hAnsi="Monaco" w:cs="Monaco"/>
                      <w:color w:val="000000"/>
                      <w:sz w:val="32"/>
                      <w:szCs w:val="32"/>
                      <w:lang w:val="en-US"/>
                    </w:rPr>
                  </w:rPrChange>
                </w:rPr>
                <w:t>filebuffer</w:t>
              </w:r>
              <w:r w:rsidRPr="00301ECB">
                <w:rPr>
                  <w:b/>
                  <w:bCs/>
                  <w:lang w:val="en-US"/>
                  <w:rPrChange w:id="6524" w:author="Borja Gonzalez" w:date="2017-09-28T19:25:00Z">
                    <w:rPr>
                      <w:rFonts w:ascii="Monaco" w:hAnsi="Monaco" w:cs="Monaco"/>
                      <w:b/>
                      <w:bCs/>
                      <w:color w:val="000000"/>
                      <w:sz w:val="32"/>
                      <w:szCs w:val="32"/>
                      <w:lang w:val="en-US"/>
                    </w:rPr>
                  </w:rPrChange>
                </w:rPr>
                <w:t>);</w:t>
              </w:r>
            </w:ins>
          </w:p>
          <w:p w14:paraId="0717FF4A" w14:textId="77777777" w:rsidR="00301ECB" w:rsidRPr="0079203F" w:rsidRDefault="00301ECB">
            <w:pPr>
              <w:rPr>
                <w:ins w:id="6525" w:author="Borja Gonzalez" w:date="2017-09-28T19:25:00Z"/>
                <w:lang w:val="es-ES"/>
                <w:rPrChange w:id="6526" w:author="Rodrigo García" w:date="2017-09-29T10:07:00Z">
                  <w:rPr>
                    <w:ins w:id="6527" w:author="Borja Gonzalez" w:date="2017-09-28T19:25:00Z"/>
                    <w:rFonts w:ascii="Monaco" w:eastAsiaTheme="majorEastAsia" w:hAnsi="Monaco" w:cs="Monaco"/>
                    <w:color w:val="243F60" w:themeColor="accent1" w:themeShade="7F"/>
                    <w:sz w:val="32"/>
                    <w:szCs w:val="32"/>
                    <w:lang w:val="en-US"/>
                  </w:rPr>
                </w:rPrChange>
              </w:rPr>
              <w:pPrChange w:id="6528" w:author="GONZALEZ DIAZ, BORJA" w:date="2017-09-29T19:26:00Z">
                <w:pPr>
                  <w:keepNext/>
                  <w:keepLines/>
                  <w:widowControl w:val="0"/>
                  <w:autoSpaceDE w:val="0"/>
                  <w:autoSpaceDN w:val="0"/>
                  <w:adjustRightInd w:val="0"/>
                  <w:spacing w:before="200"/>
                  <w:outlineLvl w:val="4"/>
                </w:pPr>
              </w:pPrChange>
            </w:pPr>
            <w:ins w:id="6529" w:author="Borja Gonzalez" w:date="2017-09-28T19:25:00Z">
              <w:r w:rsidRPr="00301ECB">
                <w:rPr>
                  <w:lang w:val="en-US"/>
                  <w:rPrChange w:id="6530" w:author="Borja Gonzalez" w:date="2017-09-28T19:25:00Z">
                    <w:rPr>
                      <w:rFonts w:ascii="Monaco" w:hAnsi="Monaco" w:cs="Monaco"/>
                      <w:sz w:val="32"/>
                      <w:szCs w:val="32"/>
                      <w:lang w:val="en-US"/>
                    </w:rPr>
                  </w:rPrChange>
                </w:rPr>
                <w:t xml:space="preserve">    </w:t>
              </w:r>
              <w:r w:rsidRPr="0079203F">
                <w:rPr>
                  <w:lang w:val="es-ES"/>
                  <w:rPrChange w:id="6531" w:author="Rodrigo García" w:date="2017-09-29T10:07:00Z">
                    <w:rPr>
                      <w:rFonts w:ascii="Monaco" w:hAnsi="Monaco" w:cs="Monaco"/>
                      <w:color w:val="000000"/>
                      <w:sz w:val="32"/>
                      <w:szCs w:val="32"/>
                      <w:lang w:val="en-US"/>
                    </w:rPr>
                  </w:rPrChange>
                </w:rPr>
                <w:t>console</w:t>
              </w:r>
              <w:r w:rsidRPr="0079203F">
                <w:rPr>
                  <w:b/>
                  <w:bCs/>
                  <w:lang w:val="es-ES"/>
                  <w:rPrChange w:id="6532" w:author="Rodrigo García" w:date="2017-09-29T10:07:00Z">
                    <w:rPr>
                      <w:rFonts w:ascii="Monaco" w:hAnsi="Monaco" w:cs="Monaco"/>
                      <w:b/>
                      <w:bCs/>
                      <w:color w:val="000000"/>
                      <w:sz w:val="32"/>
                      <w:szCs w:val="32"/>
                      <w:lang w:val="en-US"/>
                    </w:rPr>
                  </w:rPrChange>
                </w:rPr>
                <w:t>.</w:t>
              </w:r>
              <w:r w:rsidRPr="0079203F">
                <w:rPr>
                  <w:lang w:val="es-ES"/>
                  <w:rPrChange w:id="6533" w:author="Rodrigo García" w:date="2017-09-29T10:07:00Z">
                    <w:rPr>
                      <w:rFonts w:ascii="Monaco" w:hAnsi="Monaco" w:cs="Monaco"/>
                      <w:color w:val="000000"/>
                      <w:sz w:val="32"/>
                      <w:szCs w:val="32"/>
                      <w:lang w:val="en-US"/>
                    </w:rPr>
                  </w:rPrChange>
                </w:rPr>
                <w:t>log</w:t>
              </w:r>
              <w:r w:rsidRPr="0079203F">
                <w:rPr>
                  <w:b/>
                  <w:bCs/>
                  <w:lang w:val="es-ES"/>
                  <w:rPrChange w:id="6534" w:author="Rodrigo García" w:date="2017-09-29T10:07:00Z">
                    <w:rPr>
                      <w:rFonts w:ascii="Monaco" w:hAnsi="Monaco" w:cs="Monaco"/>
                      <w:b/>
                      <w:bCs/>
                      <w:color w:val="000000"/>
                      <w:sz w:val="32"/>
                      <w:szCs w:val="32"/>
                      <w:lang w:val="en-US"/>
                    </w:rPr>
                  </w:rPrChange>
                </w:rPr>
                <w:t>(</w:t>
              </w:r>
              <w:r w:rsidRPr="0079203F">
                <w:rPr>
                  <w:lang w:val="es-ES"/>
                  <w:rPrChange w:id="6535" w:author="Rodrigo García" w:date="2017-09-29T10:07:00Z">
                    <w:rPr>
                      <w:rFonts w:ascii="Monaco" w:hAnsi="Monaco" w:cs="Monaco"/>
                      <w:color w:val="000000"/>
                      <w:sz w:val="32"/>
                      <w:szCs w:val="32"/>
                      <w:lang w:val="en-US"/>
                    </w:rPr>
                  </w:rPrChange>
                </w:rPr>
                <w:t>timestamp</w:t>
              </w:r>
              <w:r w:rsidRPr="0079203F">
                <w:rPr>
                  <w:b/>
                  <w:bCs/>
                  <w:lang w:val="es-ES"/>
                  <w:rPrChange w:id="6536" w:author="Rodrigo García" w:date="2017-09-29T10:07:00Z">
                    <w:rPr>
                      <w:rFonts w:ascii="Monaco" w:hAnsi="Monaco" w:cs="Monaco"/>
                      <w:b/>
                      <w:bCs/>
                      <w:color w:val="000000"/>
                      <w:sz w:val="32"/>
                      <w:szCs w:val="32"/>
                      <w:lang w:val="en-US"/>
                    </w:rPr>
                  </w:rPrChange>
                </w:rPr>
                <w:t>(</w:t>
              </w:r>
              <w:r w:rsidRPr="0079203F">
                <w:rPr>
                  <w:color w:val="4E9A06"/>
                  <w:lang w:val="es-ES"/>
                  <w:rPrChange w:id="6537"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6538"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6539" w:author="Rodrigo García" w:date="2017-09-29T10:07:00Z">
                    <w:rPr>
                      <w:rFonts w:ascii="Monaco" w:hAnsi="Monaco" w:cs="Monaco"/>
                      <w:color w:val="4E9A06"/>
                      <w:sz w:val="32"/>
                      <w:szCs w:val="32"/>
                      <w:lang w:val="en-US"/>
                    </w:rPr>
                  </w:rPrChange>
                </w:rPr>
                <w:t>:iii'</w:t>
              </w:r>
              <w:r w:rsidRPr="0079203F">
                <w:rPr>
                  <w:b/>
                  <w:bCs/>
                  <w:lang w:val="es-ES"/>
                  <w:rPrChange w:id="6540" w:author="Rodrigo García" w:date="2017-09-29T10:07:00Z">
                    <w:rPr>
                      <w:rFonts w:ascii="Monaco" w:hAnsi="Monaco" w:cs="Monaco"/>
                      <w:b/>
                      <w:bCs/>
                      <w:color w:val="000000"/>
                      <w:sz w:val="32"/>
                      <w:szCs w:val="32"/>
                      <w:lang w:val="en-US"/>
                    </w:rPr>
                  </w:rPrChange>
                </w:rPr>
                <w:t>)</w:t>
              </w:r>
              <w:r w:rsidRPr="0079203F">
                <w:rPr>
                  <w:b/>
                  <w:bCs/>
                  <w:color w:val="CE5C00"/>
                  <w:lang w:val="es-ES"/>
                  <w:rPrChange w:id="6541" w:author="Rodrigo García" w:date="2017-09-29T10:07:00Z">
                    <w:rPr>
                      <w:rFonts w:ascii="Monaco" w:hAnsi="Monaco" w:cs="Monaco"/>
                      <w:b/>
                      <w:bCs/>
                      <w:color w:val="CE5C00"/>
                      <w:sz w:val="32"/>
                      <w:szCs w:val="32"/>
                      <w:lang w:val="en-US"/>
                    </w:rPr>
                  </w:rPrChange>
                </w:rPr>
                <w:t>+</w:t>
              </w:r>
              <w:r w:rsidRPr="0079203F">
                <w:rPr>
                  <w:color w:val="4E9A06"/>
                  <w:lang w:val="es-ES"/>
                  <w:rPrChange w:id="6542" w:author="Rodrigo García" w:date="2017-09-29T10:07:00Z">
                    <w:rPr>
                      <w:rFonts w:ascii="Monaco" w:hAnsi="Monaco" w:cs="Monaco"/>
                      <w:color w:val="4E9A06"/>
                      <w:sz w:val="32"/>
                      <w:szCs w:val="32"/>
                      <w:lang w:val="en-US"/>
                    </w:rPr>
                  </w:rPrChange>
                </w:rPr>
                <w:t>" Base de datos abierta"</w:t>
              </w:r>
              <w:r w:rsidRPr="0079203F">
                <w:rPr>
                  <w:b/>
                  <w:bCs/>
                  <w:lang w:val="es-ES"/>
                  <w:rPrChange w:id="6543" w:author="Rodrigo García" w:date="2017-09-29T10:07:00Z">
                    <w:rPr>
                      <w:rFonts w:ascii="Monaco" w:hAnsi="Monaco" w:cs="Monaco"/>
                      <w:b/>
                      <w:bCs/>
                      <w:color w:val="000000"/>
                      <w:sz w:val="32"/>
                      <w:szCs w:val="32"/>
                      <w:lang w:val="en-US"/>
                    </w:rPr>
                  </w:rPrChange>
                </w:rPr>
                <w:t>);</w:t>
              </w:r>
            </w:ins>
          </w:p>
          <w:p w14:paraId="3EA961E5" w14:textId="77777777" w:rsidR="00301ECB" w:rsidRPr="00301ECB" w:rsidRDefault="00301ECB">
            <w:pPr>
              <w:rPr>
                <w:ins w:id="6544" w:author="Borja Gonzalez" w:date="2017-09-28T19:25:00Z"/>
                <w:lang w:val="en-US"/>
                <w:rPrChange w:id="6545" w:author="Borja Gonzalez" w:date="2017-09-28T19:25:00Z">
                  <w:rPr>
                    <w:ins w:id="6546" w:author="Borja Gonzalez" w:date="2017-09-28T19:25:00Z"/>
                    <w:rFonts w:ascii="Monaco" w:eastAsiaTheme="majorEastAsia" w:hAnsi="Monaco" w:cs="Monaco"/>
                    <w:color w:val="243F60" w:themeColor="accent1" w:themeShade="7F"/>
                    <w:sz w:val="32"/>
                    <w:szCs w:val="32"/>
                    <w:lang w:val="en-US"/>
                  </w:rPr>
                </w:rPrChange>
              </w:rPr>
              <w:pPrChange w:id="6547" w:author="GONZALEZ DIAZ, BORJA" w:date="2017-09-29T19:26:00Z">
                <w:pPr>
                  <w:keepNext/>
                  <w:keepLines/>
                  <w:widowControl w:val="0"/>
                  <w:autoSpaceDE w:val="0"/>
                  <w:autoSpaceDN w:val="0"/>
                  <w:adjustRightInd w:val="0"/>
                  <w:spacing w:before="200"/>
                  <w:outlineLvl w:val="4"/>
                </w:pPr>
              </w:pPrChange>
            </w:pPr>
            <w:ins w:id="6548" w:author="Borja Gonzalez" w:date="2017-09-28T19:25:00Z">
              <w:r w:rsidRPr="0079203F">
                <w:rPr>
                  <w:lang w:val="es-ES"/>
                  <w:rPrChange w:id="6549" w:author="Rodrigo García" w:date="2017-09-29T10:07:00Z">
                    <w:rPr>
                      <w:rFonts w:ascii="Monaco" w:hAnsi="Monaco" w:cs="Monaco"/>
                      <w:sz w:val="32"/>
                      <w:szCs w:val="32"/>
                      <w:lang w:val="en-US"/>
                    </w:rPr>
                  </w:rPrChange>
                </w:rPr>
                <w:t xml:space="preserve">    </w:t>
              </w:r>
              <w:proofErr w:type="gramStart"/>
              <w:r w:rsidRPr="00301ECB">
                <w:rPr>
                  <w:lang w:val="en-US"/>
                  <w:rPrChange w:id="6550" w:author="Borja Gonzalez" w:date="2017-09-28T19:25:00Z">
                    <w:rPr>
                      <w:rFonts w:ascii="Monaco" w:hAnsi="Monaco" w:cs="Monaco"/>
                      <w:color w:val="000000"/>
                      <w:sz w:val="32"/>
                      <w:szCs w:val="32"/>
                      <w:lang w:val="en-US"/>
                    </w:rPr>
                  </w:rPrChange>
                </w:rPr>
                <w:t>db</w:t>
              </w:r>
              <w:r w:rsidRPr="00301ECB">
                <w:rPr>
                  <w:b/>
                  <w:bCs/>
                  <w:lang w:val="en-US"/>
                  <w:rPrChange w:id="6551" w:author="Borja Gonzalez" w:date="2017-09-28T19:25:00Z">
                    <w:rPr>
                      <w:rFonts w:ascii="Monaco" w:hAnsi="Monaco" w:cs="Monaco"/>
                      <w:b/>
                      <w:bCs/>
                      <w:color w:val="000000"/>
                      <w:sz w:val="32"/>
                      <w:szCs w:val="32"/>
                      <w:lang w:val="en-US"/>
                    </w:rPr>
                  </w:rPrChange>
                </w:rPr>
                <w:t>.</w:t>
              </w:r>
              <w:r w:rsidRPr="00301ECB">
                <w:rPr>
                  <w:lang w:val="en-US"/>
                  <w:rPrChange w:id="6552" w:author="Borja Gonzalez" w:date="2017-09-28T19:25:00Z">
                    <w:rPr>
                      <w:rFonts w:ascii="Monaco" w:hAnsi="Monaco" w:cs="Monaco"/>
                      <w:color w:val="000000"/>
                      <w:sz w:val="32"/>
                      <w:szCs w:val="32"/>
                      <w:lang w:val="en-US"/>
                    </w:rPr>
                  </w:rPrChange>
                </w:rPr>
                <w:t>run</w:t>
              </w:r>
              <w:r w:rsidRPr="00301ECB">
                <w:rPr>
                  <w:b/>
                  <w:bCs/>
                  <w:lang w:val="en-US"/>
                  <w:rPrChange w:id="6553" w:author="Borja Gonzalez" w:date="2017-09-28T19:25:00Z">
                    <w:rPr>
                      <w:rFonts w:ascii="Monaco" w:hAnsi="Monaco" w:cs="Monaco"/>
                      <w:b/>
                      <w:bCs/>
                      <w:color w:val="000000"/>
                      <w:sz w:val="32"/>
                      <w:szCs w:val="32"/>
                      <w:lang w:val="en-US"/>
                    </w:rPr>
                  </w:rPrChange>
                </w:rPr>
                <w:t>(</w:t>
              </w:r>
              <w:proofErr w:type="gramEnd"/>
              <w:r w:rsidRPr="00301ECB">
                <w:rPr>
                  <w:color w:val="4E9A06"/>
                  <w:lang w:val="en-US"/>
                  <w:rPrChange w:id="6554" w:author="Borja Gonzalez" w:date="2017-09-28T19:25:00Z">
                    <w:rPr>
                      <w:rFonts w:ascii="Monaco" w:hAnsi="Monaco" w:cs="Monaco"/>
                      <w:color w:val="4E9A06"/>
                      <w:sz w:val="32"/>
                      <w:szCs w:val="32"/>
                      <w:lang w:val="en-US"/>
                    </w:rPr>
                  </w:rPrChange>
                </w:rPr>
                <w:t>"DELETE FROM datos_pacientes WHERE id_datos="</w:t>
              </w:r>
              <w:r w:rsidRPr="00301ECB">
                <w:rPr>
                  <w:b/>
                  <w:bCs/>
                  <w:color w:val="CE5C00"/>
                  <w:lang w:val="en-US"/>
                  <w:rPrChange w:id="6555" w:author="Borja Gonzalez" w:date="2017-09-28T19:25:00Z">
                    <w:rPr>
                      <w:rFonts w:ascii="Monaco" w:hAnsi="Monaco" w:cs="Monaco"/>
                      <w:b/>
                      <w:bCs/>
                      <w:color w:val="CE5C00"/>
                      <w:sz w:val="32"/>
                      <w:szCs w:val="32"/>
                      <w:lang w:val="en-US"/>
                    </w:rPr>
                  </w:rPrChange>
                </w:rPr>
                <w:t>+</w:t>
              </w:r>
              <w:r w:rsidRPr="00301ECB">
                <w:rPr>
                  <w:lang w:val="en-US"/>
                  <w:rPrChange w:id="6556" w:author="Borja Gonzalez" w:date="2017-09-28T19:25:00Z">
                    <w:rPr>
                      <w:rFonts w:ascii="Monaco" w:hAnsi="Monaco" w:cs="Monaco"/>
                      <w:color w:val="000000"/>
                      <w:sz w:val="32"/>
                      <w:szCs w:val="32"/>
                      <w:lang w:val="en-US"/>
                    </w:rPr>
                  </w:rPrChange>
                </w:rPr>
                <w:t>datos</w:t>
              </w:r>
              <w:r w:rsidRPr="00301ECB">
                <w:rPr>
                  <w:b/>
                  <w:bCs/>
                  <w:lang w:val="en-US"/>
                  <w:rPrChange w:id="6557" w:author="Borja Gonzalez" w:date="2017-09-28T19:25:00Z">
                    <w:rPr>
                      <w:rFonts w:ascii="Monaco" w:hAnsi="Monaco" w:cs="Monaco"/>
                      <w:b/>
                      <w:bCs/>
                      <w:color w:val="000000"/>
                      <w:sz w:val="32"/>
                      <w:szCs w:val="32"/>
                      <w:lang w:val="en-US"/>
                    </w:rPr>
                  </w:rPrChange>
                </w:rPr>
                <w:t>.</w:t>
              </w:r>
              <w:r w:rsidRPr="00301ECB">
                <w:rPr>
                  <w:lang w:val="en-US"/>
                  <w:rPrChange w:id="6558" w:author="Borja Gonzalez" w:date="2017-09-28T19:25:00Z">
                    <w:rPr>
                      <w:rFonts w:ascii="Monaco" w:hAnsi="Monaco" w:cs="Monaco"/>
                      <w:color w:val="000000"/>
                      <w:sz w:val="32"/>
                      <w:szCs w:val="32"/>
                      <w:lang w:val="en-US"/>
                    </w:rPr>
                  </w:rPrChange>
                </w:rPr>
                <w:t>id</w:t>
              </w:r>
              <w:r w:rsidRPr="00301ECB">
                <w:rPr>
                  <w:b/>
                  <w:bCs/>
                  <w:lang w:val="en-US"/>
                  <w:rPrChange w:id="6559" w:author="Borja Gonzalez" w:date="2017-09-28T19:25:00Z">
                    <w:rPr>
                      <w:rFonts w:ascii="Monaco" w:hAnsi="Monaco" w:cs="Monaco"/>
                      <w:b/>
                      <w:bCs/>
                      <w:color w:val="000000"/>
                      <w:sz w:val="32"/>
                      <w:szCs w:val="32"/>
                      <w:lang w:val="en-US"/>
                    </w:rPr>
                  </w:rPrChange>
                </w:rPr>
                <w:t>);</w:t>
              </w:r>
            </w:ins>
          </w:p>
          <w:p w14:paraId="031D67E2" w14:textId="77777777" w:rsidR="00301ECB" w:rsidRPr="00301ECB" w:rsidRDefault="00301ECB">
            <w:pPr>
              <w:rPr>
                <w:ins w:id="6560" w:author="Borja Gonzalez" w:date="2017-09-28T19:25:00Z"/>
                <w:lang w:val="en-US"/>
                <w:rPrChange w:id="6561" w:author="Borja Gonzalez" w:date="2017-09-28T19:25:00Z">
                  <w:rPr>
                    <w:ins w:id="6562" w:author="Borja Gonzalez" w:date="2017-09-28T19:25:00Z"/>
                    <w:rFonts w:ascii="Monaco" w:hAnsi="Monaco" w:cs="Monaco"/>
                    <w:sz w:val="32"/>
                    <w:szCs w:val="32"/>
                    <w:lang w:val="en-US"/>
                  </w:rPr>
                </w:rPrChange>
              </w:rPr>
              <w:pPrChange w:id="6563" w:author="GONZALEZ DIAZ, BORJA" w:date="2017-09-29T19:26:00Z">
                <w:pPr>
                  <w:widowControl w:val="0"/>
                  <w:autoSpaceDE w:val="0"/>
                  <w:autoSpaceDN w:val="0"/>
                  <w:adjustRightInd w:val="0"/>
                </w:pPr>
              </w:pPrChange>
            </w:pPr>
          </w:p>
          <w:p w14:paraId="1A270CD7" w14:textId="77777777" w:rsidR="00301ECB" w:rsidRPr="00301ECB" w:rsidRDefault="00301ECB">
            <w:pPr>
              <w:rPr>
                <w:ins w:id="6564" w:author="Borja Gonzalez" w:date="2017-09-28T19:25:00Z"/>
                <w:lang w:val="en-US"/>
                <w:rPrChange w:id="6565" w:author="Borja Gonzalez" w:date="2017-09-28T19:25:00Z">
                  <w:rPr>
                    <w:ins w:id="6566" w:author="Borja Gonzalez" w:date="2017-09-28T19:25:00Z"/>
                    <w:rFonts w:ascii="Monaco" w:eastAsiaTheme="majorEastAsia" w:hAnsi="Monaco" w:cs="Monaco"/>
                    <w:color w:val="243F60" w:themeColor="accent1" w:themeShade="7F"/>
                    <w:sz w:val="32"/>
                    <w:szCs w:val="32"/>
                    <w:lang w:val="en-US"/>
                  </w:rPr>
                </w:rPrChange>
              </w:rPr>
              <w:pPrChange w:id="6567" w:author="GONZALEZ DIAZ, BORJA" w:date="2017-09-29T19:26:00Z">
                <w:pPr>
                  <w:keepNext/>
                  <w:keepLines/>
                  <w:widowControl w:val="0"/>
                  <w:autoSpaceDE w:val="0"/>
                  <w:autoSpaceDN w:val="0"/>
                  <w:adjustRightInd w:val="0"/>
                  <w:spacing w:before="200"/>
                  <w:outlineLvl w:val="4"/>
                </w:pPr>
              </w:pPrChange>
            </w:pPr>
            <w:ins w:id="6568" w:author="Borja Gonzalez" w:date="2017-09-28T19:25:00Z">
              <w:r w:rsidRPr="00301ECB">
                <w:rPr>
                  <w:lang w:val="en-US"/>
                  <w:rPrChange w:id="6569" w:author="Borja Gonzalez" w:date="2017-09-28T19:25:00Z">
                    <w:rPr>
                      <w:rFonts w:ascii="Monaco" w:hAnsi="Monaco" w:cs="Monaco"/>
                      <w:sz w:val="32"/>
                      <w:szCs w:val="32"/>
                      <w:lang w:val="en-US"/>
                    </w:rPr>
                  </w:rPrChange>
                </w:rPr>
                <w:t xml:space="preserve">    </w:t>
              </w:r>
              <w:r w:rsidRPr="00301ECB">
                <w:rPr>
                  <w:b/>
                  <w:bCs/>
                  <w:color w:val="204A87"/>
                  <w:lang w:val="en-US"/>
                  <w:rPrChange w:id="6570" w:author="Borja Gonzalez" w:date="2017-09-28T19:25:00Z">
                    <w:rPr>
                      <w:rFonts w:ascii="Monaco" w:hAnsi="Monaco" w:cs="Monaco"/>
                      <w:b/>
                      <w:bCs/>
                      <w:color w:val="204A87"/>
                      <w:sz w:val="32"/>
                      <w:szCs w:val="32"/>
                      <w:lang w:val="en-US"/>
                    </w:rPr>
                  </w:rPrChange>
                </w:rPr>
                <w:t>var</w:t>
              </w:r>
              <w:r w:rsidRPr="00301ECB">
                <w:rPr>
                  <w:lang w:val="en-US"/>
                  <w:rPrChange w:id="6571" w:author="Borja Gonzalez" w:date="2017-09-28T19:25:00Z">
                    <w:rPr>
                      <w:rFonts w:ascii="Monaco" w:hAnsi="Monaco" w:cs="Monaco"/>
                      <w:sz w:val="32"/>
                      <w:szCs w:val="32"/>
                      <w:lang w:val="en-US"/>
                    </w:rPr>
                  </w:rPrChange>
                </w:rPr>
                <w:t xml:space="preserve"> data </w:t>
              </w:r>
              <w:r w:rsidRPr="00301ECB">
                <w:rPr>
                  <w:b/>
                  <w:bCs/>
                  <w:color w:val="CE5C00"/>
                  <w:lang w:val="en-US"/>
                  <w:rPrChange w:id="6572" w:author="Borja Gonzalez" w:date="2017-09-28T19:25:00Z">
                    <w:rPr>
                      <w:rFonts w:ascii="Monaco" w:hAnsi="Monaco" w:cs="Monaco"/>
                      <w:b/>
                      <w:bCs/>
                      <w:color w:val="CE5C00"/>
                      <w:sz w:val="32"/>
                      <w:szCs w:val="32"/>
                      <w:lang w:val="en-US"/>
                    </w:rPr>
                  </w:rPrChange>
                </w:rPr>
                <w:t>=</w:t>
              </w:r>
              <w:r w:rsidRPr="00301ECB">
                <w:rPr>
                  <w:lang w:val="en-US"/>
                  <w:rPrChange w:id="6573" w:author="Borja Gonzalez" w:date="2017-09-28T19:25:00Z">
                    <w:rPr>
                      <w:rFonts w:ascii="Monaco" w:hAnsi="Monaco" w:cs="Monaco"/>
                      <w:sz w:val="32"/>
                      <w:szCs w:val="32"/>
                      <w:lang w:val="en-US"/>
                    </w:rPr>
                  </w:rPrChange>
                </w:rPr>
                <w:t xml:space="preserve"> </w:t>
              </w:r>
              <w:proofErr w:type="gramStart"/>
              <w:r w:rsidRPr="00301ECB">
                <w:rPr>
                  <w:lang w:val="en-US"/>
                  <w:rPrChange w:id="6574" w:author="Borja Gonzalez" w:date="2017-09-28T19:25:00Z">
                    <w:rPr>
                      <w:rFonts w:ascii="Monaco" w:hAnsi="Monaco" w:cs="Monaco"/>
                      <w:sz w:val="32"/>
                      <w:szCs w:val="32"/>
                      <w:lang w:val="en-US"/>
                    </w:rPr>
                  </w:rPrChange>
                </w:rPr>
                <w:t>db</w:t>
              </w:r>
              <w:r w:rsidRPr="00301ECB">
                <w:rPr>
                  <w:b/>
                  <w:bCs/>
                  <w:lang w:val="en-US"/>
                  <w:rPrChange w:id="6575" w:author="Borja Gonzalez" w:date="2017-09-28T19:25:00Z">
                    <w:rPr>
                      <w:rFonts w:ascii="Monaco" w:hAnsi="Monaco" w:cs="Monaco"/>
                      <w:b/>
                      <w:bCs/>
                      <w:color w:val="000000"/>
                      <w:sz w:val="32"/>
                      <w:szCs w:val="32"/>
                      <w:lang w:val="en-US"/>
                    </w:rPr>
                  </w:rPrChange>
                </w:rPr>
                <w:t>.</w:t>
              </w:r>
              <w:r w:rsidRPr="00301ECB">
                <w:rPr>
                  <w:b/>
                  <w:bCs/>
                  <w:color w:val="204A87"/>
                  <w:lang w:val="en-US"/>
                  <w:rPrChange w:id="6576" w:author="Borja Gonzalez" w:date="2017-09-28T19:25:00Z">
                    <w:rPr>
                      <w:rFonts w:ascii="Monaco" w:hAnsi="Monaco" w:cs="Monaco"/>
                      <w:b/>
                      <w:bCs/>
                      <w:color w:val="204A87"/>
                      <w:sz w:val="32"/>
                      <w:szCs w:val="32"/>
                      <w:lang w:val="en-US"/>
                    </w:rPr>
                  </w:rPrChange>
                </w:rPr>
                <w:t>export</w:t>
              </w:r>
              <w:proofErr w:type="gramEnd"/>
              <w:r w:rsidRPr="00301ECB">
                <w:rPr>
                  <w:b/>
                  <w:bCs/>
                  <w:lang w:val="en-US"/>
                  <w:rPrChange w:id="6577" w:author="Borja Gonzalez" w:date="2017-09-28T19:25:00Z">
                    <w:rPr>
                      <w:rFonts w:ascii="Monaco" w:hAnsi="Monaco" w:cs="Monaco"/>
                      <w:b/>
                      <w:bCs/>
                      <w:color w:val="000000"/>
                      <w:sz w:val="32"/>
                      <w:szCs w:val="32"/>
                      <w:lang w:val="en-US"/>
                    </w:rPr>
                  </w:rPrChange>
                </w:rPr>
                <w:t>();</w:t>
              </w:r>
            </w:ins>
          </w:p>
          <w:p w14:paraId="67244F60" w14:textId="77777777" w:rsidR="00301ECB" w:rsidRPr="00301ECB" w:rsidRDefault="00301ECB">
            <w:pPr>
              <w:rPr>
                <w:ins w:id="6578" w:author="Borja Gonzalez" w:date="2017-09-28T19:25:00Z"/>
                <w:lang w:val="en-US"/>
                <w:rPrChange w:id="6579" w:author="Borja Gonzalez" w:date="2017-09-28T19:25:00Z">
                  <w:rPr>
                    <w:ins w:id="6580" w:author="Borja Gonzalez" w:date="2017-09-28T19:25:00Z"/>
                    <w:rFonts w:ascii="Monaco" w:eastAsiaTheme="majorEastAsia" w:hAnsi="Monaco" w:cs="Monaco"/>
                    <w:color w:val="243F60" w:themeColor="accent1" w:themeShade="7F"/>
                    <w:sz w:val="32"/>
                    <w:szCs w:val="32"/>
                    <w:lang w:val="en-US"/>
                  </w:rPr>
                </w:rPrChange>
              </w:rPr>
              <w:pPrChange w:id="6581" w:author="GONZALEZ DIAZ, BORJA" w:date="2017-09-29T19:26:00Z">
                <w:pPr>
                  <w:keepNext/>
                  <w:keepLines/>
                  <w:widowControl w:val="0"/>
                  <w:autoSpaceDE w:val="0"/>
                  <w:autoSpaceDN w:val="0"/>
                  <w:adjustRightInd w:val="0"/>
                  <w:spacing w:before="200"/>
                  <w:outlineLvl w:val="4"/>
                </w:pPr>
              </w:pPrChange>
            </w:pPr>
            <w:ins w:id="6582" w:author="Borja Gonzalez" w:date="2017-09-28T19:25:00Z">
              <w:r w:rsidRPr="00301ECB">
                <w:rPr>
                  <w:lang w:val="en-US"/>
                  <w:rPrChange w:id="6583" w:author="Borja Gonzalez" w:date="2017-09-28T19:25:00Z">
                    <w:rPr>
                      <w:rFonts w:ascii="Monaco" w:hAnsi="Monaco" w:cs="Monaco"/>
                      <w:sz w:val="32"/>
                      <w:szCs w:val="32"/>
                      <w:lang w:val="en-US"/>
                    </w:rPr>
                  </w:rPrChange>
                </w:rPr>
                <w:t xml:space="preserve">    </w:t>
              </w:r>
              <w:r w:rsidRPr="00301ECB">
                <w:rPr>
                  <w:b/>
                  <w:bCs/>
                  <w:color w:val="204A87"/>
                  <w:lang w:val="en-US"/>
                  <w:rPrChange w:id="6584" w:author="Borja Gonzalez" w:date="2017-09-28T19:25:00Z">
                    <w:rPr>
                      <w:rFonts w:ascii="Monaco" w:hAnsi="Monaco" w:cs="Monaco"/>
                      <w:b/>
                      <w:bCs/>
                      <w:color w:val="204A87"/>
                      <w:sz w:val="32"/>
                      <w:szCs w:val="32"/>
                      <w:lang w:val="en-US"/>
                    </w:rPr>
                  </w:rPrChange>
                </w:rPr>
                <w:t>var</w:t>
              </w:r>
              <w:r w:rsidRPr="00301ECB">
                <w:rPr>
                  <w:lang w:val="en-US"/>
                  <w:rPrChange w:id="6585" w:author="Borja Gonzalez" w:date="2017-09-28T19:25:00Z">
                    <w:rPr>
                      <w:rFonts w:ascii="Monaco" w:hAnsi="Monaco" w:cs="Monaco"/>
                      <w:sz w:val="32"/>
                      <w:szCs w:val="32"/>
                      <w:lang w:val="en-US"/>
                    </w:rPr>
                  </w:rPrChange>
                </w:rPr>
                <w:t xml:space="preserve"> buffer </w:t>
              </w:r>
              <w:r w:rsidRPr="00301ECB">
                <w:rPr>
                  <w:b/>
                  <w:bCs/>
                  <w:color w:val="CE5C00"/>
                  <w:lang w:val="en-US"/>
                  <w:rPrChange w:id="6586" w:author="Borja Gonzalez" w:date="2017-09-28T19:25:00Z">
                    <w:rPr>
                      <w:rFonts w:ascii="Monaco" w:hAnsi="Monaco" w:cs="Monaco"/>
                      <w:b/>
                      <w:bCs/>
                      <w:color w:val="CE5C00"/>
                      <w:sz w:val="32"/>
                      <w:szCs w:val="32"/>
                      <w:lang w:val="en-US"/>
                    </w:rPr>
                  </w:rPrChange>
                </w:rPr>
                <w:t>=</w:t>
              </w:r>
              <w:r w:rsidRPr="00301ECB">
                <w:rPr>
                  <w:lang w:val="en-US"/>
                  <w:rPrChange w:id="6587" w:author="Borja Gonzalez" w:date="2017-09-28T19:25:00Z">
                    <w:rPr>
                      <w:rFonts w:ascii="Monaco" w:hAnsi="Monaco" w:cs="Monaco"/>
                      <w:sz w:val="32"/>
                      <w:szCs w:val="32"/>
                      <w:lang w:val="en-US"/>
                    </w:rPr>
                  </w:rPrChange>
                </w:rPr>
                <w:t xml:space="preserve"> </w:t>
              </w:r>
              <w:r w:rsidRPr="00301ECB">
                <w:rPr>
                  <w:b/>
                  <w:bCs/>
                  <w:color w:val="204A87"/>
                  <w:lang w:val="en-US"/>
                  <w:rPrChange w:id="6588" w:author="Borja Gonzalez" w:date="2017-09-28T19:25:00Z">
                    <w:rPr>
                      <w:rFonts w:ascii="Monaco" w:hAnsi="Monaco" w:cs="Monaco"/>
                      <w:b/>
                      <w:bCs/>
                      <w:color w:val="204A87"/>
                      <w:sz w:val="32"/>
                      <w:szCs w:val="32"/>
                      <w:lang w:val="en-US"/>
                    </w:rPr>
                  </w:rPrChange>
                </w:rPr>
                <w:t>new</w:t>
              </w:r>
              <w:r w:rsidRPr="00301ECB">
                <w:rPr>
                  <w:lang w:val="en-US"/>
                  <w:rPrChange w:id="6589" w:author="Borja Gonzalez" w:date="2017-09-28T19:25:00Z">
                    <w:rPr>
                      <w:rFonts w:ascii="Monaco" w:hAnsi="Monaco" w:cs="Monaco"/>
                      <w:sz w:val="32"/>
                      <w:szCs w:val="32"/>
                      <w:lang w:val="en-US"/>
                    </w:rPr>
                  </w:rPrChange>
                </w:rPr>
                <w:t xml:space="preserve"> Buffer</w:t>
              </w:r>
              <w:r w:rsidRPr="00301ECB">
                <w:rPr>
                  <w:b/>
                  <w:bCs/>
                  <w:lang w:val="en-US"/>
                  <w:rPrChange w:id="6590" w:author="Borja Gonzalez" w:date="2017-09-28T19:25:00Z">
                    <w:rPr>
                      <w:rFonts w:ascii="Monaco" w:hAnsi="Monaco" w:cs="Monaco"/>
                      <w:b/>
                      <w:bCs/>
                      <w:color w:val="000000"/>
                      <w:sz w:val="32"/>
                      <w:szCs w:val="32"/>
                      <w:lang w:val="en-US"/>
                    </w:rPr>
                  </w:rPrChange>
                </w:rPr>
                <w:t>(</w:t>
              </w:r>
              <w:r w:rsidRPr="00301ECB">
                <w:rPr>
                  <w:lang w:val="en-US"/>
                  <w:rPrChange w:id="6591" w:author="Borja Gonzalez" w:date="2017-09-28T19:25:00Z">
                    <w:rPr>
                      <w:rFonts w:ascii="Monaco" w:hAnsi="Monaco" w:cs="Monaco"/>
                      <w:color w:val="000000"/>
                      <w:sz w:val="32"/>
                      <w:szCs w:val="32"/>
                      <w:lang w:val="en-US"/>
                    </w:rPr>
                  </w:rPrChange>
                </w:rPr>
                <w:t>data</w:t>
              </w:r>
              <w:r w:rsidRPr="00301ECB">
                <w:rPr>
                  <w:b/>
                  <w:bCs/>
                  <w:lang w:val="en-US"/>
                  <w:rPrChange w:id="6592" w:author="Borja Gonzalez" w:date="2017-09-28T19:25:00Z">
                    <w:rPr>
                      <w:rFonts w:ascii="Monaco" w:hAnsi="Monaco" w:cs="Monaco"/>
                      <w:b/>
                      <w:bCs/>
                      <w:color w:val="000000"/>
                      <w:sz w:val="32"/>
                      <w:szCs w:val="32"/>
                      <w:lang w:val="en-US"/>
                    </w:rPr>
                  </w:rPrChange>
                </w:rPr>
                <w:t>);</w:t>
              </w:r>
            </w:ins>
          </w:p>
          <w:p w14:paraId="7705FA5A" w14:textId="77777777" w:rsidR="00301ECB" w:rsidRPr="00301ECB" w:rsidRDefault="00301ECB">
            <w:pPr>
              <w:rPr>
                <w:ins w:id="6593" w:author="Borja Gonzalez" w:date="2017-09-28T19:25:00Z"/>
                <w:lang w:val="en-US"/>
                <w:rPrChange w:id="6594" w:author="Borja Gonzalez" w:date="2017-09-28T19:25:00Z">
                  <w:rPr>
                    <w:ins w:id="6595" w:author="Borja Gonzalez" w:date="2017-09-28T19:25:00Z"/>
                    <w:rFonts w:ascii="Monaco" w:eastAsiaTheme="majorEastAsia" w:hAnsi="Monaco" w:cs="Monaco"/>
                    <w:color w:val="243F60" w:themeColor="accent1" w:themeShade="7F"/>
                    <w:sz w:val="32"/>
                    <w:szCs w:val="32"/>
                    <w:lang w:val="en-US"/>
                  </w:rPr>
                </w:rPrChange>
              </w:rPr>
              <w:pPrChange w:id="6596" w:author="GONZALEZ DIAZ, BORJA" w:date="2017-09-29T19:26:00Z">
                <w:pPr>
                  <w:keepNext/>
                  <w:keepLines/>
                  <w:widowControl w:val="0"/>
                  <w:autoSpaceDE w:val="0"/>
                  <w:autoSpaceDN w:val="0"/>
                  <w:adjustRightInd w:val="0"/>
                  <w:spacing w:before="200"/>
                  <w:outlineLvl w:val="4"/>
                </w:pPr>
              </w:pPrChange>
            </w:pPr>
            <w:ins w:id="6597" w:author="Borja Gonzalez" w:date="2017-09-28T19:25:00Z">
              <w:r w:rsidRPr="00301ECB">
                <w:rPr>
                  <w:lang w:val="en-US"/>
                  <w:rPrChange w:id="6598" w:author="Borja Gonzalez" w:date="2017-09-28T19:25:00Z">
                    <w:rPr>
                      <w:rFonts w:ascii="Monaco" w:hAnsi="Monaco" w:cs="Monaco"/>
                      <w:sz w:val="32"/>
                      <w:szCs w:val="32"/>
                      <w:lang w:val="en-US"/>
                    </w:rPr>
                  </w:rPrChange>
                </w:rPr>
                <w:t xml:space="preserve">    </w:t>
              </w:r>
              <w:proofErr w:type="gramStart"/>
              <w:r w:rsidRPr="00301ECB">
                <w:rPr>
                  <w:lang w:val="en-US"/>
                  <w:rPrChange w:id="6599" w:author="Borja Gonzalez" w:date="2017-09-28T19:25:00Z">
                    <w:rPr>
                      <w:rFonts w:ascii="Monaco" w:hAnsi="Monaco" w:cs="Monaco"/>
                      <w:sz w:val="32"/>
                      <w:szCs w:val="32"/>
                      <w:lang w:val="en-US"/>
                    </w:rPr>
                  </w:rPrChange>
                </w:rPr>
                <w:t>fs</w:t>
              </w:r>
              <w:r w:rsidRPr="00301ECB">
                <w:rPr>
                  <w:b/>
                  <w:bCs/>
                  <w:lang w:val="en-US"/>
                  <w:rPrChange w:id="6600" w:author="Borja Gonzalez" w:date="2017-09-28T19:25:00Z">
                    <w:rPr>
                      <w:rFonts w:ascii="Monaco" w:hAnsi="Monaco" w:cs="Monaco"/>
                      <w:b/>
                      <w:bCs/>
                      <w:color w:val="000000"/>
                      <w:sz w:val="32"/>
                      <w:szCs w:val="32"/>
                      <w:lang w:val="en-US"/>
                    </w:rPr>
                  </w:rPrChange>
                </w:rPr>
                <w:t>.</w:t>
              </w:r>
              <w:r w:rsidRPr="00301ECB">
                <w:rPr>
                  <w:lang w:val="en-US"/>
                  <w:rPrChange w:id="6601" w:author="Borja Gonzalez" w:date="2017-09-28T19:25:00Z">
                    <w:rPr>
                      <w:rFonts w:ascii="Monaco" w:hAnsi="Monaco" w:cs="Monaco"/>
                      <w:color w:val="000000"/>
                      <w:sz w:val="32"/>
                      <w:szCs w:val="32"/>
                      <w:lang w:val="en-US"/>
                    </w:rPr>
                  </w:rPrChange>
                </w:rPr>
                <w:t>writeFileSync</w:t>
              </w:r>
              <w:proofErr w:type="gramEnd"/>
              <w:r w:rsidRPr="00301ECB">
                <w:rPr>
                  <w:b/>
                  <w:bCs/>
                  <w:lang w:val="en-US"/>
                  <w:rPrChange w:id="6602" w:author="Borja Gonzalez" w:date="2017-09-28T19:25:00Z">
                    <w:rPr>
                      <w:rFonts w:ascii="Monaco" w:hAnsi="Monaco" w:cs="Monaco"/>
                      <w:b/>
                      <w:bCs/>
                      <w:color w:val="000000"/>
                      <w:sz w:val="32"/>
                      <w:szCs w:val="32"/>
                      <w:lang w:val="en-US"/>
                    </w:rPr>
                  </w:rPrChange>
                </w:rPr>
                <w:t>(</w:t>
              </w:r>
              <w:r w:rsidRPr="00301ECB">
                <w:rPr>
                  <w:color w:val="4E9A06"/>
                  <w:lang w:val="en-US"/>
                  <w:rPrChange w:id="6603" w:author="Borja Gonzalez" w:date="2017-09-28T19:25:00Z">
                    <w:rPr>
                      <w:rFonts w:ascii="Monaco" w:hAnsi="Monaco" w:cs="Monaco"/>
                      <w:color w:val="4E9A06"/>
                      <w:sz w:val="32"/>
                      <w:szCs w:val="32"/>
                      <w:lang w:val="en-US"/>
                    </w:rPr>
                  </w:rPrChange>
                </w:rPr>
                <w:t>"./Pacientes_DB.db"</w:t>
              </w:r>
              <w:r w:rsidRPr="00301ECB">
                <w:rPr>
                  <w:b/>
                  <w:bCs/>
                  <w:lang w:val="en-US"/>
                  <w:rPrChange w:id="6604" w:author="Borja Gonzalez" w:date="2017-09-28T19:25:00Z">
                    <w:rPr>
                      <w:rFonts w:ascii="Monaco" w:hAnsi="Monaco" w:cs="Monaco"/>
                      <w:b/>
                      <w:bCs/>
                      <w:color w:val="000000"/>
                      <w:sz w:val="32"/>
                      <w:szCs w:val="32"/>
                      <w:lang w:val="en-US"/>
                    </w:rPr>
                  </w:rPrChange>
                </w:rPr>
                <w:t>,</w:t>
              </w:r>
              <w:r w:rsidRPr="00301ECB">
                <w:rPr>
                  <w:lang w:val="en-US"/>
                  <w:rPrChange w:id="6605" w:author="Borja Gonzalez" w:date="2017-09-28T19:25:00Z">
                    <w:rPr>
                      <w:rFonts w:ascii="Monaco" w:hAnsi="Monaco" w:cs="Monaco"/>
                      <w:sz w:val="32"/>
                      <w:szCs w:val="32"/>
                      <w:lang w:val="en-US"/>
                    </w:rPr>
                  </w:rPrChange>
                </w:rPr>
                <w:t xml:space="preserve"> buffer</w:t>
              </w:r>
              <w:r w:rsidRPr="00301ECB">
                <w:rPr>
                  <w:b/>
                  <w:bCs/>
                  <w:lang w:val="en-US"/>
                  <w:rPrChange w:id="6606" w:author="Borja Gonzalez" w:date="2017-09-28T19:25:00Z">
                    <w:rPr>
                      <w:rFonts w:ascii="Monaco" w:hAnsi="Monaco" w:cs="Monaco"/>
                      <w:b/>
                      <w:bCs/>
                      <w:color w:val="000000"/>
                      <w:sz w:val="32"/>
                      <w:szCs w:val="32"/>
                      <w:lang w:val="en-US"/>
                    </w:rPr>
                  </w:rPrChange>
                </w:rPr>
                <w:t>);</w:t>
              </w:r>
            </w:ins>
          </w:p>
          <w:p w14:paraId="3B623ECA" w14:textId="77777777" w:rsidR="00301ECB" w:rsidRPr="0079203F" w:rsidRDefault="00301ECB">
            <w:pPr>
              <w:rPr>
                <w:ins w:id="6607" w:author="Borja Gonzalez" w:date="2017-09-28T19:25:00Z"/>
                <w:lang w:val="es-ES"/>
                <w:rPrChange w:id="6608" w:author="Rodrigo García" w:date="2017-09-29T10:07:00Z">
                  <w:rPr>
                    <w:ins w:id="6609" w:author="Borja Gonzalez" w:date="2017-09-28T19:25:00Z"/>
                    <w:rFonts w:ascii="Monaco" w:eastAsiaTheme="majorEastAsia" w:hAnsi="Monaco" w:cs="Monaco"/>
                    <w:color w:val="243F60" w:themeColor="accent1" w:themeShade="7F"/>
                    <w:sz w:val="32"/>
                    <w:szCs w:val="32"/>
                    <w:lang w:val="en-US"/>
                  </w:rPr>
                </w:rPrChange>
              </w:rPr>
              <w:pPrChange w:id="6610" w:author="GONZALEZ DIAZ, BORJA" w:date="2017-09-29T19:26:00Z">
                <w:pPr>
                  <w:keepNext/>
                  <w:keepLines/>
                  <w:widowControl w:val="0"/>
                  <w:autoSpaceDE w:val="0"/>
                  <w:autoSpaceDN w:val="0"/>
                  <w:adjustRightInd w:val="0"/>
                  <w:spacing w:before="200"/>
                  <w:outlineLvl w:val="4"/>
                </w:pPr>
              </w:pPrChange>
            </w:pPr>
            <w:ins w:id="6611" w:author="Borja Gonzalez" w:date="2017-09-28T19:25:00Z">
              <w:r w:rsidRPr="00301ECB">
                <w:rPr>
                  <w:lang w:val="en-US"/>
                  <w:rPrChange w:id="6612" w:author="Borja Gonzalez" w:date="2017-09-28T19:25:00Z">
                    <w:rPr>
                      <w:rFonts w:ascii="Monaco" w:hAnsi="Monaco" w:cs="Monaco"/>
                      <w:sz w:val="32"/>
                      <w:szCs w:val="32"/>
                      <w:lang w:val="en-US"/>
                    </w:rPr>
                  </w:rPrChange>
                </w:rPr>
                <w:t xml:space="preserve">    </w:t>
              </w:r>
              <w:proofErr w:type="gramStart"/>
              <w:r w:rsidRPr="0079203F">
                <w:rPr>
                  <w:lang w:val="es-ES"/>
                  <w:rPrChange w:id="6613" w:author="Rodrigo García" w:date="2017-09-29T10:07:00Z">
                    <w:rPr>
                      <w:rFonts w:ascii="Monaco" w:hAnsi="Monaco" w:cs="Monaco"/>
                      <w:color w:val="000000"/>
                      <w:sz w:val="32"/>
                      <w:szCs w:val="32"/>
                      <w:lang w:val="en-US"/>
                    </w:rPr>
                  </w:rPrChange>
                </w:rPr>
                <w:t>db</w:t>
              </w:r>
              <w:r w:rsidRPr="0079203F">
                <w:rPr>
                  <w:b/>
                  <w:bCs/>
                  <w:lang w:val="es-ES"/>
                  <w:rPrChange w:id="6614" w:author="Rodrigo García" w:date="2017-09-29T10:07:00Z">
                    <w:rPr>
                      <w:rFonts w:ascii="Monaco" w:hAnsi="Monaco" w:cs="Monaco"/>
                      <w:b/>
                      <w:bCs/>
                      <w:color w:val="000000"/>
                      <w:sz w:val="32"/>
                      <w:szCs w:val="32"/>
                      <w:lang w:val="en-US"/>
                    </w:rPr>
                  </w:rPrChange>
                </w:rPr>
                <w:t>.</w:t>
              </w:r>
              <w:r w:rsidRPr="0079203F">
                <w:rPr>
                  <w:lang w:val="es-ES"/>
                  <w:rPrChange w:id="6615" w:author="Rodrigo García" w:date="2017-09-29T10:07:00Z">
                    <w:rPr>
                      <w:rFonts w:ascii="Monaco" w:hAnsi="Monaco" w:cs="Monaco"/>
                      <w:color w:val="000000"/>
                      <w:sz w:val="32"/>
                      <w:szCs w:val="32"/>
                      <w:lang w:val="en-US"/>
                    </w:rPr>
                  </w:rPrChange>
                </w:rPr>
                <w:t>close</w:t>
              </w:r>
              <w:proofErr w:type="gramEnd"/>
              <w:r w:rsidRPr="0079203F">
                <w:rPr>
                  <w:b/>
                  <w:bCs/>
                  <w:lang w:val="es-ES"/>
                  <w:rPrChange w:id="6616" w:author="Rodrigo García" w:date="2017-09-29T10:07:00Z">
                    <w:rPr>
                      <w:rFonts w:ascii="Monaco" w:hAnsi="Monaco" w:cs="Monaco"/>
                      <w:b/>
                      <w:bCs/>
                      <w:color w:val="000000"/>
                      <w:sz w:val="32"/>
                      <w:szCs w:val="32"/>
                      <w:lang w:val="en-US"/>
                    </w:rPr>
                  </w:rPrChange>
                </w:rPr>
                <w:t>();</w:t>
              </w:r>
            </w:ins>
          </w:p>
          <w:p w14:paraId="430F9B08" w14:textId="77777777" w:rsidR="00301ECB" w:rsidRPr="0079203F" w:rsidRDefault="00301ECB">
            <w:pPr>
              <w:rPr>
                <w:ins w:id="6617" w:author="Borja Gonzalez" w:date="2017-09-28T19:25:00Z"/>
                <w:lang w:val="es-ES"/>
                <w:rPrChange w:id="6618" w:author="Rodrigo García" w:date="2017-09-29T10:07:00Z">
                  <w:rPr>
                    <w:ins w:id="6619" w:author="Borja Gonzalez" w:date="2017-09-28T19:25:00Z"/>
                    <w:rFonts w:ascii="Monaco" w:eastAsiaTheme="majorEastAsia" w:hAnsi="Monaco" w:cs="Monaco"/>
                    <w:color w:val="243F60" w:themeColor="accent1" w:themeShade="7F"/>
                    <w:sz w:val="32"/>
                    <w:szCs w:val="32"/>
                    <w:lang w:val="en-US"/>
                  </w:rPr>
                </w:rPrChange>
              </w:rPr>
              <w:pPrChange w:id="6620" w:author="GONZALEZ DIAZ, BORJA" w:date="2017-09-29T19:26:00Z">
                <w:pPr>
                  <w:keepNext/>
                  <w:keepLines/>
                  <w:widowControl w:val="0"/>
                  <w:autoSpaceDE w:val="0"/>
                  <w:autoSpaceDN w:val="0"/>
                  <w:adjustRightInd w:val="0"/>
                  <w:spacing w:before="200"/>
                  <w:outlineLvl w:val="4"/>
                </w:pPr>
              </w:pPrChange>
            </w:pPr>
            <w:ins w:id="6621" w:author="Borja Gonzalez" w:date="2017-09-28T19:25:00Z">
              <w:r w:rsidRPr="0079203F">
                <w:rPr>
                  <w:lang w:val="es-ES"/>
                  <w:rPrChange w:id="6622" w:author="Rodrigo García" w:date="2017-09-29T10:07:00Z">
                    <w:rPr>
                      <w:rFonts w:ascii="Monaco" w:hAnsi="Monaco" w:cs="Monaco"/>
                      <w:sz w:val="32"/>
                      <w:szCs w:val="32"/>
                      <w:lang w:val="en-US"/>
                    </w:rPr>
                  </w:rPrChange>
                </w:rPr>
                <w:t xml:space="preserve">    console</w:t>
              </w:r>
              <w:r w:rsidRPr="0079203F">
                <w:rPr>
                  <w:b/>
                  <w:bCs/>
                  <w:lang w:val="es-ES"/>
                  <w:rPrChange w:id="6623" w:author="Rodrigo García" w:date="2017-09-29T10:07:00Z">
                    <w:rPr>
                      <w:rFonts w:ascii="Monaco" w:hAnsi="Monaco" w:cs="Monaco"/>
                      <w:b/>
                      <w:bCs/>
                      <w:color w:val="000000"/>
                      <w:sz w:val="32"/>
                      <w:szCs w:val="32"/>
                      <w:lang w:val="en-US"/>
                    </w:rPr>
                  </w:rPrChange>
                </w:rPr>
                <w:t>.</w:t>
              </w:r>
              <w:r w:rsidRPr="0079203F">
                <w:rPr>
                  <w:lang w:val="es-ES"/>
                  <w:rPrChange w:id="6624" w:author="Rodrigo García" w:date="2017-09-29T10:07:00Z">
                    <w:rPr>
                      <w:rFonts w:ascii="Monaco" w:hAnsi="Monaco" w:cs="Monaco"/>
                      <w:color w:val="000000"/>
                      <w:sz w:val="32"/>
                      <w:szCs w:val="32"/>
                      <w:lang w:val="en-US"/>
                    </w:rPr>
                  </w:rPrChange>
                </w:rPr>
                <w:t>log</w:t>
              </w:r>
              <w:r w:rsidRPr="0079203F">
                <w:rPr>
                  <w:b/>
                  <w:bCs/>
                  <w:lang w:val="es-ES"/>
                  <w:rPrChange w:id="6625" w:author="Rodrigo García" w:date="2017-09-29T10:07:00Z">
                    <w:rPr>
                      <w:rFonts w:ascii="Monaco" w:hAnsi="Monaco" w:cs="Monaco"/>
                      <w:b/>
                      <w:bCs/>
                      <w:color w:val="000000"/>
                      <w:sz w:val="32"/>
                      <w:szCs w:val="32"/>
                      <w:lang w:val="en-US"/>
                    </w:rPr>
                  </w:rPrChange>
                </w:rPr>
                <w:t>(</w:t>
              </w:r>
              <w:r w:rsidRPr="0079203F">
                <w:rPr>
                  <w:lang w:val="es-ES"/>
                  <w:rPrChange w:id="6626" w:author="Rodrigo García" w:date="2017-09-29T10:07:00Z">
                    <w:rPr>
                      <w:rFonts w:ascii="Monaco" w:hAnsi="Monaco" w:cs="Monaco"/>
                      <w:color w:val="000000"/>
                      <w:sz w:val="32"/>
                      <w:szCs w:val="32"/>
                      <w:lang w:val="en-US"/>
                    </w:rPr>
                  </w:rPrChange>
                </w:rPr>
                <w:t>timestamp</w:t>
              </w:r>
              <w:r w:rsidRPr="0079203F">
                <w:rPr>
                  <w:b/>
                  <w:bCs/>
                  <w:lang w:val="es-ES"/>
                  <w:rPrChange w:id="6627" w:author="Rodrigo García" w:date="2017-09-29T10:07:00Z">
                    <w:rPr>
                      <w:rFonts w:ascii="Monaco" w:hAnsi="Monaco" w:cs="Monaco"/>
                      <w:b/>
                      <w:bCs/>
                      <w:color w:val="000000"/>
                      <w:sz w:val="32"/>
                      <w:szCs w:val="32"/>
                      <w:lang w:val="en-US"/>
                    </w:rPr>
                  </w:rPrChange>
                </w:rPr>
                <w:t>(</w:t>
              </w:r>
              <w:r w:rsidRPr="0079203F">
                <w:rPr>
                  <w:color w:val="4E9A06"/>
                  <w:lang w:val="es-ES"/>
                  <w:rPrChange w:id="6628" w:author="Rodrigo García" w:date="2017-09-29T10:07:00Z">
                    <w:rPr>
                      <w:rFonts w:ascii="Monaco" w:hAnsi="Monaco" w:cs="Monaco"/>
                      <w:color w:val="4E9A06"/>
                      <w:sz w:val="32"/>
                      <w:szCs w:val="32"/>
                      <w:lang w:val="en-US"/>
                    </w:rPr>
                  </w:rPrChange>
                </w:rPr>
                <w:t>'hh:</w:t>
              </w:r>
              <w:proofErr w:type="gramStart"/>
              <w:r w:rsidRPr="0079203F">
                <w:rPr>
                  <w:color w:val="4E9A06"/>
                  <w:lang w:val="es-ES"/>
                  <w:rPrChange w:id="6629" w:author="Rodrigo García" w:date="2017-09-29T10:07:00Z">
                    <w:rPr>
                      <w:rFonts w:ascii="Monaco" w:hAnsi="Monaco" w:cs="Monaco"/>
                      <w:color w:val="4E9A06"/>
                      <w:sz w:val="32"/>
                      <w:szCs w:val="32"/>
                      <w:lang w:val="en-US"/>
                    </w:rPr>
                  </w:rPrChange>
                </w:rPr>
                <w:t>mm:ss</w:t>
              </w:r>
              <w:proofErr w:type="gramEnd"/>
              <w:r w:rsidRPr="0079203F">
                <w:rPr>
                  <w:color w:val="4E9A06"/>
                  <w:lang w:val="es-ES"/>
                  <w:rPrChange w:id="6630" w:author="Rodrigo García" w:date="2017-09-29T10:07:00Z">
                    <w:rPr>
                      <w:rFonts w:ascii="Monaco" w:hAnsi="Monaco" w:cs="Monaco"/>
                      <w:color w:val="4E9A06"/>
                      <w:sz w:val="32"/>
                      <w:szCs w:val="32"/>
                      <w:lang w:val="en-US"/>
                    </w:rPr>
                  </w:rPrChange>
                </w:rPr>
                <w:t>:iii'</w:t>
              </w:r>
              <w:r w:rsidRPr="0079203F">
                <w:rPr>
                  <w:b/>
                  <w:bCs/>
                  <w:lang w:val="es-ES"/>
                  <w:rPrChange w:id="6631" w:author="Rodrigo García" w:date="2017-09-29T10:07:00Z">
                    <w:rPr>
                      <w:rFonts w:ascii="Monaco" w:hAnsi="Monaco" w:cs="Monaco"/>
                      <w:b/>
                      <w:bCs/>
                      <w:color w:val="000000"/>
                      <w:sz w:val="32"/>
                      <w:szCs w:val="32"/>
                      <w:lang w:val="en-US"/>
                    </w:rPr>
                  </w:rPrChange>
                </w:rPr>
                <w:t>)</w:t>
              </w:r>
              <w:r w:rsidRPr="0079203F">
                <w:rPr>
                  <w:b/>
                  <w:bCs/>
                  <w:color w:val="CE5C00"/>
                  <w:lang w:val="es-ES"/>
                  <w:rPrChange w:id="6632" w:author="Rodrigo García" w:date="2017-09-29T10:07:00Z">
                    <w:rPr>
                      <w:rFonts w:ascii="Monaco" w:hAnsi="Monaco" w:cs="Monaco"/>
                      <w:b/>
                      <w:bCs/>
                      <w:color w:val="CE5C00"/>
                      <w:sz w:val="32"/>
                      <w:szCs w:val="32"/>
                      <w:lang w:val="en-US"/>
                    </w:rPr>
                  </w:rPrChange>
                </w:rPr>
                <w:t>+</w:t>
              </w:r>
              <w:r w:rsidRPr="0079203F">
                <w:rPr>
                  <w:color w:val="4E9A06"/>
                  <w:lang w:val="es-ES"/>
                  <w:rPrChange w:id="6633" w:author="Rodrigo García" w:date="2017-09-29T10:07:00Z">
                    <w:rPr>
                      <w:rFonts w:ascii="Monaco" w:hAnsi="Monaco" w:cs="Monaco"/>
                      <w:color w:val="4E9A06"/>
                      <w:sz w:val="32"/>
                      <w:szCs w:val="32"/>
                      <w:lang w:val="en-US"/>
                    </w:rPr>
                  </w:rPrChange>
                </w:rPr>
                <w:t>" Base de datos cerrada"</w:t>
              </w:r>
              <w:r w:rsidRPr="0079203F">
                <w:rPr>
                  <w:b/>
                  <w:bCs/>
                  <w:lang w:val="es-ES"/>
                  <w:rPrChange w:id="6634" w:author="Rodrigo García" w:date="2017-09-29T10:07:00Z">
                    <w:rPr>
                      <w:rFonts w:ascii="Monaco" w:hAnsi="Monaco" w:cs="Monaco"/>
                      <w:b/>
                      <w:bCs/>
                      <w:color w:val="000000"/>
                      <w:sz w:val="32"/>
                      <w:szCs w:val="32"/>
                      <w:lang w:val="en-US"/>
                    </w:rPr>
                  </w:rPrChange>
                </w:rPr>
                <w:t>);</w:t>
              </w:r>
            </w:ins>
          </w:p>
          <w:p w14:paraId="48BB5EF8" w14:textId="77777777" w:rsidR="00301ECB" w:rsidRPr="0079203F" w:rsidRDefault="00301ECB">
            <w:pPr>
              <w:rPr>
                <w:ins w:id="6635" w:author="Borja Gonzalez" w:date="2017-09-28T19:25:00Z"/>
                <w:lang w:val="es-ES"/>
                <w:rPrChange w:id="6636" w:author="Rodrigo García" w:date="2017-09-29T10:07:00Z">
                  <w:rPr>
                    <w:ins w:id="6637" w:author="Borja Gonzalez" w:date="2017-09-28T19:25:00Z"/>
                    <w:rFonts w:ascii="Monaco" w:eastAsiaTheme="majorEastAsia" w:hAnsi="Monaco" w:cs="Monaco"/>
                    <w:color w:val="243F60" w:themeColor="accent1" w:themeShade="7F"/>
                    <w:sz w:val="32"/>
                    <w:szCs w:val="32"/>
                    <w:lang w:val="en-US"/>
                  </w:rPr>
                </w:rPrChange>
              </w:rPr>
              <w:pPrChange w:id="6638" w:author="GONZALEZ DIAZ, BORJA" w:date="2017-09-29T19:26:00Z">
                <w:pPr>
                  <w:keepNext/>
                  <w:keepLines/>
                  <w:widowControl w:val="0"/>
                  <w:autoSpaceDE w:val="0"/>
                  <w:autoSpaceDN w:val="0"/>
                  <w:adjustRightInd w:val="0"/>
                  <w:spacing w:before="200"/>
                  <w:outlineLvl w:val="4"/>
                </w:pPr>
              </w:pPrChange>
            </w:pPr>
            <w:ins w:id="6639" w:author="Borja Gonzalez" w:date="2017-09-28T19:25:00Z">
              <w:r w:rsidRPr="0079203F">
                <w:rPr>
                  <w:lang w:val="es-ES"/>
                  <w:rPrChange w:id="6640" w:author="Rodrigo García" w:date="2017-09-29T10:07:00Z">
                    <w:rPr>
                      <w:rFonts w:ascii="Monaco" w:hAnsi="Monaco" w:cs="Monaco"/>
                      <w:sz w:val="32"/>
                      <w:szCs w:val="32"/>
                      <w:lang w:val="en-US"/>
                    </w:rPr>
                  </w:rPrChange>
                </w:rPr>
                <w:t xml:space="preserve">    </w:t>
              </w:r>
              <w:r w:rsidRPr="0079203F">
                <w:rPr>
                  <w:b/>
                  <w:bCs/>
                  <w:color w:val="204A87"/>
                  <w:lang w:val="es-ES"/>
                  <w:rPrChange w:id="6641" w:author="Rodrigo García" w:date="2017-09-29T10:07:00Z">
                    <w:rPr>
                      <w:rFonts w:ascii="Monaco" w:hAnsi="Monaco" w:cs="Monaco"/>
                      <w:b/>
                      <w:bCs/>
                      <w:color w:val="204A87"/>
                      <w:sz w:val="32"/>
                      <w:szCs w:val="32"/>
                      <w:lang w:val="en-US"/>
                    </w:rPr>
                  </w:rPrChange>
                </w:rPr>
                <w:t>var</w:t>
              </w:r>
              <w:r w:rsidRPr="0079203F">
                <w:rPr>
                  <w:lang w:val="es-ES"/>
                  <w:rPrChange w:id="6642" w:author="Rodrigo García" w:date="2017-09-29T10:07:00Z">
                    <w:rPr>
                      <w:rFonts w:ascii="Monaco" w:hAnsi="Monaco" w:cs="Monaco"/>
                      <w:sz w:val="32"/>
                      <w:szCs w:val="32"/>
                      <w:lang w:val="en-US"/>
                    </w:rPr>
                  </w:rPrChange>
                </w:rPr>
                <w:t xml:space="preserve"> ack_to_client </w:t>
              </w:r>
              <w:r w:rsidRPr="0079203F">
                <w:rPr>
                  <w:b/>
                  <w:bCs/>
                  <w:color w:val="CE5C00"/>
                  <w:lang w:val="es-ES"/>
                  <w:rPrChange w:id="6643" w:author="Rodrigo García" w:date="2017-09-29T10:07:00Z">
                    <w:rPr>
                      <w:rFonts w:ascii="Monaco" w:hAnsi="Monaco" w:cs="Monaco"/>
                      <w:b/>
                      <w:bCs/>
                      <w:color w:val="CE5C00"/>
                      <w:sz w:val="32"/>
                      <w:szCs w:val="32"/>
                      <w:lang w:val="en-US"/>
                    </w:rPr>
                  </w:rPrChange>
                </w:rPr>
                <w:t>=</w:t>
              </w:r>
              <w:r w:rsidRPr="0079203F">
                <w:rPr>
                  <w:lang w:val="es-ES"/>
                  <w:rPrChange w:id="6644" w:author="Rodrigo García" w:date="2017-09-29T10:07:00Z">
                    <w:rPr>
                      <w:rFonts w:ascii="Monaco" w:hAnsi="Monaco" w:cs="Monaco"/>
                      <w:sz w:val="32"/>
                      <w:szCs w:val="32"/>
                      <w:lang w:val="en-US"/>
                    </w:rPr>
                  </w:rPrChange>
                </w:rPr>
                <w:t xml:space="preserve"> </w:t>
              </w:r>
              <w:r w:rsidRPr="0079203F">
                <w:rPr>
                  <w:b/>
                  <w:bCs/>
                  <w:lang w:val="es-ES"/>
                  <w:rPrChange w:id="6645" w:author="Rodrigo García" w:date="2017-09-29T10:07:00Z">
                    <w:rPr>
                      <w:rFonts w:ascii="Monaco" w:hAnsi="Monaco" w:cs="Monaco"/>
                      <w:b/>
                      <w:bCs/>
                      <w:color w:val="000000"/>
                      <w:sz w:val="32"/>
                      <w:szCs w:val="32"/>
                      <w:lang w:val="en-US"/>
                    </w:rPr>
                  </w:rPrChange>
                </w:rPr>
                <w:t>{</w:t>
              </w:r>
            </w:ins>
          </w:p>
          <w:p w14:paraId="57371A7F" w14:textId="77777777" w:rsidR="00301ECB" w:rsidRPr="0079203F" w:rsidRDefault="00301ECB">
            <w:pPr>
              <w:rPr>
                <w:ins w:id="6646" w:author="Borja Gonzalez" w:date="2017-09-28T19:25:00Z"/>
                <w:lang w:val="es-ES"/>
                <w:rPrChange w:id="6647" w:author="Rodrigo García" w:date="2017-09-29T10:07:00Z">
                  <w:rPr>
                    <w:ins w:id="6648" w:author="Borja Gonzalez" w:date="2017-09-28T19:25:00Z"/>
                    <w:rFonts w:ascii="Monaco" w:eastAsiaTheme="majorEastAsia" w:hAnsi="Monaco" w:cs="Monaco"/>
                    <w:color w:val="243F60" w:themeColor="accent1" w:themeShade="7F"/>
                    <w:sz w:val="32"/>
                    <w:szCs w:val="32"/>
                    <w:lang w:val="en-US"/>
                  </w:rPr>
                </w:rPrChange>
              </w:rPr>
              <w:pPrChange w:id="6649" w:author="GONZALEZ DIAZ, BORJA" w:date="2017-09-29T19:26:00Z">
                <w:pPr>
                  <w:keepNext/>
                  <w:keepLines/>
                  <w:widowControl w:val="0"/>
                  <w:autoSpaceDE w:val="0"/>
                  <w:autoSpaceDN w:val="0"/>
                  <w:adjustRightInd w:val="0"/>
                  <w:spacing w:before="200"/>
                  <w:outlineLvl w:val="4"/>
                </w:pPr>
              </w:pPrChange>
            </w:pPr>
            <w:ins w:id="6650" w:author="Borja Gonzalez" w:date="2017-09-28T19:25:00Z">
              <w:r w:rsidRPr="0079203F">
                <w:rPr>
                  <w:lang w:val="es-ES"/>
                  <w:rPrChange w:id="6651" w:author="Rodrigo García" w:date="2017-09-29T10:07:00Z">
                    <w:rPr>
                      <w:rFonts w:ascii="Monaco" w:hAnsi="Monaco" w:cs="Monaco"/>
                      <w:sz w:val="32"/>
                      <w:szCs w:val="32"/>
                      <w:lang w:val="en-US"/>
                    </w:rPr>
                  </w:rPrChange>
                </w:rPr>
                <w:t xml:space="preserve">        data</w:t>
              </w:r>
              <w:r w:rsidRPr="0079203F">
                <w:rPr>
                  <w:b/>
                  <w:bCs/>
                  <w:color w:val="CE5C00"/>
                  <w:lang w:val="es-ES"/>
                  <w:rPrChange w:id="6652" w:author="Rodrigo García" w:date="2017-09-29T10:07:00Z">
                    <w:rPr>
                      <w:rFonts w:ascii="Monaco" w:hAnsi="Monaco" w:cs="Monaco"/>
                      <w:b/>
                      <w:bCs/>
                      <w:color w:val="CE5C00"/>
                      <w:sz w:val="32"/>
                      <w:szCs w:val="32"/>
                      <w:lang w:val="en-US"/>
                    </w:rPr>
                  </w:rPrChange>
                </w:rPr>
                <w:t>:</w:t>
              </w:r>
              <w:r w:rsidRPr="0079203F">
                <w:rPr>
                  <w:color w:val="4E9A06"/>
                  <w:lang w:val="es-ES"/>
                  <w:rPrChange w:id="6653" w:author="Rodrigo García" w:date="2017-09-29T10:07:00Z">
                    <w:rPr>
                      <w:rFonts w:ascii="Monaco" w:hAnsi="Monaco" w:cs="Monaco"/>
                      <w:color w:val="4E9A06"/>
                      <w:sz w:val="32"/>
                      <w:szCs w:val="32"/>
                      <w:lang w:val="en-US"/>
                    </w:rPr>
                  </w:rPrChange>
                </w:rPr>
                <w:t>"El servidor ha eliminado los datos del paciente de la db"</w:t>
              </w:r>
            </w:ins>
          </w:p>
          <w:p w14:paraId="78006222" w14:textId="77777777" w:rsidR="00301ECB" w:rsidRPr="00301ECB" w:rsidRDefault="00301ECB">
            <w:pPr>
              <w:rPr>
                <w:ins w:id="6654" w:author="Borja Gonzalez" w:date="2017-09-28T19:25:00Z"/>
                <w:lang w:val="en-US"/>
                <w:rPrChange w:id="6655" w:author="Borja Gonzalez" w:date="2017-09-28T19:25:00Z">
                  <w:rPr>
                    <w:ins w:id="6656" w:author="Borja Gonzalez" w:date="2017-09-28T19:25:00Z"/>
                    <w:rFonts w:ascii="Monaco" w:eastAsiaTheme="majorEastAsia" w:hAnsi="Monaco" w:cs="Monaco"/>
                    <w:color w:val="243F60" w:themeColor="accent1" w:themeShade="7F"/>
                    <w:sz w:val="32"/>
                    <w:szCs w:val="32"/>
                    <w:lang w:val="en-US"/>
                  </w:rPr>
                </w:rPrChange>
              </w:rPr>
              <w:pPrChange w:id="6657" w:author="GONZALEZ DIAZ, BORJA" w:date="2017-09-29T19:26:00Z">
                <w:pPr>
                  <w:keepNext/>
                  <w:keepLines/>
                  <w:widowControl w:val="0"/>
                  <w:autoSpaceDE w:val="0"/>
                  <w:autoSpaceDN w:val="0"/>
                  <w:adjustRightInd w:val="0"/>
                  <w:spacing w:before="200"/>
                  <w:outlineLvl w:val="4"/>
                </w:pPr>
              </w:pPrChange>
            </w:pPr>
            <w:ins w:id="6658" w:author="Borja Gonzalez" w:date="2017-09-28T19:25:00Z">
              <w:r w:rsidRPr="0079203F">
                <w:rPr>
                  <w:lang w:val="es-ES"/>
                  <w:rPrChange w:id="6659" w:author="Rodrigo García" w:date="2017-09-29T10:07:00Z">
                    <w:rPr>
                      <w:rFonts w:ascii="Monaco" w:hAnsi="Monaco" w:cs="Monaco"/>
                      <w:sz w:val="32"/>
                      <w:szCs w:val="32"/>
                      <w:lang w:val="en-US"/>
                    </w:rPr>
                  </w:rPrChange>
                </w:rPr>
                <w:t xml:space="preserve">    </w:t>
              </w:r>
              <w:r w:rsidRPr="00301ECB">
                <w:rPr>
                  <w:b/>
                  <w:bCs/>
                  <w:lang w:val="en-US"/>
                  <w:rPrChange w:id="6660" w:author="Borja Gonzalez" w:date="2017-09-28T19:25:00Z">
                    <w:rPr>
                      <w:rFonts w:ascii="Monaco" w:hAnsi="Monaco" w:cs="Monaco"/>
                      <w:b/>
                      <w:bCs/>
                      <w:color w:val="000000"/>
                      <w:sz w:val="32"/>
                      <w:szCs w:val="32"/>
                      <w:lang w:val="en-US"/>
                    </w:rPr>
                  </w:rPrChange>
                </w:rPr>
                <w:t>}</w:t>
              </w:r>
            </w:ins>
          </w:p>
          <w:p w14:paraId="41C1B70D" w14:textId="77777777" w:rsidR="00301ECB" w:rsidRPr="00301ECB" w:rsidRDefault="00301ECB">
            <w:pPr>
              <w:rPr>
                <w:ins w:id="6661" w:author="Borja Gonzalez" w:date="2017-09-28T19:25:00Z"/>
                <w:lang w:val="en-US"/>
                <w:rPrChange w:id="6662" w:author="Borja Gonzalez" w:date="2017-09-28T19:25:00Z">
                  <w:rPr>
                    <w:ins w:id="6663" w:author="Borja Gonzalez" w:date="2017-09-28T19:25:00Z"/>
                    <w:rFonts w:ascii="Monaco" w:eastAsiaTheme="majorEastAsia" w:hAnsi="Monaco" w:cs="Monaco"/>
                    <w:color w:val="243F60" w:themeColor="accent1" w:themeShade="7F"/>
                    <w:sz w:val="32"/>
                    <w:szCs w:val="32"/>
                    <w:lang w:val="en-US"/>
                  </w:rPr>
                </w:rPrChange>
              </w:rPr>
              <w:pPrChange w:id="6664" w:author="GONZALEZ DIAZ, BORJA" w:date="2017-09-29T19:26:00Z">
                <w:pPr>
                  <w:keepNext/>
                  <w:keepLines/>
                  <w:widowControl w:val="0"/>
                  <w:autoSpaceDE w:val="0"/>
                  <w:autoSpaceDN w:val="0"/>
                  <w:adjustRightInd w:val="0"/>
                  <w:spacing w:before="200"/>
                  <w:outlineLvl w:val="4"/>
                </w:pPr>
              </w:pPrChange>
            </w:pPr>
            <w:ins w:id="6665" w:author="Borja Gonzalez" w:date="2017-09-28T19:25:00Z">
              <w:r w:rsidRPr="00301ECB">
                <w:rPr>
                  <w:lang w:val="en-US"/>
                  <w:rPrChange w:id="6666" w:author="Borja Gonzalez" w:date="2017-09-28T19:25:00Z">
                    <w:rPr>
                      <w:rFonts w:ascii="Monaco" w:hAnsi="Monaco" w:cs="Monaco"/>
                      <w:sz w:val="32"/>
                      <w:szCs w:val="32"/>
                      <w:lang w:val="en-US"/>
                    </w:rPr>
                  </w:rPrChange>
                </w:rPr>
                <w:t xml:space="preserve">    </w:t>
              </w:r>
              <w:proofErr w:type="gramStart"/>
              <w:r w:rsidRPr="00301ECB">
                <w:rPr>
                  <w:lang w:val="en-US"/>
                  <w:rPrChange w:id="6667" w:author="Borja Gonzalez" w:date="2017-09-28T19:25:00Z">
                    <w:rPr>
                      <w:rFonts w:ascii="Monaco" w:hAnsi="Monaco" w:cs="Monaco"/>
                      <w:sz w:val="32"/>
                      <w:szCs w:val="32"/>
                      <w:lang w:val="en-US"/>
                    </w:rPr>
                  </w:rPrChange>
                </w:rPr>
                <w:t>socket</w:t>
              </w:r>
              <w:r w:rsidRPr="00301ECB">
                <w:rPr>
                  <w:b/>
                  <w:bCs/>
                  <w:lang w:val="en-US"/>
                  <w:rPrChange w:id="6668" w:author="Borja Gonzalez" w:date="2017-09-28T19:25:00Z">
                    <w:rPr>
                      <w:rFonts w:ascii="Monaco" w:hAnsi="Monaco" w:cs="Monaco"/>
                      <w:b/>
                      <w:bCs/>
                      <w:color w:val="000000"/>
                      <w:sz w:val="32"/>
                      <w:szCs w:val="32"/>
                      <w:lang w:val="en-US"/>
                    </w:rPr>
                  </w:rPrChange>
                </w:rPr>
                <w:t>.</w:t>
              </w:r>
              <w:r w:rsidRPr="00301ECB">
                <w:rPr>
                  <w:lang w:val="en-US"/>
                  <w:rPrChange w:id="6669" w:author="Borja Gonzalez" w:date="2017-09-28T19:25:00Z">
                    <w:rPr>
                      <w:rFonts w:ascii="Monaco" w:hAnsi="Monaco" w:cs="Monaco"/>
                      <w:color w:val="000000"/>
                      <w:sz w:val="32"/>
                      <w:szCs w:val="32"/>
                      <w:lang w:val="en-US"/>
                    </w:rPr>
                  </w:rPrChange>
                </w:rPr>
                <w:t>send</w:t>
              </w:r>
              <w:proofErr w:type="gramEnd"/>
              <w:r w:rsidRPr="00301ECB">
                <w:rPr>
                  <w:b/>
                  <w:bCs/>
                  <w:lang w:val="en-US"/>
                  <w:rPrChange w:id="6670" w:author="Borja Gonzalez" w:date="2017-09-28T19:25:00Z">
                    <w:rPr>
                      <w:rFonts w:ascii="Monaco" w:hAnsi="Monaco" w:cs="Monaco"/>
                      <w:b/>
                      <w:bCs/>
                      <w:color w:val="000000"/>
                      <w:sz w:val="32"/>
                      <w:szCs w:val="32"/>
                      <w:lang w:val="en-US"/>
                    </w:rPr>
                  </w:rPrChange>
                </w:rPr>
                <w:t>(</w:t>
              </w:r>
              <w:r w:rsidRPr="00301ECB">
                <w:rPr>
                  <w:lang w:val="en-US"/>
                  <w:rPrChange w:id="6671" w:author="Borja Gonzalez" w:date="2017-09-28T19:25:00Z">
                    <w:rPr>
                      <w:rFonts w:ascii="Monaco" w:hAnsi="Monaco" w:cs="Monaco"/>
                      <w:color w:val="000000"/>
                      <w:sz w:val="32"/>
                      <w:szCs w:val="32"/>
                      <w:lang w:val="en-US"/>
                    </w:rPr>
                  </w:rPrChange>
                </w:rPr>
                <w:t>JSON</w:t>
              </w:r>
              <w:r w:rsidRPr="00301ECB">
                <w:rPr>
                  <w:b/>
                  <w:bCs/>
                  <w:lang w:val="en-US"/>
                  <w:rPrChange w:id="6672" w:author="Borja Gonzalez" w:date="2017-09-28T19:25:00Z">
                    <w:rPr>
                      <w:rFonts w:ascii="Monaco" w:hAnsi="Monaco" w:cs="Monaco"/>
                      <w:b/>
                      <w:bCs/>
                      <w:color w:val="000000"/>
                      <w:sz w:val="32"/>
                      <w:szCs w:val="32"/>
                      <w:lang w:val="en-US"/>
                    </w:rPr>
                  </w:rPrChange>
                </w:rPr>
                <w:t>.</w:t>
              </w:r>
              <w:r w:rsidRPr="00301ECB">
                <w:rPr>
                  <w:lang w:val="en-US"/>
                  <w:rPrChange w:id="6673" w:author="Borja Gonzalez" w:date="2017-09-28T19:25:00Z">
                    <w:rPr>
                      <w:rFonts w:ascii="Monaco" w:hAnsi="Monaco" w:cs="Monaco"/>
                      <w:color w:val="000000"/>
                      <w:sz w:val="32"/>
                      <w:szCs w:val="32"/>
                      <w:lang w:val="en-US"/>
                    </w:rPr>
                  </w:rPrChange>
                </w:rPr>
                <w:t>stringify</w:t>
              </w:r>
              <w:r w:rsidRPr="00301ECB">
                <w:rPr>
                  <w:b/>
                  <w:bCs/>
                  <w:lang w:val="en-US"/>
                  <w:rPrChange w:id="6674" w:author="Borja Gonzalez" w:date="2017-09-28T19:25:00Z">
                    <w:rPr>
                      <w:rFonts w:ascii="Monaco" w:hAnsi="Monaco" w:cs="Monaco"/>
                      <w:b/>
                      <w:bCs/>
                      <w:color w:val="000000"/>
                      <w:sz w:val="32"/>
                      <w:szCs w:val="32"/>
                      <w:lang w:val="en-US"/>
                    </w:rPr>
                  </w:rPrChange>
                </w:rPr>
                <w:t>(</w:t>
              </w:r>
              <w:r w:rsidRPr="00301ECB">
                <w:rPr>
                  <w:lang w:val="en-US"/>
                  <w:rPrChange w:id="6675" w:author="Borja Gonzalez" w:date="2017-09-28T19:25:00Z">
                    <w:rPr>
                      <w:rFonts w:ascii="Monaco" w:hAnsi="Monaco" w:cs="Monaco"/>
                      <w:color w:val="000000"/>
                      <w:sz w:val="32"/>
                      <w:szCs w:val="32"/>
                      <w:lang w:val="en-US"/>
                    </w:rPr>
                  </w:rPrChange>
                </w:rPr>
                <w:t>ack_to_client</w:t>
              </w:r>
              <w:r w:rsidRPr="00301ECB">
                <w:rPr>
                  <w:b/>
                  <w:bCs/>
                  <w:lang w:val="en-US"/>
                  <w:rPrChange w:id="6676" w:author="Borja Gonzalez" w:date="2017-09-28T19:25:00Z">
                    <w:rPr>
                      <w:rFonts w:ascii="Monaco" w:hAnsi="Monaco" w:cs="Monaco"/>
                      <w:b/>
                      <w:bCs/>
                      <w:color w:val="000000"/>
                      <w:sz w:val="32"/>
                      <w:szCs w:val="32"/>
                      <w:lang w:val="en-US"/>
                    </w:rPr>
                  </w:rPrChange>
                </w:rPr>
                <w:t>));</w:t>
              </w:r>
            </w:ins>
          </w:p>
          <w:p w14:paraId="3F983B93" w14:textId="77777777" w:rsidR="00301ECB" w:rsidRPr="00301ECB" w:rsidRDefault="00301ECB">
            <w:pPr>
              <w:rPr>
                <w:ins w:id="6677" w:author="Borja Gonzalez" w:date="2017-09-28T19:25:00Z"/>
                <w:lang w:val="en-US"/>
                <w:rPrChange w:id="6678" w:author="Borja Gonzalez" w:date="2017-09-28T19:25:00Z">
                  <w:rPr>
                    <w:ins w:id="6679" w:author="Borja Gonzalez" w:date="2017-09-28T19:25:00Z"/>
                    <w:rFonts w:ascii="Monaco" w:eastAsiaTheme="majorEastAsia" w:hAnsi="Monaco" w:cs="Monaco"/>
                    <w:color w:val="243F60" w:themeColor="accent1" w:themeShade="7F"/>
                    <w:sz w:val="32"/>
                    <w:szCs w:val="32"/>
                    <w:lang w:val="en-US"/>
                  </w:rPr>
                </w:rPrChange>
              </w:rPr>
              <w:pPrChange w:id="6680" w:author="GONZALEZ DIAZ, BORJA" w:date="2017-09-29T19:26:00Z">
                <w:pPr>
                  <w:keepNext/>
                  <w:keepLines/>
                  <w:widowControl w:val="0"/>
                  <w:autoSpaceDE w:val="0"/>
                  <w:autoSpaceDN w:val="0"/>
                  <w:adjustRightInd w:val="0"/>
                  <w:spacing w:before="200"/>
                  <w:outlineLvl w:val="4"/>
                </w:pPr>
              </w:pPrChange>
            </w:pPr>
            <w:ins w:id="6681" w:author="Borja Gonzalez" w:date="2017-09-28T19:25:00Z">
              <w:r w:rsidRPr="00301ECB">
                <w:rPr>
                  <w:lang w:val="en-US"/>
                  <w:rPrChange w:id="6682" w:author="Borja Gonzalez" w:date="2017-09-28T19:25:00Z">
                    <w:rPr>
                      <w:rFonts w:ascii="Monaco" w:hAnsi="Monaco" w:cs="Monaco"/>
                      <w:sz w:val="32"/>
                      <w:szCs w:val="32"/>
                      <w:lang w:val="en-US"/>
                    </w:rPr>
                  </w:rPrChange>
                </w:rPr>
                <w:t xml:space="preserve">    </w:t>
              </w:r>
              <w:proofErr w:type="gramStart"/>
              <w:r w:rsidRPr="00301ECB">
                <w:rPr>
                  <w:lang w:val="en-US"/>
                  <w:rPrChange w:id="6683" w:author="Borja Gonzalez" w:date="2017-09-28T19:25:00Z">
                    <w:rPr>
                      <w:rFonts w:ascii="Monaco" w:hAnsi="Monaco" w:cs="Monaco"/>
                      <w:sz w:val="32"/>
                      <w:szCs w:val="32"/>
                      <w:lang w:val="en-US"/>
                    </w:rPr>
                  </w:rPrChange>
                </w:rPr>
                <w:t>io</w:t>
              </w:r>
              <w:r w:rsidRPr="00301ECB">
                <w:rPr>
                  <w:b/>
                  <w:bCs/>
                  <w:lang w:val="en-US"/>
                  <w:rPrChange w:id="6684" w:author="Borja Gonzalez" w:date="2017-09-28T19:25:00Z">
                    <w:rPr>
                      <w:rFonts w:ascii="Monaco" w:hAnsi="Monaco" w:cs="Monaco"/>
                      <w:b/>
                      <w:bCs/>
                      <w:color w:val="000000"/>
                      <w:sz w:val="32"/>
                      <w:szCs w:val="32"/>
                      <w:lang w:val="en-US"/>
                    </w:rPr>
                  </w:rPrChange>
                </w:rPr>
                <w:t>.</w:t>
              </w:r>
              <w:r w:rsidRPr="00301ECB">
                <w:rPr>
                  <w:lang w:val="en-US"/>
                  <w:rPrChange w:id="6685" w:author="Borja Gonzalez" w:date="2017-09-28T19:25:00Z">
                    <w:rPr>
                      <w:rFonts w:ascii="Monaco" w:hAnsi="Monaco" w:cs="Monaco"/>
                      <w:color w:val="000000"/>
                      <w:sz w:val="32"/>
                      <w:szCs w:val="32"/>
                      <w:lang w:val="en-US"/>
                    </w:rPr>
                  </w:rPrChange>
                </w:rPr>
                <w:t>sockets</w:t>
              </w:r>
              <w:proofErr w:type="gramEnd"/>
              <w:r w:rsidRPr="00301ECB">
                <w:rPr>
                  <w:b/>
                  <w:bCs/>
                  <w:lang w:val="en-US"/>
                  <w:rPrChange w:id="6686" w:author="Borja Gonzalez" w:date="2017-09-28T19:25:00Z">
                    <w:rPr>
                      <w:rFonts w:ascii="Monaco" w:hAnsi="Monaco" w:cs="Monaco"/>
                      <w:b/>
                      <w:bCs/>
                      <w:color w:val="000000"/>
                      <w:sz w:val="32"/>
                      <w:szCs w:val="32"/>
                      <w:lang w:val="en-US"/>
                    </w:rPr>
                  </w:rPrChange>
                </w:rPr>
                <w:t>.</w:t>
              </w:r>
              <w:r w:rsidRPr="00301ECB">
                <w:rPr>
                  <w:lang w:val="en-US"/>
                  <w:rPrChange w:id="6687" w:author="Borja Gonzalez" w:date="2017-09-28T19:25:00Z">
                    <w:rPr>
                      <w:rFonts w:ascii="Monaco" w:hAnsi="Monaco" w:cs="Monaco"/>
                      <w:color w:val="000000"/>
                      <w:sz w:val="32"/>
                      <w:szCs w:val="32"/>
                      <w:lang w:val="en-US"/>
                    </w:rPr>
                  </w:rPrChange>
                </w:rPr>
                <w:t>emit</w:t>
              </w:r>
              <w:r w:rsidRPr="00301ECB">
                <w:rPr>
                  <w:b/>
                  <w:bCs/>
                  <w:lang w:val="en-US"/>
                  <w:rPrChange w:id="6688" w:author="Borja Gonzalez" w:date="2017-09-28T19:25:00Z">
                    <w:rPr>
                      <w:rFonts w:ascii="Monaco" w:hAnsi="Monaco" w:cs="Monaco"/>
                      <w:b/>
                      <w:bCs/>
                      <w:color w:val="000000"/>
                      <w:sz w:val="32"/>
                      <w:szCs w:val="32"/>
                      <w:lang w:val="en-US"/>
                    </w:rPr>
                  </w:rPrChange>
                </w:rPr>
                <w:t>(</w:t>
              </w:r>
              <w:r w:rsidRPr="00301ECB">
                <w:rPr>
                  <w:color w:val="4E9A06"/>
                  <w:lang w:val="en-US"/>
                  <w:rPrChange w:id="6689" w:author="Borja Gonzalez" w:date="2017-09-28T19:25:00Z">
                    <w:rPr>
                      <w:rFonts w:ascii="Monaco" w:hAnsi="Monaco" w:cs="Monaco"/>
                      <w:color w:val="4E9A06"/>
                      <w:sz w:val="32"/>
                      <w:szCs w:val="32"/>
                      <w:lang w:val="en-US"/>
                    </w:rPr>
                  </w:rPrChange>
                </w:rPr>
                <w:t>"reload"</w:t>
              </w:r>
              <w:r w:rsidRPr="00301ECB">
                <w:rPr>
                  <w:b/>
                  <w:bCs/>
                  <w:lang w:val="en-US"/>
                  <w:rPrChange w:id="6690" w:author="Borja Gonzalez" w:date="2017-09-28T19:25:00Z">
                    <w:rPr>
                      <w:rFonts w:ascii="Monaco" w:hAnsi="Monaco" w:cs="Monaco"/>
                      <w:b/>
                      <w:bCs/>
                      <w:color w:val="000000"/>
                      <w:sz w:val="32"/>
                      <w:szCs w:val="32"/>
                      <w:lang w:val="en-US"/>
                    </w:rPr>
                  </w:rPrChange>
                </w:rPr>
                <w:t>,{});</w:t>
              </w:r>
            </w:ins>
          </w:p>
          <w:p w14:paraId="4E3245AD" w14:textId="77777777" w:rsidR="00301ECB" w:rsidRPr="00301ECB" w:rsidRDefault="00301ECB">
            <w:pPr>
              <w:rPr>
                <w:ins w:id="6691" w:author="Borja Gonzalez" w:date="2017-09-28T19:25:00Z"/>
                <w:lang w:val="en-US"/>
                <w:rPrChange w:id="6692" w:author="Borja Gonzalez" w:date="2017-09-28T19:25:00Z">
                  <w:rPr>
                    <w:ins w:id="6693" w:author="Borja Gonzalez" w:date="2017-09-28T19:25:00Z"/>
                    <w:rFonts w:ascii="Monaco" w:eastAsiaTheme="majorEastAsia" w:hAnsi="Monaco" w:cs="Monaco"/>
                    <w:color w:val="243F60" w:themeColor="accent1" w:themeShade="7F"/>
                    <w:sz w:val="32"/>
                    <w:szCs w:val="32"/>
                    <w:lang w:val="en-US"/>
                  </w:rPr>
                </w:rPrChange>
              </w:rPr>
              <w:pPrChange w:id="6694" w:author="GONZALEZ DIAZ, BORJA" w:date="2017-09-29T19:26:00Z">
                <w:pPr>
                  <w:keepNext/>
                  <w:keepLines/>
                  <w:widowControl w:val="0"/>
                  <w:autoSpaceDE w:val="0"/>
                  <w:autoSpaceDN w:val="0"/>
                  <w:adjustRightInd w:val="0"/>
                  <w:spacing w:before="200"/>
                  <w:outlineLvl w:val="4"/>
                </w:pPr>
              </w:pPrChange>
            </w:pPr>
            <w:ins w:id="6695" w:author="Borja Gonzalez" w:date="2017-09-28T19:25:00Z">
              <w:r w:rsidRPr="00301ECB">
                <w:rPr>
                  <w:b/>
                  <w:bCs/>
                  <w:lang w:val="en-US"/>
                  <w:rPrChange w:id="6696" w:author="Borja Gonzalez" w:date="2017-09-28T19:25:00Z">
                    <w:rPr>
                      <w:rFonts w:ascii="Monaco" w:hAnsi="Monaco" w:cs="Monaco"/>
                      <w:b/>
                      <w:bCs/>
                      <w:color w:val="000000"/>
                      <w:sz w:val="32"/>
                      <w:szCs w:val="32"/>
                      <w:lang w:val="en-US"/>
                    </w:rPr>
                  </w:rPrChange>
                </w:rPr>
                <w:t>}</w:t>
              </w:r>
            </w:ins>
          </w:p>
          <w:p w14:paraId="749DD09F" w14:textId="77777777" w:rsidR="00301ECB" w:rsidRDefault="00301ECB" w:rsidP="0037218C">
            <w:pPr>
              <w:rPr>
                <w:ins w:id="6697" w:author="Borja Gonzalez" w:date="2017-09-28T19:25:00Z"/>
              </w:rPr>
            </w:pPr>
          </w:p>
        </w:tc>
      </w:tr>
    </w:tbl>
    <w:p w14:paraId="6994DB38" w14:textId="3449C7F0" w:rsidR="0037218C" w:rsidRDefault="0037218C" w:rsidP="0037218C"/>
    <w:p w14:paraId="74632B8B" w14:textId="5EB22BBC" w:rsidR="0037218C" w:rsidRPr="0037218C" w:rsidRDefault="0037218C" w:rsidP="0037218C">
      <w:del w:id="6698" w:author="Borja Gonzalez" w:date="2017-09-28T19:25:00Z">
        <w:r w:rsidDel="00301ECB">
          <w:rPr>
            <w:noProof/>
            <w:lang w:eastAsia="es-ES_tradnl"/>
          </w:rPr>
          <w:drawing>
            <wp:inline distT="0" distB="0" distL="0" distR="0" wp14:anchorId="229EC67A" wp14:editId="7444B4F1">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del>
    </w:p>
    <w:p w14:paraId="2FE98DE9" w14:textId="77777777" w:rsidR="00CC1673" w:rsidRDefault="00CC1673" w:rsidP="0037218C"/>
    <w:p w14:paraId="293EBE12" w14:textId="3B24D1D5" w:rsidR="00747C57" w:rsidRDefault="00A1719D" w:rsidP="00A1719D">
      <w:r>
        <w:lastRenderedPageBreak/>
        <w:t>Como vimos para el caso para añadir una sesión de movimientos</w:t>
      </w:r>
      <w:del w:id="6699" w:author="Rodrigo García" w:date="2017-09-29T10:34:00Z">
        <w:r w:rsidDel="00EB2183">
          <w:delText xml:space="preserve"> </w:delText>
        </w:r>
      </w:del>
      <w:r>
        <w:t>,</w:t>
      </w:r>
      <w:ins w:id="6700" w:author="Rodrigo García" w:date="2017-09-29T10:34:00Z">
        <w:r w:rsidR="00EB2183">
          <w:t xml:space="preserve"> </w:t>
        </w:r>
      </w:ins>
      <w:r>
        <w:t xml:space="preserve">el servidor escucha mediante </w:t>
      </w:r>
      <w:proofErr w:type="gramStart"/>
      <w:r>
        <w:t>socket.on</w:t>
      </w:r>
      <w:proofErr w:type="gramEnd"/>
      <w:r>
        <w:t xml:space="preserve">(). Cuando recibe un mensaje comprueba su cabecera y al reconocer la operación “Borrar datos de paciente” realiza la conexión con la base de datos y elimina la sesión de movimientos con el identificador que ha pasado el cliente. A </w:t>
      </w:r>
      <w:del w:id="6701" w:author="GONZALEZ DIAZ, BORJA" w:date="2017-10-02T18:19:00Z">
        <w:r w:rsidDel="00D14CB4">
          <w:delText>continuación</w:delText>
        </w:r>
      </w:del>
      <w:ins w:id="6702" w:author="GONZALEZ DIAZ, BORJA" w:date="2017-10-02T18:19:00Z">
        <w:r w:rsidR="00D14CB4">
          <w:t>continuación,</w:t>
        </w:r>
      </w:ins>
      <w:r>
        <w:t xml:space="preserve"> guarda los cambios y cierra la base de datos. Como hemos dicho en la parte del cliente, cuando se realizan los cambios el servidor ejecuta la función </w:t>
      </w:r>
      <w:proofErr w:type="gramStart"/>
      <w:r>
        <w:t>io.sockets</w:t>
      </w:r>
      <w:proofErr w:type="gramEnd"/>
      <w:r>
        <w:t xml:space="preserve">.emit(). Básicamente fuerza a cualquier cliente conectado a actualizar su lista de sesiones de movimientos, por lo </w:t>
      </w:r>
      <w:del w:id="6703" w:author="GONZALEZ DIAZ, BORJA" w:date="2017-10-02T18:19:00Z">
        <w:r w:rsidDel="00D14CB4">
          <w:delText>que</w:delText>
        </w:r>
      </w:del>
      <w:ins w:id="6704" w:author="GONZALEZ DIAZ, BORJA" w:date="2017-10-02T18:19:00Z">
        <w:r w:rsidR="00D14CB4">
          <w:t>que,</w:t>
        </w:r>
      </w:ins>
      <w:r>
        <w:t xml:space="preserv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146047F" w:rsidR="00747C57" w:rsidRDefault="00747C57" w:rsidP="00747C57">
      <w:pPr>
        <w:pStyle w:val="Ttulo3"/>
      </w:pPr>
      <w:bookmarkStart w:id="6705" w:name="_Toc494476023"/>
      <w:bookmarkStart w:id="6706" w:name="_Toc494809769"/>
      <w:r>
        <w:t>4.3.7 Mostrar un gr</w:t>
      </w:r>
      <w:ins w:id="6707" w:author="Rodrigo García" w:date="2017-09-29T10:34:00Z">
        <w:r w:rsidR="00EB2183">
          <w:t>á</w:t>
        </w:r>
      </w:ins>
      <w:del w:id="6708" w:author="Rodrigo García" w:date="2017-09-29T10:34:00Z">
        <w:r w:rsidDel="00EB2183">
          <w:delText>a</w:delText>
        </w:r>
      </w:del>
      <w:r>
        <w:t>fico de un movimiento</w:t>
      </w:r>
      <w:bookmarkEnd w:id="6705"/>
      <w:bookmarkEnd w:id="6706"/>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w:t>
      </w:r>
      <w:commentRangeStart w:id="6709"/>
      <w:r>
        <w:t xml:space="preserve">chart.js </w:t>
      </w:r>
      <w:commentRangeEnd w:id="6709"/>
      <w:r w:rsidR="00EB2183">
        <w:rPr>
          <w:rStyle w:val="Refdecomentario"/>
        </w:rPr>
        <w:commentReference w:id="6709"/>
      </w:r>
      <w:r>
        <w:t>para convertir los arrays de datos en gráficos.</w:t>
      </w:r>
    </w:p>
    <w:p w14:paraId="4A76185C" w14:textId="3CBA9CCC" w:rsidR="00747C57" w:rsidRDefault="00747C57" w:rsidP="00BF0FD1">
      <w:pPr>
        <w:pStyle w:val="Ttulo4"/>
      </w:pPr>
      <w:r>
        <w:t>4.3.7.1.  Funcionalidad en el lado del cliente</w:t>
      </w:r>
    </w:p>
    <w:p w14:paraId="5E1E02BE" w14:textId="77777777" w:rsidR="00747C57" w:rsidRDefault="00747C57" w:rsidP="00BF0FD1"/>
    <w:p w14:paraId="1C45BD54" w14:textId="77777777" w:rsidR="00E066BD" w:rsidRDefault="00747C57" w:rsidP="00BF0FD1">
      <w:pPr>
        <w:rPr>
          <w:ins w:id="6710" w:author="Borja Gonzalez" w:date="2017-09-28T19:26:00Z"/>
        </w:rPr>
      </w:pPr>
      <w:del w:id="6711" w:author="Borja Gonzalez" w:date="2017-09-28T19:26:00Z">
        <w:r w:rsidDel="00E066BD">
          <w:rPr>
            <w:noProof/>
            <w:lang w:eastAsia="es-ES_tradnl"/>
          </w:rPr>
          <w:drawing>
            <wp:inline distT="0" distB="0" distL="0" distR="0" wp14:anchorId="2B7D1760" wp14:editId="0981B0EB">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rsidRPr="00E04F46" w14:paraId="38B8D673" w14:textId="77777777" w:rsidTr="00E066BD">
        <w:trPr>
          <w:ins w:id="6712" w:author="Borja Gonzalez" w:date="2017-09-28T19:26:00Z"/>
        </w:trPr>
        <w:tc>
          <w:tcPr>
            <w:tcW w:w="8856" w:type="dxa"/>
          </w:tcPr>
          <w:p w14:paraId="442BF972" w14:textId="77777777" w:rsidR="00E066BD" w:rsidRPr="00E066BD" w:rsidRDefault="00E066BD">
            <w:pPr>
              <w:rPr>
                <w:ins w:id="6713" w:author="Borja Gonzalez" w:date="2017-09-28T19:26:00Z"/>
                <w:lang w:val="en-US"/>
                <w:rPrChange w:id="6714" w:author="Borja Gonzalez" w:date="2017-09-28T19:26:00Z">
                  <w:rPr>
                    <w:ins w:id="6715" w:author="Borja Gonzalez" w:date="2017-09-28T19:26:00Z"/>
                    <w:rFonts w:ascii="Monaco" w:eastAsiaTheme="majorEastAsia" w:hAnsi="Monaco" w:cs="Monaco"/>
                    <w:color w:val="243F60" w:themeColor="accent1" w:themeShade="7F"/>
                    <w:sz w:val="32"/>
                    <w:szCs w:val="32"/>
                    <w:lang w:val="en-US"/>
                  </w:rPr>
                </w:rPrChange>
              </w:rPr>
              <w:pPrChange w:id="6716" w:author="GONZALEZ DIAZ, BORJA" w:date="2017-09-29T19:26:00Z">
                <w:pPr>
                  <w:keepNext/>
                  <w:keepLines/>
                  <w:widowControl w:val="0"/>
                  <w:autoSpaceDE w:val="0"/>
                  <w:autoSpaceDN w:val="0"/>
                  <w:adjustRightInd w:val="0"/>
                  <w:spacing w:before="200"/>
                  <w:outlineLvl w:val="4"/>
                </w:pPr>
              </w:pPrChange>
            </w:pPr>
            <w:proofErr w:type="gramStart"/>
            <w:ins w:id="6717" w:author="Borja Gonzalez" w:date="2017-09-28T19:26:00Z">
              <w:r w:rsidRPr="00E066BD">
                <w:rPr>
                  <w:lang w:val="en-US"/>
                  <w:rPrChange w:id="6718" w:author="Borja Gonzalez" w:date="2017-09-28T19:26:00Z">
                    <w:rPr>
                      <w:rFonts w:ascii="Monaco" w:hAnsi="Monaco" w:cs="Monaco"/>
                      <w:sz w:val="32"/>
                      <w:szCs w:val="32"/>
                      <w:lang w:val="en-US"/>
                    </w:rPr>
                  </w:rPrChange>
                </w:rPr>
                <w:t>fila.insertCell</w:t>
              </w:r>
              <w:proofErr w:type="gramEnd"/>
              <w:r w:rsidRPr="00E066BD">
                <w:rPr>
                  <w:lang w:val="en-US"/>
                  <w:rPrChange w:id="6719" w:author="Borja Gonzalez" w:date="2017-09-28T19:26:00Z">
                    <w:rPr>
                      <w:rFonts w:ascii="Monaco" w:hAnsi="Monaco" w:cs="Monaco"/>
                      <w:sz w:val="32"/>
                      <w:szCs w:val="32"/>
                      <w:lang w:val="en-US"/>
                    </w:rPr>
                  </w:rPrChange>
                </w:rPr>
                <w:t>(0).innerHTML = '</w:t>
              </w:r>
              <w:r w:rsidRPr="00E066BD">
                <w:rPr>
                  <w:b/>
                  <w:bCs/>
                  <w:color w:val="204A87"/>
                  <w:lang w:val="en-US"/>
                  <w:rPrChange w:id="6720" w:author="Borja Gonzalez" w:date="2017-09-28T19:26:00Z">
                    <w:rPr>
                      <w:rFonts w:ascii="Monaco" w:hAnsi="Monaco" w:cs="Monaco"/>
                      <w:b/>
                      <w:bCs/>
                      <w:color w:val="204A87"/>
                      <w:sz w:val="32"/>
                      <w:szCs w:val="32"/>
                      <w:lang w:val="en-US"/>
                    </w:rPr>
                  </w:rPrChange>
                </w:rPr>
                <w:t>&lt;button</w:t>
              </w:r>
              <w:r w:rsidRPr="00E066BD">
                <w:rPr>
                  <w:lang w:val="en-US"/>
                  <w:rPrChange w:id="6721" w:author="Borja Gonzalez" w:date="2017-09-28T19:26:00Z">
                    <w:rPr>
                      <w:rFonts w:ascii="Monaco" w:hAnsi="Monaco" w:cs="Monaco"/>
                      <w:sz w:val="32"/>
                      <w:szCs w:val="32"/>
                      <w:lang w:val="en-US"/>
                    </w:rPr>
                  </w:rPrChange>
                </w:rPr>
                <w:t xml:space="preserve"> </w:t>
              </w:r>
              <w:r w:rsidRPr="00E066BD">
                <w:rPr>
                  <w:color w:val="C4A000"/>
                  <w:lang w:val="en-US"/>
                  <w:rPrChange w:id="6722" w:author="Borja Gonzalez" w:date="2017-09-28T19:26:00Z">
                    <w:rPr>
                      <w:rFonts w:ascii="Monaco" w:hAnsi="Monaco" w:cs="Monaco"/>
                      <w:color w:val="C4A000"/>
                      <w:sz w:val="32"/>
                      <w:szCs w:val="32"/>
                      <w:lang w:val="en-US"/>
                    </w:rPr>
                  </w:rPrChange>
                </w:rPr>
                <w:t>class=</w:t>
              </w:r>
              <w:r w:rsidRPr="00E066BD">
                <w:rPr>
                  <w:lang w:val="en-US"/>
                  <w:rPrChange w:id="6723" w:author="Borja Gonzalez" w:date="2017-09-28T19:26:00Z">
                    <w:rPr>
                      <w:rFonts w:ascii="Monaco" w:hAnsi="Monaco" w:cs="Monaco"/>
                      <w:color w:val="4E9A06"/>
                      <w:sz w:val="32"/>
                      <w:szCs w:val="32"/>
                      <w:lang w:val="en-US"/>
                    </w:rPr>
                  </w:rPrChange>
                </w:rPr>
                <w:t xml:space="preserve">"btn" </w:t>
              </w:r>
              <w:r w:rsidRPr="00E066BD">
                <w:rPr>
                  <w:color w:val="C4A000"/>
                  <w:lang w:val="en-US"/>
                  <w:rPrChange w:id="6724" w:author="Borja Gonzalez" w:date="2017-09-28T19:26:00Z">
                    <w:rPr>
                      <w:rFonts w:ascii="Monaco" w:hAnsi="Monaco" w:cs="Monaco"/>
                      <w:color w:val="C4A000"/>
                      <w:sz w:val="32"/>
                      <w:szCs w:val="32"/>
                      <w:lang w:val="en-US"/>
                    </w:rPr>
                  </w:rPrChange>
                </w:rPr>
                <w:t>type=</w:t>
              </w:r>
              <w:r w:rsidRPr="00E066BD">
                <w:rPr>
                  <w:lang w:val="en-US"/>
                  <w:rPrChange w:id="6725" w:author="Borja Gonzalez" w:date="2017-09-28T19:26:00Z">
                    <w:rPr>
                      <w:rFonts w:ascii="Monaco" w:hAnsi="Monaco" w:cs="Monaco"/>
                      <w:color w:val="4E9A06"/>
                      <w:sz w:val="32"/>
                      <w:szCs w:val="32"/>
                      <w:lang w:val="en-US"/>
                    </w:rPr>
                  </w:rPrChange>
                </w:rPr>
                <w:t xml:space="preserve">"button" </w:t>
              </w:r>
              <w:r w:rsidRPr="00E066BD">
                <w:rPr>
                  <w:color w:val="C4A000"/>
                  <w:lang w:val="en-US"/>
                  <w:rPrChange w:id="6726" w:author="Borja Gonzalez" w:date="2017-09-28T19:26:00Z">
                    <w:rPr>
                      <w:rFonts w:ascii="Monaco" w:hAnsi="Monaco" w:cs="Monaco"/>
                      <w:color w:val="C4A000"/>
                      <w:sz w:val="32"/>
                      <w:szCs w:val="32"/>
                      <w:lang w:val="en-US"/>
                    </w:rPr>
                  </w:rPrChange>
                </w:rPr>
                <w:t>onClick=</w:t>
              </w:r>
              <w:r w:rsidRPr="00E066BD">
                <w:rPr>
                  <w:lang w:val="en-US"/>
                  <w:rPrChange w:id="6727" w:author="Borja Gonzalez" w:date="2017-09-28T19:26:00Z">
                    <w:rPr>
                      <w:rFonts w:ascii="Monaco" w:hAnsi="Monaco" w:cs="Monaco"/>
                      <w:color w:val="4E9A06"/>
                      <w:sz w:val="32"/>
                      <w:szCs w:val="32"/>
                      <w:lang w:val="en-US"/>
                    </w:rPr>
                  </w:rPrChange>
                </w:rPr>
                <w:t>"crearGrafico(\''+datos[0].values[i][1]+'\', \'' + datos[0].values[i][4] + '\',1)"</w:t>
              </w:r>
              <w:r w:rsidRPr="00E066BD">
                <w:rPr>
                  <w:b/>
                  <w:bCs/>
                  <w:color w:val="204A87"/>
                  <w:lang w:val="en-US"/>
                  <w:rPrChange w:id="6728" w:author="Borja Gonzalez" w:date="2017-09-28T19:26:00Z">
                    <w:rPr>
                      <w:rFonts w:ascii="Monaco" w:hAnsi="Monaco" w:cs="Monaco"/>
                      <w:b/>
                      <w:bCs/>
                      <w:color w:val="204A87"/>
                      <w:sz w:val="32"/>
                      <w:szCs w:val="32"/>
                      <w:lang w:val="en-US"/>
                    </w:rPr>
                  </w:rPrChange>
                </w:rPr>
                <w:t>&gt;&lt;/button&gt;</w:t>
              </w:r>
              <w:r w:rsidRPr="00E066BD">
                <w:rPr>
                  <w:lang w:val="en-US"/>
                  <w:rPrChange w:id="6729" w:author="Borja Gonzalez" w:date="2017-09-28T19:26:00Z">
                    <w:rPr>
                      <w:rFonts w:ascii="Monaco" w:hAnsi="Monaco" w:cs="Monaco"/>
                      <w:sz w:val="32"/>
                      <w:szCs w:val="32"/>
                      <w:lang w:val="en-US"/>
                    </w:rPr>
                  </w:rPrChange>
                </w:rPr>
                <w:t>';</w:t>
              </w:r>
            </w:ins>
          </w:p>
          <w:p w14:paraId="660D703D" w14:textId="77777777" w:rsidR="00E066BD" w:rsidRPr="00E066BD" w:rsidRDefault="00E066BD">
            <w:pPr>
              <w:rPr>
                <w:ins w:id="6730" w:author="Borja Gonzalez" w:date="2017-09-28T19:26:00Z"/>
                <w:lang w:val="en-US"/>
                <w:rPrChange w:id="6731" w:author="Borja Gonzalez" w:date="2017-09-28T19:26:00Z">
                  <w:rPr>
                    <w:ins w:id="6732" w:author="Borja Gonzalez" w:date="2017-09-28T19:26:00Z"/>
                    <w:rFonts w:ascii="Monaco" w:eastAsiaTheme="majorEastAsia" w:hAnsi="Monaco" w:cs="Monaco"/>
                    <w:color w:val="243F60" w:themeColor="accent1" w:themeShade="7F"/>
                    <w:sz w:val="32"/>
                    <w:szCs w:val="32"/>
                    <w:lang w:val="en-US"/>
                  </w:rPr>
                </w:rPrChange>
              </w:rPr>
              <w:pPrChange w:id="6733" w:author="GONZALEZ DIAZ, BORJA" w:date="2017-09-29T19:26:00Z">
                <w:pPr>
                  <w:keepNext/>
                  <w:keepLines/>
                  <w:widowControl w:val="0"/>
                  <w:autoSpaceDE w:val="0"/>
                  <w:autoSpaceDN w:val="0"/>
                  <w:adjustRightInd w:val="0"/>
                  <w:spacing w:before="200"/>
                  <w:outlineLvl w:val="4"/>
                </w:pPr>
              </w:pPrChange>
            </w:pPr>
            <w:proofErr w:type="gramStart"/>
            <w:ins w:id="6734" w:author="Borja Gonzalez" w:date="2017-09-28T19:26:00Z">
              <w:r w:rsidRPr="00E066BD">
                <w:rPr>
                  <w:lang w:val="en-US"/>
                  <w:rPrChange w:id="6735" w:author="Borja Gonzalez" w:date="2017-09-28T19:26:00Z">
                    <w:rPr>
                      <w:rFonts w:ascii="Monaco" w:hAnsi="Monaco" w:cs="Monaco"/>
                      <w:sz w:val="32"/>
                      <w:szCs w:val="32"/>
                      <w:lang w:val="en-US"/>
                    </w:rPr>
                  </w:rPrChange>
                </w:rPr>
                <w:t>fila.insertCell</w:t>
              </w:r>
              <w:proofErr w:type="gramEnd"/>
              <w:r w:rsidRPr="00E066BD">
                <w:rPr>
                  <w:lang w:val="en-US"/>
                  <w:rPrChange w:id="6736" w:author="Borja Gonzalez" w:date="2017-09-28T19:26:00Z">
                    <w:rPr>
                      <w:rFonts w:ascii="Monaco" w:hAnsi="Monaco" w:cs="Monaco"/>
                      <w:sz w:val="32"/>
                      <w:szCs w:val="32"/>
                      <w:lang w:val="en-US"/>
                    </w:rPr>
                  </w:rPrChange>
                </w:rPr>
                <w:t>(0).innerHTML = '</w:t>
              </w:r>
              <w:r w:rsidRPr="00E066BD">
                <w:rPr>
                  <w:b/>
                  <w:bCs/>
                  <w:color w:val="204A87"/>
                  <w:lang w:val="en-US"/>
                  <w:rPrChange w:id="6737" w:author="Borja Gonzalez" w:date="2017-09-28T19:26:00Z">
                    <w:rPr>
                      <w:rFonts w:ascii="Monaco" w:hAnsi="Monaco" w:cs="Monaco"/>
                      <w:b/>
                      <w:bCs/>
                      <w:color w:val="204A87"/>
                      <w:sz w:val="32"/>
                      <w:szCs w:val="32"/>
                      <w:lang w:val="en-US"/>
                    </w:rPr>
                  </w:rPrChange>
                </w:rPr>
                <w:t>&lt;button</w:t>
              </w:r>
              <w:r w:rsidRPr="00E066BD">
                <w:rPr>
                  <w:lang w:val="en-US"/>
                  <w:rPrChange w:id="6738" w:author="Borja Gonzalez" w:date="2017-09-28T19:26:00Z">
                    <w:rPr>
                      <w:rFonts w:ascii="Monaco" w:hAnsi="Monaco" w:cs="Monaco"/>
                      <w:sz w:val="32"/>
                      <w:szCs w:val="32"/>
                      <w:lang w:val="en-US"/>
                    </w:rPr>
                  </w:rPrChange>
                </w:rPr>
                <w:t xml:space="preserve"> </w:t>
              </w:r>
              <w:r w:rsidRPr="00E066BD">
                <w:rPr>
                  <w:color w:val="C4A000"/>
                  <w:lang w:val="en-US"/>
                  <w:rPrChange w:id="6739" w:author="Borja Gonzalez" w:date="2017-09-28T19:26:00Z">
                    <w:rPr>
                      <w:rFonts w:ascii="Monaco" w:hAnsi="Monaco" w:cs="Monaco"/>
                      <w:color w:val="C4A000"/>
                      <w:sz w:val="32"/>
                      <w:szCs w:val="32"/>
                      <w:lang w:val="en-US"/>
                    </w:rPr>
                  </w:rPrChange>
                </w:rPr>
                <w:t>class=</w:t>
              </w:r>
              <w:r w:rsidRPr="00E066BD">
                <w:rPr>
                  <w:lang w:val="en-US"/>
                  <w:rPrChange w:id="6740" w:author="Borja Gonzalez" w:date="2017-09-28T19:26:00Z">
                    <w:rPr>
                      <w:rFonts w:ascii="Monaco" w:hAnsi="Monaco" w:cs="Monaco"/>
                      <w:color w:val="4E9A06"/>
                      <w:sz w:val="32"/>
                      <w:szCs w:val="32"/>
                      <w:lang w:val="en-US"/>
                    </w:rPr>
                  </w:rPrChange>
                </w:rPr>
                <w:t xml:space="preserve">"btn" </w:t>
              </w:r>
              <w:r w:rsidRPr="00E066BD">
                <w:rPr>
                  <w:color w:val="C4A000"/>
                  <w:lang w:val="en-US"/>
                  <w:rPrChange w:id="6741" w:author="Borja Gonzalez" w:date="2017-09-28T19:26:00Z">
                    <w:rPr>
                      <w:rFonts w:ascii="Monaco" w:hAnsi="Monaco" w:cs="Monaco"/>
                      <w:color w:val="C4A000"/>
                      <w:sz w:val="32"/>
                      <w:szCs w:val="32"/>
                      <w:lang w:val="en-US"/>
                    </w:rPr>
                  </w:rPrChange>
                </w:rPr>
                <w:t>type=</w:t>
              </w:r>
              <w:r w:rsidRPr="00E066BD">
                <w:rPr>
                  <w:lang w:val="en-US"/>
                  <w:rPrChange w:id="6742" w:author="Borja Gonzalez" w:date="2017-09-28T19:26:00Z">
                    <w:rPr>
                      <w:rFonts w:ascii="Monaco" w:hAnsi="Monaco" w:cs="Monaco"/>
                      <w:color w:val="4E9A06"/>
                      <w:sz w:val="32"/>
                      <w:szCs w:val="32"/>
                      <w:lang w:val="en-US"/>
                    </w:rPr>
                  </w:rPrChange>
                </w:rPr>
                <w:t xml:space="preserve">"button" </w:t>
              </w:r>
              <w:r w:rsidRPr="00E066BD">
                <w:rPr>
                  <w:color w:val="C4A000"/>
                  <w:lang w:val="en-US"/>
                  <w:rPrChange w:id="6743" w:author="Borja Gonzalez" w:date="2017-09-28T19:26:00Z">
                    <w:rPr>
                      <w:rFonts w:ascii="Monaco" w:hAnsi="Monaco" w:cs="Monaco"/>
                      <w:color w:val="C4A000"/>
                      <w:sz w:val="32"/>
                      <w:szCs w:val="32"/>
                      <w:lang w:val="en-US"/>
                    </w:rPr>
                  </w:rPrChange>
                </w:rPr>
                <w:t>onClick=</w:t>
              </w:r>
              <w:r w:rsidRPr="00E066BD">
                <w:rPr>
                  <w:lang w:val="en-US"/>
                  <w:rPrChange w:id="6744" w:author="Borja Gonzalez" w:date="2017-09-28T19:26:00Z">
                    <w:rPr>
                      <w:rFonts w:ascii="Monaco" w:hAnsi="Monaco" w:cs="Monaco"/>
                      <w:color w:val="4E9A06"/>
                      <w:sz w:val="32"/>
                      <w:szCs w:val="32"/>
                      <w:lang w:val="en-US"/>
                    </w:rPr>
                  </w:rPrChange>
                </w:rPr>
                <w:t>"crearGrafico(\''+datos[0].values[i][1]+'\', \'' + datos[0].values[i][3] + '\',2)"</w:t>
              </w:r>
              <w:r w:rsidRPr="00E066BD">
                <w:rPr>
                  <w:b/>
                  <w:bCs/>
                  <w:color w:val="204A87"/>
                  <w:lang w:val="en-US"/>
                  <w:rPrChange w:id="6745" w:author="Borja Gonzalez" w:date="2017-09-28T19:26:00Z">
                    <w:rPr>
                      <w:rFonts w:ascii="Monaco" w:hAnsi="Monaco" w:cs="Monaco"/>
                      <w:b/>
                      <w:bCs/>
                      <w:color w:val="204A87"/>
                      <w:sz w:val="32"/>
                      <w:szCs w:val="32"/>
                      <w:lang w:val="en-US"/>
                    </w:rPr>
                  </w:rPrChange>
                </w:rPr>
                <w:t>&gt;&lt;/button&gt;</w:t>
              </w:r>
              <w:r w:rsidRPr="00E066BD">
                <w:rPr>
                  <w:lang w:val="en-US"/>
                  <w:rPrChange w:id="6746" w:author="Borja Gonzalez" w:date="2017-09-28T19:26:00Z">
                    <w:rPr>
                      <w:rFonts w:ascii="Monaco" w:hAnsi="Monaco" w:cs="Monaco"/>
                      <w:sz w:val="32"/>
                      <w:szCs w:val="32"/>
                      <w:lang w:val="en-US"/>
                    </w:rPr>
                  </w:rPrChange>
                </w:rPr>
                <w:t>';</w:t>
              </w:r>
            </w:ins>
          </w:p>
          <w:p w14:paraId="2C97CE98" w14:textId="77777777" w:rsidR="00E066BD" w:rsidRPr="00E066BD" w:rsidDel="009252D8" w:rsidRDefault="00E066BD">
            <w:pPr>
              <w:rPr>
                <w:ins w:id="6747" w:author="Borja Gonzalez" w:date="2017-09-28T19:26:00Z"/>
                <w:del w:id="6748" w:author="GONZALEZ DIAZ, BORJA" w:date="2017-09-29T19:26:00Z"/>
                <w:lang w:val="en-US"/>
                <w:rPrChange w:id="6749" w:author="Borja Gonzalez" w:date="2017-09-28T19:26:00Z">
                  <w:rPr>
                    <w:ins w:id="6750" w:author="Borja Gonzalez" w:date="2017-09-28T19:26:00Z"/>
                    <w:del w:id="6751" w:author="GONZALEZ DIAZ, BORJA" w:date="2017-09-29T19:26:00Z"/>
                    <w:rFonts w:ascii="Monaco" w:eastAsiaTheme="majorEastAsia" w:hAnsi="Monaco" w:cs="Monaco"/>
                    <w:color w:val="243F60" w:themeColor="accent1" w:themeShade="7F"/>
                    <w:sz w:val="32"/>
                    <w:szCs w:val="32"/>
                    <w:lang w:val="en-US"/>
                  </w:rPr>
                </w:rPrChange>
              </w:rPr>
              <w:pPrChange w:id="6752" w:author="GONZALEZ DIAZ, BORJA" w:date="2017-09-29T19:26:00Z">
                <w:pPr>
                  <w:keepNext/>
                  <w:keepLines/>
                  <w:widowControl w:val="0"/>
                  <w:autoSpaceDE w:val="0"/>
                  <w:autoSpaceDN w:val="0"/>
                  <w:adjustRightInd w:val="0"/>
                  <w:spacing w:before="200"/>
                  <w:outlineLvl w:val="4"/>
                </w:pPr>
              </w:pPrChange>
            </w:pPr>
            <w:proofErr w:type="gramStart"/>
            <w:ins w:id="6753" w:author="Borja Gonzalez" w:date="2017-09-28T19:26:00Z">
              <w:r w:rsidRPr="00E066BD">
                <w:rPr>
                  <w:lang w:val="en-US"/>
                  <w:rPrChange w:id="6754" w:author="Borja Gonzalez" w:date="2017-09-28T19:26:00Z">
                    <w:rPr>
                      <w:rFonts w:ascii="Monaco" w:hAnsi="Monaco" w:cs="Monaco"/>
                      <w:sz w:val="32"/>
                      <w:szCs w:val="32"/>
                      <w:lang w:val="en-US"/>
                    </w:rPr>
                  </w:rPrChange>
                </w:rPr>
                <w:t>fila.insertCell</w:t>
              </w:r>
              <w:proofErr w:type="gramEnd"/>
              <w:r w:rsidRPr="00E066BD">
                <w:rPr>
                  <w:lang w:val="en-US"/>
                  <w:rPrChange w:id="6755" w:author="Borja Gonzalez" w:date="2017-09-28T19:26:00Z">
                    <w:rPr>
                      <w:rFonts w:ascii="Monaco" w:hAnsi="Monaco" w:cs="Monaco"/>
                      <w:sz w:val="32"/>
                      <w:szCs w:val="32"/>
                      <w:lang w:val="en-US"/>
                    </w:rPr>
                  </w:rPrChange>
                </w:rPr>
                <w:t>(0).innerHTML = '</w:t>
              </w:r>
              <w:r w:rsidRPr="00E066BD">
                <w:rPr>
                  <w:b/>
                  <w:bCs/>
                  <w:color w:val="204A87"/>
                  <w:lang w:val="en-US"/>
                  <w:rPrChange w:id="6756" w:author="Borja Gonzalez" w:date="2017-09-28T19:26:00Z">
                    <w:rPr>
                      <w:rFonts w:ascii="Monaco" w:hAnsi="Monaco" w:cs="Monaco"/>
                      <w:b/>
                      <w:bCs/>
                      <w:color w:val="204A87"/>
                      <w:sz w:val="32"/>
                      <w:szCs w:val="32"/>
                      <w:lang w:val="en-US"/>
                    </w:rPr>
                  </w:rPrChange>
                </w:rPr>
                <w:t>&lt;button</w:t>
              </w:r>
              <w:r w:rsidRPr="00E066BD">
                <w:rPr>
                  <w:lang w:val="en-US"/>
                  <w:rPrChange w:id="6757" w:author="Borja Gonzalez" w:date="2017-09-28T19:26:00Z">
                    <w:rPr>
                      <w:rFonts w:ascii="Monaco" w:hAnsi="Monaco" w:cs="Monaco"/>
                      <w:sz w:val="32"/>
                      <w:szCs w:val="32"/>
                      <w:lang w:val="en-US"/>
                    </w:rPr>
                  </w:rPrChange>
                </w:rPr>
                <w:t xml:space="preserve"> </w:t>
              </w:r>
              <w:r w:rsidRPr="00E066BD">
                <w:rPr>
                  <w:color w:val="C4A000"/>
                  <w:lang w:val="en-US"/>
                  <w:rPrChange w:id="6758" w:author="Borja Gonzalez" w:date="2017-09-28T19:26:00Z">
                    <w:rPr>
                      <w:rFonts w:ascii="Monaco" w:hAnsi="Monaco" w:cs="Monaco"/>
                      <w:color w:val="C4A000"/>
                      <w:sz w:val="32"/>
                      <w:szCs w:val="32"/>
                      <w:lang w:val="en-US"/>
                    </w:rPr>
                  </w:rPrChange>
                </w:rPr>
                <w:t>class=</w:t>
              </w:r>
              <w:r w:rsidRPr="00E066BD">
                <w:rPr>
                  <w:lang w:val="en-US"/>
                  <w:rPrChange w:id="6759" w:author="Borja Gonzalez" w:date="2017-09-28T19:26:00Z">
                    <w:rPr>
                      <w:rFonts w:ascii="Monaco" w:hAnsi="Monaco" w:cs="Monaco"/>
                      <w:color w:val="4E9A06"/>
                      <w:sz w:val="32"/>
                      <w:szCs w:val="32"/>
                      <w:lang w:val="en-US"/>
                    </w:rPr>
                  </w:rPrChange>
                </w:rPr>
                <w:t xml:space="preserve">"btn" </w:t>
              </w:r>
              <w:r w:rsidRPr="00E066BD">
                <w:rPr>
                  <w:color w:val="C4A000"/>
                  <w:lang w:val="en-US"/>
                  <w:rPrChange w:id="6760" w:author="Borja Gonzalez" w:date="2017-09-28T19:26:00Z">
                    <w:rPr>
                      <w:rFonts w:ascii="Monaco" w:hAnsi="Monaco" w:cs="Monaco"/>
                      <w:color w:val="C4A000"/>
                      <w:sz w:val="32"/>
                      <w:szCs w:val="32"/>
                      <w:lang w:val="en-US"/>
                    </w:rPr>
                  </w:rPrChange>
                </w:rPr>
                <w:t>type=</w:t>
              </w:r>
              <w:r w:rsidRPr="00E066BD">
                <w:rPr>
                  <w:lang w:val="en-US"/>
                  <w:rPrChange w:id="6761" w:author="Borja Gonzalez" w:date="2017-09-28T19:26:00Z">
                    <w:rPr>
                      <w:rFonts w:ascii="Monaco" w:hAnsi="Monaco" w:cs="Monaco"/>
                      <w:color w:val="4E9A06"/>
                      <w:sz w:val="32"/>
                      <w:szCs w:val="32"/>
                      <w:lang w:val="en-US"/>
                    </w:rPr>
                  </w:rPrChange>
                </w:rPr>
                <w:t xml:space="preserve">"button" </w:t>
              </w:r>
              <w:r w:rsidRPr="00E066BD">
                <w:rPr>
                  <w:color w:val="C4A000"/>
                  <w:lang w:val="en-US"/>
                  <w:rPrChange w:id="6762" w:author="Borja Gonzalez" w:date="2017-09-28T19:26:00Z">
                    <w:rPr>
                      <w:rFonts w:ascii="Monaco" w:hAnsi="Monaco" w:cs="Monaco"/>
                      <w:color w:val="C4A000"/>
                      <w:sz w:val="32"/>
                      <w:szCs w:val="32"/>
                      <w:lang w:val="en-US"/>
                    </w:rPr>
                  </w:rPrChange>
                </w:rPr>
                <w:t>onClick=</w:t>
              </w:r>
              <w:r w:rsidRPr="00E066BD">
                <w:rPr>
                  <w:lang w:val="en-US"/>
                  <w:rPrChange w:id="6763" w:author="Borja Gonzalez" w:date="2017-09-28T19:26:00Z">
                    <w:rPr>
                      <w:rFonts w:ascii="Monaco" w:hAnsi="Monaco" w:cs="Monaco"/>
                      <w:color w:val="4E9A06"/>
                      <w:sz w:val="32"/>
                      <w:szCs w:val="32"/>
                      <w:lang w:val="en-US"/>
                    </w:rPr>
                  </w:rPrChange>
                </w:rPr>
                <w:t>"crearGrafico(\''+datos[0].values[i][1]+'\', \'' + datos[0].values[i][2] + '\',3)"</w:t>
              </w:r>
              <w:r w:rsidRPr="00E066BD">
                <w:rPr>
                  <w:b/>
                  <w:bCs/>
                  <w:color w:val="204A87"/>
                  <w:lang w:val="en-US"/>
                  <w:rPrChange w:id="6764" w:author="Borja Gonzalez" w:date="2017-09-28T19:26:00Z">
                    <w:rPr>
                      <w:rFonts w:ascii="Monaco" w:hAnsi="Monaco" w:cs="Monaco"/>
                      <w:b/>
                      <w:bCs/>
                      <w:color w:val="204A87"/>
                      <w:sz w:val="32"/>
                      <w:szCs w:val="32"/>
                      <w:lang w:val="en-US"/>
                    </w:rPr>
                  </w:rPrChange>
                </w:rPr>
                <w:t>&gt;&lt;/button&gt;</w:t>
              </w:r>
              <w:r w:rsidRPr="00E066BD">
                <w:rPr>
                  <w:lang w:val="en-US"/>
                  <w:rPrChange w:id="6765" w:author="Borja Gonzalez" w:date="2017-09-28T19:26:00Z">
                    <w:rPr>
                      <w:rFonts w:ascii="Monaco" w:hAnsi="Monaco" w:cs="Monaco"/>
                      <w:sz w:val="32"/>
                      <w:szCs w:val="32"/>
                      <w:lang w:val="en-US"/>
                    </w:rPr>
                  </w:rPrChange>
                </w:rPr>
                <w:t>';</w:t>
              </w:r>
            </w:ins>
          </w:p>
          <w:p w14:paraId="68239931" w14:textId="77777777" w:rsidR="00E066BD" w:rsidRPr="0079203F" w:rsidRDefault="00E066BD" w:rsidP="00BF0FD1">
            <w:pPr>
              <w:rPr>
                <w:ins w:id="6766" w:author="Borja Gonzalez" w:date="2017-09-28T19:26:00Z"/>
                <w:lang w:val="en-US"/>
                <w:rPrChange w:id="6767" w:author="Rodrigo García" w:date="2017-09-29T10:07:00Z">
                  <w:rPr>
                    <w:ins w:id="6768" w:author="Borja Gonzalez" w:date="2017-09-28T19:26:00Z"/>
                  </w:rPr>
                </w:rPrChange>
              </w:rPr>
            </w:pPr>
          </w:p>
        </w:tc>
      </w:tr>
    </w:tbl>
    <w:p w14:paraId="5053B0C0" w14:textId="4F6CCEC8" w:rsidR="00747C57" w:rsidRPr="0079203F" w:rsidRDefault="00747C57" w:rsidP="00BF0FD1">
      <w:pPr>
        <w:rPr>
          <w:lang w:val="en-US"/>
          <w:rPrChange w:id="6769" w:author="Rodrigo García" w:date="2017-09-29T10:07:00Z">
            <w:rPr/>
          </w:rPrChange>
        </w:rPr>
      </w:pPr>
    </w:p>
    <w:p w14:paraId="3B9F0CE8" w14:textId="77777777" w:rsidR="00747C57" w:rsidRPr="0079203F" w:rsidRDefault="00747C57" w:rsidP="00BF0FD1">
      <w:pPr>
        <w:rPr>
          <w:lang w:val="en-US"/>
          <w:rPrChange w:id="6770" w:author="Rodrigo García" w:date="2017-09-29T10:07:00Z">
            <w:rPr/>
          </w:rPrChange>
        </w:rPr>
      </w:pPr>
    </w:p>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w:t>
      </w:r>
      <w:proofErr w:type="gramStart"/>
      <w:r w:rsidR="00BF0FD1">
        <w:t>crearGrafico(</w:t>
      </w:r>
      <w:proofErr w:type="gramEnd"/>
      <w:r w:rsidR="00BF0FD1">
        <w:t>)”, y se le pasan los ar</w:t>
      </w:r>
      <w:r w:rsidR="00264972">
        <w:t>rays de tiempo y del movimiento y un número que identifica el movimiento seleccionado.</w:t>
      </w:r>
    </w:p>
    <w:p w14:paraId="54041885" w14:textId="77777777" w:rsidR="00BF0FD1" w:rsidRDefault="00BF0FD1" w:rsidP="00BF0FD1"/>
    <w:p w14:paraId="4E45896F" w14:textId="77777777" w:rsidR="00E066BD" w:rsidRDefault="00BF0FD1" w:rsidP="00BF0FD1">
      <w:pPr>
        <w:rPr>
          <w:ins w:id="6771" w:author="Borja Gonzalez" w:date="2017-09-28T19:27:00Z"/>
        </w:rPr>
      </w:pPr>
      <w:del w:id="6772" w:author="Borja Gonzalez" w:date="2017-09-28T19:27:00Z">
        <w:r w:rsidDel="00E066BD">
          <w:rPr>
            <w:noProof/>
            <w:lang w:eastAsia="es-ES_tradnl"/>
          </w:rPr>
          <w:drawing>
            <wp:inline distT="0" distB="0" distL="0" distR="0" wp14:anchorId="3CE8B6BE" wp14:editId="12795237">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14:paraId="6BFABD7A" w14:textId="77777777" w:rsidTr="00E066BD">
        <w:trPr>
          <w:ins w:id="6773" w:author="Borja Gonzalez" w:date="2017-09-28T19:27:00Z"/>
        </w:trPr>
        <w:tc>
          <w:tcPr>
            <w:tcW w:w="8856" w:type="dxa"/>
          </w:tcPr>
          <w:p w14:paraId="3C1DC82B" w14:textId="77777777" w:rsidR="00E066BD" w:rsidRPr="00E066BD" w:rsidRDefault="00E066BD">
            <w:pPr>
              <w:rPr>
                <w:ins w:id="6774" w:author="Borja Gonzalez" w:date="2017-09-28T19:27:00Z"/>
                <w:lang w:val="en-US"/>
                <w:rPrChange w:id="6775" w:author="Borja Gonzalez" w:date="2017-09-28T19:28:00Z">
                  <w:rPr>
                    <w:ins w:id="6776" w:author="Borja Gonzalez" w:date="2017-09-28T19:27:00Z"/>
                    <w:rFonts w:ascii="Monaco" w:eastAsiaTheme="majorEastAsia" w:hAnsi="Monaco" w:cs="Monaco"/>
                    <w:color w:val="243F60" w:themeColor="accent1" w:themeShade="7F"/>
                    <w:sz w:val="32"/>
                    <w:szCs w:val="32"/>
                    <w:lang w:val="en-US"/>
                  </w:rPr>
                </w:rPrChange>
              </w:rPr>
              <w:pPrChange w:id="6777" w:author="GONZALEZ DIAZ, BORJA" w:date="2017-09-29T19:26:00Z">
                <w:pPr>
                  <w:keepNext/>
                  <w:keepLines/>
                  <w:widowControl w:val="0"/>
                  <w:autoSpaceDE w:val="0"/>
                  <w:autoSpaceDN w:val="0"/>
                  <w:adjustRightInd w:val="0"/>
                  <w:spacing w:before="200"/>
                  <w:outlineLvl w:val="4"/>
                </w:pPr>
              </w:pPrChange>
            </w:pPr>
            <w:ins w:id="6778" w:author="Borja Gonzalez" w:date="2017-09-28T19:27:00Z">
              <w:r w:rsidRPr="00E066BD">
                <w:rPr>
                  <w:b/>
                  <w:bCs/>
                  <w:color w:val="204A87"/>
                  <w:lang w:val="en-US"/>
                  <w:rPrChange w:id="6779" w:author="Borja Gonzalez" w:date="2017-09-28T19:28:00Z">
                    <w:rPr>
                      <w:rFonts w:ascii="Monaco" w:hAnsi="Monaco" w:cs="Monaco"/>
                      <w:b/>
                      <w:bCs/>
                      <w:color w:val="204A87"/>
                      <w:sz w:val="32"/>
                      <w:szCs w:val="32"/>
                      <w:lang w:val="en-US"/>
                    </w:rPr>
                  </w:rPrChange>
                </w:rPr>
                <w:t>var</w:t>
              </w:r>
              <w:r w:rsidRPr="00E066BD">
                <w:rPr>
                  <w:lang w:val="en-US"/>
                  <w:rPrChange w:id="6780" w:author="Borja Gonzalez" w:date="2017-09-28T19:28:00Z">
                    <w:rPr>
                      <w:rFonts w:ascii="Monaco" w:hAnsi="Monaco" w:cs="Monaco"/>
                      <w:sz w:val="32"/>
                      <w:szCs w:val="32"/>
                      <w:lang w:val="en-US"/>
                    </w:rPr>
                  </w:rPrChange>
                </w:rPr>
                <w:t xml:space="preserve"> var_i </w:t>
              </w:r>
              <w:r w:rsidRPr="00E066BD">
                <w:rPr>
                  <w:b/>
                  <w:bCs/>
                  <w:color w:val="CE5C00"/>
                  <w:lang w:val="en-US"/>
                  <w:rPrChange w:id="6781" w:author="Borja Gonzalez" w:date="2017-09-28T19:28:00Z">
                    <w:rPr>
                      <w:rFonts w:ascii="Monaco" w:hAnsi="Monaco" w:cs="Monaco"/>
                      <w:b/>
                      <w:bCs/>
                      <w:color w:val="CE5C00"/>
                      <w:sz w:val="32"/>
                      <w:szCs w:val="32"/>
                      <w:lang w:val="en-US"/>
                    </w:rPr>
                  </w:rPrChange>
                </w:rPr>
                <w:t>=</w:t>
              </w:r>
              <w:r w:rsidRPr="00E066BD">
                <w:rPr>
                  <w:lang w:val="en-US"/>
                  <w:rPrChange w:id="6782" w:author="Borja Gonzalez" w:date="2017-09-28T19:28:00Z">
                    <w:rPr>
                      <w:rFonts w:ascii="Monaco" w:hAnsi="Monaco" w:cs="Monaco"/>
                      <w:sz w:val="32"/>
                      <w:szCs w:val="32"/>
                      <w:lang w:val="en-US"/>
                    </w:rPr>
                  </w:rPrChange>
                </w:rPr>
                <w:t xml:space="preserve"> </w:t>
              </w:r>
              <w:r w:rsidRPr="00E066BD">
                <w:rPr>
                  <w:b/>
                  <w:bCs/>
                  <w:color w:val="0000CF"/>
                  <w:lang w:val="en-US"/>
                  <w:rPrChange w:id="6783" w:author="Borja Gonzalez" w:date="2017-09-28T19:28:00Z">
                    <w:rPr>
                      <w:rFonts w:ascii="Monaco" w:hAnsi="Monaco" w:cs="Monaco"/>
                      <w:b/>
                      <w:bCs/>
                      <w:color w:val="0000CF"/>
                      <w:sz w:val="32"/>
                      <w:szCs w:val="32"/>
                      <w:lang w:val="en-US"/>
                    </w:rPr>
                  </w:rPrChange>
                </w:rPr>
                <w:t>0</w:t>
              </w:r>
              <w:r w:rsidRPr="00E066BD">
                <w:rPr>
                  <w:b/>
                  <w:bCs/>
                  <w:lang w:val="en-US"/>
                  <w:rPrChange w:id="6784" w:author="Borja Gonzalez" w:date="2017-09-28T19:28:00Z">
                    <w:rPr>
                      <w:rFonts w:ascii="Monaco" w:hAnsi="Monaco" w:cs="Monaco"/>
                      <w:b/>
                      <w:bCs/>
                      <w:color w:val="000000"/>
                      <w:sz w:val="32"/>
                      <w:szCs w:val="32"/>
                      <w:lang w:val="en-US"/>
                    </w:rPr>
                  </w:rPrChange>
                </w:rPr>
                <w:t>;</w:t>
              </w:r>
            </w:ins>
          </w:p>
          <w:p w14:paraId="5D94F6E8" w14:textId="77777777" w:rsidR="00E066BD" w:rsidRPr="00E066BD" w:rsidRDefault="00E066BD">
            <w:pPr>
              <w:rPr>
                <w:ins w:id="6785" w:author="Borja Gonzalez" w:date="2017-09-28T19:27:00Z"/>
                <w:lang w:val="en-US"/>
                <w:rPrChange w:id="6786" w:author="Borja Gonzalez" w:date="2017-09-28T19:28:00Z">
                  <w:rPr>
                    <w:ins w:id="6787" w:author="Borja Gonzalez" w:date="2017-09-28T19:27:00Z"/>
                    <w:rFonts w:ascii="Monaco" w:eastAsiaTheme="majorEastAsia" w:hAnsi="Monaco" w:cs="Monaco"/>
                    <w:color w:val="243F60" w:themeColor="accent1" w:themeShade="7F"/>
                    <w:sz w:val="32"/>
                    <w:szCs w:val="32"/>
                    <w:lang w:val="en-US"/>
                  </w:rPr>
                </w:rPrChange>
              </w:rPr>
              <w:pPrChange w:id="6788" w:author="GONZALEZ DIAZ, BORJA" w:date="2017-09-29T19:26:00Z">
                <w:pPr>
                  <w:keepNext/>
                  <w:keepLines/>
                  <w:widowControl w:val="0"/>
                  <w:autoSpaceDE w:val="0"/>
                  <w:autoSpaceDN w:val="0"/>
                  <w:adjustRightInd w:val="0"/>
                  <w:spacing w:before="200"/>
                  <w:outlineLvl w:val="4"/>
                </w:pPr>
              </w:pPrChange>
            </w:pPr>
            <w:ins w:id="6789" w:author="Borja Gonzalez" w:date="2017-09-28T19:27:00Z">
              <w:r w:rsidRPr="00E066BD">
                <w:rPr>
                  <w:b/>
                  <w:bCs/>
                  <w:color w:val="204A87"/>
                  <w:lang w:val="en-US"/>
                  <w:rPrChange w:id="6790" w:author="Borja Gonzalez" w:date="2017-09-28T19:28:00Z">
                    <w:rPr>
                      <w:rFonts w:ascii="Monaco" w:hAnsi="Monaco" w:cs="Monaco"/>
                      <w:b/>
                      <w:bCs/>
                      <w:color w:val="204A87"/>
                      <w:sz w:val="32"/>
                      <w:szCs w:val="32"/>
                      <w:lang w:val="en-US"/>
                    </w:rPr>
                  </w:rPrChange>
                </w:rPr>
                <w:t>function</w:t>
              </w:r>
              <w:r w:rsidRPr="00E066BD">
                <w:rPr>
                  <w:lang w:val="en-US"/>
                  <w:rPrChange w:id="6791" w:author="Borja Gonzalez" w:date="2017-09-28T19:28:00Z">
                    <w:rPr>
                      <w:rFonts w:ascii="Monaco" w:hAnsi="Monaco" w:cs="Monaco"/>
                      <w:sz w:val="32"/>
                      <w:szCs w:val="32"/>
                      <w:lang w:val="en-US"/>
                    </w:rPr>
                  </w:rPrChange>
                </w:rPr>
                <w:t xml:space="preserve"> </w:t>
              </w:r>
              <w:proofErr w:type="gramStart"/>
              <w:r w:rsidRPr="00E066BD">
                <w:rPr>
                  <w:lang w:val="en-US"/>
                  <w:rPrChange w:id="6792" w:author="Borja Gonzalez" w:date="2017-09-28T19:28:00Z">
                    <w:rPr>
                      <w:rFonts w:ascii="Monaco" w:hAnsi="Monaco" w:cs="Monaco"/>
                      <w:sz w:val="32"/>
                      <w:szCs w:val="32"/>
                      <w:lang w:val="en-US"/>
                    </w:rPr>
                  </w:rPrChange>
                </w:rPr>
                <w:t>crearGrafico</w:t>
              </w:r>
              <w:r w:rsidRPr="00E066BD">
                <w:rPr>
                  <w:b/>
                  <w:bCs/>
                  <w:lang w:val="en-US"/>
                  <w:rPrChange w:id="6793" w:author="Borja Gonzalez" w:date="2017-09-28T19:28:00Z">
                    <w:rPr>
                      <w:rFonts w:ascii="Monaco" w:hAnsi="Monaco" w:cs="Monaco"/>
                      <w:b/>
                      <w:bCs/>
                      <w:color w:val="000000"/>
                      <w:sz w:val="32"/>
                      <w:szCs w:val="32"/>
                      <w:lang w:val="en-US"/>
                    </w:rPr>
                  </w:rPrChange>
                </w:rPr>
                <w:t>(</w:t>
              </w:r>
              <w:proofErr w:type="gramEnd"/>
              <w:r w:rsidRPr="00E066BD">
                <w:rPr>
                  <w:lang w:val="en-US"/>
                  <w:rPrChange w:id="6794" w:author="Borja Gonzalez" w:date="2017-09-28T19:28:00Z">
                    <w:rPr>
                      <w:rFonts w:ascii="Monaco" w:hAnsi="Monaco" w:cs="Monaco"/>
                      <w:color w:val="000000"/>
                      <w:sz w:val="32"/>
                      <w:szCs w:val="32"/>
                      <w:lang w:val="en-US"/>
                    </w:rPr>
                  </w:rPrChange>
                </w:rPr>
                <w:t>time</w:t>
              </w:r>
              <w:r w:rsidRPr="00E066BD">
                <w:rPr>
                  <w:b/>
                  <w:bCs/>
                  <w:lang w:val="en-US"/>
                  <w:rPrChange w:id="6795" w:author="Borja Gonzalez" w:date="2017-09-28T19:28:00Z">
                    <w:rPr>
                      <w:rFonts w:ascii="Monaco" w:hAnsi="Monaco" w:cs="Monaco"/>
                      <w:b/>
                      <w:bCs/>
                      <w:color w:val="000000"/>
                      <w:sz w:val="32"/>
                      <w:szCs w:val="32"/>
                      <w:lang w:val="en-US"/>
                    </w:rPr>
                  </w:rPrChange>
                </w:rPr>
                <w:t>,</w:t>
              </w:r>
              <w:r w:rsidRPr="00E066BD">
                <w:rPr>
                  <w:lang w:val="en-US"/>
                  <w:rPrChange w:id="6796" w:author="Borja Gonzalez" w:date="2017-09-28T19:28:00Z">
                    <w:rPr>
                      <w:rFonts w:ascii="Monaco" w:hAnsi="Monaco" w:cs="Monaco"/>
                      <w:sz w:val="32"/>
                      <w:szCs w:val="32"/>
                      <w:lang w:val="en-US"/>
                    </w:rPr>
                  </w:rPrChange>
                </w:rPr>
                <w:t xml:space="preserve"> mov</w:t>
              </w:r>
              <w:r w:rsidRPr="00E066BD">
                <w:rPr>
                  <w:b/>
                  <w:bCs/>
                  <w:lang w:val="en-US"/>
                  <w:rPrChange w:id="6797" w:author="Borja Gonzalez" w:date="2017-09-28T19:28:00Z">
                    <w:rPr>
                      <w:rFonts w:ascii="Monaco" w:hAnsi="Monaco" w:cs="Monaco"/>
                      <w:b/>
                      <w:bCs/>
                      <w:color w:val="000000"/>
                      <w:sz w:val="32"/>
                      <w:szCs w:val="32"/>
                      <w:lang w:val="en-US"/>
                    </w:rPr>
                  </w:rPrChange>
                </w:rPr>
                <w:t>,</w:t>
              </w:r>
              <w:r w:rsidRPr="00E066BD">
                <w:rPr>
                  <w:lang w:val="en-US"/>
                  <w:rPrChange w:id="6798" w:author="Borja Gonzalez" w:date="2017-09-28T19:28:00Z">
                    <w:rPr>
                      <w:rFonts w:ascii="Monaco" w:hAnsi="Monaco" w:cs="Monaco"/>
                      <w:sz w:val="32"/>
                      <w:szCs w:val="32"/>
                      <w:lang w:val="en-US"/>
                    </w:rPr>
                  </w:rPrChange>
                </w:rPr>
                <w:t xml:space="preserve"> n</w:t>
              </w:r>
              <w:r w:rsidRPr="00E066BD">
                <w:rPr>
                  <w:b/>
                  <w:bCs/>
                  <w:lang w:val="en-US"/>
                  <w:rPrChange w:id="6799" w:author="Borja Gonzalez" w:date="2017-09-28T19:28:00Z">
                    <w:rPr>
                      <w:rFonts w:ascii="Monaco" w:hAnsi="Monaco" w:cs="Monaco"/>
                      <w:b/>
                      <w:bCs/>
                      <w:color w:val="000000"/>
                      <w:sz w:val="32"/>
                      <w:szCs w:val="32"/>
                      <w:lang w:val="en-US"/>
                    </w:rPr>
                  </w:rPrChange>
                </w:rPr>
                <w:t>){</w:t>
              </w:r>
            </w:ins>
          </w:p>
          <w:p w14:paraId="36D10197" w14:textId="77777777" w:rsidR="00E066BD" w:rsidRPr="00E066BD" w:rsidRDefault="00E066BD">
            <w:pPr>
              <w:rPr>
                <w:ins w:id="6800" w:author="Borja Gonzalez" w:date="2017-09-28T19:27:00Z"/>
                <w:lang w:val="en-US"/>
                <w:rPrChange w:id="6801" w:author="Borja Gonzalez" w:date="2017-09-28T19:28:00Z">
                  <w:rPr>
                    <w:ins w:id="6802" w:author="Borja Gonzalez" w:date="2017-09-28T19:27:00Z"/>
                    <w:rFonts w:ascii="Monaco" w:eastAsiaTheme="majorEastAsia" w:hAnsi="Monaco" w:cs="Monaco"/>
                    <w:color w:val="243F60" w:themeColor="accent1" w:themeShade="7F"/>
                    <w:sz w:val="32"/>
                    <w:szCs w:val="32"/>
                    <w:lang w:val="en-US"/>
                  </w:rPr>
                </w:rPrChange>
              </w:rPr>
              <w:pPrChange w:id="6803" w:author="GONZALEZ DIAZ, BORJA" w:date="2017-09-29T19:26:00Z">
                <w:pPr>
                  <w:keepNext/>
                  <w:keepLines/>
                  <w:widowControl w:val="0"/>
                  <w:autoSpaceDE w:val="0"/>
                  <w:autoSpaceDN w:val="0"/>
                  <w:adjustRightInd w:val="0"/>
                  <w:spacing w:before="200"/>
                  <w:outlineLvl w:val="4"/>
                </w:pPr>
              </w:pPrChange>
            </w:pPr>
            <w:ins w:id="6804" w:author="Borja Gonzalez" w:date="2017-09-28T19:27:00Z">
              <w:r w:rsidRPr="00E066BD">
                <w:rPr>
                  <w:lang w:val="en-US"/>
                  <w:rPrChange w:id="6805" w:author="Borja Gonzalez" w:date="2017-09-28T19:28:00Z">
                    <w:rPr>
                      <w:rFonts w:ascii="Monaco" w:hAnsi="Monaco" w:cs="Monaco"/>
                      <w:sz w:val="32"/>
                      <w:szCs w:val="32"/>
                      <w:lang w:val="en-US"/>
                    </w:rPr>
                  </w:rPrChange>
                </w:rPr>
                <w:t xml:space="preserve">    var_i</w:t>
              </w:r>
              <w:r w:rsidRPr="00E066BD">
                <w:rPr>
                  <w:b/>
                  <w:bCs/>
                  <w:color w:val="CE5C00"/>
                  <w:lang w:val="en-US"/>
                  <w:rPrChange w:id="6806" w:author="Borja Gonzalez" w:date="2017-09-28T19:28:00Z">
                    <w:rPr>
                      <w:rFonts w:ascii="Monaco" w:hAnsi="Monaco" w:cs="Monaco"/>
                      <w:b/>
                      <w:bCs/>
                      <w:color w:val="CE5C00"/>
                      <w:sz w:val="32"/>
                      <w:szCs w:val="32"/>
                      <w:lang w:val="en-US"/>
                    </w:rPr>
                  </w:rPrChange>
                </w:rPr>
                <w:t>+=</w:t>
              </w:r>
              <w:r w:rsidRPr="00E066BD">
                <w:rPr>
                  <w:b/>
                  <w:bCs/>
                  <w:color w:val="0000CF"/>
                  <w:lang w:val="en-US"/>
                  <w:rPrChange w:id="6807" w:author="Borja Gonzalez" w:date="2017-09-28T19:28:00Z">
                    <w:rPr>
                      <w:rFonts w:ascii="Monaco" w:hAnsi="Monaco" w:cs="Monaco"/>
                      <w:b/>
                      <w:bCs/>
                      <w:color w:val="0000CF"/>
                      <w:sz w:val="32"/>
                      <w:szCs w:val="32"/>
                      <w:lang w:val="en-US"/>
                    </w:rPr>
                  </w:rPrChange>
                </w:rPr>
                <w:t>1</w:t>
              </w:r>
              <w:r w:rsidRPr="00E066BD">
                <w:rPr>
                  <w:b/>
                  <w:bCs/>
                  <w:lang w:val="en-US"/>
                  <w:rPrChange w:id="6808" w:author="Borja Gonzalez" w:date="2017-09-28T19:28:00Z">
                    <w:rPr>
                      <w:rFonts w:ascii="Monaco" w:hAnsi="Monaco" w:cs="Monaco"/>
                      <w:b/>
                      <w:bCs/>
                      <w:color w:val="000000"/>
                      <w:sz w:val="32"/>
                      <w:szCs w:val="32"/>
                      <w:lang w:val="en-US"/>
                    </w:rPr>
                  </w:rPrChange>
                </w:rPr>
                <w:t>;</w:t>
              </w:r>
            </w:ins>
          </w:p>
          <w:p w14:paraId="0B36D97F" w14:textId="77777777" w:rsidR="00E066BD" w:rsidRPr="00E066BD" w:rsidRDefault="00E066BD">
            <w:pPr>
              <w:rPr>
                <w:ins w:id="6809" w:author="Borja Gonzalez" w:date="2017-09-28T19:27:00Z"/>
                <w:lang w:val="en-US"/>
                <w:rPrChange w:id="6810" w:author="Borja Gonzalez" w:date="2017-09-28T19:28:00Z">
                  <w:rPr>
                    <w:ins w:id="6811" w:author="Borja Gonzalez" w:date="2017-09-28T19:27:00Z"/>
                    <w:rFonts w:ascii="Monaco" w:eastAsiaTheme="majorEastAsia" w:hAnsi="Monaco" w:cs="Monaco"/>
                    <w:color w:val="243F60" w:themeColor="accent1" w:themeShade="7F"/>
                    <w:sz w:val="32"/>
                    <w:szCs w:val="32"/>
                    <w:lang w:val="en-US"/>
                  </w:rPr>
                </w:rPrChange>
              </w:rPr>
              <w:pPrChange w:id="6812" w:author="GONZALEZ DIAZ, BORJA" w:date="2017-09-29T19:26:00Z">
                <w:pPr>
                  <w:keepNext/>
                  <w:keepLines/>
                  <w:widowControl w:val="0"/>
                  <w:autoSpaceDE w:val="0"/>
                  <w:autoSpaceDN w:val="0"/>
                  <w:adjustRightInd w:val="0"/>
                  <w:spacing w:before="200"/>
                  <w:outlineLvl w:val="4"/>
                </w:pPr>
              </w:pPrChange>
            </w:pPr>
            <w:ins w:id="6813" w:author="Borja Gonzalez" w:date="2017-09-28T19:27:00Z">
              <w:r w:rsidRPr="00E066BD">
                <w:rPr>
                  <w:lang w:val="en-US"/>
                  <w:rPrChange w:id="6814" w:author="Borja Gonzalez" w:date="2017-09-28T19:28:00Z">
                    <w:rPr>
                      <w:rFonts w:ascii="Monaco" w:hAnsi="Monaco" w:cs="Monaco"/>
                      <w:sz w:val="32"/>
                      <w:szCs w:val="32"/>
                      <w:lang w:val="en-US"/>
                    </w:rPr>
                  </w:rPrChange>
                </w:rPr>
                <w:t xml:space="preserve">    </w:t>
              </w:r>
              <w:r w:rsidRPr="00E066BD">
                <w:rPr>
                  <w:b/>
                  <w:bCs/>
                  <w:color w:val="204A87"/>
                  <w:lang w:val="en-US"/>
                  <w:rPrChange w:id="6815" w:author="Borja Gonzalez" w:date="2017-09-28T19:28:00Z">
                    <w:rPr>
                      <w:rFonts w:ascii="Monaco" w:hAnsi="Monaco" w:cs="Monaco"/>
                      <w:b/>
                      <w:bCs/>
                      <w:color w:val="204A87"/>
                      <w:sz w:val="32"/>
                      <w:szCs w:val="32"/>
                      <w:lang w:val="en-US"/>
                    </w:rPr>
                  </w:rPrChange>
                </w:rPr>
                <w:t>var</w:t>
              </w:r>
              <w:r w:rsidRPr="00E066BD">
                <w:rPr>
                  <w:lang w:val="en-US"/>
                  <w:rPrChange w:id="6816" w:author="Borja Gonzalez" w:date="2017-09-28T19:28:00Z">
                    <w:rPr>
                      <w:rFonts w:ascii="Monaco" w:hAnsi="Monaco" w:cs="Monaco"/>
                      <w:sz w:val="32"/>
                      <w:szCs w:val="32"/>
                      <w:lang w:val="en-US"/>
                    </w:rPr>
                  </w:rPrChange>
                </w:rPr>
                <w:t xml:space="preserve"> url </w:t>
              </w:r>
              <w:r w:rsidRPr="00E066BD">
                <w:rPr>
                  <w:b/>
                  <w:bCs/>
                  <w:color w:val="CE5C00"/>
                  <w:lang w:val="en-US"/>
                  <w:rPrChange w:id="6817" w:author="Borja Gonzalez" w:date="2017-09-28T19:28:00Z">
                    <w:rPr>
                      <w:rFonts w:ascii="Monaco" w:hAnsi="Monaco" w:cs="Monaco"/>
                      <w:b/>
                      <w:bCs/>
                      <w:color w:val="CE5C00"/>
                      <w:sz w:val="32"/>
                      <w:szCs w:val="32"/>
                      <w:lang w:val="en-US"/>
                    </w:rPr>
                  </w:rPrChange>
                </w:rPr>
                <w:t>=</w:t>
              </w:r>
              <w:r w:rsidRPr="00E066BD">
                <w:rPr>
                  <w:lang w:val="en-US"/>
                  <w:rPrChange w:id="6818" w:author="Borja Gonzalez" w:date="2017-09-28T19:28:00Z">
                    <w:rPr>
                      <w:rFonts w:ascii="Monaco" w:hAnsi="Monaco" w:cs="Monaco"/>
                      <w:sz w:val="32"/>
                      <w:szCs w:val="32"/>
                      <w:lang w:val="en-US"/>
                    </w:rPr>
                  </w:rPrChange>
                </w:rPr>
                <w:t xml:space="preserve"> </w:t>
              </w:r>
              <w:proofErr w:type="gramStart"/>
              <w:r w:rsidRPr="00E066BD">
                <w:rPr>
                  <w:color w:val="204A87"/>
                  <w:lang w:val="en-US"/>
                  <w:rPrChange w:id="6819" w:author="Borja Gonzalez" w:date="2017-09-28T19:28:00Z">
                    <w:rPr>
                      <w:rFonts w:ascii="Monaco" w:hAnsi="Monaco" w:cs="Monaco"/>
                      <w:color w:val="204A87"/>
                      <w:sz w:val="32"/>
                      <w:szCs w:val="32"/>
                      <w:lang w:val="en-US"/>
                    </w:rPr>
                  </w:rPrChange>
                </w:rPr>
                <w:t>window</w:t>
              </w:r>
              <w:r w:rsidRPr="00E066BD">
                <w:rPr>
                  <w:b/>
                  <w:bCs/>
                  <w:lang w:val="en-US"/>
                  <w:rPrChange w:id="6820" w:author="Borja Gonzalez" w:date="2017-09-28T19:28:00Z">
                    <w:rPr>
                      <w:rFonts w:ascii="Monaco" w:hAnsi="Monaco" w:cs="Monaco"/>
                      <w:b/>
                      <w:bCs/>
                      <w:color w:val="000000"/>
                      <w:sz w:val="32"/>
                      <w:szCs w:val="32"/>
                      <w:lang w:val="en-US"/>
                    </w:rPr>
                  </w:rPrChange>
                </w:rPr>
                <w:t>.</w:t>
              </w:r>
              <w:r w:rsidRPr="00E066BD">
                <w:rPr>
                  <w:lang w:val="en-US"/>
                  <w:rPrChange w:id="6821" w:author="Borja Gonzalez" w:date="2017-09-28T19:28:00Z">
                    <w:rPr>
                      <w:rFonts w:ascii="Monaco" w:hAnsi="Monaco" w:cs="Monaco"/>
                      <w:color w:val="000000"/>
                      <w:sz w:val="32"/>
                      <w:szCs w:val="32"/>
                      <w:lang w:val="en-US"/>
                    </w:rPr>
                  </w:rPrChange>
                </w:rPr>
                <w:t>location</w:t>
              </w:r>
              <w:proofErr w:type="gramEnd"/>
              <w:r w:rsidRPr="00E066BD">
                <w:rPr>
                  <w:b/>
                  <w:bCs/>
                  <w:lang w:val="en-US"/>
                  <w:rPrChange w:id="6822" w:author="Borja Gonzalez" w:date="2017-09-28T19:28:00Z">
                    <w:rPr>
                      <w:rFonts w:ascii="Monaco" w:hAnsi="Monaco" w:cs="Monaco"/>
                      <w:b/>
                      <w:bCs/>
                      <w:color w:val="000000"/>
                      <w:sz w:val="32"/>
                      <w:szCs w:val="32"/>
                      <w:lang w:val="en-US"/>
                    </w:rPr>
                  </w:rPrChange>
                </w:rPr>
                <w:t>.</w:t>
              </w:r>
              <w:r w:rsidRPr="00E066BD">
                <w:rPr>
                  <w:lang w:val="en-US"/>
                  <w:rPrChange w:id="6823" w:author="Borja Gonzalez" w:date="2017-09-28T19:28:00Z">
                    <w:rPr>
                      <w:rFonts w:ascii="Monaco" w:hAnsi="Monaco" w:cs="Monaco"/>
                      <w:color w:val="000000"/>
                      <w:sz w:val="32"/>
                      <w:szCs w:val="32"/>
                      <w:lang w:val="en-US"/>
                    </w:rPr>
                  </w:rPrChange>
                </w:rPr>
                <w:t>href</w:t>
              </w:r>
              <w:r w:rsidRPr="00E066BD">
                <w:rPr>
                  <w:b/>
                  <w:bCs/>
                  <w:lang w:val="en-US"/>
                  <w:rPrChange w:id="6824" w:author="Borja Gonzalez" w:date="2017-09-28T19:28:00Z">
                    <w:rPr>
                      <w:rFonts w:ascii="Monaco" w:hAnsi="Monaco" w:cs="Monaco"/>
                      <w:b/>
                      <w:bCs/>
                      <w:color w:val="000000"/>
                      <w:sz w:val="32"/>
                      <w:szCs w:val="32"/>
                      <w:lang w:val="en-US"/>
                    </w:rPr>
                  </w:rPrChange>
                </w:rPr>
                <w:t>;</w:t>
              </w:r>
            </w:ins>
          </w:p>
          <w:p w14:paraId="5242963B" w14:textId="77777777" w:rsidR="00E066BD" w:rsidRPr="00E066BD" w:rsidRDefault="00E066BD">
            <w:pPr>
              <w:rPr>
                <w:ins w:id="6825" w:author="Borja Gonzalez" w:date="2017-09-28T19:27:00Z"/>
                <w:lang w:val="en-US"/>
                <w:rPrChange w:id="6826" w:author="Borja Gonzalez" w:date="2017-09-28T19:28:00Z">
                  <w:rPr>
                    <w:ins w:id="6827" w:author="Borja Gonzalez" w:date="2017-09-28T19:27:00Z"/>
                    <w:rFonts w:ascii="Monaco" w:eastAsiaTheme="majorEastAsia" w:hAnsi="Monaco" w:cs="Monaco"/>
                    <w:color w:val="243F60" w:themeColor="accent1" w:themeShade="7F"/>
                    <w:sz w:val="32"/>
                    <w:szCs w:val="32"/>
                    <w:lang w:val="en-US"/>
                  </w:rPr>
                </w:rPrChange>
              </w:rPr>
              <w:pPrChange w:id="6828" w:author="GONZALEZ DIAZ, BORJA" w:date="2017-09-29T19:26:00Z">
                <w:pPr>
                  <w:keepNext/>
                  <w:keepLines/>
                  <w:widowControl w:val="0"/>
                  <w:autoSpaceDE w:val="0"/>
                  <w:autoSpaceDN w:val="0"/>
                  <w:adjustRightInd w:val="0"/>
                  <w:spacing w:before="200"/>
                  <w:outlineLvl w:val="4"/>
                </w:pPr>
              </w:pPrChange>
            </w:pPr>
            <w:ins w:id="6829" w:author="Borja Gonzalez" w:date="2017-09-28T19:27:00Z">
              <w:r w:rsidRPr="00E066BD">
                <w:rPr>
                  <w:lang w:val="en-US"/>
                  <w:rPrChange w:id="6830" w:author="Borja Gonzalez" w:date="2017-09-28T19:28:00Z">
                    <w:rPr>
                      <w:rFonts w:ascii="Monaco" w:hAnsi="Monaco" w:cs="Monaco"/>
                      <w:sz w:val="32"/>
                      <w:szCs w:val="32"/>
                      <w:lang w:val="en-US"/>
                    </w:rPr>
                  </w:rPrChange>
                </w:rPr>
                <w:t xml:space="preserve">    </w:t>
              </w:r>
              <w:r w:rsidRPr="00E066BD">
                <w:rPr>
                  <w:b/>
                  <w:bCs/>
                  <w:color w:val="204A87"/>
                  <w:lang w:val="en-US"/>
                  <w:rPrChange w:id="6831" w:author="Borja Gonzalez" w:date="2017-09-28T19:28:00Z">
                    <w:rPr>
                      <w:rFonts w:ascii="Monaco" w:hAnsi="Monaco" w:cs="Monaco"/>
                      <w:b/>
                      <w:bCs/>
                      <w:color w:val="204A87"/>
                      <w:sz w:val="32"/>
                      <w:szCs w:val="32"/>
                      <w:lang w:val="en-US"/>
                    </w:rPr>
                  </w:rPrChange>
                </w:rPr>
                <w:t>var</w:t>
              </w:r>
              <w:r w:rsidRPr="00E066BD">
                <w:rPr>
                  <w:lang w:val="en-US"/>
                  <w:rPrChange w:id="6832" w:author="Borja Gonzalez" w:date="2017-09-28T19:28:00Z">
                    <w:rPr>
                      <w:rFonts w:ascii="Monaco" w:hAnsi="Monaco" w:cs="Monaco"/>
                      <w:sz w:val="32"/>
                      <w:szCs w:val="32"/>
                      <w:lang w:val="en-US"/>
                    </w:rPr>
                  </w:rPrChange>
                </w:rPr>
                <w:t xml:space="preserve"> url1 </w:t>
              </w:r>
              <w:r w:rsidRPr="00E066BD">
                <w:rPr>
                  <w:b/>
                  <w:bCs/>
                  <w:color w:val="CE5C00"/>
                  <w:lang w:val="en-US"/>
                  <w:rPrChange w:id="6833" w:author="Borja Gonzalez" w:date="2017-09-28T19:28:00Z">
                    <w:rPr>
                      <w:rFonts w:ascii="Monaco" w:hAnsi="Monaco" w:cs="Monaco"/>
                      <w:b/>
                      <w:bCs/>
                      <w:color w:val="CE5C00"/>
                      <w:sz w:val="32"/>
                      <w:szCs w:val="32"/>
                      <w:lang w:val="en-US"/>
                    </w:rPr>
                  </w:rPrChange>
                </w:rPr>
                <w:t>=</w:t>
              </w:r>
              <w:r w:rsidRPr="00E066BD">
                <w:rPr>
                  <w:lang w:val="en-US"/>
                  <w:rPrChange w:id="6834" w:author="Borja Gonzalez" w:date="2017-09-28T19:28:00Z">
                    <w:rPr>
                      <w:rFonts w:ascii="Monaco" w:hAnsi="Monaco" w:cs="Monaco"/>
                      <w:sz w:val="32"/>
                      <w:szCs w:val="32"/>
                      <w:lang w:val="en-US"/>
                    </w:rPr>
                  </w:rPrChange>
                </w:rPr>
                <w:t xml:space="preserve"> </w:t>
              </w:r>
              <w:r w:rsidRPr="00E066BD">
                <w:rPr>
                  <w:b/>
                  <w:bCs/>
                  <w:color w:val="204A87"/>
                  <w:lang w:val="en-US"/>
                  <w:rPrChange w:id="6835" w:author="Borja Gonzalez" w:date="2017-09-28T19:28:00Z">
                    <w:rPr>
                      <w:rFonts w:ascii="Monaco" w:hAnsi="Monaco" w:cs="Monaco"/>
                      <w:b/>
                      <w:bCs/>
                      <w:color w:val="204A87"/>
                      <w:sz w:val="32"/>
                      <w:szCs w:val="32"/>
                      <w:lang w:val="en-US"/>
                    </w:rPr>
                  </w:rPrChange>
                </w:rPr>
                <w:t>new</w:t>
              </w:r>
              <w:r w:rsidRPr="00E066BD">
                <w:rPr>
                  <w:lang w:val="en-US"/>
                  <w:rPrChange w:id="6836" w:author="Borja Gonzalez" w:date="2017-09-28T19:28:00Z">
                    <w:rPr>
                      <w:rFonts w:ascii="Monaco" w:hAnsi="Monaco" w:cs="Monaco"/>
                      <w:sz w:val="32"/>
                      <w:szCs w:val="32"/>
                      <w:lang w:val="en-US"/>
                    </w:rPr>
                  </w:rPrChange>
                </w:rPr>
                <w:t xml:space="preserve"> URL</w:t>
              </w:r>
              <w:r w:rsidRPr="00E066BD">
                <w:rPr>
                  <w:b/>
                  <w:bCs/>
                  <w:lang w:val="en-US"/>
                  <w:rPrChange w:id="6837" w:author="Borja Gonzalez" w:date="2017-09-28T19:28:00Z">
                    <w:rPr>
                      <w:rFonts w:ascii="Monaco" w:hAnsi="Monaco" w:cs="Monaco"/>
                      <w:b/>
                      <w:bCs/>
                      <w:color w:val="000000"/>
                      <w:sz w:val="32"/>
                      <w:szCs w:val="32"/>
                      <w:lang w:val="en-US"/>
                    </w:rPr>
                  </w:rPrChange>
                </w:rPr>
                <w:t>(</w:t>
              </w:r>
              <w:r w:rsidRPr="00E066BD">
                <w:rPr>
                  <w:lang w:val="en-US"/>
                  <w:rPrChange w:id="6838" w:author="Borja Gonzalez" w:date="2017-09-28T19:28:00Z">
                    <w:rPr>
                      <w:rFonts w:ascii="Monaco" w:hAnsi="Monaco" w:cs="Monaco"/>
                      <w:color w:val="000000"/>
                      <w:sz w:val="32"/>
                      <w:szCs w:val="32"/>
                      <w:lang w:val="en-US"/>
                    </w:rPr>
                  </w:rPrChange>
                </w:rPr>
                <w:t>url</w:t>
              </w:r>
              <w:r w:rsidRPr="00E066BD">
                <w:rPr>
                  <w:b/>
                  <w:bCs/>
                  <w:lang w:val="en-US"/>
                  <w:rPrChange w:id="6839" w:author="Borja Gonzalez" w:date="2017-09-28T19:28:00Z">
                    <w:rPr>
                      <w:rFonts w:ascii="Monaco" w:hAnsi="Monaco" w:cs="Monaco"/>
                      <w:b/>
                      <w:bCs/>
                      <w:color w:val="000000"/>
                      <w:sz w:val="32"/>
                      <w:szCs w:val="32"/>
                      <w:lang w:val="en-US"/>
                    </w:rPr>
                  </w:rPrChange>
                </w:rPr>
                <w:t>);</w:t>
              </w:r>
            </w:ins>
          </w:p>
          <w:p w14:paraId="5F8A3F02" w14:textId="77777777" w:rsidR="00E066BD" w:rsidRPr="0079203F" w:rsidRDefault="00E066BD">
            <w:pPr>
              <w:rPr>
                <w:ins w:id="6840" w:author="Borja Gonzalez" w:date="2017-09-28T19:27:00Z"/>
                <w:lang w:val="es-ES"/>
                <w:rPrChange w:id="6841" w:author="Rodrigo García" w:date="2017-09-29T10:07:00Z">
                  <w:rPr>
                    <w:ins w:id="6842" w:author="Borja Gonzalez" w:date="2017-09-28T19:27:00Z"/>
                    <w:rFonts w:ascii="Monaco" w:eastAsiaTheme="majorEastAsia" w:hAnsi="Monaco" w:cs="Monaco"/>
                    <w:color w:val="243F60" w:themeColor="accent1" w:themeShade="7F"/>
                    <w:sz w:val="32"/>
                    <w:szCs w:val="32"/>
                    <w:lang w:val="en-US"/>
                  </w:rPr>
                </w:rPrChange>
              </w:rPr>
              <w:pPrChange w:id="6843" w:author="GONZALEZ DIAZ, BORJA" w:date="2017-09-29T19:26:00Z">
                <w:pPr>
                  <w:keepNext/>
                  <w:keepLines/>
                  <w:widowControl w:val="0"/>
                  <w:autoSpaceDE w:val="0"/>
                  <w:autoSpaceDN w:val="0"/>
                  <w:adjustRightInd w:val="0"/>
                  <w:spacing w:before="200"/>
                  <w:outlineLvl w:val="4"/>
                </w:pPr>
              </w:pPrChange>
            </w:pPr>
            <w:ins w:id="6844" w:author="Borja Gonzalez" w:date="2017-09-28T19:27:00Z">
              <w:r w:rsidRPr="00E066BD">
                <w:rPr>
                  <w:lang w:val="en-US"/>
                  <w:rPrChange w:id="6845" w:author="Borja Gonzalez" w:date="2017-09-28T19:28:00Z">
                    <w:rPr>
                      <w:rFonts w:ascii="Monaco" w:hAnsi="Monaco" w:cs="Monaco"/>
                      <w:sz w:val="32"/>
                      <w:szCs w:val="32"/>
                      <w:lang w:val="en-US"/>
                    </w:rPr>
                  </w:rPrChange>
                </w:rPr>
                <w:lastRenderedPageBreak/>
                <w:t xml:space="preserve">    </w:t>
              </w:r>
              <w:r w:rsidRPr="0079203F">
                <w:rPr>
                  <w:b/>
                  <w:bCs/>
                  <w:color w:val="204A87"/>
                  <w:lang w:val="es-ES"/>
                  <w:rPrChange w:id="6846" w:author="Rodrigo García" w:date="2017-09-29T10:07:00Z">
                    <w:rPr>
                      <w:rFonts w:ascii="Monaco" w:hAnsi="Monaco" w:cs="Monaco"/>
                      <w:b/>
                      <w:bCs/>
                      <w:color w:val="204A87"/>
                      <w:sz w:val="32"/>
                      <w:szCs w:val="32"/>
                      <w:lang w:val="en-US"/>
                    </w:rPr>
                  </w:rPrChange>
                </w:rPr>
                <w:t>var</w:t>
              </w:r>
              <w:r w:rsidRPr="0079203F">
                <w:rPr>
                  <w:lang w:val="es-ES"/>
                  <w:rPrChange w:id="6847" w:author="Rodrigo García" w:date="2017-09-29T10:07:00Z">
                    <w:rPr>
                      <w:rFonts w:ascii="Monaco" w:hAnsi="Monaco" w:cs="Monaco"/>
                      <w:sz w:val="32"/>
                      <w:szCs w:val="32"/>
                      <w:lang w:val="en-US"/>
                    </w:rPr>
                  </w:rPrChange>
                </w:rPr>
                <w:t xml:space="preserve"> nombre </w:t>
              </w:r>
              <w:r w:rsidRPr="0079203F">
                <w:rPr>
                  <w:b/>
                  <w:bCs/>
                  <w:color w:val="CE5C00"/>
                  <w:lang w:val="es-ES"/>
                  <w:rPrChange w:id="6848" w:author="Rodrigo García" w:date="2017-09-29T10:07:00Z">
                    <w:rPr>
                      <w:rFonts w:ascii="Monaco" w:hAnsi="Monaco" w:cs="Monaco"/>
                      <w:b/>
                      <w:bCs/>
                      <w:color w:val="CE5C00"/>
                      <w:sz w:val="32"/>
                      <w:szCs w:val="32"/>
                      <w:lang w:val="en-US"/>
                    </w:rPr>
                  </w:rPrChange>
                </w:rPr>
                <w:t>=</w:t>
              </w:r>
              <w:r w:rsidRPr="0079203F">
                <w:rPr>
                  <w:lang w:val="es-ES"/>
                  <w:rPrChange w:id="6849" w:author="Rodrigo García" w:date="2017-09-29T10:07:00Z">
                    <w:rPr>
                      <w:rFonts w:ascii="Monaco" w:hAnsi="Monaco" w:cs="Monaco"/>
                      <w:sz w:val="32"/>
                      <w:szCs w:val="32"/>
                      <w:lang w:val="en-US"/>
                    </w:rPr>
                  </w:rPrChange>
                </w:rPr>
                <w:t xml:space="preserve"> url1</w:t>
              </w:r>
              <w:r w:rsidRPr="0079203F">
                <w:rPr>
                  <w:b/>
                  <w:bCs/>
                  <w:lang w:val="es-ES"/>
                  <w:rPrChange w:id="6850" w:author="Rodrigo García" w:date="2017-09-29T10:07:00Z">
                    <w:rPr>
                      <w:rFonts w:ascii="Monaco" w:hAnsi="Monaco" w:cs="Monaco"/>
                      <w:b/>
                      <w:bCs/>
                      <w:color w:val="000000"/>
                      <w:sz w:val="32"/>
                      <w:szCs w:val="32"/>
                      <w:lang w:val="en-US"/>
                    </w:rPr>
                  </w:rPrChange>
                </w:rPr>
                <w:t>.</w:t>
              </w:r>
              <w:r w:rsidRPr="0079203F">
                <w:rPr>
                  <w:lang w:val="es-ES"/>
                  <w:rPrChange w:id="6851" w:author="Rodrigo García" w:date="2017-09-29T10:07:00Z">
                    <w:rPr>
                      <w:rFonts w:ascii="Monaco" w:hAnsi="Monaco" w:cs="Monaco"/>
                      <w:color w:val="000000"/>
                      <w:sz w:val="32"/>
                      <w:szCs w:val="32"/>
                      <w:lang w:val="en-US"/>
                    </w:rPr>
                  </w:rPrChange>
                </w:rPr>
                <w:t>searchParams</w:t>
              </w:r>
              <w:r w:rsidRPr="0079203F">
                <w:rPr>
                  <w:b/>
                  <w:bCs/>
                  <w:lang w:val="es-ES"/>
                  <w:rPrChange w:id="6852" w:author="Rodrigo García" w:date="2017-09-29T10:07:00Z">
                    <w:rPr>
                      <w:rFonts w:ascii="Monaco" w:hAnsi="Monaco" w:cs="Monaco"/>
                      <w:b/>
                      <w:bCs/>
                      <w:color w:val="000000"/>
                      <w:sz w:val="32"/>
                      <w:szCs w:val="32"/>
                      <w:lang w:val="en-US"/>
                    </w:rPr>
                  </w:rPrChange>
                </w:rPr>
                <w:t>.</w:t>
              </w:r>
              <w:r w:rsidRPr="0079203F">
                <w:rPr>
                  <w:lang w:val="es-ES"/>
                  <w:rPrChange w:id="6853" w:author="Rodrigo García" w:date="2017-09-29T10:07:00Z">
                    <w:rPr>
                      <w:rFonts w:ascii="Monaco" w:hAnsi="Monaco" w:cs="Monaco"/>
                      <w:color w:val="000000"/>
                      <w:sz w:val="32"/>
                      <w:szCs w:val="32"/>
                      <w:lang w:val="en-US"/>
                    </w:rPr>
                  </w:rPrChange>
                </w:rPr>
                <w:t>get</w:t>
              </w:r>
              <w:r w:rsidRPr="0079203F">
                <w:rPr>
                  <w:b/>
                  <w:bCs/>
                  <w:lang w:val="es-ES"/>
                  <w:rPrChange w:id="6854" w:author="Rodrigo García" w:date="2017-09-29T10:07:00Z">
                    <w:rPr>
                      <w:rFonts w:ascii="Monaco" w:hAnsi="Monaco" w:cs="Monaco"/>
                      <w:b/>
                      <w:bCs/>
                      <w:color w:val="000000"/>
                      <w:sz w:val="32"/>
                      <w:szCs w:val="32"/>
                      <w:lang w:val="en-US"/>
                    </w:rPr>
                  </w:rPrChange>
                </w:rPr>
                <w:t>(</w:t>
              </w:r>
              <w:r w:rsidRPr="0079203F">
                <w:rPr>
                  <w:color w:val="4E9A06"/>
                  <w:lang w:val="es-ES"/>
                  <w:rPrChange w:id="6855" w:author="Rodrigo García" w:date="2017-09-29T10:07:00Z">
                    <w:rPr>
                      <w:rFonts w:ascii="Monaco" w:hAnsi="Monaco" w:cs="Monaco"/>
                      <w:color w:val="4E9A06"/>
                      <w:sz w:val="32"/>
                      <w:szCs w:val="32"/>
                      <w:lang w:val="en-US"/>
                    </w:rPr>
                  </w:rPrChange>
                </w:rPr>
                <w:t>"var2"</w:t>
              </w:r>
              <w:r w:rsidRPr="0079203F">
                <w:rPr>
                  <w:b/>
                  <w:bCs/>
                  <w:lang w:val="es-ES"/>
                  <w:rPrChange w:id="6856" w:author="Rodrigo García" w:date="2017-09-29T10:07:00Z">
                    <w:rPr>
                      <w:rFonts w:ascii="Monaco" w:hAnsi="Monaco" w:cs="Monaco"/>
                      <w:b/>
                      <w:bCs/>
                      <w:color w:val="000000"/>
                      <w:sz w:val="32"/>
                      <w:szCs w:val="32"/>
                      <w:lang w:val="en-US"/>
                    </w:rPr>
                  </w:rPrChange>
                </w:rPr>
                <w:t>);</w:t>
              </w:r>
            </w:ins>
          </w:p>
          <w:p w14:paraId="55A006F1" w14:textId="77777777" w:rsidR="00E066BD" w:rsidRPr="0079203F" w:rsidRDefault="00E066BD">
            <w:pPr>
              <w:rPr>
                <w:ins w:id="6857" w:author="Borja Gonzalez" w:date="2017-09-28T19:27:00Z"/>
                <w:lang w:val="es-ES"/>
                <w:rPrChange w:id="6858" w:author="Rodrigo García" w:date="2017-09-29T10:07:00Z">
                  <w:rPr>
                    <w:ins w:id="6859" w:author="Borja Gonzalez" w:date="2017-09-28T19:27:00Z"/>
                    <w:rFonts w:ascii="Monaco" w:eastAsiaTheme="majorEastAsia" w:hAnsi="Monaco" w:cs="Monaco"/>
                    <w:color w:val="243F60" w:themeColor="accent1" w:themeShade="7F"/>
                    <w:sz w:val="32"/>
                    <w:szCs w:val="32"/>
                    <w:lang w:val="en-US"/>
                  </w:rPr>
                </w:rPrChange>
              </w:rPr>
              <w:pPrChange w:id="6860" w:author="GONZALEZ DIAZ, BORJA" w:date="2017-09-29T19:26:00Z">
                <w:pPr>
                  <w:keepNext/>
                  <w:keepLines/>
                  <w:widowControl w:val="0"/>
                  <w:autoSpaceDE w:val="0"/>
                  <w:autoSpaceDN w:val="0"/>
                  <w:adjustRightInd w:val="0"/>
                  <w:spacing w:before="200"/>
                  <w:outlineLvl w:val="4"/>
                </w:pPr>
              </w:pPrChange>
            </w:pPr>
            <w:ins w:id="6861" w:author="Borja Gonzalez" w:date="2017-09-28T19:27:00Z">
              <w:r w:rsidRPr="0079203F">
                <w:rPr>
                  <w:lang w:val="es-ES"/>
                  <w:rPrChange w:id="6862" w:author="Rodrigo García" w:date="2017-09-29T10:07:00Z">
                    <w:rPr>
                      <w:rFonts w:ascii="Monaco" w:hAnsi="Monaco" w:cs="Monaco"/>
                      <w:sz w:val="32"/>
                      <w:szCs w:val="32"/>
                      <w:lang w:val="en-US"/>
                    </w:rPr>
                  </w:rPrChange>
                </w:rPr>
                <w:t xml:space="preserve">    </w:t>
              </w:r>
              <w:r w:rsidRPr="0079203F">
                <w:rPr>
                  <w:b/>
                  <w:bCs/>
                  <w:color w:val="204A87"/>
                  <w:lang w:val="es-ES"/>
                  <w:rPrChange w:id="6863" w:author="Rodrigo García" w:date="2017-09-29T10:07:00Z">
                    <w:rPr>
                      <w:rFonts w:ascii="Monaco" w:hAnsi="Monaco" w:cs="Monaco"/>
                      <w:b/>
                      <w:bCs/>
                      <w:color w:val="204A87"/>
                      <w:sz w:val="32"/>
                      <w:szCs w:val="32"/>
                      <w:lang w:val="en-US"/>
                    </w:rPr>
                  </w:rPrChange>
                </w:rPr>
                <w:t>var</w:t>
              </w:r>
              <w:r w:rsidRPr="0079203F">
                <w:rPr>
                  <w:lang w:val="es-ES"/>
                  <w:rPrChange w:id="6864" w:author="Rodrigo García" w:date="2017-09-29T10:07:00Z">
                    <w:rPr>
                      <w:rFonts w:ascii="Monaco" w:hAnsi="Monaco" w:cs="Monaco"/>
                      <w:sz w:val="32"/>
                      <w:szCs w:val="32"/>
                      <w:lang w:val="en-US"/>
                    </w:rPr>
                  </w:rPrChange>
                </w:rPr>
                <w:t xml:space="preserve"> apellido </w:t>
              </w:r>
              <w:r w:rsidRPr="0079203F">
                <w:rPr>
                  <w:b/>
                  <w:bCs/>
                  <w:color w:val="CE5C00"/>
                  <w:lang w:val="es-ES"/>
                  <w:rPrChange w:id="6865" w:author="Rodrigo García" w:date="2017-09-29T10:07:00Z">
                    <w:rPr>
                      <w:rFonts w:ascii="Monaco" w:hAnsi="Monaco" w:cs="Monaco"/>
                      <w:b/>
                      <w:bCs/>
                      <w:color w:val="CE5C00"/>
                      <w:sz w:val="32"/>
                      <w:szCs w:val="32"/>
                      <w:lang w:val="en-US"/>
                    </w:rPr>
                  </w:rPrChange>
                </w:rPr>
                <w:t>=</w:t>
              </w:r>
              <w:r w:rsidRPr="0079203F">
                <w:rPr>
                  <w:lang w:val="es-ES"/>
                  <w:rPrChange w:id="6866" w:author="Rodrigo García" w:date="2017-09-29T10:07:00Z">
                    <w:rPr>
                      <w:rFonts w:ascii="Monaco" w:hAnsi="Monaco" w:cs="Monaco"/>
                      <w:sz w:val="32"/>
                      <w:szCs w:val="32"/>
                      <w:lang w:val="en-US"/>
                    </w:rPr>
                  </w:rPrChange>
                </w:rPr>
                <w:t xml:space="preserve"> url1</w:t>
              </w:r>
              <w:r w:rsidRPr="0079203F">
                <w:rPr>
                  <w:b/>
                  <w:bCs/>
                  <w:lang w:val="es-ES"/>
                  <w:rPrChange w:id="6867" w:author="Rodrigo García" w:date="2017-09-29T10:07:00Z">
                    <w:rPr>
                      <w:rFonts w:ascii="Monaco" w:hAnsi="Monaco" w:cs="Monaco"/>
                      <w:b/>
                      <w:bCs/>
                      <w:color w:val="000000"/>
                      <w:sz w:val="32"/>
                      <w:szCs w:val="32"/>
                      <w:lang w:val="en-US"/>
                    </w:rPr>
                  </w:rPrChange>
                </w:rPr>
                <w:t>.</w:t>
              </w:r>
              <w:r w:rsidRPr="0079203F">
                <w:rPr>
                  <w:lang w:val="es-ES"/>
                  <w:rPrChange w:id="6868" w:author="Rodrigo García" w:date="2017-09-29T10:07:00Z">
                    <w:rPr>
                      <w:rFonts w:ascii="Monaco" w:hAnsi="Monaco" w:cs="Monaco"/>
                      <w:color w:val="000000"/>
                      <w:sz w:val="32"/>
                      <w:szCs w:val="32"/>
                      <w:lang w:val="en-US"/>
                    </w:rPr>
                  </w:rPrChange>
                </w:rPr>
                <w:t>searchParams</w:t>
              </w:r>
              <w:r w:rsidRPr="0079203F">
                <w:rPr>
                  <w:b/>
                  <w:bCs/>
                  <w:lang w:val="es-ES"/>
                  <w:rPrChange w:id="6869" w:author="Rodrigo García" w:date="2017-09-29T10:07:00Z">
                    <w:rPr>
                      <w:rFonts w:ascii="Monaco" w:hAnsi="Monaco" w:cs="Monaco"/>
                      <w:b/>
                      <w:bCs/>
                      <w:color w:val="000000"/>
                      <w:sz w:val="32"/>
                      <w:szCs w:val="32"/>
                      <w:lang w:val="en-US"/>
                    </w:rPr>
                  </w:rPrChange>
                </w:rPr>
                <w:t>.</w:t>
              </w:r>
              <w:r w:rsidRPr="0079203F">
                <w:rPr>
                  <w:lang w:val="es-ES"/>
                  <w:rPrChange w:id="6870" w:author="Rodrigo García" w:date="2017-09-29T10:07:00Z">
                    <w:rPr>
                      <w:rFonts w:ascii="Monaco" w:hAnsi="Monaco" w:cs="Monaco"/>
                      <w:color w:val="000000"/>
                      <w:sz w:val="32"/>
                      <w:szCs w:val="32"/>
                      <w:lang w:val="en-US"/>
                    </w:rPr>
                  </w:rPrChange>
                </w:rPr>
                <w:t>get</w:t>
              </w:r>
              <w:r w:rsidRPr="0079203F">
                <w:rPr>
                  <w:b/>
                  <w:bCs/>
                  <w:lang w:val="es-ES"/>
                  <w:rPrChange w:id="6871" w:author="Rodrigo García" w:date="2017-09-29T10:07:00Z">
                    <w:rPr>
                      <w:rFonts w:ascii="Monaco" w:hAnsi="Monaco" w:cs="Monaco"/>
                      <w:b/>
                      <w:bCs/>
                      <w:color w:val="000000"/>
                      <w:sz w:val="32"/>
                      <w:szCs w:val="32"/>
                      <w:lang w:val="en-US"/>
                    </w:rPr>
                  </w:rPrChange>
                </w:rPr>
                <w:t>(</w:t>
              </w:r>
              <w:r w:rsidRPr="0079203F">
                <w:rPr>
                  <w:color w:val="4E9A06"/>
                  <w:lang w:val="es-ES"/>
                  <w:rPrChange w:id="6872" w:author="Rodrigo García" w:date="2017-09-29T10:07:00Z">
                    <w:rPr>
                      <w:rFonts w:ascii="Monaco" w:hAnsi="Monaco" w:cs="Monaco"/>
                      <w:color w:val="4E9A06"/>
                      <w:sz w:val="32"/>
                      <w:szCs w:val="32"/>
                      <w:lang w:val="en-US"/>
                    </w:rPr>
                  </w:rPrChange>
                </w:rPr>
                <w:t>"var3"</w:t>
              </w:r>
              <w:r w:rsidRPr="0079203F">
                <w:rPr>
                  <w:b/>
                  <w:bCs/>
                  <w:lang w:val="es-ES"/>
                  <w:rPrChange w:id="6873" w:author="Rodrigo García" w:date="2017-09-29T10:07:00Z">
                    <w:rPr>
                      <w:rFonts w:ascii="Monaco" w:hAnsi="Monaco" w:cs="Monaco"/>
                      <w:b/>
                      <w:bCs/>
                      <w:color w:val="000000"/>
                      <w:sz w:val="32"/>
                      <w:szCs w:val="32"/>
                      <w:lang w:val="en-US"/>
                    </w:rPr>
                  </w:rPrChange>
                </w:rPr>
                <w:t>);</w:t>
              </w:r>
            </w:ins>
          </w:p>
          <w:p w14:paraId="773735DF" w14:textId="77777777" w:rsidR="00E066BD" w:rsidRPr="00E066BD" w:rsidRDefault="00E066BD">
            <w:pPr>
              <w:rPr>
                <w:ins w:id="6874" w:author="Borja Gonzalez" w:date="2017-09-28T19:27:00Z"/>
                <w:lang w:val="en-US"/>
                <w:rPrChange w:id="6875" w:author="Borja Gonzalez" w:date="2017-09-28T19:28:00Z">
                  <w:rPr>
                    <w:ins w:id="6876" w:author="Borja Gonzalez" w:date="2017-09-28T19:27:00Z"/>
                    <w:rFonts w:ascii="Monaco" w:eastAsiaTheme="majorEastAsia" w:hAnsi="Monaco" w:cs="Monaco"/>
                    <w:color w:val="243F60" w:themeColor="accent1" w:themeShade="7F"/>
                    <w:sz w:val="32"/>
                    <w:szCs w:val="32"/>
                    <w:lang w:val="en-US"/>
                  </w:rPr>
                </w:rPrChange>
              </w:rPr>
              <w:pPrChange w:id="6877" w:author="GONZALEZ DIAZ, BORJA" w:date="2017-09-29T19:26:00Z">
                <w:pPr>
                  <w:keepNext/>
                  <w:keepLines/>
                  <w:widowControl w:val="0"/>
                  <w:autoSpaceDE w:val="0"/>
                  <w:autoSpaceDN w:val="0"/>
                  <w:adjustRightInd w:val="0"/>
                  <w:spacing w:before="200"/>
                  <w:outlineLvl w:val="4"/>
                </w:pPr>
              </w:pPrChange>
            </w:pPr>
            <w:ins w:id="6878" w:author="Borja Gonzalez" w:date="2017-09-28T19:27:00Z">
              <w:r w:rsidRPr="0079203F">
                <w:rPr>
                  <w:lang w:val="es-ES"/>
                  <w:rPrChange w:id="6879" w:author="Rodrigo García" w:date="2017-09-29T10:07:00Z">
                    <w:rPr>
                      <w:rFonts w:ascii="Monaco" w:hAnsi="Monaco" w:cs="Monaco"/>
                      <w:sz w:val="32"/>
                      <w:szCs w:val="32"/>
                      <w:lang w:val="en-US"/>
                    </w:rPr>
                  </w:rPrChange>
                </w:rPr>
                <w:t xml:space="preserve">    </w:t>
              </w:r>
              <w:r w:rsidRPr="00E066BD">
                <w:rPr>
                  <w:b/>
                  <w:bCs/>
                  <w:color w:val="204A87"/>
                  <w:lang w:val="en-US"/>
                  <w:rPrChange w:id="6880" w:author="Borja Gonzalez" w:date="2017-09-28T19:28:00Z">
                    <w:rPr>
                      <w:rFonts w:ascii="Monaco" w:hAnsi="Monaco" w:cs="Monaco"/>
                      <w:b/>
                      <w:bCs/>
                      <w:color w:val="204A87"/>
                      <w:sz w:val="32"/>
                      <w:szCs w:val="32"/>
                      <w:lang w:val="en-US"/>
                    </w:rPr>
                  </w:rPrChange>
                </w:rPr>
                <w:t>if</w:t>
              </w:r>
              <w:r w:rsidRPr="00E066BD">
                <w:rPr>
                  <w:b/>
                  <w:bCs/>
                  <w:lang w:val="en-US"/>
                  <w:rPrChange w:id="6881" w:author="Borja Gonzalez" w:date="2017-09-28T19:28:00Z">
                    <w:rPr>
                      <w:rFonts w:ascii="Monaco" w:hAnsi="Monaco" w:cs="Monaco"/>
                      <w:b/>
                      <w:bCs/>
                      <w:color w:val="000000"/>
                      <w:sz w:val="32"/>
                      <w:szCs w:val="32"/>
                      <w:lang w:val="en-US"/>
                    </w:rPr>
                  </w:rPrChange>
                </w:rPr>
                <w:t>(</w:t>
              </w:r>
              <w:r w:rsidRPr="00E066BD">
                <w:rPr>
                  <w:lang w:val="en-US"/>
                  <w:rPrChange w:id="6882" w:author="Borja Gonzalez" w:date="2017-09-28T19:28:00Z">
                    <w:rPr>
                      <w:rFonts w:ascii="Monaco" w:hAnsi="Monaco" w:cs="Monaco"/>
                      <w:color w:val="000000"/>
                      <w:sz w:val="32"/>
                      <w:szCs w:val="32"/>
                      <w:lang w:val="en-US"/>
                    </w:rPr>
                  </w:rPrChange>
                </w:rPr>
                <w:t>n</w:t>
              </w:r>
              <w:r w:rsidRPr="00E066BD">
                <w:rPr>
                  <w:b/>
                  <w:bCs/>
                  <w:color w:val="CE5C00"/>
                  <w:lang w:val="en-US"/>
                  <w:rPrChange w:id="6883" w:author="Borja Gonzalez" w:date="2017-09-28T19:28:00Z">
                    <w:rPr>
                      <w:rFonts w:ascii="Monaco" w:hAnsi="Monaco" w:cs="Monaco"/>
                      <w:b/>
                      <w:bCs/>
                      <w:color w:val="CE5C00"/>
                      <w:sz w:val="32"/>
                      <w:szCs w:val="32"/>
                      <w:lang w:val="en-US"/>
                    </w:rPr>
                  </w:rPrChange>
                </w:rPr>
                <w:t>==</w:t>
              </w:r>
              <w:proofErr w:type="gramStart"/>
              <w:r w:rsidRPr="00E066BD">
                <w:rPr>
                  <w:b/>
                  <w:bCs/>
                  <w:color w:val="0000CF"/>
                  <w:lang w:val="en-US"/>
                  <w:rPrChange w:id="6884" w:author="Borja Gonzalez" w:date="2017-09-28T19:28:00Z">
                    <w:rPr>
                      <w:rFonts w:ascii="Monaco" w:hAnsi="Monaco" w:cs="Monaco"/>
                      <w:b/>
                      <w:bCs/>
                      <w:color w:val="0000CF"/>
                      <w:sz w:val="32"/>
                      <w:szCs w:val="32"/>
                      <w:lang w:val="en-US"/>
                    </w:rPr>
                  </w:rPrChange>
                </w:rPr>
                <w:t>3</w:t>
              </w:r>
              <w:r w:rsidRPr="00E066BD">
                <w:rPr>
                  <w:b/>
                  <w:bCs/>
                  <w:lang w:val="en-US"/>
                  <w:rPrChange w:id="6885" w:author="Borja Gonzalez" w:date="2017-09-28T19:28:00Z">
                    <w:rPr>
                      <w:rFonts w:ascii="Monaco" w:hAnsi="Monaco" w:cs="Monaco"/>
                      <w:b/>
                      <w:bCs/>
                      <w:color w:val="000000"/>
                      <w:sz w:val="32"/>
                      <w:szCs w:val="32"/>
                      <w:lang w:val="en-US"/>
                    </w:rPr>
                  </w:rPrChange>
                </w:rPr>
                <w:t>){</w:t>
              </w:r>
              <w:proofErr w:type="gramEnd"/>
            </w:ins>
          </w:p>
          <w:p w14:paraId="1C1AA28D" w14:textId="77777777" w:rsidR="00E066BD" w:rsidRPr="00E066BD" w:rsidRDefault="00E066BD">
            <w:pPr>
              <w:rPr>
                <w:ins w:id="6886" w:author="Borja Gonzalez" w:date="2017-09-28T19:27:00Z"/>
                <w:lang w:val="en-US"/>
                <w:rPrChange w:id="6887" w:author="Borja Gonzalez" w:date="2017-09-28T19:28:00Z">
                  <w:rPr>
                    <w:ins w:id="6888" w:author="Borja Gonzalez" w:date="2017-09-28T19:27:00Z"/>
                    <w:rFonts w:ascii="Monaco" w:eastAsiaTheme="majorEastAsia" w:hAnsi="Monaco" w:cs="Monaco"/>
                    <w:color w:val="243F60" w:themeColor="accent1" w:themeShade="7F"/>
                    <w:sz w:val="32"/>
                    <w:szCs w:val="32"/>
                    <w:lang w:val="en-US"/>
                  </w:rPr>
                </w:rPrChange>
              </w:rPr>
              <w:pPrChange w:id="6889" w:author="GONZALEZ DIAZ, BORJA" w:date="2017-09-29T19:26:00Z">
                <w:pPr>
                  <w:keepNext/>
                  <w:keepLines/>
                  <w:widowControl w:val="0"/>
                  <w:autoSpaceDE w:val="0"/>
                  <w:autoSpaceDN w:val="0"/>
                  <w:adjustRightInd w:val="0"/>
                  <w:spacing w:before="200"/>
                  <w:outlineLvl w:val="4"/>
                </w:pPr>
              </w:pPrChange>
            </w:pPr>
            <w:ins w:id="6890" w:author="Borja Gonzalez" w:date="2017-09-28T19:27:00Z">
              <w:r w:rsidRPr="00E066BD">
                <w:rPr>
                  <w:lang w:val="en-US"/>
                  <w:rPrChange w:id="6891" w:author="Borja Gonzalez" w:date="2017-09-28T19:28:00Z">
                    <w:rPr>
                      <w:rFonts w:ascii="Monaco" w:hAnsi="Monaco" w:cs="Monaco"/>
                      <w:sz w:val="32"/>
                      <w:szCs w:val="32"/>
                      <w:lang w:val="en-US"/>
                    </w:rPr>
                  </w:rPrChange>
                </w:rPr>
                <w:t xml:space="preserve">        x</w:t>
              </w:r>
              <w:r w:rsidRPr="00E066BD">
                <w:rPr>
                  <w:b/>
                  <w:bCs/>
                  <w:color w:val="CE5C00"/>
                  <w:lang w:val="en-US"/>
                  <w:rPrChange w:id="6892" w:author="Borja Gonzalez" w:date="2017-09-28T19:28:00Z">
                    <w:rPr>
                      <w:rFonts w:ascii="Monaco" w:hAnsi="Monaco" w:cs="Monaco"/>
                      <w:b/>
                      <w:bCs/>
                      <w:color w:val="CE5C00"/>
                      <w:sz w:val="32"/>
                      <w:szCs w:val="32"/>
                      <w:lang w:val="en-US"/>
                    </w:rPr>
                  </w:rPrChange>
                </w:rPr>
                <w:t>=</w:t>
              </w:r>
              <w:r w:rsidRPr="00E066BD">
                <w:rPr>
                  <w:color w:val="4E9A06"/>
                  <w:lang w:val="en-US"/>
                  <w:rPrChange w:id="6893" w:author="Borja Gonzalez" w:date="2017-09-28T19:28:00Z">
                    <w:rPr>
                      <w:rFonts w:ascii="Monaco" w:hAnsi="Monaco" w:cs="Monaco"/>
                      <w:color w:val="4E9A06"/>
                      <w:sz w:val="32"/>
                      <w:szCs w:val="32"/>
                      <w:lang w:val="en-US"/>
                    </w:rPr>
                  </w:rPrChange>
                </w:rPr>
                <w:t>"Coronal"</w:t>
              </w:r>
              <w:r w:rsidRPr="00E066BD">
                <w:rPr>
                  <w:b/>
                  <w:bCs/>
                  <w:lang w:val="en-US"/>
                  <w:rPrChange w:id="6894" w:author="Borja Gonzalez" w:date="2017-09-28T19:28:00Z">
                    <w:rPr>
                      <w:rFonts w:ascii="Monaco" w:hAnsi="Monaco" w:cs="Monaco"/>
                      <w:b/>
                      <w:bCs/>
                      <w:color w:val="000000"/>
                      <w:sz w:val="32"/>
                      <w:szCs w:val="32"/>
                      <w:lang w:val="en-US"/>
                    </w:rPr>
                  </w:rPrChange>
                </w:rPr>
                <w:t>;</w:t>
              </w:r>
            </w:ins>
          </w:p>
          <w:p w14:paraId="44DABC7C" w14:textId="77777777" w:rsidR="00E066BD" w:rsidRPr="00E066BD" w:rsidRDefault="00E066BD">
            <w:pPr>
              <w:rPr>
                <w:ins w:id="6895" w:author="Borja Gonzalez" w:date="2017-09-28T19:27:00Z"/>
                <w:lang w:val="en-US"/>
                <w:rPrChange w:id="6896" w:author="Borja Gonzalez" w:date="2017-09-28T19:28:00Z">
                  <w:rPr>
                    <w:ins w:id="6897" w:author="Borja Gonzalez" w:date="2017-09-28T19:27:00Z"/>
                    <w:rFonts w:ascii="Monaco" w:eastAsiaTheme="majorEastAsia" w:hAnsi="Monaco" w:cs="Monaco"/>
                    <w:color w:val="243F60" w:themeColor="accent1" w:themeShade="7F"/>
                    <w:sz w:val="32"/>
                    <w:szCs w:val="32"/>
                    <w:lang w:val="en-US"/>
                  </w:rPr>
                </w:rPrChange>
              </w:rPr>
              <w:pPrChange w:id="6898" w:author="GONZALEZ DIAZ, BORJA" w:date="2017-09-29T19:26:00Z">
                <w:pPr>
                  <w:keepNext/>
                  <w:keepLines/>
                  <w:widowControl w:val="0"/>
                  <w:autoSpaceDE w:val="0"/>
                  <w:autoSpaceDN w:val="0"/>
                  <w:adjustRightInd w:val="0"/>
                  <w:spacing w:before="200"/>
                  <w:outlineLvl w:val="4"/>
                </w:pPr>
              </w:pPrChange>
            </w:pPr>
            <w:ins w:id="6899" w:author="Borja Gonzalez" w:date="2017-09-28T19:27:00Z">
              <w:r w:rsidRPr="00E066BD">
                <w:rPr>
                  <w:lang w:val="en-US"/>
                  <w:rPrChange w:id="6900" w:author="Borja Gonzalez" w:date="2017-09-28T19:28:00Z">
                    <w:rPr>
                      <w:rFonts w:ascii="Monaco" w:hAnsi="Monaco" w:cs="Monaco"/>
                      <w:sz w:val="32"/>
                      <w:szCs w:val="32"/>
                      <w:lang w:val="en-US"/>
                    </w:rPr>
                  </w:rPrChange>
                </w:rPr>
                <w:t xml:space="preserve">    </w:t>
              </w:r>
              <w:r w:rsidRPr="00E066BD">
                <w:rPr>
                  <w:b/>
                  <w:bCs/>
                  <w:lang w:val="en-US"/>
                  <w:rPrChange w:id="6901" w:author="Borja Gonzalez" w:date="2017-09-28T19:28:00Z">
                    <w:rPr>
                      <w:rFonts w:ascii="Monaco" w:hAnsi="Monaco" w:cs="Monaco"/>
                      <w:b/>
                      <w:bCs/>
                      <w:color w:val="000000"/>
                      <w:sz w:val="32"/>
                      <w:szCs w:val="32"/>
                      <w:lang w:val="en-US"/>
                    </w:rPr>
                  </w:rPrChange>
                </w:rPr>
                <w:t>}</w:t>
              </w:r>
            </w:ins>
          </w:p>
          <w:p w14:paraId="167DC2E8" w14:textId="77777777" w:rsidR="00E066BD" w:rsidRPr="00E066BD" w:rsidRDefault="00E066BD">
            <w:pPr>
              <w:rPr>
                <w:ins w:id="6902" w:author="Borja Gonzalez" w:date="2017-09-28T19:27:00Z"/>
                <w:lang w:val="en-US"/>
                <w:rPrChange w:id="6903" w:author="Borja Gonzalez" w:date="2017-09-28T19:28:00Z">
                  <w:rPr>
                    <w:ins w:id="6904" w:author="Borja Gonzalez" w:date="2017-09-28T19:27:00Z"/>
                    <w:rFonts w:ascii="Monaco" w:eastAsiaTheme="majorEastAsia" w:hAnsi="Monaco" w:cs="Monaco"/>
                    <w:color w:val="243F60" w:themeColor="accent1" w:themeShade="7F"/>
                    <w:sz w:val="32"/>
                    <w:szCs w:val="32"/>
                    <w:lang w:val="en-US"/>
                  </w:rPr>
                </w:rPrChange>
              </w:rPr>
              <w:pPrChange w:id="6905" w:author="GONZALEZ DIAZ, BORJA" w:date="2017-09-29T19:26:00Z">
                <w:pPr>
                  <w:keepNext/>
                  <w:keepLines/>
                  <w:widowControl w:val="0"/>
                  <w:autoSpaceDE w:val="0"/>
                  <w:autoSpaceDN w:val="0"/>
                  <w:adjustRightInd w:val="0"/>
                  <w:spacing w:before="200"/>
                  <w:outlineLvl w:val="4"/>
                </w:pPr>
              </w:pPrChange>
            </w:pPr>
            <w:ins w:id="6906" w:author="Borja Gonzalez" w:date="2017-09-28T19:27:00Z">
              <w:r w:rsidRPr="00E066BD">
                <w:rPr>
                  <w:lang w:val="en-US"/>
                  <w:rPrChange w:id="6907" w:author="Borja Gonzalez" w:date="2017-09-28T19:28:00Z">
                    <w:rPr>
                      <w:rFonts w:ascii="Monaco" w:hAnsi="Monaco" w:cs="Monaco"/>
                      <w:sz w:val="32"/>
                      <w:szCs w:val="32"/>
                      <w:lang w:val="en-US"/>
                    </w:rPr>
                  </w:rPrChange>
                </w:rPr>
                <w:t xml:space="preserve">    </w:t>
              </w:r>
              <w:r w:rsidRPr="00E066BD">
                <w:rPr>
                  <w:b/>
                  <w:bCs/>
                  <w:color w:val="204A87"/>
                  <w:lang w:val="en-US"/>
                  <w:rPrChange w:id="6908" w:author="Borja Gonzalez" w:date="2017-09-28T19:28:00Z">
                    <w:rPr>
                      <w:rFonts w:ascii="Monaco" w:hAnsi="Monaco" w:cs="Monaco"/>
                      <w:b/>
                      <w:bCs/>
                      <w:color w:val="204A87"/>
                      <w:sz w:val="32"/>
                      <w:szCs w:val="32"/>
                      <w:lang w:val="en-US"/>
                    </w:rPr>
                  </w:rPrChange>
                </w:rPr>
                <w:t>else</w:t>
              </w:r>
              <w:r w:rsidRPr="00E066BD">
                <w:rPr>
                  <w:lang w:val="en-US"/>
                  <w:rPrChange w:id="6909" w:author="Borja Gonzalez" w:date="2017-09-28T19:28:00Z">
                    <w:rPr>
                      <w:rFonts w:ascii="Monaco" w:hAnsi="Monaco" w:cs="Monaco"/>
                      <w:sz w:val="32"/>
                      <w:szCs w:val="32"/>
                      <w:lang w:val="en-US"/>
                    </w:rPr>
                  </w:rPrChange>
                </w:rPr>
                <w:t xml:space="preserve"> </w:t>
              </w:r>
              <w:r w:rsidRPr="00E066BD">
                <w:rPr>
                  <w:b/>
                  <w:bCs/>
                  <w:color w:val="204A87"/>
                  <w:lang w:val="en-US"/>
                  <w:rPrChange w:id="6910" w:author="Borja Gonzalez" w:date="2017-09-28T19:28:00Z">
                    <w:rPr>
                      <w:rFonts w:ascii="Monaco" w:hAnsi="Monaco" w:cs="Monaco"/>
                      <w:b/>
                      <w:bCs/>
                      <w:color w:val="204A87"/>
                      <w:sz w:val="32"/>
                      <w:szCs w:val="32"/>
                      <w:lang w:val="en-US"/>
                    </w:rPr>
                  </w:rPrChange>
                </w:rPr>
                <w:t>if</w:t>
              </w:r>
              <w:r w:rsidRPr="00E066BD">
                <w:rPr>
                  <w:b/>
                  <w:bCs/>
                  <w:lang w:val="en-US"/>
                  <w:rPrChange w:id="6911" w:author="Borja Gonzalez" w:date="2017-09-28T19:28:00Z">
                    <w:rPr>
                      <w:rFonts w:ascii="Monaco" w:hAnsi="Monaco" w:cs="Monaco"/>
                      <w:b/>
                      <w:bCs/>
                      <w:color w:val="000000"/>
                      <w:sz w:val="32"/>
                      <w:szCs w:val="32"/>
                      <w:lang w:val="en-US"/>
                    </w:rPr>
                  </w:rPrChange>
                </w:rPr>
                <w:t>(</w:t>
              </w:r>
              <w:r w:rsidRPr="00E066BD">
                <w:rPr>
                  <w:lang w:val="en-US"/>
                  <w:rPrChange w:id="6912" w:author="Borja Gonzalez" w:date="2017-09-28T19:28:00Z">
                    <w:rPr>
                      <w:rFonts w:ascii="Monaco" w:hAnsi="Monaco" w:cs="Monaco"/>
                      <w:color w:val="000000"/>
                      <w:sz w:val="32"/>
                      <w:szCs w:val="32"/>
                      <w:lang w:val="en-US"/>
                    </w:rPr>
                  </w:rPrChange>
                </w:rPr>
                <w:t>n</w:t>
              </w:r>
              <w:r w:rsidRPr="00E066BD">
                <w:rPr>
                  <w:b/>
                  <w:bCs/>
                  <w:color w:val="CE5C00"/>
                  <w:lang w:val="en-US"/>
                  <w:rPrChange w:id="6913" w:author="Borja Gonzalez" w:date="2017-09-28T19:28:00Z">
                    <w:rPr>
                      <w:rFonts w:ascii="Monaco" w:hAnsi="Monaco" w:cs="Monaco"/>
                      <w:b/>
                      <w:bCs/>
                      <w:color w:val="CE5C00"/>
                      <w:sz w:val="32"/>
                      <w:szCs w:val="32"/>
                      <w:lang w:val="en-US"/>
                    </w:rPr>
                  </w:rPrChange>
                </w:rPr>
                <w:t>==</w:t>
              </w:r>
              <w:proofErr w:type="gramStart"/>
              <w:r w:rsidRPr="00E066BD">
                <w:rPr>
                  <w:b/>
                  <w:bCs/>
                  <w:color w:val="0000CF"/>
                  <w:lang w:val="en-US"/>
                  <w:rPrChange w:id="6914" w:author="Borja Gonzalez" w:date="2017-09-28T19:28:00Z">
                    <w:rPr>
                      <w:rFonts w:ascii="Monaco" w:hAnsi="Monaco" w:cs="Monaco"/>
                      <w:b/>
                      <w:bCs/>
                      <w:color w:val="0000CF"/>
                      <w:sz w:val="32"/>
                      <w:szCs w:val="32"/>
                      <w:lang w:val="en-US"/>
                    </w:rPr>
                  </w:rPrChange>
                </w:rPr>
                <w:t>2</w:t>
              </w:r>
              <w:r w:rsidRPr="00E066BD">
                <w:rPr>
                  <w:b/>
                  <w:bCs/>
                  <w:lang w:val="en-US"/>
                  <w:rPrChange w:id="6915" w:author="Borja Gonzalez" w:date="2017-09-28T19:28:00Z">
                    <w:rPr>
                      <w:rFonts w:ascii="Monaco" w:hAnsi="Monaco" w:cs="Monaco"/>
                      <w:b/>
                      <w:bCs/>
                      <w:color w:val="000000"/>
                      <w:sz w:val="32"/>
                      <w:szCs w:val="32"/>
                      <w:lang w:val="en-US"/>
                    </w:rPr>
                  </w:rPrChange>
                </w:rPr>
                <w:t>){</w:t>
              </w:r>
              <w:proofErr w:type="gramEnd"/>
            </w:ins>
          </w:p>
          <w:p w14:paraId="71AAFA4C" w14:textId="77777777" w:rsidR="00E066BD" w:rsidRPr="00E066BD" w:rsidRDefault="00E066BD">
            <w:pPr>
              <w:rPr>
                <w:ins w:id="6916" w:author="Borja Gonzalez" w:date="2017-09-28T19:27:00Z"/>
                <w:lang w:val="en-US"/>
                <w:rPrChange w:id="6917" w:author="Borja Gonzalez" w:date="2017-09-28T19:28:00Z">
                  <w:rPr>
                    <w:ins w:id="6918" w:author="Borja Gonzalez" w:date="2017-09-28T19:27:00Z"/>
                    <w:rFonts w:ascii="Monaco" w:eastAsiaTheme="majorEastAsia" w:hAnsi="Monaco" w:cs="Monaco"/>
                    <w:color w:val="243F60" w:themeColor="accent1" w:themeShade="7F"/>
                    <w:sz w:val="32"/>
                    <w:szCs w:val="32"/>
                    <w:lang w:val="en-US"/>
                  </w:rPr>
                </w:rPrChange>
              </w:rPr>
              <w:pPrChange w:id="6919" w:author="GONZALEZ DIAZ, BORJA" w:date="2017-09-29T19:26:00Z">
                <w:pPr>
                  <w:keepNext/>
                  <w:keepLines/>
                  <w:widowControl w:val="0"/>
                  <w:autoSpaceDE w:val="0"/>
                  <w:autoSpaceDN w:val="0"/>
                  <w:adjustRightInd w:val="0"/>
                  <w:spacing w:before="200"/>
                  <w:outlineLvl w:val="4"/>
                </w:pPr>
              </w:pPrChange>
            </w:pPr>
            <w:ins w:id="6920" w:author="Borja Gonzalez" w:date="2017-09-28T19:27:00Z">
              <w:r w:rsidRPr="00E066BD">
                <w:rPr>
                  <w:lang w:val="en-US"/>
                  <w:rPrChange w:id="6921" w:author="Borja Gonzalez" w:date="2017-09-28T19:28:00Z">
                    <w:rPr>
                      <w:rFonts w:ascii="Monaco" w:hAnsi="Monaco" w:cs="Monaco"/>
                      <w:sz w:val="32"/>
                      <w:szCs w:val="32"/>
                      <w:lang w:val="en-US"/>
                    </w:rPr>
                  </w:rPrChange>
                </w:rPr>
                <w:t xml:space="preserve">        x</w:t>
              </w:r>
              <w:r w:rsidRPr="00E066BD">
                <w:rPr>
                  <w:b/>
                  <w:bCs/>
                  <w:color w:val="CE5C00"/>
                  <w:lang w:val="en-US"/>
                  <w:rPrChange w:id="6922" w:author="Borja Gonzalez" w:date="2017-09-28T19:28:00Z">
                    <w:rPr>
                      <w:rFonts w:ascii="Monaco" w:hAnsi="Monaco" w:cs="Monaco"/>
                      <w:b/>
                      <w:bCs/>
                      <w:color w:val="CE5C00"/>
                      <w:sz w:val="32"/>
                      <w:szCs w:val="32"/>
                      <w:lang w:val="en-US"/>
                    </w:rPr>
                  </w:rPrChange>
                </w:rPr>
                <w:t>=</w:t>
              </w:r>
              <w:r w:rsidRPr="00E066BD">
                <w:rPr>
                  <w:color w:val="4E9A06"/>
                  <w:lang w:val="en-US"/>
                  <w:rPrChange w:id="6923" w:author="Borja Gonzalez" w:date="2017-09-28T19:28:00Z">
                    <w:rPr>
                      <w:rFonts w:ascii="Monaco" w:hAnsi="Monaco" w:cs="Monaco"/>
                      <w:color w:val="4E9A06"/>
                      <w:sz w:val="32"/>
                      <w:szCs w:val="32"/>
                      <w:lang w:val="en-US"/>
                    </w:rPr>
                  </w:rPrChange>
                </w:rPr>
                <w:t>"Sagital"</w:t>
              </w:r>
              <w:r w:rsidRPr="00E066BD">
                <w:rPr>
                  <w:b/>
                  <w:bCs/>
                  <w:lang w:val="en-US"/>
                  <w:rPrChange w:id="6924" w:author="Borja Gonzalez" w:date="2017-09-28T19:28:00Z">
                    <w:rPr>
                      <w:rFonts w:ascii="Monaco" w:hAnsi="Monaco" w:cs="Monaco"/>
                      <w:b/>
                      <w:bCs/>
                      <w:color w:val="000000"/>
                      <w:sz w:val="32"/>
                      <w:szCs w:val="32"/>
                      <w:lang w:val="en-US"/>
                    </w:rPr>
                  </w:rPrChange>
                </w:rPr>
                <w:t>;</w:t>
              </w:r>
            </w:ins>
          </w:p>
          <w:p w14:paraId="47512268" w14:textId="77777777" w:rsidR="00E066BD" w:rsidRPr="00E066BD" w:rsidRDefault="00E066BD">
            <w:pPr>
              <w:rPr>
                <w:ins w:id="6925" w:author="Borja Gonzalez" w:date="2017-09-28T19:27:00Z"/>
                <w:lang w:val="en-US"/>
                <w:rPrChange w:id="6926" w:author="Borja Gonzalez" w:date="2017-09-28T19:28:00Z">
                  <w:rPr>
                    <w:ins w:id="6927" w:author="Borja Gonzalez" w:date="2017-09-28T19:27:00Z"/>
                    <w:rFonts w:ascii="Monaco" w:eastAsiaTheme="majorEastAsia" w:hAnsi="Monaco" w:cs="Monaco"/>
                    <w:color w:val="243F60" w:themeColor="accent1" w:themeShade="7F"/>
                    <w:sz w:val="32"/>
                    <w:szCs w:val="32"/>
                    <w:lang w:val="en-US"/>
                  </w:rPr>
                </w:rPrChange>
              </w:rPr>
              <w:pPrChange w:id="6928" w:author="GONZALEZ DIAZ, BORJA" w:date="2017-09-29T19:26:00Z">
                <w:pPr>
                  <w:keepNext/>
                  <w:keepLines/>
                  <w:widowControl w:val="0"/>
                  <w:autoSpaceDE w:val="0"/>
                  <w:autoSpaceDN w:val="0"/>
                  <w:adjustRightInd w:val="0"/>
                  <w:spacing w:before="200"/>
                  <w:outlineLvl w:val="4"/>
                </w:pPr>
              </w:pPrChange>
            </w:pPr>
            <w:ins w:id="6929" w:author="Borja Gonzalez" w:date="2017-09-28T19:27:00Z">
              <w:r w:rsidRPr="00E066BD">
                <w:rPr>
                  <w:lang w:val="en-US"/>
                  <w:rPrChange w:id="6930" w:author="Borja Gonzalez" w:date="2017-09-28T19:28:00Z">
                    <w:rPr>
                      <w:rFonts w:ascii="Monaco" w:hAnsi="Monaco" w:cs="Monaco"/>
                      <w:sz w:val="32"/>
                      <w:szCs w:val="32"/>
                      <w:lang w:val="en-US"/>
                    </w:rPr>
                  </w:rPrChange>
                </w:rPr>
                <w:t xml:space="preserve">    </w:t>
              </w:r>
              <w:r w:rsidRPr="00E066BD">
                <w:rPr>
                  <w:b/>
                  <w:bCs/>
                  <w:lang w:val="en-US"/>
                  <w:rPrChange w:id="6931" w:author="Borja Gonzalez" w:date="2017-09-28T19:28:00Z">
                    <w:rPr>
                      <w:rFonts w:ascii="Monaco" w:hAnsi="Monaco" w:cs="Monaco"/>
                      <w:b/>
                      <w:bCs/>
                      <w:color w:val="000000"/>
                      <w:sz w:val="32"/>
                      <w:szCs w:val="32"/>
                      <w:lang w:val="en-US"/>
                    </w:rPr>
                  </w:rPrChange>
                </w:rPr>
                <w:t>}</w:t>
              </w:r>
            </w:ins>
          </w:p>
          <w:p w14:paraId="0EA1BFBC" w14:textId="77777777" w:rsidR="00E066BD" w:rsidRPr="00E066BD" w:rsidRDefault="00E066BD">
            <w:pPr>
              <w:rPr>
                <w:ins w:id="6932" w:author="Borja Gonzalez" w:date="2017-09-28T19:27:00Z"/>
                <w:lang w:val="en-US"/>
                <w:rPrChange w:id="6933" w:author="Borja Gonzalez" w:date="2017-09-28T19:28:00Z">
                  <w:rPr>
                    <w:ins w:id="6934" w:author="Borja Gonzalez" w:date="2017-09-28T19:27:00Z"/>
                    <w:rFonts w:ascii="Monaco" w:eastAsiaTheme="majorEastAsia" w:hAnsi="Monaco" w:cs="Monaco"/>
                    <w:color w:val="243F60" w:themeColor="accent1" w:themeShade="7F"/>
                    <w:sz w:val="32"/>
                    <w:szCs w:val="32"/>
                    <w:lang w:val="en-US"/>
                  </w:rPr>
                </w:rPrChange>
              </w:rPr>
              <w:pPrChange w:id="6935" w:author="GONZALEZ DIAZ, BORJA" w:date="2017-09-29T19:26:00Z">
                <w:pPr>
                  <w:keepNext/>
                  <w:keepLines/>
                  <w:widowControl w:val="0"/>
                  <w:autoSpaceDE w:val="0"/>
                  <w:autoSpaceDN w:val="0"/>
                  <w:adjustRightInd w:val="0"/>
                  <w:spacing w:before="200"/>
                  <w:outlineLvl w:val="4"/>
                </w:pPr>
              </w:pPrChange>
            </w:pPr>
            <w:ins w:id="6936" w:author="Borja Gonzalez" w:date="2017-09-28T19:27:00Z">
              <w:r w:rsidRPr="00E066BD">
                <w:rPr>
                  <w:lang w:val="en-US"/>
                  <w:rPrChange w:id="6937" w:author="Borja Gonzalez" w:date="2017-09-28T19:28:00Z">
                    <w:rPr>
                      <w:rFonts w:ascii="Monaco" w:hAnsi="Monaco" w:cs="Monaco"/>
                      <w:sz w:val="32"/>
                      <w:szCs w:val="32"/>
                      <w:lang w:val="en-US"/>
                    </w:rPr>
                  </w:rPrChange>
                </w:rPr>
                <w:t xml:space="preserve">    </w:t>
              </w:r>
              <w:r w:rsidRPr="00E066BD">
                <w:rPr>
                  <w:b/>
                  <w:bCs/>
                  <w:color w:val="204A87"/>
                  <w:lang w:val="en-US"/>
                  <w:rPrChange w:id="6938" w:author="Borja Gonzalez" w:date="2017-09-28T19:28:00Z">
                    <w:rPr>
                      <w:rFonts w:ascii="Monaco" w:hAnsi="Monaco" w:cs="Monaco"/>
                      <w:b/>
                      <w:bCs/>
                      <w:color w:val="204A87"/>
                      <w:sz w:val="32"/>
                      <w:szCs w:val="32"/>
                      <w:lang w:val="en-US"/>
                    </w:rPr>
                  </w:rPrChange>
                </w:rPr>
                <w:t>else</w:t>
              </w:r>
              <w:r w:rsidRPr="00E066BD">
                <w:rPr>
                  <w:lang w:val="en-US"/>
                  <w:rPrChange w:id="6939" w:author="Borja Gonzalez" w:date="2017-09-28T19:28:00Z">
                    <w:rPr>
                      <w:rFonts w:ascii="Monaco" w:hAnsi="Monaco" w:cs="Monaco"/>
                      <w:sz w:val="32"/>
                      <w:szCs w:val="32"/>
                      <w:lang w:val="en-US"/>
                    </w:rPr>
                  </w:rPrChange>
                </w:rPr>
                <w:t xml:space="preserve"> </w:t>
              </w:r>
              <w:r w:rsidRPr="00E066BD">
                <w:rPr>
                  <w:b/>
                  <w:bCs/>
                  <w:color w:val="204A87"/>
                  <w:lang w:val="en-US"/>
                  <w:rPrChange w:id="6940" w:author="Borja Gonzalez" w:date="2017-09-28T19:28:00Z">
                    <w:rPr>
                      <w:rFonts w:ascii="Monaco" w:hAnsi="Monaco" w:cs="Monaco"/>
                      <w:b/>
                      <w:bCs/>
                      <w:color w:val="204A87"/>
                      <w:sz w:val="32"/>
                      <w:szCs w:val="32"/>
                      <w:lang w:val="en-US"/>
                    </w:rPr>
                  </w:rPrChange>
                </w:rPr>
                <w:t>if</w:t>
              </w:r>
              <w:r w:rsidRPr="00E066BD">
                <w:rPr>
                  <w:b/>
                  <w:bCs/>
                  <w:lang w:val="en-US"/>
                  <w:rPrChange w:id="6941" w:author="Borja Gonzalez" w:date="2017-09-28T19:28:00Z">
                    <w:rPr>
                      <w:rFonts w:ascii="Monaco" w:hAnsi="Monaco" w:cs="Monaco"/>
                      <w:b/>
                      <w:bCs/>
                      <w:color w:val="000000"/>
                      <w:sz w:val="32"/>
                      <w:szCs w:val="32"/>
                      <w:lang w:val="en-US"/>
                    </w:rPr>
                  </w:rPrChange>
                </w:rPr>
                <w:t>(</w:t>
              </w:r>
              <w:r w:rsidRPr="00E066BD">
                <w:rPr>
                  <w:lang w:val="en-US"/>
                  <w:rPrChange w:id="6942" w:author="Borja Gonzalez" w:date="2017-09-28T19:28:00Z">
                    <w:rPr>
                      <w:rFonts w:ascii="Monaco" w:hAnsi="Monaco" w:cs="Monaco"/>
                      <w:color w:val="000000"/>
                      <w:sz w:val="32"/>
                      <w:szCs w:val="32"/>
                      <w:lang w:val="en-US"/>
                    </w:rPr>
                  </w:rPrChange>
                </w:rPr>
                <w:t>n</w:t>
              </w:r>
              <w:r w:rsidRPr="00E066BD">
                <w:rPr>
                  <w:b/>
                  <w:bCs/>
                  <w:color w:val="CE5C00"/>
                  <w:lang w:val="en-US"/>
                  <w:rPrChange w:id="6943" w:author="Borja Gonzalez" w:date="2017-09-28T19:28:00Z">
                    <w:rPr>
                      <w:rFonts w:ascii="Monaco" w:hAnsi="Monaco" w:cs="Monaco"/>
                      <w:b/>
                      <w:bCs/>
                      <w:color w:val="CE5C00"/>
                      <w:sz w:val="32"/>
                      <w:szCs w:val="32"/>
                      <w:lang w:val="en-US"/>
                    </w:rPr>
                  </w:rPrChange>
                </w:rPr>
                <w:t>==</w:t>
              </w:r>
              <w:proofErr w:type="gramStart"/>
              <w:r w:rsidRPr="00E066BD">
                <w:rPr>
                  <w:b/>
                  <w:bCs/>
                  <w:color w:val="0000CF"/>
                  <w:lang w:val="en-US"/>
                  <w:rPrChange w:id="6944" w:author="Borja Gonzalez" w:date="2017-09-28T19:28:00Z">
                    <w:rPr>
                      <w:rFonts w:ascii="Monaco" w:hAnsi="Monaco" w:cs="Monaco"/>
                      <w:b/>
                      <w:bCs/>
                      <w:color w:val="0000CF"/>
                      <w:sz w:val="32"/>
                      <w:szCs w:val="32"/>
                      <w:lang w:val="en-US"/>
                    </w:rPr>
                  </w:rPrChange>
                </w:rPr>
                <w:t>1</w:t>
              </w:r>
              <w:r w:rsidRPr="00E066BD">
                <w:rPr>
                  <w:b/>
                  <w:bCs/>
                  <w:lang w:val="en-US"/>
                  <w:rPrChange w:id="6945" w:author="Borja Gonzalez" w:date="2017-09-28T19:28:00Z">
                    <w:rPr>
                      <w:rFonts w:ascii="Monaco" w:hAnsi="Monaco" w:cs="Monaco"/>
                      <w:b/>
                      <w:bCs/>
                      <w:color w:val="000000"/>
                      <w:sz w:val="32"/>
                      <w:szCs w:val="32"/>
                      <w:lang w:val="en-US"/>
                    </w:rPr>
                  </w:rPrChange>
                </w:rPr>
                <w:t>){</w:t>
              </w:r>
              <w:proofErr w:type="gramEnd"/>
            </w:ins>
          </w:p>
          <w:p w14:paraId="6E453B81" w14:textId="77777777" w:rsidR="00E066BD" w:rsidRPr="002C7F40" w:rsidRDefault="00E066BD">
            <w:pPr>
              <w:rPr>
                <w:ins w:id="6946" w:author="Borja Gonzalez" w:date="2017-09-28T19:27:00Z"/>
                <w:rPrChange w:id="6947" w:author="GONZALEZ DIAZ, BORJA" w:date="2017-10-03T16:00:00Z">
                  <w:rPr>
                    <w:ins w:id="6948" w:author="Borja Gonzalez" w:date="2017-09-28T19:27:00Z"/>
                    <w:rFonts w:ascii="Monaco" w:eastAsiaTheme="majorEastAsia" w:hAnsi="Monaco" w:cs="Monaco"/>
                    <w:color w:val="243F60" w:themeColor="accent1" w:themeShade="7F"/>
                    <w:sz w:val="32"/>
                    <w:szCs w:val="32"/>
                    <w:lang w:val="en-US"/>
                  </w:rPr>
                </w:rPrChange>
              </w:rPr>
              <w:pPrChange w:id="6949" w:author="GONZALEZ DIAZ, BORJA" w:date="2017-09-29T19:26:00Z">
                <w:pPr>
                  <w:keepNext/>
                  <w:keepLines/>
                  <w:widowControl w:val="0"/>
                  <w:autoSpaceDE w:val="0"/>
                  <w:autoSpaceDN w:val="0"/>
                  <w:adjustRightInd w:val="0"/>
                  <w:spacing w:before="200"/>
                  <w:outlineLvl w:val="4"/>
                </w:pPr>
              </w:pPrChange>
            </w:pPr>
            <w:ins w:id="6950" w:author="Borja Gonzalez" w:date="2017-09-28T19:27:00Z">
              <w:r w:rsidRPr="00E066BD">
                <w:rPr>
                  <w:lang w:val="en-US"/>
                  <w:rPrChange w:id="6951" w:author="Borja Gonzalez" w:date="2017-09-28T19:28:00Z">
                    <w:rPr>
                      <w:rFonts w:ascii="Monaco" w:hAnsi="Monaco" w:cs="Monaco"/>
                      <w:sz w:val="32"/>
                      <w:szCs w:val="32"/>
                      <w:lang w:val="en-US"/>
                    </w:rPr>
                  </w:rPrChange>
                </w:rPr>
                <w:t xml:space="preserve">        </w:t>
              </w:r>
              <w:r w:rsidRPr="002C7F40">
                <w:rPr>
                  <w:rPrChange w:id="6952" w:author="GONZALEZ DIAZ, BORJA" w:date="2017-10-03T16:00:00Z">
                    <w:rPr>
                      <w:rFonts w:ascii="Monaco" w:hAnsi="Monaco" w:cs="Monaco"/>
                      <w:color w:val="000000"/>
                      <w:sz w:val="32"/>
                      <w:szCs w:val="32"/>
                      <w:lang w:val="en-US"/>
                    </w:rPr>
                  </w:rPrChange>
                </w:rPr>
                <w:t>x</w:t>
              </w:r>
              <w:r w:rsidRPr="002C7F40">
                <w:rPr>
                  <w:b/>
                  <w:bCs/>
                  <w:color w:val="CE5C00"/>
                  <w:rPrChange w:id="6953" w:author="GONZALEZ DIAZ, BORJA" w:date="2017-10-03T16:00:00Z">
                    <w:rPr>
                      <w:rFonts w:ascii="Monaco" w:hAnsi="Monaco" w:cs="Monaco"/>
                      <w:b/>
                      <w:bCs/>
                      <w:color w:val="CE5C00"/>
                      <w:sz w:val="32"/>
                      <w:szCs w:val="32"/>
                      <w:lang w:val="en-US"/>
                    </w:rPr>
                  </w:rPrChange>
                </w:rPr>
                <w:t>=</w:t>
              </w:r>
              <w:r w:rsidRPr="002C7F40">
                <w:rPr>
                  <w:color w:val="4E9A06"/>
                  <w:rPrChange w:id="6954" w:author="GONZALEZ DIAZ, BORJA" w:date="2017-10-03T16:00:00Z">
                    <w:rPr>
                      <w:rFonts w:ascii="Monaco" w:hAnsi="Monaco" w:cs="Monaco"/>
                      <w:color w:val="4E9A06"/>
                      <w:sz w:val="32"/>
                      <w:szCs w:val="32"/>
                      <w:lang w:val="en-US"/>
                    </w:rPr>
                  </w:rPrChange>
                </w:rPr>
                <w:t>"Transversal"</w:t>
              </w:r>
              <w:r w:rsidRPr="002C7F40">
                <w:rPr>
                  <w:b/>
                  <w:bCs/>
                  <w:rPrChange w:id="6955" w:author="GONZALEZ DIAZ, BORJA" w:date="2017-10-03T16:00:00Z">
                    <w:rPr>
                      <w:rFonts w:ascii="Monaco" w:hAnsi="Monaco" w:cs="Monaco"/>
                      <w:b/>
                      <w:bCs/>
                      <w:color w:val="000000"/>
                      <w:sz w:val="32"/>
                      <w:szCs w:val="32"/>
                      <w:lang w:val="en-US"/>
                    </w:rPr>
                  </w:rPrChange>
                </w:rPr>
                <w:t>;</w:t>
              </w:r>
            </w:ins>
          </w:p>
          <w:p w14:paraId="7108A425" w14:textId="77777777" w:rsidR="00E066BD" w:rsidRPr="0079203F" w:rsidRDefault="00E066BD">
            <w:pPr>
              <w:rPr>
                <w:ins w:id="6956" w:author="Borja Gonzalez" w:date="2017-09-28T19:27:00Z"/>
                <w:lang w:val="es-ES"/>
                <w:rPrChange w:id="6957" w:author="Rodrigo García" w:date="2017-09-29T10:07:00Z">
                  <w:rPr>
                    <w:ins w:id="6958" w:author="Borja Gonzalez" w:date="2017-09-28T19:27:00Z"/>
                    <w:rFonts w:ascii="Monaco" w:eastAsiaTheme="majorEastAsia" w:hAnsi="Monaco" w:cs="Monaco"/>
                    <w:color w:val="243F60" w:themeColor="accent1" w:themeShade="7F"/>
                    <w:sz w:val="32"/>
                    <w:szCs w:val="32"/>
                    <w:lang w:val="en-US"/>
                  </w:rPr>
                </w:rPrChange>
              </w:rPr>
              <w:pPrChange w:id="6959" w:author="GONZALEZ DIAZ, BORJA" w:date="2017-09-29T19:26:00Z">
                <w:pPr>
                  <w:keepNext/>
                  <w:keepLines/>
                  <w:widowControl w:val="0"/>
                  <w:autoSpaceDE w:val="0"/>
                  <w:autoSpaceDN w:val="0"/>
                  <w:adjustRightInd w:val="0"/>
                  <w:spacing w:before="200"/>
                  <w:outlineLvl w:val="4"/>
                </w:pPr>
              </w:pPrChange>
            </w:pPr>
            <w:ins w:id="6960" w:author="Borja Gonzalez" w:date="2017-09-28T19:27:00Z">
              <w:r w:rsidRPr="002C7F40">
                <w:rPr>
                  <w:rPrChange w:id="6961" w:author="GONZALEZ DIAZ, BORJA" w:date="2017-10-03T16:00:00Z">
                    <w:rPr>
                      <w:rFonts w:ascii="Monaco" w:hAnsi="Monaco" w:cs="Monaco"/>
                      <w:sz w:val="32"/>
                      <w:szCs w:val="32"/>
                      <w:lang w:val="en-US"/>
                    </w:rPr>
                  </w:rPrChange>
                </w:rPr>
                <w:t xml:space="preserve">    </w:t>
              </w:r>
              <w:r w:rsidRPr="0079203F">
                <w:rPr>
                  <w:b/>
                  <w:bCs/>
                  <w:lang w:val="es-ES"/>
                  <w:rPrChange w:id="6962" w:author="Rodrigo García" w:date="2017-09-29T10:07:00Z">
                    <w:rPr>
                      <w:rFonts w:ascii="Monaco" w:hAnsi="Monaco" w:cs="Monaco"/>
                      <w:b/>
                      <w:bCs/>
                      <w:color w:val="000000"/>
                      <w:sz w:val="32"/>
                      <w:szCs w:val="32"/>
                      <w:lang w:val="en-US"/>
                    </w:rPr>
                  </w:rPrChange>
                </w:rPr>
                <w:t>}</w:t>
              </w:r>
            </w:ins>
          </w:p>
          <w:p w14:paraId="738E0903" w14:textId="77777777" w:rsidR="00E066BD" w:rsidRPr="0079203F" w:rsidRDefault="00E066BD">
            <w:pPr>
              <w:rPr>
                <w:ins w:id="6963" w:author="Borja Gonzalez" w:date="2017-09-28T19:27:00Z"/>
                <w:lang w:val="es-ES"/>
                <w:rPrChange w:id="6964" w:author="Rodrigo García" w:date="2017-09-29T10:07:00Z">
                  <w:rPr>
                    <w:ins w:id="6965" w:author="Borja Gonzalez" w:date="2017-09-28T19:27:00Z"/>
                    <w:rFonts w:ascii="Monaco" w:eastAsiaTheme="majorEastAsia" w:hAnsi="Monaco" w:cs="Monaco"/>
                    <w:color w:val="243F60" w:themeColor="accent1" w:themeShade="7F"/>
                    <w:sz w:val="32"/>
                    <w:szCs w:val="32"/>
                    <w:lang w:val="en-US"/>
                  </w:rPr>
                </w:rPrChange>
              </w:rPr>
              <w:pPrChange w:id="6966" w:author="GONZALEZ DIAZ, BORJA" w:date="2017-09-29T19:26:00Z">
                <w:pPr>
                  <w:keepNext/>
                  <w:keepLines/>
                  <w:widowControl w:val="0"/>
                  <w:autoSpaceDE w:val="0"/>
                  <w:autoSpaceDN w:val="0"/>
                  <w:adjustRightInd w:val="0"/>
                  <w:spacing w:before="200"/>
                  <w:outlineLvl w:val="4"/>
                </w:pPr>
              </w:pPrChange>
            </w:pPr>
            <w:ins w:id="6967" w:author="Borja Gonzalez" w:date="2017-09-28T19:27:00Z">
              <w:r w:rsidRPr="0079203F">
                <w:rPr>
                  <w:lang w:val="es-ES"/>
                  <w:rPrChange w:id="6968" w:author="Rodrigo García" w:date="2017-09-29T10:07:00Z">
                    <w:rPr>
                      <w:rFonts w:ascii="Monaco" w:hAnsi="Monaco" w:cs="Monaco"/>
                      <w:sz w:val="32"/>
                      <w:szCs w:val="32"/>
                      <w:lang w:val="en-US"/>
                    </w:rPr>
                  </w:rPrChange>
                </w:rPr>
                <w:t xml:space="preserve">    </w:t>
              </w:r>
              <w:r w:rsidRPr="0079203F">
                <w:rPr>
                  <w:b/>
                  <w:bCs/>
                  <w:color w:val="204A87"/>
                  <w:lang w:val="es-ES"/>
                  <w:rPrChange w:id="6969" w:author="Rodrigo García" w:date="2017-09-29T10:07:00Z">
                    <w:rPr>
                      <w:rFonts w:ascii="Monaco" w:hAnsi="Monaco" w:cs="Monaco"/>
                      <w:b/>
                      <w:bCs/>
                      <w:color w:val="204A87"/>
                      <w:sz w:val="32"/>
                      <w:szCs w:val="32"/>
                      <w:lang w:val="en-US"/>
                    </w:rPr>
                  </w:rPrChange>
                </w:rPr>
                <w:t>var</w:t>
              </w:r>
              <w:r w:rsidRPr="0079203F">
                <w:rPr>
                  <w:lang w:val="es-ES"/>
                  <w:rPrChange w:id="6970" w:author="Rodrigo García" w:date="2017-09-29T10:07:00Z">
                    <w:rPr>
                      <w:rFonts w:ascii="Monaco" w:hAnsi="Monaco" w:cs="Monaco"/>
                      <w:sz w:val="32"/>
                      <w:szCs w:val="32"/>
                      <w:lang w:val="en-US"/>
                    </w:rPr>
                  </w:rPrChange>
                </w:rPr>
                <w:t xml:space="preserve"> Movimiento </w:t>
              </w:r>
              <w:r w:rsidRPr="0079203F">
                <w:rPr>
                  <w:b/>
                  <w:bCs/>
                  <w:color w:val="CE5C00"/>
                  <w:lang w:val="es-ES"/>
                  <w:rPrChange w:id="6971" w:author="Rodrigo García" w:date="2017-09-29T10:07:00Z">
                    <w:rPr>
                      <w:rFonts w:ascii="Monaco" w:hAnsi="Monaco" w:cs="Monaco"/>
                      <w:b/>
                      <w:bCs/>
                      <w:color w:val="CE5C00"/>
                      <w:sz w:val="32"/>
                      <w:szCs w:val="32"/>
                      <w:lang w:val="en-US"/>
                    </w:rPr>
                  </w:rPrChange>
                </w:rPr>
                <w:t>=</w:t>
              </w:r>
              <w:r w:rsidRPr="0079203F">
                <w:rPr>
                  <w:lang w:val="es-ES"/>
                  <w:rPrChange w:id="6972" w:author="Rodrigo García" w:date="2017-09-29T10:07:00Z">
                    <w:rPr>
                      <w:rFonts w:ascii="Monaco" w:hAnsi="Monaco" w:cs="Monaco"/>
                      <w:sz w:val="32"/>
                      <w:szCs w:val="32"/>
                      <w:lang w:val="en-US"/>
                    </w:rPr>
                  </w:rPrChange>
                </w:rPr>
                <w:t xml:space="preserve"> </w:t>
              </w:r>
              <w:proofErr w:type="gramStart"/>
              <w:r w:rsidRPr="0079203F">
                <w:rPr>
                  <w:lang w:val="es-ES"/>
                  <w:rPrChange w:id="6973" w:author="Rodrigo García" w:date="2017-09-29T10:07:00Z">
                    <w:rPr>
                      <w:rFonts w:ascii="Monaco" w:hAnsi="Monaco" w:cs="Monaco"/>
                      <w:sz w:val="32"/>
                      <w:szCs w:val="32"/>
                      <w:lang w:val="en-US"/>
                    </w:rPr>
                  </w:rPrChange>
                </w:rPr>
                <w:t>mov</w:t>
              </w:r>
              <w:r w:rsidRPr="0079203F">
                <w:rPr>
                  <w:b/>
                  <w:bCs/>
                  <w:lang w:val="es-ES"/>
                  <w:rPrChange w:id="6974" w:author="Rodrigo García" w:date="2017-09-29T10:07:00Z">
                    <w:rPr>
                      <w:rFonts w:ascii="Monaco" w:hAnsi="Monaco" w:cs="Monaco"/>
                      <w:b/>
                      <w:bCs/>
                      <w:color w:val="000000"/>
                      <w:sz w:val="32"/>
                      <w:szCs w:val="32"/>
                      <w:lang w:val="en-US"/>
                    </w:rPr>
                  </w:rPrChange>
                </w:rPr>
                <w:t>.</w:t>
              </w:r>
              <w:r w:rsidRPr="0079203F">
                <w:rPr>
                  <w:lang w:val="es-ES"/>
                  <w:rPrChange w:id="6975" w:author="Rodrigo García" w:date="2017-09-29T10:07:00Z">
                    <w:rPr>
                      <w:rFonts w:ascii="Monaco" w:hAnsi="Monaco" w:cs="Monaco"/>
                      <w:color w:val="000000"/>
                      <w:sz w:val="32"/>
                      <w:szCs w:val="32"/>
                      <w:lang w:val="en-US"/>
                    </w:rPr>
                  </w:rPrChange>
                </w:rPr>
                <w:t>split</w:t>
              </w:r>
              <w:proofErr w:type="gramEnd"/>
              <w:r w:rsidRPr="0079203F">
                <w:rPr>
                  <w:b/>
                  <w:bCs/>
                  <w:lang w:val="es-ES"/>
                  <w:rPrChange w:id="6976" w:author="Rodrigo García" w:date="2017-09-29T10:07:00Z">
                    <w:rPr>
                      <w:rFonts w:ascii="Monaco" w:hAnsi="Monaco" w:cs="Monaco"/>
                      <w:b/>
                      <w:bCs/>
                      <w:color w:val="000000"/>
                      <w:sz w:val="32"/>
                      <w:szCs w:val="32"/>
                      <w:lang w:val="en-US"/>
                    </w:rPr>
                  </w:rPrChange>
                </w:rPr>
                <w:t>(</w:t>
              </w:r>
              <w:r w:rsidRPr="0079203F">
                <w:rPr>
                  <w:color w:val="4E9A06"/>
                  <w:lang w:val="es-ES"/>
                  <w:rPrChange w:id="6977" w:author="Rodrigo García" w:date="2017-09-29T10:07:00Z">
                    <w:rPr>
                      <w:rFonts w:ascii="Monaco" w:hAnsi="Monaco" w:cs="Monaco"/>
                      <w:color w:val="4E9A06"/>
                      <w:sz w:val="32"/>
                      <w:szCs w:val="32"/>
                      <w:lang w:val="en-US"/>
                    </w:rPr>
                  </w:rPrChange>
                </w:rPr>
                <w:t>','</w:t>
              </w:r>
              <w:r w:rsidRPr="0079203F">
                <w:rPr>
                  <w:b/>
                  <w:bCs/>
                  <w:lang w:val="es-ES"/>
                  <w:rPrChange w:id="6978" w:author="Rodrigo García" w:date="2017-09-29T10:07:00Z">
                    <w:rPr>
                      <w:rFonts w:ascii="Monaco" w:hAnsi="Monaco" w:cs="Monaco"/>
                      <w:b/>
                      <w:bCs/>
                      <w:color w:val="000000"/>
                      <w:sz w:val="32"/>
                      <w:szCs w:val="32"/>
                      <w:lang w:val="en-US"/>
                    </w:rPr>
                  </w:rPrChange>
                </w:rPr>
                <w:t>);</w:t>
              </w:r>
            </w:ins>
          </w:p>
          <w:p w14:paraId="2AFCB5BF" w14:textId="77777777" w:rsidR="00E066BD" w:rsidRPr="0079203F" w:rsidRDefault="00E066BD">
            <w:pPr>
              <w:rPr>
                <w:ins w:id="6979" w:author="Borja Gonzalez" w:date="2017-09-28T19:27:00Z"/>
                <w:lang w:val="es-ES"/>
                <w:rPrChange w:id="6980" w:author="Rodrigo García" w:date="2017-09-29T10:07:00Z">
                  <w:rPr>
                    <w:ins w:id="6981" w:author="Borja Gonzalez" w:date="2017-09-28T19:27:00Z"/>
                    <w:rFonts w:ascii="Monaco" w:eastAsiaTheme="majorEastAsia" w:hAnsi="Monaco" w:cs="Monaco"/>
                    <w:color w:val="243F60" w:themeColor="accent1" w:themeShade="7F"/>
                    <w:sz w:val="32"/>
                    <w:szCs w:val="32"/>
                    <w:lang w:val="en-US"/>
                  </w:rPr>
                </w:rPrChange>
              </w:rPr>
              <w:pPrChange w:id="6982" w:author="GONZALEZ DIAZ, BORJA" w:date="2017-09-29T19:26:00Z">
                <w:pPr>
                  <w:keepNext/>
                  <w:keepLines/>
                  <w:widowControl w:val="0"/>
                  <w:autoSpaceDE w:val="0"/>
                  <w:autoSpaceDN w:val="0"/>
                  <w:adjustRightInd w:val="0"/>
                  <w:spacing w:before="200"/>
                  <w:outlineLvl w:val="4"/>
                </w:pPr>
              </w:pPrChange>
            </w:pPr>
            <w:ins w:id="6983" w:author="Borja Gonzalez" w:date="2017-09-28T19:27:00Z">
              <w:r w:rsidRPr="0079203F">
                <w:rPr>
                  <w:lang w:val="es-ES"/>
                  <w:rPrChange w:id="6984" w:author="Rodrigo García" w:date="2017-09-29T10:07:00Z">
                    <w:rPr>
                      <w:rFonts w:ascii="Monaco" w:hAnsi="Monaco" w:cs="Monaco"/>
                      <w:sz w:val="32"/>
                      <w:szCs w:val="32"/>
                      <w:lang w:val="en-US"/>
                    </w:rPr>
                  </w:rPrChange>
                </w:rPr>
                <w:t xml:space="preserve">    </w:t>
              </w:r>
              <w:r w:rsidRPr="0079203F">
                <w:rPr>
                  <w:b/>
                  <w:bCs/>
                  <w:color w:val="204A87"/>
                  <w:lang w:val="es-ES"/>
                  <w:rPrChange w:id="6985" w:author="Rodrigo García" w:date="2017-09-29T10:07:00Z">
                    <w:rPr>
                      <w:rFonts w:ascii="Monaco" w:hAnsi="Monaco" w:cs="Monaco"/>
                      <w:b/>
                      <w:bCs/>
                      <w:color w:val="204A87"/>
                      <w:sz w:val="32"/>
                      <w:szCs w:val="32"/>
                      <w:lang w:val="en-US"/>
                    </w:rPr>
                  </w:rPrChange>
                </w:rPr>
                <w:t>var</w:t>
              </w:r>
              <w:r w:rsidRPr="0079203F">
                <w:rPr>
                  <w:lang w:val="es-ES"/>
                  <w:rPrChange w:id="6986" w:author="Rodrigo García" w:date="2017-09-29T10:07:00Z">
                    <w:rPr>
                      <w:rFonts w:ascii="Monaco" w:hAnsi="Monaco" w:cs="Monaco"/>
                      <w:sz w:val="32"/>
                      <w:szCs w:val="32"/>
                      <w:lang w:val="en-US"/>
                    </w:rPr>
                  </w:rPrChange>
                </w:rPr>
                <w:t xml:space="preserve"> Tiempo </w:t>
              </w:r>
              <w:r w:rsidRPr="0079203F">
                <w:rPr>
                  <w:b/>
                  <w:bCs/>
                  <w:color w:val="CE5C00"/>
                  <w:lang w:val="es-ES"/>
                  <w:rPrChange w:id="6987" w:author="Rodrigo García" w:date="2017-09-29T10:07:00Z">
                    <w:rPr>
                      <w:rFonts w:ascii="Monaco" w:hAnsi="Monaco" w:cs="Monaco"/>
                      <w:b/>
                      <w:bCs/>
                      <w:color w:val="CE5C00"/>
                      <w:sz w:val="32"/>
                      <w:szCs w:val="32"/>
                      <w:lang w:val="en-US"/>
                    </w:rPr>
                  </w:rPrChange>
                </w:rPr>
                <w:t>=</w:t>
              </w:r>
              <w:r w:rsidRPr="0079203F">
                <w:rPr>
                  <w:lang w:val="es-ES"/>
                  <w:rPrChange w:id="6988" w:author="Rodrigo García" w:date="2017-09-29T10:07:00Z">
                    <w:rPr>
                      <w:rFonts w:ascii="Monaco" w:hAnsi="Monaco" w:cs="Monaco"/>
                      <w:sz w:val="32"/>
                      <w:szCs w:val="32"/>
                      <w:lang w:val="en-US"/>
                    </w:rPr>
                  </w:rPrChange>
                </w:rPr>
                <w:t xml:space="preserve"> </w:t>
              </w:r>
              <w:proofErr w:type="gramStart"/>
              <w:r w:rsidRPr="0079203F">
                <w:rPr>
                  <w:lang w:val="es-ES"/>
                  <w:rPrChange w:id="6989" w:author="Rodrigo García" w:date="2017-09-29T10:07:00Z">
                    <w:rPr>
                      <w:rFonts w:ascii="Monaco" w:hAnsi="Monaco" w:cs="Monaco"/>
                      <w:sz w:val="32"/>
                      <w:szCs w:val="32"/>
                      <w:lang w:val="en-US"/>
                    </w:rPr>
                  </w:rPrChange>
                </w:rPr>
                <w:t>time</w:t>
              </w:r>
              <w:r w:rsidRPr="0079203F">
                <w:rPr>
                  <w:b/>
                  <w:bCs/>
                  <w:lang w:val="es-ES"/>
                  <w:rPrChange w:id="6990" w:author="Rodrigo García" w:date="2017-09-29T10:07:00Z">
                    <w:rPr>
                      <w:rFonts w:ascii="Monaco" w:hAnsi="Monaco" w:cs="Monaco"/>
                      <w:b/>
                      <w:bCs/>
                      <w:color w:val="000000"/>
                      <w:sz w:val="32"/>
                      <w:szCs w:val="32"/>
                      <w:lang w:val="en-US"/>
                    </w:rPr>
                  </w:rPrChange>
                </w:rPr>
                <w:t>.</w:t>
              </w:r>
              <w:r w:rsidRPr="0079203F">
                <w:rPr>
                  <w:lang w:val="es-ES"/>
                  <w:rPrChange w:id="6991" w:author="Rodrigo García" w:date="2017-09-29T10:07:00Z">
                    <w:rPr>
                      <w:rFonts w:ascii="Monaco" w:hAnsi="Monaco" w:cs="Monaco"/>
                      <w:color w:val="000000"/>
                      <w:sz w:val="32"/>
                      <w:szCs w:val="32"/>
                      <w:lang w:val="en-US"/>
                    </w:rPr>
                  </w:rPrChange>
                </w:rPr>
                <w:t>split</w:t>
              </w:r>
              <w:proofErr w:type="gramEnd"/>
              <w:r w:rsidRPr="0079203F">
                <w:rPr>
                  <w:b/>
                  <w:bCs/>
                  <w:lang w:val="es-ES"/>
                  <w:rPrChange w:id="6992" w:author="Rodrigo García" w:date="2017-09-29T10:07:00Z">
                    <w:rPr>
                      <w:rFonts w:ascii="Monaco" w:hAnsi="Monaco" w:cs="Monaco"/>
                      <w:b/>
                      <w:bCs/>
                      <w:color w:val="000000"/>
                      <w:sz w:val="32"/>
                      <w:szCs w:val="32"/>
                      <w:lang w:val="en-US"/>
                    </w:rPr>
                  </w:rPrChange>
                </w:rPr>
                <w:t>(</w:t>
              </w:r>
              <w:r w:rsidRPr="0079203F">
                <w:rPr>
                  <w:color w:val="4E9A06"/>
                  <w:lang w:val="es-ES"/>
                  <w:rPrChange w:id="6993" w:author="Rodrigo García" w:date="2017-09-29T10:07:00Z">
                    <w:rPr>
                      <w:rFonts w:ascii="Monaco" w:hAnsi="Monaco" w:cs="Monaco"/>
                      <w:color w:val="4E9A06"/>
                      <w:sz w:val="32"/>
                      <w:szCs w:val="32"/>
                      <w:lang w:val="en-US"/>
                    </w:rPr>
                  </w:rPrChange>
                </w:rPr>
                <w:t>','</w:t>
              </w:r>
              <w:r w:rsidRPr="0079203F">
                <w:rPr>
                  <w:b/>
                  <w:bCs/>
                  <w:lang w:val="es-ES"/>
                  <w:rPrChange w:id="6994" w:author="Rodrigo García" w:date="2017-09-29T10:07:00Z">
                    <w:rPr>
                      <w:rFonts w:ascii="Monaco" w:hAnsi="Monaco" w:cs="Monaco"/>
                      <w:b/>
                      <w:bCs/>
                      <w:color w:val="000000"/>
                      <w:sz w:val="32"/>
                      <w:szCs w:val="32"/>
                      <w:lang w:val="en-US"/>
                    </w:rPr>
                  </w:rPrChange>
                </w:rPr>
                <w:t>);</w:t>
              </w:r>
            </w:ins>
          </w:p>
          <w:p w14:paraId="3BD52B64" w14:textId="77777777" w:rsidR="00E066BD" w:rsidRPr="00E066BD" w:rsidRDefault="00E066BD">
            <w:pPr>
              <w:rPr>
                <w:ins w:id="6995" w:author="Borja Gonzalez" w:date="2017-09-28T19:27:00Z"/>
                <w:lang w:val="en-US"/>
                <w:rPrChange w:id="6996" w:author="Borja Gonzalez" w:date="2017-09-28T19:28:00Z">
                  <w:rPr>
                    <w:ins w:id="6997" w:author="Borja Gonzalez" w:date="2017-09-28T19:27:00Z"/>
                    <w:rFonts w:ascii="Monaco" w:eastAsiaTheme="majorEastAsia" w:hAnsi="Monaco" w:cs="Monaco"/>
                    <w:color w:val="243F60" w:themeColor="accent1" w:themeShade="7F"/>
                    <w:sz w:val="32"/>
                    <w:szCs w:val="32"/>
                    <w:lang w:val="en-US"/>
                  </w:rPr>
                </w:rPrChange>
              </w:rPr>
              <w:pPrChange w:id="6998" w:author="GONZALEZ DIAZ, BORJA" w:date="2017-09-29T19:26:00Z">
                <w:pPr>
                  <w:keepNext/>
                  <w:keepLines/>
                  <w:widowControl w:val="0"/>
                  <w:autoSpaceDE w:val="0"/>
                  <w:autoSpaceDN w:val="0"/>
                  <w:adjustRightInd w:val="0"/>
                  <w:spacing w:before="200"/>
                  <w:outlineLvl w:val="4"/>
                </w:pPr>
              </w:pPrChange>
            </w:pPr>
            <w:ins w:id="6999" w:author="Borja Gonzalez" w:date="2017-09-28T19:27:00Z">
              <w:r w:rsidRPr="0079203F">
                <w:rPr>
                  <w:lang w:val="es-ES"/>
                  <w:rPrChange w:id="7000" w:author="Rodrigo García" w:date="2017-09-29T10:07:00Z">
                    <w:rPr>
                      <w:rFonts w:ascii="Monaco" w:hAnsi="Monaco" w:cs="Monaco"/>
                      <w:sz w:val="32"/>
                      <w:szCs w:val="32"/>
                      <w:lang w:val="en-US"/>
                    </w:rPr>
                  </w:rPrChange>
                </w:rPr>
                <w:t xml:space="preserve">    </w:t>
              </w:r>
              <w:r w:rsidRPr="00E066BD">
                <w:rPr>
                  <w:b/>
                  <w:bCs/>
                  <w:color w:val="204A87"/>
                  <w:lang w:val="en-US"/>
                  <w:rPrChange w:id="7001" w:author="Borja Gonzalez" w:date="2017-09-28T19:28:00Z">
                    <w:rPr>
                      <w:rFonts w:ascii="Monaco" w:hAnsi="Monaco" w:cs="Monaco"/>
                      <w:b/>
                      <w:bCs/>
                      <w:color w:val="204A87"/>
                      <w:sz w:val="32"/>
                      <w:szCs w:val="32"/>
                      <w:lang w:val="en-US"/>
                    </w:rPr>
                  </w:rPrChange>
                </w:rPr>
                <w:t>const</w:t>
              </w:r>
              <w:r w:rsidRPr="00E066BD">
                <w:rPr>
                  <w:lang w:val="en-US"/>
                  <w:rPrChange w:id="7002" w:author="Borja Gonzalez" w:date="2017-09-28T19:28:00Z">
                    <w:rPr>
                      <w:rFonts w:ascii="Monaco" w:hAnsi="Monaco" w:cs="Monaco"/>
                      <w:sz w:val="32"/>
                      <w:szCs w:val="32"/>
                      <w:lang w:val="en-US"/>
                    </w:rPr>
                  </w:rPrChange>
                </w:rPr>
                <w:t xml:space="preserve"> CHART </w:t>
              </w:r>
              <w:r w:rsidRPr="00E066BD">
                <w:rPr>
                  <w:b/>
                  <w:bCs/>
                  <w:color w:val="CE5C00"/>
                  <w:lang w:val="en-US"/>
                  <w:rPrChange w:id="7003" w:author="Borja Gonzalez" w:date="2017-09-28T19:28:00Z">
                    <w:rPr>
                      <w:rFonts w:ascii="Monaco" w:hAnsi="Monaco" w:cs="Monaco"/>
                      <w:b/>
                      <w:bCs/>
                      <w:color w:val="CE5C00"/>
                      <w:sz w:val="32"/>
                      <w:szCs w:val="32"/>
                      <w:lang w:val="en-US"/>
                    </w:rPr>
                  </w:rPrChange>
                </w:rPr>
                <w:t>=</w:t>
              </w:r>
              <w:r w:rsidRPr="00E066BD">
                <w:rPr>
                  <w:lang w:val="en-US"/>
                  <w:rPrChange w:id="7004" w:author="Borja Gonzalez" w:date="2017-09-28T19:28:00Z">
                    <w:rPr>
                      <w:rFonts w:ascii="Monaco" w:hAnsi="Monaco" w:cs="Monaco"/>
                      <w:sz w:val="32"/>
                      <w:szCs w:val="32"/>
                      <w:lang w:val="en-US"/>
                    </w:rPr>
                  </w:rPrChange>
                </w:rPr>
                <w:t xml:space="preserve"> </w:t>
              </w:r>
              <w:proofErr w:type="gramStart"/>
              <w:r w:rsidRPr="00E066BD">
                <w:rPr>
                  <w:color w:val="204A87"/>
                  <w:lang w:val="en-US"/>
                  <w:rPrChange w:id="7005" w:author="Borja Gonzalez" w:date="2017-09-28T19:28:00Z">
                    <w:rPr>
                      <w:rFonts w:ascii="Monaco" w:hAnsi="Monaco" w:cs="Monaco"/>
                      <w:color w:val="204A87"/>
                      <w:sz w:val="32"/>
                      <w:szCs w:val="32"/>
                      <w:lang w:val="en-US"/>
                    </w:rPr>
                  </w:rPrChange>
                </w:rPr>
                <w:t>document</w:t>
              </w:r>
              <w:r w:rsidRPr="00E066BD">
                <w:rPr>
                  <w:b/>
                  <w:bCs/>
                  <w:lang w:val="en-US"/>
                  <w:rPrChange w:id="7006" w:author="Borja Gonzalez" w:date="2017-09-28T19:28:00Z">
                    <w:rPr>
                      <w:rFonts w:ascii="Monaco" w:hAnsi="Monaco" w:cs="Monaco"/>
                      <w:b/>
                      <w:bCs/>
                      <w:color w:val="000000"/>
                      <w:sz w:val="32"/>
                      <w:szCs w:val="32"/>
                      <w:lang w:val="en-US"/>
                    </w:rPr>
                  </w:rPrChange>
                </w:rPr>
                <w:t>.</w:t>
              </w:r>
              <w:r w:rsidRPr="00E066BD">
                <w:rPr>
                  <w:lang w:val="en-US"/>
                  <w:rPrChange w:id="7007" w:author="Borja Gonzalez" w:date="2017-09-28T19:28:00Z">
                    <w:rPr>
                      <w:rFonts w:ascii="Monaco" w:hAnsi="Monaco" w:cs="Monaco"/>
                      <w:color w:val="000000"/>
                      <w:sz w:val="32"/>
                      <w:szCs w:val="32"/>
                      <w:lang w:val="en-US"/>
                    </w:rPr>
                  </w:rPrChange>
                </w:rPr>
                <w:t>getElementById</w:t>
              </w:r>
              <w:proofErr w:type="gramEnd"/>
              <w:r w:rsidRPr="00E066BD">
                <w:rPr>
                  <w:b/>
                  <w:bCs/>
                  <w:lang w:val="en-US"/>
                  <w:rPrChange w:id="7008" w:author="Borja Gonzalez" w:date="2017-09-28T19:28:00Z">
                    <w:rPr>
                      <w:rFonts w:ascii="Monaco" w:hAnsi="Monaco" w:cs="Monaco"/>
                      <w:b/>
                      <w:bCs/>
                      <w:color w:val="000000"/>
                      <w:sz w:val="32"/>
                      <w:szCs w:val="32"/>
                      <w:lang w:val="en-US"/>
                    </w:rPr>
                  </w:rPrChange>
                </w:rPr>
                <w:t>(</w:t>
              </w:r>
              <w:r w:rsidRPr="00E066BD">
                <w:rPr>
                  <w:color w:val="4E9A06"/>
                  <w:lang w:val="en-US"/>
                  <w:rPrChange w:id="7009" w:author="Borja Gonzalez" w:date="2017-09-28T19:28:00Z">
                    <w:rPr>
                      <w:rFonts w:ascii="Monaco" w:hAnsi="Monaco" w:cs="Monaco"/>
                      <w:color w:val="4E9A06"/>
                      <w:sz w:val="32"/>
                      <w:szCs w:val="32"/>
                      <w:lang w:val="en-US"/>
                    </w:rPr>
                  </w:rPrChange>
                </w:rPr>
                <w:t>"lineChart"</w:t>
              </w:r>
              <w:r w:rsidRPr="00E066BD">
                <w:rPr>
                  <w:b/>
                  <w:bCs/>
                  <w:lang w:val="en-US"/>
                  <w:rPrChange w:id="7010" w:author="Borja Gonzalez" w:date="2017-09-28T19:28:00Z">
                    <w:rPr>
                      <w:rFonts w:ascii="Monaco" w:hAnsi="Monaco" w:cs="Monaco"/>
                      <w:b/>
                      <w:bCs/>
                      <w:color w:val="000000"/>
                      <w:sz w:val="32"/>
                      <w:szCs w:val="32"/>
                      <w:lang w:val="en-US"/>
                    </w:rPr>
                  </w:rPrChange>
                </w:rPr>
                <w:t>);</w:t>
              </w:r>
            </w:ins>
          </w:p>
          <w:p w14:paraId="7BEE6E58" w14:textId="77777777" w:rsidR="00E066BD" w:rsidRPr="00E066BD" w:rsidRDefault="00E066BD">
            <w:pPr>
              <w:rPr>
                <w:ins w:id="7011" w:author="Borja Gonzalez" w:date="2017-09-28T19:27:00Z"/>
                <w:lang w:val="en-US"/>
                <w:rPrChange w:id="7012" w:author="Borja Gonzalez" w:date="2017-09-28T19:28:00Z">
                  <w:rPr>
                    <w:ins w:id="7013" w:author="Borja Gonzalez" w:date="2017-09-28T19:27:00Z"/>
                    <w:rFonts w:ascii="Monaco" w:eastAsiaTheme="majorEastAsia" w:hAnsi="Monaco" w:cs="Monaco"/>
                    <w:color w:val="243F60" w:themeColor="accent1" w:themeShade="7F"/>
                    <w:sz w:val="32"/>
                    <w:szCs w:val="32"/>
                    <w:lang w:val="en-US"/>
                  </w:rPr>
                </w:rPrChange>
              </w:rPr>
              <w:pPrChange w:id="7014" w:author="GONZALEZ DIAZ, BORJA" w:date="2017-09-29T19:26:00Z">
                <w:pPr>
                  <w:keepNext/>
                  <w:keepLines/>
                  <w:widowControl w:val="0"/>
                  <w:autoSpaceDE w:val="0"/>
                  <w:autoSpaceDN w:val="0"/>
                  <w:adjustRightInd w:val="0"/>
                  <w:spacing w:before="200"/>
                  <w:outlineLvl w:val="4"/>
                </w:pPr>
              </w:pPrChange>
            </w:pPr>
            <w:ins w:id="7015" w:author="Borja Gonzalez" w:date="2017-09-28T19:27:00Z">
              <w:r w:rsidRPr="00E066BD">
                <w:rPr>
                  <w:lang w:val="en-US"/>
                  <w:rPrChange w:id="7016" w:author="Borja Gonzalez" w:date="2017-09-28T19:28:00Z">
                    <w:rPr>
                      <w:rFonts w:ascii="Monaco" w:hAnsi="Monaco" w:cs="Monaco"/>
                      <w:sz w:val="32"/>
                      <w:szCs w:val="32"/>
                      <w:lang w:val="en-US"/>
                    </w:rPr>
                  </w:rPrChange>
                </w:rPr>
                <w:t xml:space="preserve">    </w:t>
              </w:r>
              <w:r w:rsidRPr="00E066BD">
                <w:rPr>
                  <w:b/>
                  <w:bCs/>
                  <w:color w:val="204A87"/>
                  <w:lang w:val="en-US"/>
                  <w:rPrChange w:id="7017" w:author="Borja Gonzalez" w:date="2017-09-28T19:28:00Z">
                    <w:rPr>
                      <w:rFonts w:ascii="Monaco" w:hAnsi="Monaco" w:cs="Monaco"/>
                      <w:b/>
                      <w:bCs/>
                      <w:color w:val="204A87"/>
                      <w:sz w:val="32"/>
                      <w:szCs w:val="32"/>
                      <w:lang w:val="en-US"/>
                    </w:rPr>
                  </w:rPrChange>
                </w:rPr>
                <w:t>if</w:t>
              </w:r>
              <w:r w:rsidRPr="00E066BD">
                <w:rPr>
                  <w:lang w:val="en-US"/>
                  <w:rPrChange w:id="7018" w:author="Borja Gonzalez" w:date="2017-09-28T19:28:00Z">
                    <w:rPr>
                      <w:rFonts w:ascii="Monaco" w:hAnsi="Monaco" w:cs="Monaco"/>
                      <w:sz w:val="32"/>
                      <w:szCs w:val="32"/>
                      <w:lang w:val="en-US"/>
                    </w:rPr>
                  </w:rPrChange>
                </w:rPr>
                <w:t xml:space="preserve"> </w:t>
              </w:r>
              <w:r w:rsidRPr="00E066BD">
                <w:rPr>
                  <w:b/>
                  <w:bCs/>
                  <w:lang w:val="en-US"/>
                  <w:rPrChange w:id="7019" w:author="Borja Gonzalez" w:date="2017-09-28T19:28:00Z">
                    <w:rPr>
                      <w:rFonts w:ascii="Monaco" w:hAnsi="Monaco" w:cs="Monaco"/>
                      <w:b/>
                      <w:bCs/>
                      <w:color w:val="000000"/>
                      <w:sz w:val="32"/>
                      <w:szCs w:val="32"/>
                      <w:lang w:val="en-US"/>
                    </w:rPr>
                  </w:rPrChange>
                </w:rPr>
                <w:t>(</w:t>
              </w:r>
              <w:r w:rsidRPr="00E066BD">
                <w:rPr>
                  <w:lang w:val="en-US"/>
                  <w:rPrChange w:id="7020" w:author="Borja Gonzalez" w:date="2017-09-28T19:28:00Z">
                    <w:rPr>
                      <w:rFonts w:ascii="Monaco" w:hAnsi="Monaco" w:cs="Monaco"/>
                      <w:color w:val="000000"/>
                      <w:sz w:val="32"/>
                      <w:szCs w:val="32"/>
                      <w:lang w:val="en-US"/>
                    </w:rPr>
                  </w:rPrChange>
                </w:rPr>
                <w:t>var_i</w:t>
              </w:r>
              <w:r w:rsidRPr="00E066BD">
                <w:rPr>
                  <w:b/>
                  <w:bCs/>
                  <w:color w:val="CE5C00"/>
                  <w:lang w:val="en-US"/>
                  <w:rPrChange w:id="7021" w:author="Borja Gonzalez" w:date="2017-09-28T19:28:00Z">
                    <w:rPr>
                      <w:rFonts w:ascii="Monaco" w:hAnsi="Monaco" w:cs="Monaco"/>
                      <w:b/>
                      <w:bCs/>
                      <w:color w:val="CE5C00"/>
                      <w:sz w:val="32"/>
                      <w:szCs w:val="32"/>
                      <w:lang w:val="en-US"/>
                    </w:rPr>
                  </w:rPrChange>
                </w:rPr>
                <w:t>&gt;=</w:t>
              </w:r>
              <w:proofErr w:type="gramStart"/>
              <w:r w:rsidRPr="00E066BD">
                <w:rPr>
                  <w:b/>
                  <w:bCs/>
                  <w:color w:val="0000CF"/>
                  <w:lang w:val="en-US"/>
                  <w:rPrChange w:id="7022" w:author="Borja Gonzalez" w:date="2017-09-28T19:28:00Z">
                    <w:rPr>
                      <w:rFonts w:ascii="Monaco" w:hAnsi="Monaco" w:cs="Monaco"/>
                      <w:b/>
                      <w:bCs/>
                      <w:color w:val="0000CF"/>
                      <w:sz w:val="32"/>
                      <w:szCs w:val="32"/>
                      <w:lang w:val="en-US"/>
                    </w:rPr>
                  </w:rPrChange>
                </w:rPr>
                <w:t>2</w:t>
              </w:r>
              <w:r w:rsidRPr="00E066BD">
                <w:rPr>
                  <w:b/>
                  <w:bCs/>
                  <w:lang w:val="en-US"/>
                  <w:rPrChange w:id="7023" w:author="Borja Gonzalez" w:date="2017-09-28T19:28:00Z">
                    <w:rPr>
                      <w:rFonts w:ascii="Monaco" w:hAnsi="Monaco" w:cs="Monaco"/>
                      <w:b/>
                      <w:bCs/>
                      <w:color w:val="000000"/>
                      <w:sz w:val="32"/>
                      <w:szCs w:val="32"/>
                      <w:lang w:val="en-US"/>
                    </w:rPr>
                  </w:rPrChange>
                </w:rPr>
                <w:t>){</w:t>
              </w:r>
              <w:proofErr w:type="gramEnd"/>
            </w:ins>
          </w:p>
          <w:p w14:paraId="050C3011" w14:textId="77777777" w:rsidR="00E066BD" w:rsidRPr="00E066BD" w:rsidRDefault="00E066BD">
            <w:pPr>
              <w:rPr>
                <w:ins w:id="7024" w:author="Borja Gonzalez" w:date="2017-09-28T19:27:00Z"/>
                <w:lang w:val="en-US"/>
                <w:rPrChange w:id="7025" w:author="Borja Gonzalez" w:date="2017-09-28T19:28:00Z">
                  <w:rPr>
                    <w:ins w:id="7026" w:author="Borja Gonzalez" w:date="2017-09-28T19:27:00Z"/>
                    <w:rFonts w:ascii="Monaco" w:eastAsiaTheme="majorEastAsia" w:hAnsi="Monaco" w:cs="Monaco"/>
                    <w:color w:val="243F60" w:themeColor="accent1" w:themeShade="7F"/>
                    <w:sz w:val="32"/>
                    <w:szCs w:val="32"/>
                    <w:lang w:val="en-US"/>
                  </w:rPr>
                </w:rPrChange>
              </w:rPr>
              <w:pPrChange w:id="7027" w:author="GONZALEZ DIAZ, BORJA" w:date="2017-09-29T19:26:00Z">
                <w:pPr>
                  <w:keepNext/>
                  <w:keepLines/>
                  <w:widowControl w:val="0"/>
                  <w:autoSpaceDE w:val="0"/>
                  <w:autoSpaceDN w:val="0"/>
                  <w:adjustRightInd w:val="0"/>
                  <w:spacing w:before="200"/>
                  <w:outlineLvl w:val="4"/>
                </w:pPr>
              </w:pPrChange>
            </w:pPr>
            <w:ins w:id="7028" w:author="Borja Gonzalez" w:date="2017-09-28T19:27:00Z">
              <w:r w:rsidRPr="00E066BD">
                <w:rPr>
                  <w:lang w:val="en-US"/>
                  <w:rPrChange w:id="7029" w:author="Borja Gonzalez" w:date="2017-09-28T19:28:00Z">
                    <w:rPr>
                      <w:rFonts w:ascii="Monaco" w:hAnsi="Monaco" w:cs="Monaco"/>
                      <w:sz w:val="32"/>
                      <w:szCs w:val="32"/>
                      <w:lang w:val="en-US"/>
                    </w:rPr>
                  </w:rPrChange>
                </w:rPr>
                <w:t xml:space="preserve">        lineChart</w:t>
              </w:r>
              <w:r w:rsidRPr="00E066BD">
                <w:rPr>
                  <w:b/>
                  <w:bCs/>
                  <w:lang w:val="en-US"/>
                  <w:rPrChange w:id="7030" w:author="Borja Gonzalez" w:date="2017-09-28T19:28:00Z">
                    <w:rPr>
                      <w:rFonts w:ascii="Monaco" w:hAnsi="Monaco" w:cs="Monaco"/>
                      <w:b/>
                      <w:bCs/>
                      <w:color w:val="000000"/>
                      <w:sz w:val="32"/>
                      <w:szCs w:val="32"/>
                      <w:lang w:val="en-US"/>
                    </w:rPr>
                  </w:rPrChange>
                </w:rPr>
                <w:t>.</w:t>
              </w:r>
              <w:r w:rsidRPr="00E066BD">
                <w:rPr>
                  <w:lang w:val="en-US"/>
                  <w:rPrChange w:id="7031" w:author="Borja Gonzalez" w:date="2017-09-28T19:28:00Z">
                    <w:rPr>
                      <w:rFonts w:ascii="Monaco" w:hAnsi="Monaco" w:cs="Monaco"/>
                      <w:color w:val="000000"/>
                      <w:sz w:val="32"/>
                      <w:szCs w:val="32"/>
                      <w:lang w:val="en-US"/>
                    </w:rPr>
                  </w:rPrChange>
                </w:rPr>
                <w:t>destroy</w:t>
              </w:r>
              <w:r w:rsidRPr="00E066BD">
                <w:rPr>
                  <w:b/>
                  <w:bCs/>
                  <w:lang w:val="en-US"/>
                  <w:rPrChange w:id="7032" w:author="Borja Gonzalez" w:date="2017-09-28T19:28:00Z">
                    <w:rPr>
                      <w:rFonts w:ascii="Monaco" w:hAnsi="Monaco" w:cs="Monaco"/>
                      <w:b/>
                      <w:bCs/>
                      <w:color w:val="000000"/>
                      <w:sz w:val="32"/>
                      <w:szCs w:val="32"/>
                      <w:lang w:val="en-US"/>
                    </w:rPr>
                  </w:rPrChange>
                </w:rPr>
                <w:t>();</w:t>
              </w:r>
            </w:ins>
          </w:p>
          <w:p w14:paraId="3F9CA6A9" w14:textId="77777777" w:rsidR="00E066BD" w:rsidRPr="00E066BD" w:rsidRDefault="00E066BD">
            <w:pPr>
              <w:rPr>
                <w:ins w:id="7033" w:author="Borja Gonzalez" w:date="2017-09-28T19:27:00Z"/>
                <w:lang w:val="en-US"/>
                <w:rPrChange w:id="7034" w:author="Borja Gonzalez" w:date="2017-09-28T19:28:00Z">
                  <w:rPr>
                    <w:ins w:id="7035" w:author="Borja Gonzalez" w:date="2017-09-28T19:27:00Z"/>
                    <w:rFonts w:ascii="Monaco" w:eastAsiaTheme="majorEastAsia" w:hAnsi="Monaco" w:cs="Monaco"/>
                    <w:color w:val="243F60" w:themeColor="accent1" w:themeShade="7F"/>
                    <w:sz w:val="32"/>
                    <w:szCs w:val="32"/>
                    <w:lang w:val="en-US"/>
                  </w:rPr>
                </w:rPrChange>
              </w:rPr>
              <w:pPrChange w:id="7036" w:author="GONZALEZ DIAZ, BORJA" w:date="2017-09-29T19:26:00Z">
                <w:pPr>
                  <w:keepNext/>
                  <w:keepLines/>
                  <w:widowControl w:val="0"/>
                  <w:autoSpaceDE w:val="0"/>
                  <w:autoSpaceDN w:val="0"/>
                  <w:adjustRightInd w:val="0"/>
                  <w:spacing w:before="200"/>
                  <w:outlineLvl w:val="4"/>
                </w:pPr>
              </w:pPrChange>
            </w:pPr>
            <w:ins w:id="7037" w:author="Borja Gonzalez" w:date="2017-09-28T19:27:00Z">
              <w:r w:rsidRPr="00E066BD">
                <w:rPr>
                  <w:lang w:val="en-US"/>
                  <w:rPrChange w:id="7038" w:author="Borja Gonzalez" w:date="2017-09-28T19:28:00Z">
                    <w:rPr>
                      <w:rFonts w:ascii="Monaco" w:hAnsi="Monaco" w:cs="Monaco"/>
                      <w:sz w:val="32"/>
                      <w:szCs w:val="32"/>
                      <w:lang w:val="en-US"/>
                    </w:rPr>
                  </w:rPrChange>
                </w:rPr>
                <w:t xml:space="preserve">    </w:t>
              </w:r>
              <w:r w:rsidRPr="00E066BD">
                <w:rPr>
                  <w:b/>
                  <w:bCs/>
                  <w:lang w:val="en-US"/>
                  <w:rPrChange w:id="7039" w:author="Borja Gonzalez" w:date="2017-09-28T19:28:00Z">
                    <w:rPr>
                      <w:rFonts w:ascii="Monaco" w:hAnsi="Monaco" w:cs="Monaco"/>
                      <w:b/>
                      <w:bCs/>
                      <w:color w:val="000000"/>
                      <w:sz w:val="32"/>
                      <w:szCs w:val="32"/>
                      <w:lang w:val="en-US"/>
                    </w:rPr>
                  </w:rPrChange>
                </w:rPr>
                <w:t>}</w:t>
              </w:r>
            </w:ins>
          </w:p>
          <w:p w14:paraId="77B27ADB" w14:textId="77777777" w:rsidR="00E066BD" w:rsidRPr="00E066BD" w:rsidRDefault="00E066BD">
            <w:pPr>
              <w:rPr>
                <w:ins w:id="7040" w:author="Borja Gonzalez" w:date="2017-09-28T19:27:00Z"/>
                <w:lang w:val="en-US"/>
                <w:rPrChange w:id="7041" w:author="Borja Gonzalez" w:date="2017-09-28T19:28:00Z">
                  <w:rPr>
                    <w:ins w:id="7042" w:author="Borja Gonzalez" w:date="2017-09-28T19:27:00Z"/>
                    <w:rFonts w:ascii="Monaco" w:eastAsiaTheme="majorEastAsia" w:hAnsi="Monaco" w:cs="Monaco"/>
                    <w:color w:val="243F60" w:themeColor="accent1" w:themeShade="7F"/>
                    <w:sz w:val="32"/>
                    <w:szCs w:val="32"/>
                    <w:lang w:val="en-US"/>
                  </w:rPr>
                </w:rPrChange>
              </w:rPr>
              <w:pPrChange w:id="7043" w:author="GONZALEZ DIAZ, BORJA" w:date="2017-09-29T19:26:00Z">
                <w:pPr>
                  <w:keepNext/>
                  <w:keepLines/>
                  <w:widowControl w:val="0"/>
                  <w:autoSpaceDE w:val="0"/>
                  <w:autoSpaceDN w:val="0"/>
                  <w:adjustRightInd w:val="0"/>
                  <w:spacing w:before="200"/>
                  <w:outlineLvl w:val="4"/>
                </w:pPr>
              </w:pPrChange>
            </w:pPr>
            <w:ins w:id="7044" w:author="Borja Gonzalez" w:date="2017-09-28T19:27:00Z">
              <w:r w:rsidRPr="00E066BD">
                <w:rPr>
                  <w:lang w:val="en-US"/>
                  <w:rPrChange w:id="7045" w:author="Borja Gonzalez" w:date="2017-09-28T19:28:00Z">
                    <w:rPr>
                      <w:rFonts w:ascii="Monaco" w:hAnsi="Monaco" w:cs="Monaco"/>
                      <w:sz w:val="32"/>
                      <w:szCs w:val="32"/>
                      <w:lang w:val="en-US"/>
                    </w:rPr>
                  </w:rPrChange>
                </w:rPr>
                <w:t xml:space="preserve">    lineChart </w:t>
              </w:r>
              <w:r w:rsidRPr="00E066BD">
                <w:rPr>
                  <w:b/>
                  <w:bCs/>
                  <w:color w:val="CE5C00"/>
                  <w:lang w:val="en-US"/>
                  <w:rPrChange w:id="7046" w:author="Borja Gonzalez" w:date="2017-09-28T19:28:00Z">
                    <w:rPr>
                      <w:rFonts w:ascii="Monaco" w:hAnsi="Monaco" w:cs="Monaco"/>
                      <w:b/>
                      <w:bCs/>
                      <w:color w:val="CE5C00"/>
                      <w:sz w:val="32"/>
                      <w:szCs w:val="32"/>
                      <w:lang w:val="en-US"/>
                    </w:rPr>
                  </w:rPrChange>
                </w:rPr>
                <w:t>=</w:t>
              </w:r>
              <w:r w:rsidRPr="00E066BD">
                <w:rPr>
                  <w:lang w:val="en-US"/>
                  <w:rPrChange w:id="7047" w:author="Borja Gonzalez" w:date="2017-09-28T19:28:00Z">
                    <w:rPr>
                      <w:rFonts w:ascii="Monaco" w:hAnsi="Monaco" w:cs="Monaco"/>
                      <w:sz w:val="32"/>
                      <w:szCs w:val="32"/>
                      <w:lang w:val="en-US"/>
                    </w:rPr>
                  </w:rPrChange>
                </w:rPr>
                <w:t xml:space="preserve"> </w:t>
              </w:r>
              <w:r w:rsidRPr="00E066BD">
                <w:rPr>
                  <w:b/>
                  <w:bCs/>
                  <w:color w:val="204A87"/>
                  <w:lang w:val="en-US"/>
                  <w:rPrChange w:id="7048" w:author="Borja Gonzalez" w:date="2017-09-28T19:28:00Z">
                    <w:rPr>
                      <w:rFonts w:ascii="Monaco" w:hAnsi="Monaco" w:cs="Monaco"/>
                      <w:b/>
                      <w:bCs/>
                      <w:color w:val="204A87"/>
                      <w:sz w:val="32"/>
                      <w:szCs w:val="32"/>
                      <w:lang w:val="en-US"/>
                    </w:rPr>
                  </w:rPrChange>
                </w:rPr>
                <w:t>new</w:t>
              </w:r>
              <w:r w:rsidRPr="00E066BD">
                <w:rPr>
                  <w:lang w:val="en-US"/>
                  <w:rPrChange w:id="7049" w:author="Borja Gonzalez" w:date="2017-09-28T19:28:00Z">
                    <w:rPr>
                      <w:rFonts w:ascii="Monaco" w:hAnsi="Monaco" w:cs="Monaco"/>
                      <w:sz w:val="32"/>
                      <w:szCs w:val="32"/>
                      <w:lang w:val="en-US"/>
                    </w:rPr>
                  </w:rPrChange>
                </w:rPr>
                <w:t xml:space="preserve"> </w:t>
              </w:r>
              <w:proofErr w:type="gramStart"/>
              <w:r w:rsidRPr="00E066BD">
                <w:rPr>
                  <w:lang w:val="en-US"/>
                  <w:rPrChange w:id="7050" w:author="Borja Gonzalez" w:date="2017-09-28T19:28:00Z">
                    <w:rPr>
                      <w:rFonts w:ascii="Monaco" w:hAnsi="Monaco" w:cs="Monaco"/>
                      <w:sz w:val="32"/>
                      <w:szCs w:val="32"/>
                      <w:lang w:val="en-US"/>
                    </w:rPr>
                  </w:rPrChange>
                </w:rPr>
                <w:t>Chart</w:t>
              </w:r>
              <w:r w:rsidRPr="00E066BD">
                <w:rPr>
                  <w:b/>
                  <w:bCs/>
                  <w:lang w:val="en-US"/>
                  <w:rPrChange w:id="7051" w:author="Borja Gonzalez" w:date="2017-09-28T19:28:00Z">
                    <w:rPr>
                      <w:rFonts w:ascii="Monaco" w:hAnsi="Monaco" w:cs="Monaco"/>
                      <w:b/>
                      <w:bCs/>
                      <w:color w:val="000000"/>
                      <w:sz w:val="32"/>
                      <w:szCs w:val="32"/>
                      <w:lang w:val="en-US"/>
                    </w:rPr>
                  </w:rPrChange>
                </w:rPr>
                <w:t>(</w:t>
              </w:r>
              <w:proofErr w:type="gramEnd"/>
              <w:r w:rsidRPr="00E066BD">
                <w:rPr>
                  <w:lang w:val="en-US"/>
                  <w:rPrChange w:id="7052" w:author="Borja Gonzalez" w:date="2017-09-28T19:28:00Z">
                    <w:rPr>
                      <w:rFonts w:ascii="Monaco" w:hAnsi="Monaco" w:cs="Monaco"/>
                      <w:color w:val="000000"/>
                      <w:sz w:val="32"/>
                      <w:szCs w:val="32"/>
                      <w:lang w:val="en-US"/>
                    </w:rPr>
                  </w:rPrChange>
                </w:rPr>
                <w:t>CHART</w:t>
              </w:r>
              <w:r w:rsidRPr="00E066BD">
                <w:rPr>
                  <w:b/>
                  <w:bCs/>
                  <w:lang w:val="en-US"/>
                  <w:rPrChange w:id="7053" w:author="Borja Gonzalez" w:date="2017-09-28T19:28:00Z">
                    <w:rPr>
                      <w:rFonts w:ascii="Monaco" w:hAnsi="Monaco" w:cs="Monaco"/>
                      <w:b/>
                      <w:bCs/>
                      <w:color w:val="000000"/>
                      <w:sz w:val="32"/>
                      <w:szCs w:val="32"/>
                      <w:lang w:val="en-US"/>
                    </w:rPr>
                  </w:rPrChange>
                </w:rPr>
                <w:t>,</w:t>
              </w:r>
              <w:r w:rsidRPr="00E066BD">
                <w:rPr>
                  <w:lang w:val="en-US"/>
                  <w:rPrChange w:id="7054" w:author="Borja Gonzalez" w:date="2017-09-28T19:28:00Z">
                    <w:rPr>
                      <w:rFonts w:ascii="Monaco" w:hAnsi="Monaco" w:cs="Monaco"/>
                      <w:sz w:val="32"/>
                      <w:szCs w:val="32"/>
                      <w:lang w:val="en-US"/>
                    </w:rPr>
                  </w:rPrChange>
                </w:rPr>
                <w:t xml:space="preserve"> </w:t>
              </w:r>
              <w:r w:rsidRPr="00E066BD">
                <w:rPr>
                  <w:b/>
                  <w:bCs/>
                  <w:lang w:val="en-US"/>
                  <w:rPrChange w:id="7055" w:author="Borja Gonzalez" w:date="2017-09-28T19:28:00Z">
                    <w:rPr>
                      <w:rFonts w:ascii="Monaco" w:hAnsi="Monaco" w:cs="Monaco"/>
                      <w:b/>
                      <w:bCs/>
                      <w:color w:val="000000"/>
                      <w:sz w:val="32"/>
                      <w:szCs w:val="32"/>
                      <w:lang w:val="en-US"/>
                    </w:rPr>
                  </w:rPrChange>
                </w:rPr>
                <w:t>{</w:t>
              </w:r>
            </w:ins>
          </w:p>
          <w:p w14:paraId="15201F1E" w14:textId="77777777" w:rsidR="00E066BD" w:rsidRPr="00E066BD" w:rsidRDefault="00E066BD">
            <w:pPr>
              <w:rPr>
                <w:ins w:id="7056" w:author="Borja Gonzalez" w:date="2017-09-28T19:27:00Z"/>
                <w:lang w:val="en-US"/>
                <w:rPrChange w:id="7057" w:author="Borja Gonzalez" w:date="2017-09-28T19:28:00Z">
                  <w:rPr>
                    <w:ins w:id="7058" w:author="Borja Gonzalez" w:date="2017-09-28T19:27:00Z"/>
                    <w:rFonts w:ascii="Monaco" w:eastAsiaTheme="majorEastAsia" w:hAnsi="Monaco" w:cs="Monaco"/>
                    <w:color w:val="243F60" w:themeColor="accent1" w:themeShade="7F"/>
                    <w:sz w:val="32"/>
                    <w:szCs w:val="32"/>
                    <w:lang w:val="en-US"/>
                  </w:rPr>
                </w:rPrChange>
              </w:rPr>
              <w:pPrChange w:id="7059" w:author="GONZALEZ DIAZ, BORJA" w:date="2017-09-29T19:26:00Z">
                <w:pPr>
                  <w:keepNext/>
                  <w:keepLines/>
                  <w:widowControl w:val="0"/>
                  <w:autoSpaceDE w:val="0"/>
                  <w:autoSpaceDN w:val="0"/>
                  <w:adjustRightInd w:val="0"/>
                  <w:spacing w:before="200"/>
                  <w:outlineLvl w:val="4"/>
                </w:pPr>
              </w:pPrChange>
            </w:pPr>
            <w:ins w:id="7060" w:author="Borja Gonzalez" w:date="2017-09-28T19:27:00Z">
              <w:r w:rsidRPr="00E066BD">
                <w:rPr>
                  <w:lang w:val="en-US"/>
                  <w:rPrChange w:id="7061" w:author="Borja Gonzalez" w:date="2017-09-28T19:28:00Z">
                    <w:rPr>
                      <w:rFonts w:ascii="Monaco" w:hAnsi="Monaco" w:cs="Monaco"/>
                      <w:sz w:val="32"/>
                      <w:szCs w:val="32"/>
                      <w:lang w:val="en-US"/>
                    </w:rPr>
                  </w:rPrChange>
                </w:rPr>
                <w:t xml:space="preserve">    type</w:t>
              </w:r>
              <w:r w:rsidRPr="00E066BD">
                <w:rPr>
                  <w:b/>
                  <w:bCs/>
                  <w:color w:val="CE5C00"/>
                  <w:lang w:val="en-US"/>
                  <w:rPrChange w:id="7062" w:author="Borja Gonzalez" w:date="2017-09-28T19:28:00Z">
                    <w:rPr>
                      <w:rFonts w:ascii="Monaco" w:hAnsi="Monaco" w:cs="Monaco"/>
                      <w:b/>
                      <w:bCs/>
                      <w:color w:val="CE5C00"/>
                      <w:sz w:val="32"/>
                      <w:szCs w:val="32"/>
                      <w:lang w:val="en-US"/>
                    </w:rPr>
                  </w:rPrChange>
                </w:rPr>
                <w:t>:</w:t>
              </w:r>
              <w:r w:rsidRPr="00E066BD">
                <w:rPr>
                  <w:lang w:val="en-US"/>
                  <w:rPrChange w:id="7063" w:author="Borja Gonzalez" w:date="2017-09-28T19:28:00Z">
                    <w:rPr>
                      <w:rFonts w:ascii="Monaco" w:hAnsi="Monaco" w:cs="Monaco"/>
                      <w:sz w:val="32"/>
                      <w:szCs w:val="32"/>
                      <w:lang w:val="en-US"/>
                    </w:rPr>
                  </w:rPrChange>
                </w:rPr>
                <w:t xml:space="preserve"> </w:t>
              </w:r>
              <w:r w:rsidRPr="00E066BD">
                <w:rPr>
                  <w:color w:val="4E9A06"/>
                  <w:lang w:val="en-US"/>
                  <w:rPrChange w:id="7064" w:author="Borja Gonzalez" w:date="2017-09-28T19:28:00Z">
                    <w:rPr>
                      <w:rFonts w:ascii="Monaco" w:hAnsi="Monaco" w:cs="Monaco"/>
                      <w:color w:val="4E9A06"/>
                      <w:sz w:val="32"/>
                      <w:szCs w:val="32"/>
                      <w:lang w:val="en-US"/>
                    </w:rPr>
                  </w:rPrChange>
                </w:rPr>
                <w:t>'line'</w:t>
              </w:r>
              <w:r w:rsidRPr="00E066BD">
                <w:rPr>
                  <w:b/>
                  <w:bCs/>
                  <w:lang w:val="en-US"/>
                  <w:rPrChange w:id="7065" w:author="Borja Gonzalez" w:date="2017-09-28T19:28:00Z">
                    <w:rPr>
                      <w:rFonts w:ascii="Monaco" w:hAnsi="Monaco" w:cs="Monaco"/>
                      <w:b/>
                      <w:bCs/>
                      <w:color w:val="000000"/>
                      <w:sz w:val="32"/>
                      <w:szCs w:val="32"/>
                      <w:lang w:val="en-US"/>
                    </w:rPr>
                  </w:rPrChange>
                </w:rPr>
                <w:t>,</w:t>
              </w:r>
            </w:ins>
          </w:p>
          <w:p w14:paraId="0C56899C" w14:textId="77777777" w:rsidR="00E066BD" w:rsidRPr="0079203F" w:rsidRDefault="00E066BD">
            <w:pPr>
              <w:rPr>
                <w:ins w:id="7066" w:author="Borja Gonzalez" w:date="2017-09-28T19:27:00Z"/>
                <w:lang w:val="es-ES"/>
                <w:rPrChange w:id="7067" w:author="Rodrigo García" w:date="2017-09-29T10:07:00Z">
                  <w:rPr>
                    <w:ins w:id="7068" w:author="Borja Gonzalez" w:date="2017-09-28T19:27:00Z"/>
                    <w:rFonts w:ascii="Monaco" w:eastAsiaTheme="majorEastAsia" w:hAnsi="Monaco" w:cs="Monaco"/>
                    <w:color w:val="243F60" w:themeColor="accent1" w:themeShade="7F"/>
                    <w:sz w:val="32"/>
                    <w:szCs w:val="32"/>
                    <w:lang w:val="en-US"/>
                  </w:rPr>
                </w:rPrChange>
              </w:rPr>
              <w:pPrChange w:id="7069" w:author="GONZALEZ DIAZ, BORJA" w:date="2017-09-29T19:26:00Z">
                <w:pPr>
                  <w:keepNext/>
                  <w:keepLines/>
                  <w:widowControl w:val="0"/>
                  <w:autoSpaceDE w:val="0"/>
                  <w:autoSpaceDN w:val="0"/>
                  <w:adjustRightInd w:val="0"/>
                  <w:spacing w:before="200"/>
                  <w:outlineLvl w:val="4"/>
                </w:pPr>
              </w:pPrChange>
            </w:pPr>
            <w:ins w:id="7070" w:author="Borja Gonzalez" w:date="2017-09-28T19:27:00Z">
              <w:r w:rsidRPr="00E066BD">
                <w:rPr>
                  <w:lang w:val="en-US"/>
                  <w:rPrChange w:id="7071" w:author="Borja Gonzalez" w:date="2017-09-28T19:28:00Z">
                    <w:rPr>
                      <w:rFonts w:ascii="Monaco" w:hAnsi="Monaco" w:cs="Monaco"/>
                      <w:sz w:val="32"/>
                      <w:szCs w:val="32"/>
                      <w:lang w:val="en-US"/>
                    </w:rPr>
                  </w:rPrChange>
                </w:rPr>
                <w:t xml:space="preserve">    </w:t>
              </w:r>
              <w:r w:rsidRPr="0079203F">
                <w:rPr>
                  <w:lang w:val="es-ES"/>
                  <w:rPrChange w:id="7072" w:author="Rodrigo García" w:date="2017-09-29T10:07:00Z">
                    <w:rPr>
                      <w:rFonts w:ascii="Monaco" w:hAnsi="Monaco" w:cs="Monaco"/>
                      <w:color w:val="000000"/>
                      <w:sz w:val="32"/>
                      <w:szCs w:val="32"/>
                      <w:lang w:val="en-US"/>
                    </w:rPr>
                  </w:rPrChange>
                </w:rPr>
                <w:t>data</w:t>
              </w:r>
              <w:r w:rsidRPr="0079203F">
                <w:rPr>
                  <w:b/>
                  <w:bCs/>
                  <w:color w:val="CE5C00"/>
                  <w:lang w:val="es-ES"/>
                  <w:rPrChange w:id="7073" w:author="Rodrigo García" w:date="2017-09-29T10:07:00Z">
                    <w:rPr>
                      <w:rFonts w:ascii="Monaco" w:hAnsi="Monaco" w:cs="Monaco"/>
                      <w:b/>
                      <w:bCs/>
                      <w:color w:val="CE5C00"/>
                      <w:sz w:val="32"/>
                      <w:szCs w:val="32"/>
                      <w:lang w:val="en-US"/>
                    </w:rPr>
                  </w:rPrChange>
                </w:rPr>
                <w:t>:</w:t>
              </w:r>
              <w:r w:rsidRPr="0079203F">
                <w:rPr>
                  <w:lang w:val="es-ES"/>
                  <w:rPrChange w:id="7074" w:author="Rodrigo García" w:date="2017-09-29T10:07:00Z">
                    <w:rPr>
                      <w:rFonts w:ascii="Monaco" w:hAnsi="Monaco" w:cs="Monaco"/>
                      <w:sz w:val="32"/>
                      <w:szCs w:val="32"/>
                      <w:lang w:val="en-US"/>
                    </w:rPr>
                  </w:rPrChange>
                </w:rPr>
                <w:t xml:space="preserve"> </w:t>
              </w:r>
              <w:r w:rsidRPr="0079203F">
                <w:rPr>
                  <w:b/>
                  <w:bCs/>
                  <w:lang w:val="es-ES"/>
                  <w:rPrChange w:id="7075" w:author="Rodrigo García" w:date="2017-09-29T10:07:00Z">
                    <w:rPr>
                      <w:rFonts w:ascii="Monaco" w:hAnsi="Monaco" w:cs="Monaco"/>
                      <w:b/>
                      <w:bCs/>
                      <w:color w:val="000000"/>
                      <w:sz w:val="32"/>
                      <w:szCs w:val="32"/>
                      <w:lang w:val="en-US"/>
                    </w:rPr>
                  </w:rPrChange>
                </w:rPr>
                <w:t>{</w:t>
              </w:r>
            </w:ins>
          </w:p>
          <w:p w14:paraId="6EE9D2A0" w14:textId="77777777" w:rsidR="00E066BD" w:rsidRPr="0079203F" w:rsidRDefault="00E066BD">
            <w:pPr>
              <w:rPr>
                <w:ins w:id="7076" w:author="Borja Gonzalez" w:date="2017-09-28T19:27:00Z"/>
                <w:lang w:val="es-ES"/>
                <w:rPrChange w:id="7077" w:author="Rodrigo García" w:date="2017-09-29T10:07:00Z">
                  <w:rPr>
                    <w:ins w:id="7078" w:author="Borja Gonzalez" w:date="2017-09-28T19:27:00Z"/>
                    <w:rFonts w:ascii="Monaco" w:eastAsiaTheme="majorEastAsia" w:hAnsi="Monaco" w:cs="Monaco"/>
                    <w:color w:val="243F60" w:themeColor="accent1" w:themeShade="7F"/>
                    <w:sz w:val="32"/>
                    <w:szCs w:val="32"/>
                    <w:lang w:val="en-US"/>
                  </w:rPr>
                </w:rPrChange>
              </w:rPr>
              <w:pPrChange w:id="7079" w:author="GONZALEZ DIAZ, BORJA" w:date="2017-09-29T19:26:00Z">
                <w:pPr>
                  <w:keepNext/>
                  <w:keepLines/>
                  <w:widowControl w:val="0"/>
                  <w:autoSpaceDE w:val="0"/>
                  <w:autoSpaceDN w:val="0"/>
                  <w:adjustRightInd w:val="0"/>
                  <w:spacing w:before="200"/>
                  <w:outlineLvl w:val="4"/>
                </w:pPr>
              </w:pPrChange>
            </w:pPr>
            <w:ins w:id="7080" w:author="Borja Gonzalez" w:date="2017-09-28T19:27:00Z">
              <w:r w:rsidRPr="0079203F">
                <w:rPr>
                  <w:lang w:val="es-ES"/>
                  <w:rPrChange w:id="7081" w:author="Rodrigo García" w:date="2017-09-29T10:07:00Z">
                    <w:rPr>
                      <w:rFonts w:ascii="Monaco" w:hAnsi="Monaco" w:cs="Monaco"/>
                      <w:sz w:val="32"/>
                      <w:szCs w:val="32"/>
                      <w:lang w:val="en-US"/>
                    </w:rPr>
                  </w:rPrChange>
                </w:rPr>
                <w:t xml:space="preserve">    labels</w:t>
              </w:r>
              <w:r w:rsidRPr="0079203F">
                <w:rPr>
                  <w:b/>
                  <w:bCs/>
                  <w:color w:val="CE5C00"/>
                  <w:lang w:val="es-ES"/>
                  <w:rPrChange w:id="7082" w:author="Rodrigo García" w:date="2017-09-29T10:07:00Z">
                    <w:rPr>
                      <w:rFonts w:ascii="Monaco" w:hAnsi="Monaco" w:cs="Monaco"/>
                      <w:b/>
                      <w:bCs/>
                      <w:color w:val="CE5C00"/>
                      <w:sz w:val="32"/>
                      <w:szCs w:val="32"/>
                      <w:lang w:val="en-US"/>
                    </w:rPr>
                  </w:rPrChange>
                </w:rPr>
                <w:t>:</w:t>
              </w:r>
              <w:r w:rsidRPr="0079203F">
                <w:rPr>
                  <w:lang w:val="es-ES"/>
                  <w:rPrChange w:id="7083" w:author="Rodrigo García" w:date="2017-09-29T10:07:00Z">
                    <w:rPr>
                      <w:rFonts w:ascii="Monaco" w:hAnsi="Monaco" w:cs="Monaco"/>
                      <w:sz w:val="32"/>
                      <w:szCs w:val="32"/>
                      <w:lang w:val="en-US"/>
                    </w:rPr>
                  </w:rPrChange>
                </w:rPr>
                <w:t xml:space="preserve"> Tiempo</w:t>
              </w:r>
              <w:r w:rsidRPr="0079203F">
                <w:rPr>
                  <w:b/>
                  <w:bCs/>
                  <w:lang w:val="es-ES"/>
                  <w:rPrChange w:id="7084" w:author="Rodrigo García" w:date="2017-09-29T10:07:00Z">
                    <w:rPr>
                      <w:rFonts w:ascii="Monaco" w:hAnsi="Monaco" w:cs="Monaco"/>
                      <w:b/>
                      <w:bCs/>
                      <w:color w:val="000000"/>
                      <w:sz w:val="32"/>
                      <w:szCs w:val="32"/>
                      <w:lang w:val="en-US"/>
                    </w:rPr>
                  </w:rPrChange>
                </w:rPr>
                <w:t>,</w:t>
              </w:r>
            </w:ins>
          </w:p>
          <w:p w14:paraId="1B4243BB" w14:textId="77777777" w:rsidR="00E066BD" w:rsidRPr="0079203F" w:rsidRDefault="00E066BD">
            <w:pPr>
              <w:rPr>
                <w:ins w:id="7085" w:author="Borja Gonzalez" w:date="2017-09-28T19:27:00Z"/>
                <w:lang w:val="es-ES"/>
                <w:rPrChange w:id="7086" w:author="Rodrigo García" w:date="2017-09-29T10:07:00Z">
                  <w:rPr>
                    <w:ins w:id="7087" w:author="Borja Gonzalez" w:date="2017-09-28T19:27:00Z"/>
                    <w:rFonts w:ascii="Monaco" w:eastAsiaTheme="majorEastAsia" w:hAnsi="Monaco" w:cs="Monaco"/>
                    <w:color w:val="243F60" w:themeColor="accent1" w:themeShade="7F"/>
                    <w:sz w:val="32"/>
                    <w:szCs w:val="32"/>
                    <w:lang w:val="en-US"/>
                  </w:rPr>
                </w:rPrChange>
              </w:rPr>
              <w:pPrChange w:id="7088" w:author="GONZALEZ DIAZ, BORJA" w:date="2017-09-29T19:26:00Z">
                <w:pPr>
                  <w:keepNext/>
                  <w:keepLines/>
                  <w:widowControl w:val="0"/>
                  <w:autoSpaceDE w:val="0"/>
                  <w:autoSpaceDN w:val="0"/>
                  <w:adjustRightInd w:val="0"/>
                  <w:spacing w:before="200"/>
                  <w:outlineLvl w:val="4"/>
                </w:pPr>
              </w:pPrChange>
            </w:pPr>
            <w:ins w:id="7089" w:author="Borja Gonzalez" w:date="2017-09-28T19:27:00Z">
              <w:r w:rsidRPr="0079203F">
                <w:rPr>
                  <w:lang w:val="es-ES"/>
                  <w:rPrChange w:id="7090" w:author="Rodrigo García" w:date="2017-09-29T10:07:00Z">
                    <w:rPr>
                      <w:rFonts w:ascii="Monaco" w:hAnsi="Monaco" w:cs="Monaco"/>
                      <w:sz w:val="32"/>
                      <w:szCs w:val="32"/>
                      <w:lang w:val="en-US"/>
                    </w:rPr>
                  </w:rPrChange>
                </w:rPr>
                <w:t xml:space="preserve">    datasets</w:t>
              </w:r>
              <w:r w:rsidRPr="0079203F">
                <w:rPr>
                  <w:b/>
                  <w:bCs/>
                  <w:color w:val="CE5C00"/>
                  <w:lang w:val="es-ES"/>
                  <w:rPrChange w:id="7091" w:author="Rodrigo García" w:date="2017-09-29T10:07:00Z">
                    <w:rPr>
                      <w:rFonts w:ascii="Monaco" w:hAnsi="Monaco" w:cs="Monaco"/>
                      <w:b/>
                      <w:bCs/>
                      <w:color w:val="CE5C00"/>
                      <w:sz w:val="32"/>
                      <w:szCs w:val="32"/>
                      <w:lang w:val="en-US"/>
                    </w:rPr>
                  </w:rPrChange>
                </w:rPr>
                <w:t>:</w:t>
              </w:r>
              <w:r w:rsidRPr="0079203F">
                <w:rPr>
                  <w:lang w:val="es-ES"/>
                  <w:rPrChange w:id="7092" w:author="Rodrigo García" w:date="2017-09-29T10:07:00Z">
                    <w:rPr>
                      <w:rFonts w:ascii="Monaco" w:hAnsi="Monaco" w:cs="Monaco"/>
                      <w:sz w:val="32"/>
                      <w:szCs w:val="32"/>
                      <w:lang w:val="en-US"/>
                    </w:rPr>
                  </w:rPrChange>
                </w:rPr>
                <w:t xml:space="preserve"> </w:t>
              </w:r>
              <w:r w:rsidRPr="0079203F">
                <w:rPr>
                  <w:b/>
                  <w:bCs/>
                  <w:lang w:val="es-ES"/>
                  <w:rPrChange w:id="7093" w:author="Rodrigo García" w:date="2017-09-29T10:07:00Z">
                    <w:rPr>
                      <w:rFonts w:ascii="Monaco" w:hAnsi="Monaco" w:cs="Monaco"/>
                      <w:b/>
                      <w:bCs/>
                      <w:color w:val="000000"/>
                      <w:sz w:val="32"/>
                      <w:szCs w:val="32"/>
                      <w:lang w:val="en-US"/>
                    </w:rPr>
                  </w:rPrChange>
                </w:rPr>
                <w:t>[</w:t>
              </w:r>
            </w:ins>
          </w:p>
          <w:p w14:paraId="582D1D4C" w14:textId="77777777" w:rsidR="00E066BD" w:rsidRPr="0079203F" w:rsidRDefault="00E066BD">
            <w:pPr>
              <w:rPr>
                <w:ins w:id="7094" w:author="Borja Gonzalez" w:date="2017-09-28T19:27:00Z"/>
                <w:lang w:val="es-ES"/>
                <w:rPrChange w:id="7095" w:author="Rodrigo García" w:date="2017-09-29T10:07:00Z">
                  <w:rPr>
                    <w:ins w:id="7096" w:author="Borja Gonzalez" w:date="2017-09-28T19:27:00Z"/>
                    <w:rFonts w:ascii="Monaco" w:eastAsiaTheme="majorEastAsia" w:hAnsi="Monaco" w:cs="Monaco"/>
                    <w:color w:val="243F60" w:themeColor="accent1" w:themeShade="7F"/>
                    <w:sz w:val="32"/>
                    <w:szCs w:val="32"/>
                    <w:lang w:val="en-US"/>
                  </w:rPr>
                </w:rPrChange>
              </w:rPr>
              <w:pPrChange w:id="7097" w:author="GONZALEZ DIAZ, BORJA" w:date="2017-09-29T19:26:00Z">
                <w:pPr>
                  <w:keepNext/>
                  <w:keepLines/>
                  <w:widowControl w:val="0"/>
                  <w:autoSpaceDE w:val="0"/>
                  <w:autoSpaceDN w:val="0"/>
                  <w:adjustRightInd w:val="0"/>
                  <w:spacing w:before="200"/>
                  <w:outlineLvl w:val="4"/>
                </w:pPr>
              </w:pPrChange>
            </w:pPr>
            <w:ins w:id="7098" w:author="Borja Gonzalez" w:date="2017-09-28T19:27:00Z">
              <w:r w:rsidRPr="0079203F">
                <w:rPr>
                  <w:lang w:val="es-ES"/>
                  <w:rPrChange w:id="7099" w:author="Rodrigo García" w:date="2017-09-29T10:07:00Z">
                    <w:rPr>
                      <w:rFonts w:ascii="Monaco" w:hAnsi="Monaco" w:cs="Monaco"/>
                      <w:sz w:val="32"/>
                      <w:szCs w:val="32"/>
                      <w:lang w:val="en-US"/>
                    </w:rPr>
                  </w:rPrChange>
                </w:rPr>
                <w:t xml:space="preserve">        </w:t>
              </w:r>
              <w:r w:rsidRPr="0079203F">
                <w:rPr>
                  <w:b/>
                  <w:bCs/>
                  <w:lang w:val="es-ES"/>
                  <w:rPrChange w:id="7100" w:author="Rodrigo García" w:date="2017-09-29T10:07:00Z">
                    <w:rPr>
                      <w:rFonts w:ascii="Monaco" w:hAnsi="Monaco" w:cs="Monaco"/>
                      <w:b/>
                      <w:bCs/>
                      <w:color w:val="000000"/>
                      <w:sz w:val="32"/>
                      <w:szCs w:val="32"/>
                      <w:lang w:val="en-US"/>
                    </w:rPr>
                  </w:rPrChange>
                </w:rPr>
                <w:t>{</w:t>
              </w:r>
            </w:ins>
          </w:p>
          <w:p w14:paraId="55C9C792" w14:textId="77777777" w:rsidR="00E066BD" w:rsidRPr="0079203F" w:rsidRDefault="00E066BD">
            <w:pPr>
              <w:rPr>
                <w:ins w:id="7101" w:author="Borja Gonzalez" w:date="2017-09-28T19:27:00Z"/>
                <w:lang w:val="es-ES"/>
                <w:rPrChange w:id="7102" w:author="Rodrigo García" w:date="2017-09-29T10:07:00Z">
                  <w:rPr>
                    <w:ins w:id="7103" w:author="Borja Gonzalez" w:date="2017-09-28T19:27:00Z"/>
                    <w:rFonts w:ascii="Monaco" w:eastAsiaTheme="majorEastAsia" w:hAnsi="Monaco" w:cs="Monaco"/>
                    <w:color w:val="243F60" w:themeColor="accent1" w:themeShade="7F"/>
                    <w:sz w:val="32"/>
                    <w:szCs w:val="32"/>
                    <w:lang w:val="en-US"/>
                  </w:rPr>
                </w:rPrChange>
              </w:rPr>
              <w:pPrChange w:id="7104" w:author="GONZALEZ DIAZ, BORJA" w:date="2017-09-29T19:26:00Z">
                <w:pPr>
                  <w:keepNext/>
                  <w:keepLines/>
                  <w:widowControl w:val="0"/>
                  <w:autoSpaceDE w:val="0"/>
                  <w:autoSpaceDN w:val="0"/>
                  <w:adjustRightInd w:val="0"/>
                  <w:spacing w:before="200"/>
                  <w:outlineLvl w:val="4"/>
                </w:pPr>
              </w:pPrChange>
            </w:pPr>
            <w:ins w:id="7105" w:author="Borja Gonzalez" w:date="2017-09-28T19:27:00Z">
              <w:r w:rsidRPr="0079203F">
                <w:rPr>
                  <w:lang w:val="es-ES"/>
                  <w:rPrChange w:id="7106" w:author="Rodrigo García" w:date="2017-09-29T10:07:00Z">
                    <w:rPr>
                      <w:rFonts w:ascii="Monaco" w:hAnsi="Monaco" w:cs="Monaco"/>
                      <w:sz w:val="32"/>
                      <w:szCs w:val="32"/>
                      <w:lang w:val="en-US"/>
                    </w:rPr>
                  </w:rPrChange>
                </w:rPr>
                <w:t xml:space="preserve">            label</w:t>
              </w:r>
              <w:r w:rsidRPr="0079203F">
                <w:rPr>
                  <w:b/>
                  <w:bCs/>
                  <w:color w:val="CE5C00"/>
                  <w:lang w:val="es-ES"/>
                  <w:rPrChange w:id="7107" w:author="Rodrigo García" w:date="2017-09-29T10:07:00Z">
                    <w:rPr>
                      <w:rFonts w:ascii="Monaco" w:hAnsi="Monaco" w:cs="Monaco"/>
                      <w:b/>
                      <w:bCs/>
                      <w:color w:val="CE5C00"/>
                      <w:sz w:val="32"/>
                      <w:szCs w:val="32"/>
                      <w:lang w:val="en-US"/>
                    </w:rPr>
                  </w:rPrChange>
                </w:rPr>
                <w:t>:</w:t>
              </w:r>
              <w:r w:rsidRPr="0079203F">
                <w:rPr>
                  <w:lang w:val="es-ES"/>
                  <w:rPrChange w:id="7108" w:author="Rodrigo García" w:date="2017-09-29T10:07:00Z">
                    <w:rPr>
                      <w:rFonts w:ascii="Monaco" w:hAnsi="Monaco" w:cs="Monaco"/>
                      <w:sz w:val="32"/>
                      <w:szCs w:val="32"/>
                      <w:lang w:val="en-US"/>
                    </w:rPr>
                  </w:rPrChange>
                </w:rPr>
                <w:t xml:space="preserve"> </w:t>
              </w:r>
              <w:r w:rsidRPr="0079203F">
                <w:rPr>
                  <w:color w:val="4E9A06"/>
                  <w:lang w:val="es-ES"/>
                  <w:rPrChange w:id="7109" w:author="Rodrigo García" w:date="2017-09-29T10:07:00Z">
                    <w:rPr>
                      <w:rFonts w:ascii="Monaco" w:hAnsi="Monaco" w:cs="Monaco"/>
                      <w:color w:val="4E9A06"/>
                      <w:sz w:val="32"/>
                      <w:szCs w:val="32"/>
                      <w:lang w:val="en-US"/>
                    </w:rPr>
                  </w:rPrChange>
                </w:rPr>
                <w:t>"Movimiento "</w:t>
              </w:r>
              <w:r w:rsidRPr="0079203F">
                <w:rPr>
                  <w:b/>
                  <w:bCs/>
                  <w:color w:val="CE5C00"/>
                  <w:lang w:val="es-ES"/>
                  <w:rPrChange w:id="7110" w:author="Rodrigo García" w:date="2017-09-29T10:07:00Z">
                    <w:rPr>
                      <w:rFonts w:ascii="Monaco" w:hAnsi="Monaco" w:cs="Monaco"/>
                      <w:b/>
                      <w:bCs/>
                      <w:color w:val="CE5C00"/>
                      <w:sz w:val="32"/>
                      <w:szCs w:val="32"/>
                      <w:lang w:val="en-US"/>
                    </w:rPr>
                  </w:rPrChange>
                </w:rPr>
                <w:t>+</w:t>
              </w:r>
              <w:r w:rsidRPr="0079203F">
                <w:rPr>
                  <w:lang w:val="es-ES"/>
                  <w:rPrChange w:id="7111" w:author="Rodrigo García" w:date="2017-09-29T10:07:00Z">
                    <w:rPr>
                      <w:rFonts w:ascii="Monaco" w:hAnsi="Monaco" w:cs="Monaco"/>
                      <w:color w:val="000000"/>
                      <w:sz w:val="32"/>
                      <w:szCs w:val="32"/>
                      <w:lang w:val="en-US"/>
                    </w:rPr>
                  </w:rPrChange>
                </w:rPr>
                <w:t>x</w:t>
              </w:r>
              <w:r w:rsidRPr="0079203F">
                <w:rPr>
                  <w:b/>
                  <w:bCs/>
                  <w:color w:val="CE5C00"/>
                  <w:lang w:val="es-ES"/>
                  <w:rPrChange w:id="7112" w:author="Rodrigo García" w:date="2017-09-29T10:07:00Z">
                    <w:rPr>
                      <w:rFonts w:ascii="Monaco" w:hAnsi="Monaco" w:cs="Monaco"/>
                      <w:b/>
                      <w:bCs/>
                      <w:color w:val="CE5C00"/>
                      <w:sz w:val="32"/>
                      <w:szCs w:val="32"/>
                      <w:lang w:val="en-US"/>
                    </w:rPr>
                  </w:rPrChange>
                </w:rPr>
                <w:t>+</w:t>
              </w:r>
              <w:r w:rsidRPr="0079203F">
                <w:rPr>
                  <w:color w:val="4E9A06"/>
                  <w:lang w:val="es-ES"/>
                  <w:rPrChange w:id="7113" w:author="Rodrigo García" w:date="2017-09-29T10:07:00Z">
                    <w:rPr>
                      <w:rFonts w:ascii="Monaco" w:hAnsi="Monaco" w:cs="Monaco"/>
                      <w:color w:val="4E9A06"/>
                      <w:sz w:val="32"/>
                      <w:szCs w:val="32"/>
                      <w:lang w:val="en-US"/>
                    </w:rPr>
                  </w:rPrChange>
                </w:rPr>
                <w:t>" de "</w:t>
              </w:r>
              <w:r w:rsidRPr="0079203F">
                <w:rPr>
                  <w:b/>
                  <w:bCs/>
                  <w:color w:val="CE5C00"/>
                  <w:lang w:val="es-ES"/>
                  <w:rPrChange w:id="7114" w:author="Rodrigo García" w:date="2017-09-29T10:07:00Z">
                    <w:rPr>
                      <w:rFonts w:ascii="Monaco" w:hAnsi="Monaco" w:cs="Monaco"/>
                      <w:b/>
                      <w:bCs/>
                      <w:color w:val="CE5C00"/>
                      <w:sz w:val="32"/>
                      <w:szCs w:val="32"/>
                      <w:lang w:val="en-US"/>
                    </w:rPr>
                  </w:rPrChange>
                </w:rPr>
                <w:t>+</w:t>
              </w:r>
              <w:r w:rsidRPr="0079203F">
                <w:rPr>
                  <w:lang w:val="es-ES"/>
                  <w:rPrChange w:id="7115" w:author="Rodrigo García" w:date="2017-09-29T10:07:00Z">
                    <w:rPr>
                      <w:rFonts w:ascii="Monaco" w:hAnsi="Monaco" w:cs="Monaco"/>
                      <w:color w:val="000000"/>
                      <w:sz w:val="32"/>
                      <w:szCs w:val="32"/>
                      <w:lang w:val="en-US"/>
                    </w:rPr>
                  </w:rPrChange>
                </w:rPr>
                <w:t>nombre</w:t>
              </w:r>
              <w:r w:rsidRPr="0079203F">
                <w:rPr>
                  <w:b/>
                  <w:bCs/>
                  <w:color w:val="CE5C00"/>
                  <w:lang w:val="es-ES"/>
                  <w:rPrChange w:id="7116" w:author="Rodrigo García" w:date="2017-09-29T10:07:00Z">
                    <w:rPr>
                      <w:rFonts w:ascii="Monaco" w:hAnsi="Monaco" w:cs="Monaco"/>
                      <w:b/>
                      <w:bCs/>
                      <w:color w:val="CE5C00"/>
                      <w:sz w:val="32"/>
                      <w:szCs w:val="32"/>
                      <w:lang w:val="en-US"/>
                    </w:rPr>
                  </w:rPrChange>
                </w:rPr>
                <w:t>+</w:t>
              </w:r>
              <w:r w:rsidRPr="0079203F">
                <w:rPr>
                  <w:color w:val="4E9A06"/>
                  <w:lang w:val="es-ES"/>
                  <w:rPrChange w:id="7117" w:author="Rodrigo García" w:date="2017-09-29T10:07:00Z">
                    <w:rPr>
                      <w:rFonts w:ascii="Monaco" w:hAnsi="Monaco" w:cs="Monaco"/>
                      <w:color w:val="4E9A06"/>
                      <w:sz w:val="32"/>
                      <w:szCs w:val="32"/>
                      <w:lang w:val="en-US"/>
                    </w:rPr>
                  </w:rPrChange>
                </w:rPr>
                <w:t>" "</w:t>
              </w:r>
              <w:r w:rsidRPr="0079203F">
                <w:rPr>
                  <w:b/>
                  <w:bCs/>
                  <w:color w:val="CE5C00"/>
                  <w:lang w:val="es-ES"/>
                  <w:rPrChange w:id="7118" w:author="Rodrigo García" w:date="2017-09-29T10:07:00Z">
                    <w:rPr>
                      <w:rFonts w:ascii="Monaco" w:hAnsi="Monaco" w:cs="Monaco"/>
                      <w:b/>
                      <w:bCs/>
                      <w:color w:val="CE5C00"/>
                      <w:sz w:val="32"/>
                      <w:szCs w:val="32"/>
                      <w:lang w:val="en-US"/>
                    </w:rPr>
                  </w:rPrChange>
                </w:rPr>
                <w:t>+</w:t>
              </w:r>
              <w:r w:rsidRPr="0079203F">
                <w:rPr>
                  <w:lang w:val="es-ES"/>
                  <w:rPrChange w:id="7119" w:author="Rodrigo García" w:date="2017-09-29T10:07:00Z">
                    <w:rPr>
                      <w:rFonts w:ascii="Monaco" w:hAnsi="Monaco" w:cs="Monaco"/>
                      <w:color w:val="000000"/>
                      <w:sz w:val="32"/>
                      <w:szCs w:val="32"/>
                      <w:lang w:val="en-US"/>
                    </w:rPr>
                  </w:rPrChange>
                </w:rPr>
                <w:t>apellido</w:t>
              </w:r>
              <w:r w:rsidRPr="0079203F">
                <w:rPr>
                  <w:b/>
                  <w:bCs/>
                  <w:lang w:val="es-ES"/>
                  <w:rPrChange w:id="7120" w:author="Rodrigo García" w:date="2017-09-29T10:07:00Z">
                    <w:rPr>
                      <w:rFonts w:ascii="Monaco" w:hAnsi="Monaco" w:cs="Monaco"/>
                      <w:b/>
                      <w:bCs/>
                      <w:color w:val="000000"/>
                      <w:sz w:val="32"/>
                      <w:szCs w:val="32"/>
                      <w:lang w:val="en-US"/>
                    </w:rPr>
                  </w:rPrChange>
                </w:rPr>
                <w:t>,</w:t>
              </w:r>
            </w:ins>
          </w:p>
          <w:p w14:paraId="38FA1983" w14:textId="77777777" w:rsidR="00E066BD" w:rsidRPr="00E066BD" w:rsidRDefault="00E066BD">
            <w:pPr>
              <w:rPr>
                <w:ins w:id="7121" w:author="Borja Gonzalez" w:date="2017-09-28T19:27:00Z"/>
                <w:lang w:val="en-US"/>
                <w:rPrChange w:id="7122" w:author="Borja Gonzalez" w:date="2017-09-28T19:28:00Z">
                  <w:rPr>
                    <w:ins w:id="7123" w:author="Borja Gonzalez" w:date="2017-09-28T19:27:00Z"/>
                    <w:rFonts w:ascii="Monaco" w:eastAsiaTheme="majorEastAsia" w:hAnsi="Monaco" w:cs="Monaco"/>
                    <w:color w:val="243F60" w:themeColor="accent1" w:themeShade="7F"/>
                    <w:sz w:val="32"/>
                    <w:szCs w:val="32"/>
                    <w:lang w:val="en-US"/>
                  </w:rPr>
                </w:rPrChange>
              </w:rPr>
              <w:pPrChange w:id="7124" w:author="GONZALEZ DIAZ, BORJA" w:date="2017-09-29T19:26:00Z">
                <w:pPr>
                  <w:keepNext/>
                  <w:keepLines/>
                  <w:widowControl w:val="0"/>
                  <w:autoSpaceDE w:val="0"/>
                  <w:autoSpaceDN w:val="0"/>
                  <w:adjustRightInd w:val="0"/>
                  <w:spacing w:before="200"/>
                  <w:outlineLvl w:val="4"/>
                </w:pPr>
              </w:pPrChange>
            </w:pPr>
            <w:ins w:id="7125" w:author="Borja Gonzalez" w:date="2017-09-28T19:27:00Z">
              <w:r w:rsidRPr="0079203F">
                <w:rPr>
                  <w:lang w:val="es-ES"/>
                  <w:rPrChange w:id="7126" w:author="Rodrigo García" w:date="2017-09-29T10:07:00Z">
                    <w:rPr>
                      <w:rFonts w:ascii="Monaco" w:hAnsi="Monaco" w:cs="Monaco"/>
                      <w:sz w:val="32"/>
                      <w:szCs w:val="32"/>
                      <w:lang w:val="en-US"/>
                    </w:rPr>
                  </w:rPrChange>
                </w:rPr>
                <w:t xml:space="preserve">            </w:t>
              </w:r>
              <w:r w:rsidRPr="00E066BD">
                <w:rPr>
                  <w:lang w:val="en-US"/>
                  <w:rPrChange w:id="7127" w:author="Borja Gonzalez" w:date="2017-09-28T19:28:00Z">
                    <w:rPr>
                      <w:rFonts w:ascii="Monaco" w:hAnsi="Monaco" w:cs="Monaco"/>
                      <w:color w:val="000000"/>
                      <w:sz w:val="32"/>
                      <w:szCs w:val="32"/>
                      <w:lang w:val="en-US"/>
                    </w:rPr>
                  </w:rPrChange>
                </w:rPr>
                <w:t>fill</w:t>
              </w:r>
              <w:r w:rsidRPr="00E066BD">
                <w:rPr>
                  <w:b/>
                  <w:bCs/>
                  <w:color w:val="CE5C00"/>
                  <w:lang w:val="en-US"/>
                  <w:rPrChange w:id="7128" w:author="Borja Gonzalez" w:date="2017-09-28T19:28:00Z">
                    <w:rPr>
                      <w:rFonts w:ascii="Monaco" w:hAnsi="Monaco" w:cs="Monaco"/>
                      <w:b/>
                      <w:bCs/>
                      <w:color w:val="CE5C00"/>
                      <w:sz w:val="32"/>
                      <w:szCs w:val="32"/>
                      <w:lang w:val="en-US"/>
                    </w:rPr>
                  </w:rPrChange>
                </w:rPr>
                <w:t>:</w:t>
              </w:r>
              <w:r w:rsidRPr="00E066BD">
                <w:rPr>
                  <w:lang w:val="en-US"/>
                  <w:rPrChange w:id="7129" w:author="Borja Gonzalez" w:date="2017-09-28T19:28:00Z">
                    <w:rPr>
                      <w:rFonts w:ascii="Monaco" w:hAnsi="Monaco" w:cs="Monaco"/>
                      <w:sz w:val="32"/>
                      <w:szCs w:val="32"/>
                      <w:lang w:val="en-US"/>
                    </w:rPr>
                  </w:rPrChange>
                </w:rPr>
                <w:t xml:space="preserve"> </w:t>
              </w:r>
              <w:r w:rsidRPr="00E066BD">
                <w:rPr>
                  <w:b/>
                  <w:bCs/>
                  <w:color w:val="204A87"/>
                  <w:lang w:val="en-US"/>
                  <w:rPrChange w:id="7130" w:author="Borja Gonzalez" w:date="2017-09-28T19:28:00Z">
                    <w:rPr>
                      <w:rFonts w:ascii="Monaco" w:hAnsi="Monaco" w:cs="Monaco"/>
                      <w:b/>
                      <w:bCs/>
                      <w:color w:val="204A87"/>
                      <w:sz w:val="32"/>
                      <w:szCs w:val="32"/>
                      <w:lang w:val="en-US"/>
                    </w:rPr>
                  </w:rPrChange>
                </w:rPr>
                <w:t>false</w:t>
              </w:r>
              <w:r w:rsidRPr="00E066BD">
                <w:rPr>
                  <w:b/>
                  <w:bCs/>
                  <w:lang w:val="en-US"/>
                  <w:rPrChange w:id="7131" w:author="Borja Gonzalez" w:date="2017-09-28T19:28:00Z">
                    <w:rPr>
                      <w:rFonts w:ascii="Monaco" w:hAnsi="Monaco" w:cs="Monaco"/>
                      <w:b/>
                      <w:bCs/>
                      <w:color w:val="000000"/>
                      <w:sz w:val="32"/>
                      <w:szCs w:val="32"/>
                      <w:lang w:val="en-US"/>
                    </w:rPr>
                  </w:rPrChange>
                </w:rPr>
                <w:t>,</w:t>
              </w:r>
            </w:ins>
          </w:p>
          <w:p w14:paraId="6DB17886" w14:textId="77777777" w:rsidR="00E066BD" w:rsidRPr="00E066BD" w:rsidRDefault="00E066BD">
            <w:pPr>
              <w:rPr>
                <w:ins w:id="7132" w:author="Borja Gonzalez" w:date="2017-09-28T19:27:00Z"/>
                <w:lang w:val="en-US"/>
                <w:rPrChange w:id="7133" w:author="Borja Gonzalez" w:date="2017-09-28T19:28:00Z">
                  <w:rPr>
                    <w:ins w:id="7134" w:author="Borja Gonzalez" w:date="2017-09-28T19:27:00Z"/>
                    <w:rFonts w:ascii="Monaco" w:eastAsiaTheme="majorEastAsia" w:hAnsi="Monaco" w:cs="Monaco"/>
                    <w:color w:val="243F60" w:themeColor="accent1" w:themeShade="7F"/>
                    <w:sz w:val="32"/>
                    <w:szCs w:val="32"/>
                    <w:lang w:val="en-US"/>
                  </w:rPr>
                </w:rPrChange>
              </w:rPr>
              <w:pPrChange w:id="7135" w:author="GONZALEZ DIAZ, BORJA" w:date="2017-09-29T19:26:00Z">
                <w:pPr>
                  <w:keepNext/>
                  <w:keepLines/>
                  <w:widowControl w:val="0"/>
                  <w:autoSpaceDE w:val="0"/>
                  <w:autoSpaceDN w:val="0"/>
                  <w:adjustRightInd w:val="0"/>
                  <w:spacing w:before="200"/>
                  <w:outlineLvl w:val="4"/>
                </w:pPr>
              </w:pPrChange>
            </w:pPr>
            <w:ins w:id="7136" w:author="Borja Gonzalez" w:date="2017-09-28T19:27:00Z">
              <w:r w:rsidRPr="00E066BD">
                <w:rPr>
                  <w:lang w:val="en-US"/>
                  <w:rPrChange w:id="7137" w:author="Borja Gonzalez" w:date="2017-09-28T19:28:00Z">
                    <w:rPr>
                      <w:rFonts w:ascii="Monaco" w:hAnsi="Monaco" w:cs="Monaco"/>
                      <w:sz w:val="32"/>
                      <w:szCs w:val="32"/>
                      <w:lang w:val="en-US"/>
                    </w:rPr>
                  </w:rPrChange>
                </w:rPr>
                <w:t xml:space="preserve">            lineTension</w:t>
              </w:r>
              <w:r w:rsidRPr="00E066BD">
                <w:rPr>
                  <w:b/>
                  <w:bCs/>
                  <w:color w:val="CE5C00"/>
                  <w:lang w:val="en-US"/>
                  <w:rPrChange w:id="7138" w:author="Borja Gonzalez" w:date="2017-09-28T19:28:00Z">
                    <w:rPr>
                      <w:rFonts w:ascii="Monaco" w:hAnsi="Monaco" w:cs="Monaco"/>
                      <w:b/>
                      <w:bCs/>
                      <w:color w:val="CE5C00"/>
                      <w:sz w:val="32"/>
                      <w:szCs w:val="32"/>
                      <w:lang w:val="en-US"/>
                    </w:rPr>
                  </w:rPrChange>
                </w:rPr>
                <w:t>:</w:t>
              </w:r>
              <w:r w:rsidRPr="00E066BD">
                <w:rPr>
                  <w:lang w:val="en-US"/>
                  <w:rPrChange w:id="7139" w:author="Borja Gonzalez" w:date="2017-09-28T19:28:00Z">
                    <w:rPr>
                      <w:rFonts w:ascii="Monaco" w:hAnsi="Monaco" w:cs="Monaco"/>
                      <w:sz w:val="32"/>
                      <w:szCs w:val="32"/>
                      <w:lang w:val="en-US"/>
                    </w:rPr>
                  </w:rPrChange>
                </w:rPr>
                <w:t xml:space="preserve"> </w:t>
              </w:r>
              <w:r w:rsidRPr="00E066BD">
                <w:rPr>
                  <w:b/>
                  <w:bCs/>
                  <w:color w:val="0000CF"/>
                  <w:lang w:val="en-US"/>
                  <w:rPrChange w:id="7140" w:author="Borja Gonzalez" w:date="2017-09-28T19:28:00Z">
                    <w:rPr>
                      <w:rFonts w:ascii="Monaco" w:hAnsi="Monaco" w:cs="Monaco"/>
                      <w:b/>
                      <w:bCs/>
                      <w:color w:val="0000CF"/>
                      <w:sz w:val="32"/>
                      <w:szCs w:val="32"/>
                      <w:lang w:val="en-US"/>
                    </w:rPr>
                  </w:rPrChange>
                </w:rPr>
                <w:t>0.5</w:t>
              </w:r>
              <w:r w:rsidRPr="00E066BD">
                <w:rPr>
                  <w:b/>
                  <w:bCs/>
                  <w:lang w:val="en-US"/>
                  <w:rPrChange w:id="7141" w:author="Borja Gonzalez" w:date="2017-09-28T19:28:00Z">
                    <w:rPr>
                      <w:rFonts w:ascii="Monaco" w:hAnsi="Monaco" w:cs="Monaco"/>
                      <w:b/>
                      <w:bCs/>
                      <w:color w:val="000000"/>
                      <w:sz w:val="32"/>
                      <w:szCs w:val="32"/>
                      <w:lang w:val="en-US"/>
                    </w:rPr>
                  </w:rPrChange>
                </w:rPr>
                <w:t>,</w:t>
              </w:r>
            </w:ins>
          </w:p>
          <w:p w14:paraId="4C69A6E3" w14:textId="77777777" w:rsidR="00E066BD" w:rsidRPr="00E066BD" w:rsidRDefault="00E066BD">
            <w:pPr>
              <w:rPr>
                <w:ins w:id="7142" w:author="Borja Gonzalez" w:date="2017-09-28T19:27:00Z"/>
                <w:lang w:val="en-US"/>
                <w:rPrChange w:id="7143" w:author="Borja Gonzalez" w:date="2017-09-28T19:28:00Z">
                  <w:rPr>
                    <w:ins w:id="7144" w:author="Borja Gonzalez" w:date="2017-09-28T19:27:00Z"/>
                    <w:rFonts w:ascii="Monaco" w:eastAsiaTheme="majorEastAsia" w:hAnsi="Monaco" w:cs="Monaco"/>
                    <w:color w:val="243F60" w:themeColor="accent1" w:themeShade="7F"/>
                    <w:sz w:val="32"/>
                    <w:szCs w:val="32"/>
                    <w:lang w:val="en-US"/>
                  </w:rPr>
                </w:rPrChange>
              </w:rPr>
              <w:pPrChange w:id="7145" w:author="GONZALEZ DIAZ, BORJA" w:date="2017-09-29T19:26:00Z">
                <w:pPr>
                  <w:keepNext/>
                  <w:keepLines/>
                  <w:widowControl w:val="0"/>
                  <w:autoSpaceDE w:val="0"/>
                  <w:autoSpaceDN w:val="0"/>
                  <w:adjustRightInd w:val="0"/>
                  <w:spacing w:before="200"/>
                  <w:outlineLvl w:val="4"/>
                </w:pPr>
              </w:pPrChange>
            </w:pPr>
            <w:ins w:id="7146" w:author="Borja Gonzalez" w:date="2017-09-28T19:27:00Z">
              <w:r w:rsidRPr="00E066BD">
                <w:rPr>
                  <w:lang w:val="en-US"/>
                  <w:rPrChange w:id="7147" w:author="Borja Gonzalez" w:date="2017-09-28T19:28:00Z">
                    <w:rPr>
                      <w:rFonts w:ascii="Monaco" w:hAnsi="Monaco" w:cs="Monaco"/>
                      <w:sz w:val="32"/>
                      <w:szCs w:val="32"/>
                      <w:lang w:val="en-US"/>
                    </w:rPr>
                  </w:rPrChange>
                </w:rPr>
                <w:t xml:space="preserve">            backgroundColor</w:t>
              </w:r>
              <w:r w:rsidRPr="00E066BD">
                <w:rPr>
                  <w:b/>
                  <w:bCs/>
                  <w:color w:val="CE5C00"/>
                  <w:lang w:val="en-US"/>
                  <w:rPrChange w:id="7148" w:author="Borja Gonzalez" w:date="2017-09-28T19:28:00Z">
                    <w:rPr>
                      <w:rFonts w:ascii="Monaco" w:hAnsi="Monaco" w:cs="Monaco"/>
                      <w:b/>
                      <w:bCs/>
                      <w:color w:val="CE5C00"/>
                      <w:sz w:val="32"/>
                      <w:szCs w:val="32"/>
                      <w:lang w:val="en-US"/>
                    </w:rPr>
                  </w:rPrChange>
                </w:rPr>
                <w:t>:</w:t>
              </w:r>
              <w:r w:rsidRPr="00E066BD">
                <w:rPr>
                  <w:lang w:val="en-US"/>
                  <w:rPrChange w:id="7149" w:author="Borja Gonzalez" w:date="2017-09-28T19:28:00Z">
                    <w:rPr>
                      <w:rFonts w:ascii="Monaco" w:hAnsi="Monaco" w:cs="Monaco"/>
                      <w:sz w:val="32"/>
                      <w:szCs w:val="32"/>
                      <w:lang w:val="en-US"/>
                    </w:rPr>
                  </w:rPrChange>
                </w:rPr>
                <w:t xml:space="preserve"> </w:t>
              </w:r>
              <w:r w:rsidRPr="00E066BD">
                <w:rPr>
                  <w:color w:val="4E9A06"/>
                  <w:lang w:val="en-US"/>
                  <w:rPrChange w:id="7150" w:author="Borja Gonzalez" w:date="2017-09-28T19:28:00Z">
                    <w:rPr>
                      <w:rFonts w:ascii="Monaco" w:hAnsi="Monaco" w:cs="Monaco"/>
                      <w:color w:val="4E9A06"/>
                      <w:sz w:val="32"/>
                      <w:szCs w:val="32"/>
                      <w:lang w:val="en-US"/>
                    </w:rPr>
                  </w:rPrChange>
                </w:rPr>
                <w:t>"</w:t>
              </w:r>
              <w:proofErr w:type="gramStart"/>
              <w:r w:rsidRPr="00E066BD">
                <w:rPr>
                  <w:color w:val="4E9A06"/>
                  <w:lang w:val="en-US"/>
                  <w:rPrChange w:id="7151" w:author="Borja Gonzalez" w:date="2017-09-28T19:28:00Z">
                    <w:rPr>
                      <w:rFonts w:ascii="Monaco" w:hAnsi="Monaco" w:cs="Monaco"/>
                      <w:color w:val="4E9A06"/>
                      <w:sz w:val="32"/>
                      <w:szCs w:val="32"/>
                      <w:lang w:val="en-US"/>
                    </w:rPr>
                  </w:rPrChange>
                </w:rPr>
                <w:t>rgba(</w:t>
              </w:r>
              <w:proofErr w:type="gramEnd"/>
              <w:r w:rsidRPr="00E066BD">
                <w:rPr>
                  <w:color w:val="4E9A06"/>
                  <w:lang w:val="en-US"/>
                  <w:rPrChange w:id="7152" w:author="Borja Gonzalez" w:date="2017-09-28T19:28:00Z">
                    <w:rPr>
                      <w:rFonts w:ascii="Monaco" w:hAnsi="Monaco" w:cs="Monaco"/>
                      <w:color w:val="4E9A06"/>
                      <w:sz w:val="32"/>
                      <w:szCs w:val="32"/>
                      <w:lang w:val="en-US"/>
                    </w:rPr>
                  </w:rPrChange>
                </w:rPr>
                <w:t>75,192,192,0.4)"</w:t>
              </w:r>
              <w:r w:rsidRPr="00E066BD">
                <w:rPr>
                  <w:b/>
                  <w:bCs/>
                  <w:lang w:val="en-US"/>
                  <w:rPrChange w:id="7153" w:author="Borja Gonzalez" w:date="2017-09-28T19:28:00Z">
                    <w:rPr>
                      <w:rFonts w:ascii="Monaco" w:hAnsi="Monaco" w:cs="Monaco"/>
                      <w:b/>
                      <w:bCs/>
                      <w:color w:val="000000"/>
                      <w:sz w:val="32"/>
                      <w:szCs w:val="32"/>
                      <w:lang w:val="en-US"/>
                    </w:rPr>
                  </w:rPrChange>
                </w:rPr>
                <w:t>,</w:t>
              </w:r>
            </w:ins>
          </w:p>
          <w:p w14:paraId="0C343633" w14:textId="77777777" w:rsidR="00E066BD" w:rsidRPr="00E066BD" w:rsidRDefault="00E066BD">
            <w:pPr>
              <w:rPr>
                <w:ins w:id="7154" w:author="Borja Gonzalez" w:date="2017-09-28T19:27:00Z"/>
                <w:lang w:val="en-US"/>
                <w:rPrChange w:id="7155" w:author="Borja Gonzalez" w:date="2017-09-28T19:28:00Z">
                  <w:rPr>
                    <w:ins w:id="7156" w:author="Borja Gonzalez" w:date="2017-09-28T19:27:00Z"/>
                    <w:rFonts w:ascii="Monaco" w:eastAsiaTheme="majorEastAsia" w:hAnsi="Monaco" w:cs="Monaco"/>
                    <w:color w:val="243F60" w:themeColor="accent1" w:themeShade="7F"/>
                    <w:sz w:val="32"/>
                    <w:szCs w:val="32"/>
                    <w:lang w:val="en-US"/>
                  </w:rPr>
                </w:rPrChange>
              </w:rPr>
              <w:pPrChange w:id="7157" w:author="GONZALEZ DIAZ, BORJA" w:date="2017-09-29T19:26:00Z">
                <w:pPr>
                  <w:keepNext/>
                  <w:keepLines/>
                  <w:widowControl w:val="0"/>
                  <w:autoSpaceDE w:val="0"/>
                  <w:autoSpaceDN w:val="0"/>
                  <w:adjustRightInd w:val="0"/>
                  <w:spacing w:before="200"/>
                  <w:outlineLvl w:val="4"/>
                </w:pPr>
              </w:pPrChange>
            </w:pPr>
            <w:ins w:id="7158" w:author="Borja Gonzalez" w:date="2017-09-28T19:27:00Z">
              <w:r w:rsidRPr="00E066BD">
                <w:rPr>
                  <w:lang w:val="en-US"/>
                  <w:rPrChange w:id="7159" w:author="Borja Gonzalez" w:date="2017-09-28T19:28:00Z">
                    <w:rPr>
                      <w:rFonts w:ascii="Monaco" w:hAnsi="Monaco" w:cs="Monaco"/>
                      <w:sz w:val="32"/>
                      <w:szCs w:val="32"/>
                      <w:lang w:val="en-US"/>
                    </w:rPr>
                  </w:rPrChange>
                </w:rPr>
                <w:t xml:space="preserve">            borderColor</w:t>
              </w:r>
              <w:r w:rsidRPr="00E066BD">
                <w:rPr>
                  <w:b/>
                  <w:bCs/>
                  <w:color w:val="CE5C00"/>
                  <w:lang w:val="en-US"/>
                  <w:rPrChange w:id="7160" w:author="Borja Gonzalez" w:date="2017-09-28T19:28:00Z">
                    <w:rPr>
                      <w:rFonts w:ascii="Monaco" w:hAnsi="Monaco" w:cs="Monaco"/>
                      <w:b/>
                      <w:bCs/>
                      <w:color w:val="CE5C00"/>
                      <w:sz w:val="32"/>
                      <w:szCs w:val="32"/>
                      <w:lang w:val="en-US"/>
                    </w:rPr>
                  </w:rPrChange>
                </w:rPr>
                <w:t>:</w:t>
              </w:r>
              <w:r w:rsidRPr="00E066BD">
                <w:rPr>
                  <w:lang w:val="en-US"/>
                  <w:rPrChange w:id="7161" w:author="Borja Gonzalez" w:date="2017-09-28T19:28:00Z">
                    <w:rPr>
                      <w:rFonts w:ascii="Monaco" w:hAnsi="Monaco" w:cs="Monaco"/>
                      <w:sz w:val="32"/>
                      <w:szCs w:val="32"/>
                      <w:lang w:val="en-US"/>
                    </w:rPr>
                  </w:rPrChange>
                </w:rPr>
                <w:t xml:space="preserve"> </w:t>
              </w:r>
              <w:r w:rsidRPr="00E066BD">
                <w:rPr>
                  <w:color w:val="4E9A06"/>
                  <w:lang w:val="en-US"/>
                  <w:rPrChange w:id="7162" w:author="Borja Gonzalez" w:date="2017-09-28T19:28:00Z">
                    <w:rPr>
                      <w:rFonts w:ascii="Monaco" w:hAnsi="Monaco" w:cs="Monaco"/>
                      <w:color w:val="4E9A06"/>
                      <w:sz w:val="32"/>
                      <w:szCs w:val="32"/>
                      <w:lang w:val="en-US"/>
                    </w:rPr>
                  </w:rPrChange>
                </w:rPr>
                <w:t>"</w:t>
              </w:r>
              <w:proofErr w:type="gramStart"/>
              <w:r w:rsidRPr="00E066BD">
                <w:rPr>
                  <w:color w:val="4E9A06"/>
                  <w:lang w:val="en-US"/>
                  <w:rPrChange w:id="7163" w:author="Borja Gonzalez" w:date="2017-09-28T19:28:00Z">
                    <w:rPr>
                      <w:rFonts w:ascii="Monaco" w:hAnsi="Monaco" w:cs="Monaco"/>
                      <w:color w:val="4E9A06"/>
                      <w:sz w:val="32"/>
                      <w:szCs w:val="32"/>
                      <w:lang w:val="en-US"/>
                    </w:rPr>
                  </w:rPrChange>
                </w:rPr>
                <w:t>rgba(</w:t>
              </w:r>
              <w:proofErr w:type="gramEnd"/>
              <w:r w:rsidRPr="00E066BD">
                <w:rPr>
                  <w:color w:val="4E9A06"/>
                  <w:lang w:val="en-US"/>
                  <w:rPrChange w:id="7164" w:author="Borja Gonzalez" w:date="2017-09-28T19:28:00Z">
                    <w:rPr>
                      <w:rFonts w:ascii="Monaco" w:hAnsi="Monaco" w:cs="Monaco"/>
                      <w:color w:val="4E9A06"/>
                      <w:sz w:val="32"/>
                      <w:szCs w:val="32"/>
                      <w:lang w:val="en-US"/>
                    </w:rPr>
                  </w:rPrChange>
                </w:rPr>
                <w:t>75,192,192,1)"</w:t>
              </w:r>
              <w:r w:rsidRPr="00E066BD">
                <w:rPr>
                  <w:b/>
                  <w:bCs/>
                  <w:lang w:val="en-US"/>
                  <w:rPrChange w:id="7165" w:author="Borja Gonzalez" w:date="2017-09-28T19:28:00Z">
                    <w:rPr>
                      <w:rFonts w:ascii="Monaco" w:hAnsi="Monaco" w:cs="Monaco"/>
                      <w:b/>
                      <w:bCs/>
                      <w:color w:val="000000"/>
                      <w:sz w:val="32"/>
                      <w:szCs w:val="32"/>
                      <w:lang w:val="en-US"/>
                    </w:rPr>
                  </w:rPrChange>
                </w:rPr>
                <w:t>,</w:t>
              </w:r>
            </w:ins>
          </w:p>
          <w:p w14:paraId="4A0FECF0" w14:textId="77777777" w:rsidR="00E066BD" w:rsidRPr="00E066BD" w:rsidRDefault="00E066BD">
            <w:pPr>
              <w:rPr>
                <w:ins w:id="7166" w:author="Borja Gonzalez" w:date="2017-09-28T19:27:00Z"/>
                <w:lang w:val="en-US"/>
                <w:rPrChange w:id="7167" w:author="Borja Gonzalez" w:date="2017-09-28T19:28:00Z">
                  <w:rPr>
                    <w:ins w:id="7168" w:author="Borja Gonzalez" w:date="2017-09-28T19:27:00Z"/>
                    <w:rFonts w:ascii="Monaco" w:eastAsiaTheme="majorEastAsia" w:hAnsi="Monaco" w:cs="Monaco"/>
                    <w:color w:val="243F60" w:themeColor="accent1" w:themeShade="7F"/>
                    <w:sz w:val="32"/>
                    <w:szCs w:val="32"/>
                    <w:lang w:val="en-US"/>
                  </w:rPr>
                </w:rPrChange>
              </w:rPr>
              <w:pPrChange w:id="7169" w:author="GONZALEZ DIAZ, BORJA" w:date="2017-09-29T19:26:00Z">
                <w:pPr>
                  <w:keepNext/>
                  <w:keepLines/>
                  <w:widowControl w:val="0"/>
                  <w:autoSpaceDE w:val="0"/>
                  <w:autoSpaceDN w:val="0"/>
                  <w:adjustRightInd w:val="0"/>
                  <w:spacing w:before="200"/>
                  <w:outlineLvl w:val="4"/>
                </w:pPr>
              </w:pPrChange>
            </w:pPr>
            <w:ins w:id="7170" w:author="Borja Gonzalez" w:date="2017-09-28T19:27:00Z">
              <w:r w:rsidRPr="00E066BD">
                <w:rPr>
                  <w:lang w:val="en-US"/>
                  <w:rPrChange w:id="7171" w:author="Borja Gonzalez" w:date="2017-09-28T19:28:00Z">
                    <w:rPr>
                      <w:rFonts w:ascii="Monaco" w:hAnsi="Monaco" w:cs="Monaco"/>
                      <w:sz w:val="32"/>
                      <w:szCs w:val="32"/>
                      <w:lang w:val="en-US"/>
                    </w:rPr>
                  </w:rPrChange>
                </w:rPr>
                <w:t xml:space="preserve">            borderCapStyle</w:t>
              </w:r>
              <w:r w:rsidRPr="00E066BD">
                <w:rPr>
                  <w:b/>
                  <w:bCs/>
                  <w:color w:val="CE5C00"/>
                  <w:lang w:val="en-US"/>
                  <w:rPrChange w:id="7172" w:author="Borja Gonzalez" w:date="2017-09-28T19:28:00Z">
                    <w:rPr>
                      <w:rFonts w:ascii="Monaco" w:hAnsi="Monaco" w:cs="Monaco"/>
                      <w:b/>
                      <w:bCs/>
                      <w:color w:val="CE5C00"/>
                      <w:sz w:val="32"/>
                      <w:szCs w:val="32"/>
                      <w:lang w:val="en-US"/>
                    </w:rPr>
                  </w:rPrChange>
                </w:rPr>
                <w:t>:</w:t>
              </w:r>
              <w:r w:rsidRPr="00E066BD">
                <w:rPr>
                  <w:lang w:val="en-US"/>
                  <w:rPrChange w:id="7173" w:author="Borja Gonzalez" w:date="2017-09-28T19:28:00Z">
                    <w:rPr>
                      <w:rFonts w:ascii="Monaco" w:hAnsi="Monaco" w:cs="Monaco"/>
                      <w:sz w:val="32"/>
                      <w:szCs w:val="32"/>
                      <w:lang w:val="en-US"/>
                    </w:rPr>
                  </w:rPrChange>
                </w:rPr>
                <w:t xml:space="preserve"> </w:t>
              </w:r>
              <w:r w:rsidRPr="00E066BD">
                <w:rPr>
                  <w:color w:val="4E9A06"/>
                  <w:lang w:val="en-US"/>
                  <w:rPrChange w:id="7174" w:author="Borja Gonzalez" w:date="2017-09-28T19:28:00Z">
                    <w:rPr>
                      <w:rFonts w:ascii="Monaco" w:hAnsi="Monaco" w:cs="Monaco"/>
                      <w:color w:val="4E9A06"/>
                      <w:sz w:val="32"/>
                      <w:szCs w:val="32"/>
                      <w:lang w:val="en-US"/>
                    </w:rPr>
                  </w:rPrChange>
                </w:rPr>
                <w:t>'butt'</w:t>
              </w:r>
              <w:r w:rsidRPr="00E066BD">
                <w:rPr>
                  <w:b/>
                  <w:bCs/>
                  <w:lang w:val="en-US"/>
                  <w:rPrChange w:id="7175" w:author="Borja Gonzalez" w:date="2017-09-28T19:28:00Z">
                    <w:rPr>
                      <w:rFonts w:ascii="Monaco" w:hAnsi="Monaco" w:cs="Monaco"/>
                      <w:b/>
                      <w:bCs/>
                      <w:color w:val="000000"/>
                      <w:sz w:val="32"/>
                      <w:szCs w:val="32"/>
                      <w:lang w:val="en-US"/>
                    </w:rPr>
                  </w:rPrChange>
                </w:rPr>
                <w:t>,</w:t>
              </w:r>
            </w:ins>
          </w:p>
          <w:p w14:paraId="600185AF" w14:textId="77777777" w:rsidR="00E066BD" w:rsidRPr="00E066BD" w:rsidRDefault="00E066BD">
            <w:pPr>
              <w:rPr>
                <w:ins w:id="7176" w:author="Borja Gonzalez" w:date="2017-09-28T19:27:00Z"/>
                <w:lang w:val="en-US"/>
                <w:rPrChange w:id="7177" w:author="Borja Gonzalez" w:date="2017-09-28T19:28:00Z">
                  <w:rPr>
                    <w:ins w:id="7178" w:author="Borja Gonzalez" w:date="2017-09-28T19:27:00Z"/>
                    <w:rFonts w:ascii="Monaco" w:eastAsiaTheme="majorEastAsia" w:hAnsi="Monaco" w:cs="Monaco"/>
                    <w:color w:val="243F60" w:themeColor="accent1" w:themeShade="7F"/>
                    <w:sz w:val="32"/>
                    <w:szCs w:val="32"/>
                    <w:lang w:val="en-US"/>
                  </w:rPr>
                </w:rPrChange>
              </w:rPr>
              <w:pPrChange w:id="7179" w:author="GONZALEZ DIAZ, BORJA" w:date="2017-09-29T19:26:00Z">
                <w:pPr>
                  <w:keepNext/>
                  <w:keepLines/>
                  <w:widowControl w:val="0"/>
                  <w:autoSpaceDE w:val="0"/>
                  <w:autoSpaceDN w:val="0"/>
                  <w:adjustRightInd w:val="0"/>
                  <w:spacing w:before="200"/>
                  <w:outlineLvl w:val="4"/>
                </w:pPr>
              </w:pPrChange>
            </w:pPr>
            <w:ins w:id="7180" w:author="Borja Gonzalez" w:date="2017-09-28T19:27:00Z">
              <w:r w:rsidRPr="00E066BD">
                <w:rPr>
                  <w:lang w:val="en-US"/>
                  <w:rPrChange w:id="7181" w:author="Borja Gonzalez" w:date="2017-09-28T19:28:00Z">
                    <w:rPr>
                      <w:rFonts w:ascii="Monaco" w:hAnsi="Monaco" w:cs="Monaco"/>
                      <w:sz w:val="32"/>
                      <w:szCs w:val="32"/>
                      <w:lang w:val="en-US"/>
                    </w:rPr>
                  </w:rPrChange>
                </w:rPr>
                <w:t xml:space="preserve">            borderDash</w:t>
              </w:r>
              <w:r w:rsidRPr="00E066BD">
                <w:rPr>
                  <w:b/>
                  <w:bCs/>
                  <w:color w:val="CE5C00"/>
                  <w:lang w:val="en-US"/>
                  <w:rPrChange w:id="7182" w:author="Borja Gonzalez" w:date="2017-09-28T19:28:00Z">
                    <w:rPr>
                      <w:rFonts w:ascii="Monaco" w:hAnsi="Monaco" w:cs="Monaco"/>
                      <w:b/>
                      <w:bCs/>
                      <w:color w:val="CE5C00"/>
                      <w:sz w:val="32"/>
                      <w:szCs w:val="32"/>
                      <w:lang w:val="en-US"/>
                    </w:rPr>
                  </w:rPrChange>
                </w:rPr>
                <w:t>:</w:t>
              </w:r>
              <w:r w:rsidRPr="00E066BD">
                <w:rPr>
                  <w:lang w:val="en-US"/>
                  <w:rPrChange w:id="7183" w:author="Borja Gonzalez" w:date="2017-09-28T19:28:00Z">
                    <w:rPr>
                      <w:rFonts w:ascii="Monaco" w:hAnsi="Monaco" w:cs="Monaco"/>
                      <w:sz w:val="32"/>
                      <w:szCs w:val="32"/>
                      <w:lang w:val="en-US"/>
                    </w:rPr>
                  </w:rPrChange>
                </w:rPr>
                <w:t xml:space="preserve"> </w:t>
              </w:r>
              <w:r w:rsidRPr="00E066BD">
                <w:rPr>
                  <w:b/>
                  <w:bCs/>
                  <w:lang w:val="en-US"/>
                  <w:rPrChange w:id="7184" w:author="Borja Gonzalez" w:date="2017-09-28T19:28:00Z">
                    <w:rPr>
                      <w:rFonts w:ascii="Monaco" w:hAnsi="Monaco" w:cs="Monaco"/>
                      <w:b/>
                      <w:bCs/>
                      <w:color w:val="000000"/>
                      <w:sz w:val="32"/>
                      <w:szCs w:val="32"/>
                      <w:lang w:val="en-US"/>
                    </w:rPr>
                  </w:rPrChange>
                </w:rPr>
                <w:t>[],</w:t>
              </w:r>
            </w:ins>
          </w:p>
          <w:p w14:paraId="357263E4" w14:textId="77777777" w:rsidR="00E066BD" w:rsidRPr="00E066BD" w:rsidRDefault="00E066BD">
            <w:pPr>
              <w:rPr>
                <w:ins w:id="7185" w:author="Borja Gonzalez" w:date="2017-09-28T19:27:00Z"/>
                <w:lang w:val="en-US"/>
                <w:rPrChange w:id="7186" w:author="Borja Gonzalez" w:date="2017-09-28T19:28:00Z">
                  <w:rPr>
                    <w:ins w:id="7187" w:author="Borja Gonzalez" w:date="2017-09-28T19:27:00Z"/>
                    <w:rFonts w:ascii="Monaco" w:eastAsiaTheme="majorEastAsia" w:hAnsi="Monaco" w:cs="Monaco"/>
                    <w:color w:val="243F60" w:themeColor="accent1" w:themeShade="7F"/>
                    <w:sz w:val="32"/>
                    <w:szCs w:val="32"/>
                    <w:lang w:val="en-US"/>
                  </w:rPr>
                </w:rPrChange>
              </w:rPr>
              <w:pPrChange w:id="7188" w:author="GONZALEZ DIAZ, BORJA" w:date="2017-09-29T19:26:00Z">
                <w:pPr>
                  <w:keepNext/>
                  <w:keepLines/>
                  <w:widowControl w:val="0"/>
                  <w:autoSpaceDE w:val="0"/>
                  <w:autoSpaceDN w:val="0"/>
                  <w:adjustRightInd w:val="0"/>
                  <w:spacing w:before="200"/>
                  <w:outlineLvl w:val="4"/>
                </w:pPr>
              </w:pPrChange>
            </w:pPr>
            <w:ins w:id="7189" w:author="Borja Gonzalez" w:date="2017-09-28T19:27:00Z">
              <w:r w:rsidRPr="00E066BD">
                <w:rPr>
                  <w:lang w:val="en-US"/>
                  <w:rPrChange w:id="7190" w:author="Borja Gonzalez" w:date="2017-09-28T19:28:00Z">
                    <w:rPr>
                      <w:rFonts w:ascii="Monaco" w:hAnsi="Monaco" w:cs="Monaco"/>
                      <w:sz w:val="32"/>
                      <w:szCs w:val="32"/>
                      <w:lang w:val="en-US"/>
                    </w:rPr>
                  </w:rPrChange>
                </w:rPr>
                <w:t xml:space="preserve">            borderDashOffset</w:t>
              </w:r>
              <w:r w:rsidRPr="00E066BD">
                <w:rPr>
                  <w:b/>
                  <w:bCs/>
                  <w:color w:val="CE5C00"/>
                  <w:lang w:val="en-US"/>
                  <w:rPrChange w:id="7191" w:author="Borja Gonzalez" w:date="2017-09-28T19:28:00Z">
                    <w:rPr>
                      <w:rFonts w:ascii="Monaco" w:hAnsi="Monaco" w:cs="Monaco"/>
                      <w:b/>
                      <w:bCs/>
                      <w:color w:val="CE5C00"/>
                      <w:sz w:val="32"/>
                      <w:szCs w:val="32"/>
                      <w:lang w:val="en-US"/>
                    </w:rPr>
                  </w:rPrChange>
                </w:rPr>
                <w:t>:</w:t>
              </w:r>
              <w:r w:rsidRPr="00E066BD">
                <w:rPr>
                  <w:lang w:val="en-US"/>
                  <w:rPrChange w:id="7192" w:author="Borja Gonzalez" w:date="2017-09-28T19:28:00Z">
                    <w:rPr>
                      <w:rFonts w:ascii="Monaco" w:hAnsi="Monaco" w:cs="Monaco"/>
                      <w:sz w:val="32"/>
                      <w:szCs w:val="32"/>
                      <w:lang w:val="en-US"/>
                    </w:rPr>
                  </w:rPrChange>
                </w:rPr>
                <w:t xml:space="preserve"> </w:t>
              </w:r>
              <w:r w:rsidRPr="00E066BD">
                <w:rPr>
                  <w:b/>
                  <w:bCs/>
                  <w:color w:val="0000CF"/>
                  <w:lang w:val="en-US"/>
                  <w:rPrChange w:id="7193" w:author="Borja Gonzalez" w:date="2017-09-28T19:28:00Z">
                    <w:rPr>
                      <w:rFonts w:ascii="Monaco" w:hAnsi="Monaco" w:cs="Monaco"/>
                      <w:b/>
                      <w:bCs/>
                      <w:color w:val="0000CF"/>
                      <w:sz w:val="32"/>
                      <w:szCs w:val="32"/>
                      <w:lang w:val="en-US"/>
                    </w:rPr>
                  </w:rPrChange>
                </w:rPr>
                <w:t>0.0</w:t>
              </w:r>
              <w:r w:rsidRPr="00E066BD">
                <w:rPr>
                  <w:b/>
                  <w:bCs/>
                  <w:lang w:val="en-US"/>
                  <w:rPrChange w:id="7194" w:author="Borja Gonzalez" w:date="2017-09-28T19:28:00Z">
                    <w:rPr>
                      <w:rFonts w:ascii="Monaco" w:hAnsi="Monaco" w:cs="Monaco"/>
                      <w:b/>
                      <w:bCs/>
                      <w:color w:val="000000"/>
                      <w:sz w:val="32"/>
                      <w:szCs w:val="32"/>
                      <w:lang w:val="en-US"/>
                    </w:rPr>
                  </w:rPrChange>
                </w:rPr>
                <w:t>,</w:t>
              </w:r>
            </w:ins>
          </w:p>
          <w:p w14:paraId="006EE917" w14:textId="77777777" w:rsidR="00E066BD" w:rsidRPr="00E066BD" w:rsidRDefault="00E066BD">
            <w:pPr>
              <w:rPr>
                <w:ins w:id="7195" w:author="Borja Gonzalez" w:date="2017-09-28T19:27:00Z"/>
                <w:lang w:val="en-US"/>
                <w:rPrChange w:id="7196" w:author="Borja Gonzalez" w:date="2017-09-28T19:28:00Z">
                  <w:rPr>
                    <w:ins w:id="7197" w:author="Borja Gonzalez" w:date="2017-09-28T19:27:00Z"/>
                    <w:rFonts w:ascii="Monaco" w:eastAsiaTheme="majorEastAsia" w:hAnsi="Monaco" w:cs="Monaco"/>
                    <w:color w:val="243F60" w:themeColor="accent1" w:themeShade="7F"/>
                    <w:sz w:val="32"/>
                    <w:szCs w:val="32"/>
                    <w:lang w:val="en-US"/>
                  </w:rPr>
                </w:rPrChange>
              </w:rPr>
              <w:pPrChange w:id="7198" w:author="GONZALEZ DIAZ, BORJA" w:date="2017-09-29T19:26:00Z">
                <w:pPr>
                  <w:keepNext/>
                  <w:keepLines/>
                  <w:widowControl w:val="0"/>
                  <w:autoSpaceDE w:val="0"/>
                  <w:autoSpaceDN w:val="0"/>
                  <w:adjustRightInd w:val="0"/>
                  <w:spacing w:before="200"/>
                  <w:outlineLvl w:val="4"/>
                </w:pPr>
              </w:pPrChange>
            </w:pPr>
            <w:ins w:id="7199" w:author="Borja Gonzalez" w:date="2017-09-28T19:27:00Z">
              <w:r w:rsidRPr="00E066BD">
                <w:rPr>
                  <w:lang w:val="en-US"/>
                  <w:rPrChange w:id="7200" w:author="Borja Gonzalez" w:date="2017-09-28T19:28:00Z">
                    <w:rPr>
                      <w:rFonts w:ascii="Monaco" w:hAnsi="Monaco" w:cs="Monaco"/>
                      <w:sz w:val="32"/>
                      <w:szCs w:val="32"/>
                      <w:lang w:val="en-US"/>
                    </w:rPr>
                  </w:rPrChange>
                </w:rPr>
                <w:t xml:space="preserve">            borderJoinStyle</w:t>
              </w:r>
              <w:r w:rsidRPr="00E066BD">
                <w:rPr>
                  <w:b/>
                  <w:bCs/>
                  <w:color w:val="CE5C00"/>
                  <w:lang w:val="en-US"/>
                  <w:rPrChange w:id="7201" w:author="Borja Gonzalez" w:date="2017-09-28T19:28:00Z">
                    <w:rPr>
                      <w:rFonts w:ascii="Monaco" w:hAnsi="Monaco" w:cs="Monaco"/>
                      <w:b/>
                      <w:bCs/>
                      <w:color w:val="CE5C00"/>
                      <w:sz w:val="32"/>
                      <w:szCs w:val="32"/>
                      <w:lang w:val="en-US"/>
                    </w:rPr>
                  </w:rPrChange>
                </w:rPr>
                <w:t>:</w:t>
              </w:r>
              <w:r w:rsidRPr="00E066BD">
                <w:rPr>
                  <w:lang w:val="en-US"/>
                  <w:rPrChange w:id="7202" w:author="Borja Gonzalez" w:date="2017-09-28T19:28:00Z">
                    <w:rPr>
                      <w:rFonts w:ascii="Monaco" w:hAnsi="Monaco" w:cs="Monaco"/>
                      <w:sz w:val="32"/>
                      <w:szCs w:val="32"/>
                      <w:lang w:val="en-US"/>
                    </w:rPr>
                  </w:rPrChange>
                </w:rPr>
                <w:t xml:space="preserve"> </w:t>
              </w:r>
              <w:r w:rsidRPr="00E066BD">
                <w:rPr>
                  <w:color w:val="4E9A06"/>
                  <w:lang w:val="en-US"/>
                  <w:rPrChange w:id="7203" w:author="Borja Gonzalez" w:date="2017-09-28T19:28:00Z">
                    <w:rPr>
                      <w:rFonts w:ascii="Monaco" w:hAnsi="Monaco" w:cs="Monaco"/>
                      <w:color w:val="4E9A06"/>
                      <w:sz w:val="32"/>
                      <w:szCs w:val="32"/>
                      <w:lang w:val="en-US"/>
                    </w:rPr>
                  </w:rPrChange>
                </w:rPr>
                <w:t>'miter'</w:t>
              </w:r>
              <w:r w:rsidRPr="00E066BD">
                <w:rPr>
                  <w:b/>
                  <w:bCs/>
                  <w:lang w:val="en-US"/>
                  <w:rPrChange w:id="7204" w:author="Borja Gonzalez" w:date="2017-09-28T19:28:00Z">
                    <w:rPr>
                      <w:rFonts w:ascii="Monaco" w:hAnsi="Monaco" w:cs="Monaco"/>
                      <w:b/>
                      <w:bCs/>
                      <w:color w:val="000000"/>
                      <w:sz w:val="32"/>
                      <w:szCs w:val="32"/>
                      <w:lang w:val="en-US"/>
                    </w:rPr>
                  </w:rPrChange>
                </w:rPr>
                <w:t>,</w:t>
              </w:r>
            </w:ins>
          </w:p>
          <w:p w14:paraId="39F0C0DE" w14:textId="77777777" w:rsidR="00E066BD" w:rsidRPr="00E066BD" w:rsidRDefault="00E066BD">
            <w:pPr>
              <w:rPr>
                <w:ins w:id="7205" w:author="Borja Gonzalez" w:date="2017-09-28T19:27:00Z"/>
                <w:lang w:val="en-US"/>
                <w:rPrChange w:id="7206" w:author="Borja Gonzalez" w:date="2017-09-28T19:28:00Z">
                  <w:rPr>
                    <w:ins w:id="7207" w:author="Borja Gonzalez" w:date="2017-09-28T19:27:00Z"/>
                    <w:rFonts w:ascii="Monaco" w:eastAsiaTheme="majorEastAsia" w:hAnsi="Monaco" w:cs="Monaco"/>
                    <w:color w:val="243F60" w:themeColor="accent1" w:themeShade="7F"/>
                    <w:sz w:val="32"/>
                    <w:szCs w:val="32"/>
                    <w:lang w:val="en-US"/>
                  </w:rPr>
                </w:rPrChange>
              </w:rPr>
              <w:pPrChange w:id="7208" w:author="GONZALEZ DIAZ, BORJA" w:date="2017-09-29T19:26:00Z">
                <w:pPr>
                  <w:keepNext/>
                  <w:keepLines/>
                  <w:widowControl w:val="0"/>
                  <w:autoSpaceDE w:val="0"/>
                  <w:autoSpaceDN w:val="0"/>
                  <w:adjustRightInd w:val="0"/>
                  <w:spacing w:before="200"/>
                  <w:outlineLvl w:val="4"/>
                </w:pPr>
              </w:pPrChange>
            </w:pPr>
            <w:ins w:id="7209" w:author="Borja Gonzalez" w:date="2017-09-28T19:27:00Z">
              <w:r w:rsidRPr="00E066BD">
                <w:rPr>
                  <w:lang w:val="en-US"/>
                  <w:rPrChange w:id="7210" w:author="Borja Gonzalez" w:date="2017-09-28T19:28:00Z">
                    <w:rPr>
                      <w:rFonts w:ascii="Monaco" w:hAnsi="Monaco" w:cs="Monaco"/>
                      <w:sz w:val="32"/>
                      <w:szCs w:val="32"/>
                      <w:lang w:val="en-US"/>
                    </w:rPr>
                  </w:rPrChange>
                </w:rPr>
                <w:t xml:space="preserve">            pointBorderColor</w:t>
              </w:r>
              <w:r w:rsidRPr="00E066BD">
                <w:rPr>
                  <w:b/>
                  <w:bCs/>
                  <w:color w:val="CE5C00"/>
                  <w:lang w:val="en-US"/>
                  <w:rPrChange w:id="7211" w:author="Borja Gonzalez" w:date="2017-09-28T19:28:00Z">
                    <w:rPr>
                      <w:rFonts w:ascii="Monaco" w:hAnsi="Monaco" w:cs="Monaco"/>
                      <w:b/>
                      <w:bCs/>
                      <w:color w:val="CE5C00"/>
                      <w:sz w:val="32"/>
                      <w:szCs w:val="32"/>
                      <w:lang w:val="en-US"/>
                    </w:rPr>
                  </w:rPrChange>
                </w:rPr>
                <w:t>:</w:t>
              </w:r>
              <w:r w:rsidRPr="00E066BD">
                <w:rPr>
                  <w:lang w:val="en-US"/>
                  <w:rPrChange w:id="7212" w:author="Borja Gonzalez" w:date="2017-09-28T19:28:00Z">
                    <w:rPr>
                      <w:rFonts w:ascii="Monaco" w:hAnsi="Monaco" w:cs="Monaco"/>
                      <w:sz w:val="32"/>
                      <w:szCs w:val="32"/>
                      <w:lang w:val="en-US"/>
                    </w:rPr>
                  </w:rPrChange>
                </w:rPr>
                <w:t xml:space="preserve"> </w:t>
              </w:r>
              <w:r w:rsidRPr="00E066BD">
                <w:rPr>
                  <w:color w:val="4E9A06"/>
                  <w:lang w:val="en-US"/>
                  <w:rPrChange w:id="7213" w:author="Borja Gonzalez" w:date="2017-09-28T19:28:00Z">
                    <w:rPr>
                      <w:rFonts w:ascii="Monaco" w:hAnsi="Monaco" w:cs="Monaco"/>
                      <w:color w:val="4E9A06"/>
                      <w:sz w:val="32"/>
                      <w:szCs w:val="32"/>
                      <w:lang w:val="en-US"/>
                    </w:rPr>
                  </w:rPrChange>
                </w:rPr>
                <w:t>"</w:t>
              </w:r>
              <w:proofErr w:type="gramStart"/>
              <w:r w:rsidRPr="00E066BD">
                <w:rPr>
                  <w:color w:val="4E9A06"/>
                  <w:lang w:val="en-US"/>
                  <w:rPrChange w:id="7214" w:author="Borja Gonzalez" w:date="2017-09-28T19:28:00Z">
                    <w:rPr>
                      <w:rFonts w:ascii="Monaco" w:hAnsi="Monaco" w:cs="Monaco"/>
                      <w:color w:val="4E9A06"/>
                      <w:sz w:val="32"/>
                      <w:szCs w:val="32"/>
                      <w:lang w:val="en-US"/>
                    </w:rPr>
                  </w:rPrChange>
                </w:rPr>
                <w:t>rgba(</w:t>
              </w:r>
              <w:proofErr w:type="gramEnd"/>
              <w:r w:rsidRPr="00E066BD">
                <w:rPr>
                  <w:color w:val="4E9A06"/>
                  <w:lang w:val="en-US"/>
                  <w:rPrChange w:id="7215" w:author="Borja Gonzalez" w:date="2017-09-28T19:28:00Z">
                    <w:rPr>
                      <w:rFonts w:ascii="Monaco" w:hAnsi="Monaco" w:cs="Monaco"/>
                      <w:color w:val="4E9A06"/>
                      <w:sz w:val="32"/>
                      <w:szCs w:val="32"/>
                      <w:lang w:val="en-US"/>
                    </w:rPr>
                  </w:rPrChange>
                </w:rPr>
                <w:t>75,192,192,1)"</w:t>
              </w:r>
              <w:r w:rsidRPr="00E066BD">
                <w:rPr>
                  <w:b/>
                  <w:bCs/>
                  <w:lang w:val="en-US"/>
                  <w:rPrChange w:id="7216" w:author="Borja Gonzalez" w:date="2017-09-28T19:28:00Z">
                    <w:rPr>
                      <w:rFonts w:ascii="Monaco" w:hAnsi="Monaco" w:cs="Monaco"/>
                      <w:b/>
                      <w:bCs/>
                      <w:color w:val="000000"/>
                      <w:sz w:val="32"/>
                      <w:szCs w:val="32"/>
                      <w:lang w:val="en-US"/>
                    </w:rPr>
                  </w:rPrChange>
                </w:rPr>
                <w:t>,</w:t>
              </w:r>
            </w:ins>
          </w:p>
          <w:p w14:paraId="6423D040" w14:textId="77777777" w:rsidR="00E066BD" w:rsidRPr="00E066BD" w:rsidRDefault="00E066BD">
            <w:pPr>
              <w:rPr>
                <w:ins w:id="7217" w:author="Borja Gonzalez" w:date="2017-09-28T19:27:00Z"/>
                <w:lang w:val="en-US"/>
                <w:rPrChange w:id="7218" w:author="Borja Gonzalez" w:date="2017-09-28T19:28:00Z">
                  <w:rPr>
                    <w:ins w:id="7219" w:author="Borja Gonzalez" w:date="2017-09-28T19:27:00Z"/>
                    <w:rFonts w:ascii="Monaco" w:eastAsiaTheme="majorEastAsia" w:hAnsi="Monaco" w:cs="Monaco"/>
                    <w:color w:val="243F60" w:themeColor="accent1" w:themeShade="7F"/>
                    <w:sz w:val="32"/>
                    <w:szCs w:val="32"/>
                    <w:lang w:val="en-US"/>
                  </w:rPr>
                </w:rPrChange>
              </w:rPr>
              <w:pPrChange w:id="7220" w:author="GONZALEZ DIAZ, BORJA" w:date="2017-09-29T19:26:00Z">
                <w:pPr>
                  <w:keepNext/>
                  <w:keepLines/>
                  <w:widowControl w:val="0"/>
                  <w:autoSpaceDE w:val="0"/>
                  <w:autoSpaceDN w:val="0"/>
                  <w:adjustRightInd w:val="0"/>
                  <w:spacing w:before="200"/>
                  <w:outlineLvl w:val="4"/>
                </w:pPr>
              </w:pPrChange>
            </w:pPr>
            <w:ins w:id="7221" w:author="Borja Gonzalez" w:date="2017-09-28T19:27:00Z">
              <w:r w:rsidRPr="00E066BD">
                <w:rPr>
                  <w:lang w:val="en-US"/>
                  <w:rPrChange w:id="7222" w:author="Borja Gonzalez" w:date="2017-09-28T19:28:00Z">
                    <w:rPr>
                      <w:rFonts w:ascii="Monaco" w:hAnsi="Monaco" w:cs="Monaco"/>
                      <w:sz w:val="32"/>
                      <w:szCs w:val="32"/>
                      <w:lang w:val="en-US"/>
                    </w:rPr>
                  </w:rPrChange>
                </w:rPr>
                <w:t xml:space="preserve">            pointBackgroundColor</w:t>
              </w:r>
              <w:r w:rsidRPr="00E066BD">
                <w:rPr>
                  <w:b/>
                  <w:bCs/>
                  <w:color w:val="CE5C00"/>
                  <w:lang w:val="en-US"/>
                  <w:rPrChange w:id="7223" w:author="Borja Gonzalez" w:date="2017-09-28T19:28:00Z">
                    <w:rPr>
                      <w:rFonts w:ascii="Monaco" w:hAnsi="Monaco" w:cs="Monaco"/>
                      <w:b/>
                      <w:bCs/>
                      <w:color w:val="CE5C00"/>
                      <w:sz w:val="32"/>
                      <w:szCs w:val="32"/>
                      <w:lang w:val="en-US"/>
                    </w:rPr>
                  </w:rPrChange>
                </w:rPr>
                <w:t>:</w:t>
              </w:r>
              <w:r w:rsidRPr="00E066BD">
                <w:rPr>
                  <w:lang w:val="en-US"/>
                  <w:rPrChange w:id="7224" w:author="Borja Gonzalez" w:date="2017-09-28T19:28:00Z">
                    <w:rPr>
                      <w:rFonts w:ascii="Monaco" w:hAnsi="Monaco" w:cs="Monaco"/>
                      <w:sz w:val="32"/>
                      <w:szCs w:val="32"/>
                      <w:lang w:val="en-US"/>
                    </w:rPr>
                  </w:rPrChange>
                </w:rPr>
                <w:t xml:space="preserve"> </w:t>
              </w:r>
              <w:r w:rsidRPr="00E066BD">
                <w:rPr>
                  <w:color w:val="4E9A06"/>
                  <w:lang w:val="en-US"/>
                  <w:rPrChange w:id="7225" w:author="Borja Gonzalez" w:date="2017-09-28T19:28:00Z">
                    <w:rPr>
                      <w:rFonts w:ascii="Monaco" w:hAnsi="Monaco" w:cs="Monaco"/>
                      <w:color w:val="4E9A06"/>
                      <w:sz w:val="32"/>
                      <w:szCs w:val="32"/>
                      <w:lang w:val="en-US"/>
                    </w:rPr>
                  </w:rPrChange>
                </w:rPr>
                <w:t>"#fff"</w:t>
              </w:r>
              <w:r w:rsidRPr="00E066BD">
                <w:rPr>
                  <w:b/>
                  <w:bCs/>
                  <w:lang w:val="en-US"/>
                  <w:rPrChange w:id="7226" w:author="Borja Gonzalez" w:date="2017-09-28T19:28:00Z">
                    <w:rPr>
                      <w:rFonts w:ascii="Monaco" w:hAnsi="Monaco" w:cs="Monaco"/>
                      <w:b/>
                      <w:bCs/>
                      <w:color w:val="000000"/>
                      <w:sz w:val="32"/>
                      <w:szCs w:val="32"/>
                      <w:lang w:val="en-US"/>
                    </w:rPr>
                  </w:rPrChange>
                </w:rPr>
                <w:t>,</w:t>
              </w:r>
            </w:ins>
          </w:p>
          <w:p w14:paraId="4CF9171E" w14:textId="77777777" w:rsidR="00E066BD" w:rsidRPr="00E066BD" w:rsidRDefault="00E066BD">
            <w:pPr>
              <w:rPr>
                <w:ins w:id="7227" w:author="Borja Gonzalez" w:date="2017-09-28T19:27:00Z"/>
                <w:lang w:val="en-US"/>
                <w:rPrChange w:id="7228" w:author="Borja Gonzalez" w:date="2017-09-28T19:28:00Z">
                  <w:rPr>
                    <w:ins w:id="7229" w:author="Borja Gonzalez" w:date="2017-09-28T19:27:00Z"/>
                    <w:rFonts w:ascii="Monaco" w:eastAsiaTheme="majorEastAsia" w:hAnsi="Monaco" w:cs="Monaco"/>
                    <w:color w:val="243F60" w:themeColor="accent1" w:themeShade="7F"/>
                    <w:sz w:val="32"/>
                    <w:szCs w:val="32"/>
                    <w:lang w:val="en-US"/>
                  </w:rPr>
                </w:rPrChange>
              </w:rPr>
              <w:pPrChange w:id="7230" w:author="GONZALEZ DIAZ, BORJA" w:date="2017-09-29T19:26:00Z">
                <w:pPr>
                  <w:keepNext/>
                  <w:keepLines/>
                  <w:widowControl w:val="0"/>
                  <w:autoSpaceDE w:val="0"/>
                  <w:autoSpaceDN w:val="0"/>
                  <w:adjustRightInd w:val="0"/>
                  <w:spacing w:before="200"/>
                  <w:outlineLvl w:val="4"/>
                </w:pPr>
              </w:pPrChange>
            </w:pPr>
            <w:ins w:id="7231" w:author="Borja Gonzalez" w:date="2017-09-28T19:27:00Z">
              <w:r w:rsidRPr="00E066BD">
                <w:rPr>
                  <w:lang w:val="en-US"/>
                  <w:rPrChange w:id="7232" w:author="Borja Gonzalez" w:date="2017-09-28T19:28:00Z">
                    <w:rPr>
                      <w:rFonts w:ascii="Monaco" w:hAnsi="Monaco" w:cs="Monaco"/>
                      <w:sz w:val="32"/>
                      <w:szCs w:val="32"/>
                      <w:lang w:val="en-US"/>
                    </w:rPr>
                  </w:rPrChange>
                </w:rPr>
                <w:t xml:space="preserve">            pointBorderWidth</w:t>
              </w:r>
              <w:r w:rsidRPr="00E066BD">
                <w:rPr>
                  <w:b/>
                  <w:bCs/>
                  <w:color w:val="CE5C00"/>
                  <w:lang w:val="en-US"/>
                  <w:rPrChange w:id="7233" w:author="Borja Gonzalez" w:date="2017-09-28T19:28:00Z">
                    <w:rPr>
                      <w:rFonts w:ascii="Monaco" w:hAnsi="Monaco" w:cs="Monaco"/>
                      <w:b/>
                      <w:bCs/>
                      <w:color w:val="CE5C00"/>
                      <w:sz w:val="32"/>
                      <w:szCs w:val="32"/>
                      <w:lang w:val="en-US"/>
                    </w:rPr>
                  </w:rPrChange>
                </w:rPr>
                <w:t>:</w:t>
              </w:r>
              <w:r w:rsidRPr="00E066BD">
                <w:rPr>
                  <w:lang w:val="en-US"/>
                  <w:rPrChange w:id="7234" w:author="Borja Gonzalez" w:date="2017-09-28T19:28:00Z">
                    <w:rPr>
                      <w:rFonts w:ascii="Monaco" w:hAnsi="Monaco" w:cs="Monaco"/>
                      <w:sz w:val="32"/>
                      <w:szCs w:val="32"/>
                      <w:lang w:val="en-US"/>
                    </w:rPr>
                  </w:rPrChange>
                </w:rPr>
                <w:t xml:space="preserve"> </w:t>
              </w:r>
              <w:r w:rsidRPr="00E066BD">
                <w:rPr>
                  <w:b/>
                  <w:bCs/>
                  <w:color w:val="0000CF"/>
                  <w:lang w:val="en-US"/>
                  <w:rPrChange w:id="7235" w:author="Borja Gonzalez" w:date="2017-09-28T19:28:00Z">
                    <w:rPr>
                      <w:rFonts w:ascii="Monaco" w:hAnsi="Monaco" w:cs="Monaco"/>
                      <w:b/>
                      <w:bCs/>
                      <w:color w:val="0000CF"/>
                      <w:sz w:val="32"/>
                      <w:szCs w:val="32"/>
                      <w:lang w:val="en-US"/>
                    </w:rPr>
                  </w:rPrChange>
                </w:rPr>
                <w:t>1</w:t>
              </w:r>
              <w:r w:rsidRPr="00E066BD">
                <w:rPr>
                  <w:b/>
                  <w:bCs/>
                  <w:lang w:val="en-US"/>
                  <w:rPrChange w:id="7236" w:author="Borja Gonzalez" w:date="2017-09-28T19:28:00Z">
                    <w:rPr>
                      <w:rFonts w:ascii="Monaco" w:hAnsi="Monaco" w:cs="Monaco"/>
                      <w:b/>
                      <w:bCs/>
                      <w:color w:val="000000"/>
                      <w:sz w:val="32"/>
                      <w:szCs w:val="32"/>
                      <w:lang w:val="en-US"/>
                    </w:rPr>
                  </w:rPrChange>
                </w:rPr>
                <w:t>,</w:t>
              </w:r>
            </w:ins>
          </w:p>
          <w:p w14:paraId="0AF8BB02" w14:textId="77777777" w:rsidR="00E066BD" w:rsidRPr="00E066BD" w:rsidRDefault="00E066BD">
            <w:pPr>
              <w:rPr>
                <w:ins w:id="7237" w:author="Borja Gonzalez" w:date="2017-09-28T19:27:00Z"/>
                <w:lang w:val="en-US"/>
                <w:rPrChange w:id="7238" w:author="Borja Gonzalez" w:date="2017-09-28T19:28:00Z">
                  <w:rPr>
                    <w:ins w:id="7239" w:author="Borja Gonzalez" w:date="2017-09-28T19:27:00Z"/>
                    <w:rFonts w:ascii="Monaco" w:eastAsiaTheme="majorEastAsia" w:hAnsi="Monaco" w:cs="Monaco"/>
                    <w:color w:val="243F60" w:themeColor="accent1" w:themeShade="7F"/>
                    <w:sz w:val="32"/>
                    <w:szCs w:val="32"/>
                    <w:lang w:val="en-US"/>
                  </w:rPr>
                </w:rPrChange>
              </w:rPr>
              <w:pPrChange w:id="7240" w:author="GONZALEZ DIAZ, BORJA" w:date="2017-09-29T19:26:00Z">
                <w:pPr>
                  <w:keepNext/>
                  <w:keepLines/>
                  <w:widowControl w:val="0"/>
                  <w:autoSpaceDE w:val="0"/>
                  <w:autoSpaceDN w:val="0"/>
                  <w:adjustRightInd w:val="0"/>
                  <w:spacing w:before="200"/>
                  <w:outlineLvl w:val="4"/>
                </w:pPr>
              </w:pPrChange>
            </w:pPr>
            <w:ins w:id="7241" w:author="Borja Gonzalez" w:date="2017-09-28T19:27:00Z">
              <w:r w:rsidRPr="00E066BD">
                <w:rPr>
                  <w:lang w:val="en-US"/>
                  <w:rPrChange w:id="7242" w:author="Borja Gonzalez" w:date="2017-09-28T19:28:00Z">
                    <w:rPr>
                      <w:rFonts w:ascii="Monaco" w:hAnsi="Monaco" w:cs="Monaco"/>
                      <w:sz w:val="32"/>
                      <w:szCs w:val="32"/>
                      <w:lang w:val="en-US"/>
                    </w:rPr>
                  </w:rPrChange>
                </w:rPr>
                <w:t xml:space="preserve">            pointHoverRadius</w:t>
              </w:r>
              <w:r w:rsidRPr="00E066BD">
                <w:rPr>
                  <w:b/>
                  <w:bCs/>
                  <w:color w:val="CE5C00"/>
                  <w:lang w:val="en-US"/>
                  <w:rPrChange w:id="7243" w:author="Borja Gonzalez" w:date="2017-09-28T19:28:00Z">
                    <w:rPr>
                      <w:rFonts w:ascii="Monaco" w:hAnsi="Monaco" w:cs="Monaco"/>
                      <w:b/>
                      <w:bCs/>
                      <w:color w:val="CE5C00"/>
                      <w:sz w:val="32"/>
                      <w:szCs w:val="32"/>
                      <w:lang w:val="en-US"/>
                    </w:rPr>
                  </w:rPrChange>
                </w:rPr>
                <w:t>:</w:t>
              </w:r>
              <w:r w:rsidRPr="00E066BD">
                <w:rPr>
                  <w:lang w:val="en-US"/>
                  <w:rPrChange w:id="7244" w:author="Borja Gonzalez" w:date="2017-09-28T19:28:00Z">
                    <w:rPr>
                      <w:rFonts w:ascii="Monaco" w:hAnsi="Monaco" w:cs="Monaco"/>
                      <w:sz w:val="32"/>
                      <w:szCs w:val="32"/>
                      <w:lang w:val="en-US"/>
                    </w:rPr>
                  </w:rPrChange>
                </w:rPr>
                <w:t xml:space="preserve"> </w:t>
              </w:r>
              <w:r w:rsidRPr="00E066BD">
                <w:rPr>
                  <w:b/>
                  <w:bCs/>
                  <w:color w:val="0000CF"/>
                  <w:lang w:val="en-US"/>
                  <w:rPrChange w:id="7245" w:author="Borja Gonzalez" w:date="2017-09-28T19:28:00Z">
                    <w:rPr>
                      <w:rFonts w:ascii="Monaco" w:hAnsi="Monaco" w:cs="Monaco"/>
                      <w:b/>
                      <w:bCs/>
                      <w:color w:val="0000CF"/>
                      <w:sz w:val="32"/>
                      <w:szCs w:val="32"/>
                      <w:lang w:val="en-US"/>
                    </w:rPr>
                  </w:rPrChange>
                </w:rPr>
                <w:t>5</w:t>
              </w:r>
              <w:r w:rsidRPr="00E066BD">
                <w:rPr>
                  <w:b/>
                  <w:bCs/>
                  <w:lang w:val="en-US"/>
                  <w:rPrChange w:id="7246" w:author="Borja Gonzalez" w:date="2017-09-28T19:28:00Z">
                    <w:rPr>
                      <w:rFonts w:ascii="Monaco" w:hAnsi="Monaco" w:cs="Monaco"/>
                      <w:b/>
                      <w:bCs/>
                      <w:color w:val="000000"/>
                      <w:sz w:val="32"/>
                      <w:szCs w:val="32"/>
                      <w:lang w:val="en-US"/>
                    </w:rPr>
                  </w:rPrChange>
                </w:rPr>
                <w:t>,</w:t>
              </w:r>
            </w:ins>
          </w:p>
          <w:p w14:paraId="032AFECB" w14:textId="77777777" w:rsidR="00E066BD" w:rsidRPr="00E066BD" w:rsidRDefault="00E066BD">
            <w:pPr>
              <w:rPr>
                <w:ins w:id="7247" w:author="Borja Gonzalez" w:date="2017-09-28T19:27:00Z"/>
                <w:lang w:val="en-US"/>
                <w:rPrChange w:id="7248" w:author="Borja Gonzalez" w:date="2017-09-28T19:28:00Z">
                  <w:rPr>
                    <w:ins w:id="7249" w:author="Borja Gonzalez" w:date="2017-09-28T19:27:00Z"/>
                    <w:rFonts w:ascii="Monaco" w:eastAsiaTheme="majorEastAsia" w:hAnsi="Monaco" w:cs="Monaco"/>
                    <w:color w:val="243F60" w:themeColor="accent1" w:themeShade="7F"/>
                    <w:sz w:val="32"/>
                    <w:szCs w:val="32"/>
                    <w:lang w:val="en-US"/>
                  </w:rPr>
                </w:rPrChange>
              </w:rPr>
              <w:pPrChange w:id="7250" w:author="GONZALEZ DIAZ, BORJA" w:date="2017-09-29T19:26:00Z">
                <w:pPr>
                  <w:keepNext/>
                  <w:keepLines/>
                  <w:widowControl w:val="0"/>
                  <w:autoSpaceDE w:val="0"/>
                  <w:autoSpaceDN w:val="0"/>
                  <w:adjustRightInd w:val="0"/>
                  <w:spacing w:before="200"/>
                  <w:outlineLvl w:val="4"/>
                </w:pPr>
              </w:pPrChange>
            </w:pPr>
            <w:ins w:id="7251" w:author="Borja Gonzalez" w:date="2017-09-28T19:27:00Z">
              <w:r w:rsidRPr="00E066BD">
                <w:rPr>
                  <w:lang w:val="en-US"/>
                  <w:rPrChange w:id="7252" w:author="Borja Gonzalez" w:date="2017-09-28T19:28:00Z">
                    <w:rPr>
                      <w:rFonts w:ascii="Monaco" w:hAnsi="Monaco" w:cs="Monaco"/>
                      <w:sz w:val="32"/>
                      <w:szCs w:val="32"/>
                      <w:lang w:val="en-US"/>
                    </w:rPr>
                  </w:rPrChange>
                </w:rPr>
                <w:t xml:space="preserve">            pointHoverBackgroundColor</w:t>
              </w:r>
              <w:r w:rsidRPr="00E066BD">
                <w:rPr>
                  <w:b/>
                  <w:bCs/>
                  <w:color w:val="CE5C00"/>
                  <w:lang w:val="en-US"/>
                  <w:rPrChange w:id="7253" w:author="Borja Gonzalez" w:date="2017-09-28T19:28:00Z">
                    <w:rPr>
                      <w:rFonts w:ascii="Monaco" w:hAnsi="Monaco" w:cs="Monaco"/>
                      <w:b/>
                      <w:bCs/>
                      <w:color w:val="CE5C00"/>
                      <w:sz w:val="32"/>
                      <w:szCs w:val="32"/>
                      <w:lang w:val="en-US"/>
                    </w:rPr>
                  </w:rPrChange>
                </w:rPr>
                <w:t>:</w:t>
              </w:r>
              <w:r w:rsidRPr="00E066BD">
                <w:rPr>
                  <w:lang w:val="en-US"/>
                  <w:rPrChange w:id="7254" w:author="Borja Gonzalez" w:date="2017-09-28T19:28:00Z">
                    <w:rPr>
                      <w:rFonts w:ascii="Monaco" w:hAnsi="Monaco" w:cs="Monaco"/>
                      <w:sz w:val="32"/>
                      <w:szCs w:val="32"/>
                      <w:lang w:val="en-US"/>
                    </w:rPr>
                  </w:rPrChange>
                </w:rPr>
                <w:t xml:space="preserve"> </w:t>
              </w:r>
              <w:r w:rsidRPr="00E066BD">
                <w:rPr>
                  <w:color w:val="4E9A06"/>
                  <w:lang w:val="en-US"/>
                  <w:rPrChange w:id="7255" w:author="Borja Gonzalez" w:date="2017-09-28T19:28:00Z">
                    <w:rPr>
                      <w:rFonts w:ascii="Monaco" w:hAnsi="Monaco" w:cs="Monaco"/>
                      <w:color w:val="4E9A06"/>
                      <w:sz w:val="32"/>
                      <w:szCs w:val="32"/>
                      <w:lang w:val="en-US"/>
                    </w:rPr>
                  </w:rPrChange>
                </w:rPr>
                <w:t>"</w:t>
              </w:r>
              <w:proofErr w:type="gramStart"/>
              <w:r w:rsidRPr="00E066BD">
                <w:rPr>
                  <w:color w:val="4E9A06"/>
                  <w:lang w:val="en-US"/>
                  <w:rPrChange w:id="7256" w:author="Borja Gonzalez" w:date="2017-09-28T19:28:00Z">
                    <w:rPr>
                      <w:rFonts w:ascii="Monaco" w:hAnsi="Monaco" w:cs="Monaco"/>
                      <w:color w:val="4E9A06"/>
                      <w:sz w:val="32"/>
                      <w:szCs w:val="32"/>
                      <w:lang w:val="en-US"/>
                    </w:rPr>
                  </w:rPrChange>
                </w:rPr>
                <w:t>rgba(</w:t>
              </w:r>
              <w:proofErr w:type="gramEnd"/>
              <w:r w:rsidRPr="00E066BD">
                <w:rPr>
                  <w:color w:val="4E9A06"/>
                  <w:lang w:val="en-US"/>
                  <w:rPrChange w:id="7257" w:author="Borja Gonzalez" w:date="2017-09-28T19:28:00Z">
                    <w:rPr>
                      <w:rFonts w:ascii="Monaco" w:hAnsi="Monaco" w:cs="Monaco"/>
                      <w:color w:val="4E9A06"/>
                      <w:sz w:val="32"/>
                      <w:szCs w:val="32"/>
                      <w:lang w:val="en-US"/>
                    </w:rPr>
                  </w:rPrChange>
                </w:rPr>
                <w:t>75,192,192,1)"</w:t>
              </w:r>
              <w:r w:rsidRPr="00E066BD">
                <w:rPr>
                  <w:b/>
                  <w:bCs/>
                  <w:lang w:val="en-US"/>
                  <w:rPrChange w:id="7258" w:author="Borja Gonzalez" w:date="2017-09-28T19:28:00Z">
                    <w:rPr>
                      <w:rFonts w:ascii="Monaco" w:hAnsi="Monaco" w:cs="Monaco"/>
                      <w:b/>
                      <w:bCs/>
                      <w:color w:val="000000"/>
                      <w:sz w:val="32"/>
                      <w:szCs w:val="32"/>
                      <w:lang w:val="en-US"/>
                    </w:rPr>
                  </w:rPrChange>
                </w:rPr>
                <w:t>,</w:t>
              </w:r>
            </w:ins>
          </w:p>
          <w:p w14:paraId="237D54AA" w14:textId="77777777" w:rsidR="00E066BD" w:rsidRPr="00E066BD" w:rsidRDefault="00E066BD">
            <w:pPr>
              <w:rPr>
                <w:ins w:id="7259" w:author="Borja Gonzalez" w:date="2017-09-28T19:27:00Z"/>
                <w:lang w:val="en-US"/>
                <w:rPrChange w:id="7260" w:author="Borja Gonzalez" w:date="2017-09-28T19:28:00Z">
                  <w:rPr>
                    <w:ins w:id="7261" w:author="Borja Gonzalez" w:date="2017-09-28T19:27:00Z"/>
                    <w:rFonts w:ascii="Monaco" w:eastAsiaTheme="majorEastAsia" w:hAnsi="Monaco" w:cs="Monaco"/>
                    <w:color w:val="243F60" w:themeColor="accent1" w:themeShade="7F"/>
                    <w:sz w:val="32"/>
                    <w:szCs w:val="32"/>
                    <w:lang w:val="en-US"/>
                  </w:rPr>
                </w:rPrChange>
              </w:rPr>
              <w:pPrChange w:id="7262" w:author="GONZALEZ DIAZ, BORJA" w:date="2017-09-29T19:26:00Z">
                <w:pPr>
                  <w:keepNext/>
                  <w:keepLines/>
                  <w:widowControl w:val="0"/>
                  <w:autoSpaceDE w:val="0"/>
                  <w:autoSpaceDN w:val="0"/>
                  <w:adjustRightInd w:val="0"/>
                  <w:spacing w:before="200"/>
                  <w:outlineLvl w:val="4"/>
                </w:pPr>
              </w:pPrChange>
            </w:pPr>
            <w:ins w:id="7263" w:author="Borja Gonzalez" w:date="2017-09-28T19:27:00Z">
              <w:r w:rsidRPr="00E066BD">
                <w:rPr>
                  <w:lang w:val="en-US"/>
                  <w:rPrChange w:id="7264" w:author="Borja Gonzalez" w:date="2017-09-28T19:28:00Z">
                    <w:rPr>
                      <w:rFonts w:ascii="Monaco" w:hAnsi="Monaco" w:cs="Monaco"/>
                      <w:sz w:val="32"/>
                      <w:szCs w:val="32"/>
                      <w:lang w:val="en-US"/>
                    </w:rPr>
                  </w:rPrChange>
                </w:rPr>
                <w:t xml:space="preserve">            pointHoverBorderColor</w:t>
              </w:r>
              <w:r w:rsidRPr="00E066BD">
                <w:rPr>
                  <w:b/>
                  <w:bCs/>
                  <w:color w:val="CE5C00"/>
                  <w:lang w:val="en-US"/>
                  <w:rPrChange w:id="7265" w:author="Borja Gonzalez" w:date="2017-09-28T19:28:00Z">
                    <w:rPr>
                      <w:rFonts w:ascii="Monaco" w:hAnsi="Monaco" w:cs="Monaco"/>
                      <w:b/>
                      <w:bCs/>
                      <w:color w:val="CE5C00"/>
                      <w:sz w:val="32"/>
                      <w:szCs w:val="32"/>
                      <w:lang w:val="en-US"/>
                    </w:rPr>
                  </w:rPrChange>
                </w:rPr>
                <w:t>:</w:t>
              </w:r>
              <w:r w:rsidRPr="00E066BD">
                <w:rPr>
                  <w:lang w:val="en-US"/>
                  <w:rPrChange w:id="7266" w:author="Borja Gonzalez" w:date="2017-09-28T19:28:00Z">
                    <w:rPr>
                      <w:rFonts w:ascii="Monaco" w:hAnsi="Monaco" w:cs="Monaco"/>
                      <w:sz w:val="32"/>
                      <w:szCs w:val="32"/>
                      <w:lang w:val="en-US"/>
                    </w:rPr>
                  </w:rPrChange>
                </w:rPr>
                <w:t xml:space="preserve"> </w:t>
              </w:r>
              <w:r w:rsidRPr="00E066BD">
                <w:rPr>
                  <w:color w:val="4E9A06"/>
                  <w:lang w:val="en-US"/>
                  <w:rPrChange w:id="7267" w:author="Borja Gonzalez" w:date="2017-09-28T19:28:00Z">
                    <w:rPr>
                      <w:rFonts w:ascii="Monaco" w:hAnsi="Monaco" w:cs="Monaco"/>
                      <w:color w:val="4E9A06"/>
                      <w:sz w:val="32"/>
                      <w:szCs w:val="32"/>
                      <w:lang w:val="en-US"/>
                    </w:rPr>
                  </w:rPrChange>
                </w:rPr>
                <w:t>"</w:t>
              </w:r>
              <w:proofErr w:type="gramStart"/>
              <w:r w:rsidRPr="00E066BD">
                <w:rPr>
                  <w:color w:val="4E9A06"/>
                  <w:lang w:val="en-US"/>
                  <w:rPrChange w:id="7268" w:author="Borja Gonzalez" w:date="2017-09-28T19:28:00Z">
                    <w:rPr>
                      <w:rFonts w:ascii="Monaco" w:hAnsi="Monaco" w:cs="Monaco"/>
                      <w:color w:val="4E9A06"/>
                      <w:sz w:val="32"/>
                      <w:szCs w:val="32"/>
                      <w:lang w:val="en-US"/>
                    </w:rPr>
                  </w:rPrChange>
                </w:rPr>
                <w:t>rgba(</w:t>
              </w:r>
              <w:proofErr w:type="gramEnd"/>
              <w:r w:rsidRPr="00E066BD">
                <w:rPr>
                  <w:color w:val="4E9A06"/>
                  <w:lang w:val="en-US"/>
                  <w:rPrChange w:id="7269" w:author="Borja Gonzalez" w:date="2017-09-28T19:28:00Z">
                    <w:rPr>
                      <w:rFonts w:ascii="Monaco" w:hAnsi="Monaco" w:cs="Monaco"/>
                      <w:color w:val="4E9A06"/>
                      <w:sz w:val="32"/>
                      <w:szCs w:val="32"/>
                      <w:lang w:val="en-US"/>
                    </w:rPr>
                  </w:rPrChange>
                </w:rPr>
                <w:t>220,220,220,1)"</w:t>
              </w:r>
              <w:r w:rsidRPr="00E066BD">
                <w:rPr>
                  <w:b/>
                  <w:bCs/>
                  <w:lang w:val="en-US"/>
                  <w:rPrChange w:id="7270" w:author="Borja Gonzalez" w:date="2017-09-28T19:28:00Z">
                    <w:rPr>
                      <w:rFonts w:ascii="Monaco" w:hAnsi="Monaco" w:cs="Monaco"/>
                      <w:b/>
                      <w:bCs/>
                      <w:color w:val="000000"/>
                      <w:sz w:val="32"/>
                      <w:szCs w:val="32"/>
                      <w:lang w:val="en-US"/>
                    </w:rPr>
                  </w:rPrChange>
                </w:rPr>
                <w:t>,</w:t>
              </w:r>
            </w:ins>
          </w:p>
          <w:p w14:paraId="1A25C9F7" w14:textId="77777777" w:rsidR="00E066BD" w:rsidRPr="00E066BD" w:rsidRDefault="00E066BD">
            <w:pPr>
              <w:rPr>
                <w:ins w:id="7271" w:author="Borja Gonzalez" w:date="2017-09-28T19:27:00Z"/>
                <w:lang w:val="en-US"/>
                <w:rPrChange w:id="7272" w:author="Borja Gonzalez" w:date="2017-09-28T19:28:00Z">
                  <w:rPr>
                    <w:ins w:id="7273" w:author="Borja Gonzalez" w:date="2017-09-28T19:27:00Z"/>
                    <w:rFonts w:ascii="Monaco" w:eastAsiaTheme="majorEastAsia" w:hAnsi="Monaco" w:cs="Monaco"/>
                    <w:color w:val="243F60" w:themeColor="accent1" w:themeShade="7F"/>
                    <w:sz w:val="32"/>
                    <w:szCs w:val="32"/>
                    <w:lang w:val="en-US"/>
                  </w:rPr>
                </w:rPrChange>
              </w:rPr>
              <w:pPrChange w:id="7274" w:author="GONZALEZ DIAZ, BORJA" w:date="2017-09-29T19:26:00Z">
                <w:pPr>
                  <w:keepNext/>
                  <w:keepLines/>
                  <w:widowControl w:val="0"/>
                  <w:autoSpaceDE w:val="0"/>
                  <w:autoSpaceDN w:val="0"/>
                  <w:adjustRightInd w:val="0"/>
                  <w:spacing w:before="200"/>
                  <w:outlineLvl w:val="4"/>
                </w:pPr>
              </w:pPrChange>
            </w:pPr>
            <w:ins w:id="7275" w:author="Borja Gonzalez" w:date="2017-09-28T19:27:00Z">
              <w:r w:rsidRPr="00E066BD">
                <w:rPr>
                  <w:lang w:val="en-US"/>
                  <w:rPrChange w:id="7276" w:author="Borja Gonzalez" w:date="2017-09-28T19:28:00Z">
                    <w:rPr>
                      <w:rFonts w:ascii="Monaco" w:hAnsi="Monaco" w:cs="Monaco"/>
                      <w:sz w:val="32"/>
                      <w:szCs w:val="32"/>
                      <w:lang w:val="en-US"/>
                    </w:rPr>
                  </w:rPrChange>
                </w:rPr>
                <w:t xml:space="preserve">            pointHoverBorderWidth</w:t>
              </w:r>
              <w:r w:rsidRPr="00E066BD">
                <w:rPr>
                  <w:b/>
                  <w:bCs/>
                  <w:color w:val="CE5C00"/>
                  <w:lang w:val="en-US"/>
                  <w:rPrChange w:id="7277" w:author="Borja Gonzalez" w:date="2017-09-28T19:28:00Z">
                    <w:rPr>
                      <w:rFonts w:ascii="Monaco" w:hAnsi="Monaco" w:cs="Monaco"/>
                      <w:b/>
                      <w:bCs/>
                      <w:color w:val="CE5C00"/>
                      <w:sz w:val="32"/>
                      <w:szCs w:val="32"/>
                      <w:lang w:val="en-US"/>
                    </w:rPr>
                  </w:rPrChange>
                </w:rPr>
                <w:t>:</w:t>
              </w:r>
              <w:r w:rsidRPr="00E066BD">
                <w:rPr>
                  <w:lang w:val="en-US"/>
                  <w:rPrChange w:id="7278" w:author="Borja Gonzalez" w:date="2017-09-28T19:28:00Z">
                    <w:rPr>
                      <w:rFonts w:ascii="Monaco" w:hAnsi="Monaco" w:cs="Monaco"/>
                      <w:sz w:val="32"/>
                      <w:szCs w:val="32"/>
                      <w:lang w:val="en-US"/>
                    </w:rPr>
                  </w:rPrChange>
                </w:rPr>
                <w:t xml:space="preserve"> </w:t>
              </w:r>
              <w:r w:rsidRPr="00E066BD">
                <w:rPr>
                  <w:b/>
                  <w:bCs/>
                  <w:color w:val="0000CF"/>
                  <w:lang w:val="en-US"/>
                  <w:rPrChange w:id="7279" w:author="Borja Gonzalez" w:date="2017-09-28T19:28:00Z">
                    <w:rPr>
                      <w:rFonts w:ascii="Monaco" w:hAnsi="Monaco" w:cs="Monaco"/>
                      <w:b/>
                      <w:bCs/>
                      <w:color w:val="0000CF"/>
                      <w:sz w:val="32"/>
                      <w:szCs w:val="32"/>
                      <w:lang w:val="en-US"/>
                    </w:rPr>
                  </w:rPrChange>
                </w:rPr>
                <w:t>2</w:t>
              </w:r>
              <w:r w:rsidRPr="00E066BD">
                <w:rPr>
                  <w:b/>
                  <w:bCs/>
                  <w:lang w:val="en-US"/>
                  <w:rPrChange w:id="7280" w:author="Borja Gonzalez" w:date="2017-09-28T19:28:00Z">
                    <w:rPr>
                      <w:rFonts w:ascii="Monaco" w:hAnsi="Monaco" w:cs="Monaco"/>
                      <w:b/>
                      <w:bCs/>
                      <w:color w:val="000000"/>
                      <w:sz w:val="32"/>
                      <w:szCs w:val="32"/>
                      <w:lang w:val="en-US"/>
                    </w:rPr>
                  </w:rPrChange>
                </w:rPr>
                <w:t>,</w:t>
              </w:r>
            </w:ins>
          </w:p>
          <w:p w14:paraId="36C1C8CC" w14:textId="77777777" w:rsidR="00E066BD" w:rsidRPr="00E066BD" w:rsidRDefault="00E066BD">
            <w:pPr>
              <w:rPr>
                <w:ins w:id="7281" w:author="Borja Gonzalez" w:date="2017-09-28T19:27:00Z"/>
                <w:lang w:val="en-US"/>
                <w:rPrChange w:id="7282" w:author="Borja Gonzalez" w:date="2017-09-28T19:28:00Z">
                  <w:rPr>
                    <w:ins w:id="7283" w:author="Borja Gonzalez" w:date="2017-09-28T19:27:00Z"/>
                    <w:rFonts w:ascii="Monaco" w:eastAsiaTheme="majorEastAsia" w:hAnsi="Monaco" w:cs="Monaco"/>
                    <w:color w:val="243F60" w:themeColor="accent1" w:themeShade="7F"/>
                    <w:sz w:val="32"/>
                    <w:szCs w:val="32"/>
                    <w:lang w:val="en-US"/>
                  </w:rPr>
                </w:rPrChange>
              </w:rPr>
              <w:pPrChange w:id="7284" w:author="GONZALEZ DIAZ, BORJA" w:date="2017-09-29T19:26:00Z">
                <w:pPr>
                  <w:keepNext/>
                  <w:keepLines/>
                  <w:widowControl w:val="0"/>
                  <w:autoSpaceDE w:val="0"/>
                  <w:autoSpaceDN w:val="0"/>
                  <w:adjustRightInd w:val="0"/>
                  <w:spacing w:before="200"/>
                  <w:outlineLvl w:val="4"/>
                </w:pPr>
              </w:pPrChange>
            </w:pPr>
            <w:ins w:id="7285" w:author="Borja Gonzalez" w:date="2017-09-28T19:27:00Z">
              <w:r w:rsidRPr="00E066BD">
                <w:rPr>
                  <w:lang w:val="en-US"/>
                  <w:rPrChange w:id="7286" w:author="Borja Gonzalez" w:date="2017-09-28T19:28:00Z">
                    <w:rPr>
                      <w:rFonts w:ascii="Monaco" w:hAnsi="Monaco" w:cs="Monaco"/>
                      <w:sz w:val="32"/>
                      <w:szCs w:val="32"/>
                      <w:lang w:val="en-US"/>
                    </w:rPr>
                  </w:rPrChange>
                </w:rPr>
                <w:t xml:space="preserve">            pointRadius</w:t>
              </w:r>
              <w:r w:rsidRPr="00E066BD">
                <w:rPr>
                  <w:b/>
                  <w:bCs/>
                  <w:color w:val="CE5C00"/>
                  <w:lang w:val="en-US"/>
                  <w:rPrChange w:id="7287" w:author="Borja Gonzalez" w:date="2017-09-28T19:28:00Z">
                    <w:rPr>
                      <w:rFonts w:ascii="Monaco" w:hAnsi="Monaco" w:cs="Monaco"/>
                      <w:b/>
                      <w:bCs/>
                      <w:color w:val="CE5C00"/>
                      <w:sz w:val="32"/>
                      <w:szCs w:val="32"/>
                      <w:lang w:val="en-US"/>
                    </w:rPr>
                  </w:rPrChange>
                </w:rPr>
                <w:t>:</w:t>
              </w:r>
              <w:r w:rsidRPr="00E066BD">
                <w:rPr>
                  <w:lang w:val="en-US"/>
                  <w:rPrChange w:id="7288" w:author="Borja Gonzalez" w:date="2017-09-28T19:28:00Z">
                    <w:rPr>
                      <w:rFonts w:ascii="Monaco" w:hAnsi="Monaco" w:cs="Monaco"/>
                      <w:sz w:val="32"/>
                      <w:szCs w:val="32"/>
                      <w:lang w:val="en-US"/>
                    </w:rPr>
                  </w:rPrChange>
                </w:rPr>
                <w:t xml:space="preserve"> </w:t>
              </w:r>
              <w:r w:rsidRPr="00E066BD">
                <w:rPr>
                  <w:b/>
                  <w:bCs/>
                  <w:color w:val="0000CF"/>
                  <w:lang w:val="en-US"/>
                  <w:rPrChange w:id="7289" w:author="Borja Gonzalez" w:date="2017-09-28T19:28:00Z">
                    <w:rPr>
                      <w:rFonts w:ascii="Monaco" w:hAnsi="Monaco" w:cs="Monaco"/>
                      <w:b/>
                      <w:bCs/>
                      <w:color w:val="0000CF"/>
                      <w:sz w:val="32"/>
                      <w:szCs w:val="32"/>
                      <w:lang w:val="en-US"/>
                    </w:rPr>
                  </w:rPrChange>
                </w:rPr>
                <w:t>1</w:t>
              </w:r>
              <w:r w:rsidRPr="00E066BD">
                <w:rPr>
                  <w:b/>
                  <w:bCs/>
                  <w:lang w:val="en-US"/>
                  <w:rPrChange w:id="7290" w:author="Borja Gonzalez" w:date="2017-09-28T19:28:00Z">
                    <w:rPr>
                      <w:rFonts w:ascii="Monaco" w:hAnsi="Monaco" w:cs="Monaco"/>
                      <w:b/>
                      <w:bCs/>
                      <w:color w:val="000000"/>
                      <w:sz w:val="32"/>
                      <w:szCs w:val="32"/>
                      <w:lang w:val="en-US"/>
                    </w:rPr>
                  </w:rPrChange>
                </w:rPr>
                <w:t>,</w:t>
              </w:r>
            </w:ins>
          </w:p>
          <w:p w14:paraId="4340F933" w14:textId="77777777" w:rsidR="00E066BD" w:rsidRPr="00E066BD" w:rsidRDefault="00E066BD">
            <w:pPr>
              <w:rPr>
                <w:ins w:id="7291" w:author="Borja Gonzalez" w:date="2017-09-28T19:27:00Z"/>
                <w:lang w:val="en-US"/>
                <w:rPrChange w:id="7292" w:author="Borja Gonzalez" w:date="2017-09-28T19:28:00Z">
                  <w:rPr>
                    <w:ins w:id="7293" w:author="Borja Gonzalez" w:date="2017-09-28T19:27:00Z"/>
                    <w:rFonts w:ascii="Monaco" w:eastAsiaTheme="majorEastAsia" w:hAnsi="Monaco" w:cs="Monaco"/>
                    <w:color w:val="243F60" w:themeColor="accent1" w:themeShade="7F"/>
                    <w:sz w:val="32"/>
                    <w:szCs w:val="32"/>
                    <w:lang w:val="en-US"/>
                  </w:rPr>
                </w:rPrChange>
              </w:rPr>
              <w:pPrChange w:id="7294" w:author="GONZALEZ DIAZ, BORJA" w:date="2017-09-29T19:26:00Z">
                <w:pPr>
                  <w:keepNext/>
                  <w:keepLines/>
                  <w:widowControl w:val="0"/>
                  <w:autoSpaceDE w:val="0"/>
                  <w:autoSpaceDN w:val="0"/>
                  <w:adjustRightInd w:val="0"/>
                  <w:spacing w:before="200"/>
                  <w:outlineLvl w:val="4"/>
                </w:pPr>
              </w:pPrChange>
            </w:pPr>
            <w:ins w:id="7295" w:author="Borja Gonzalez" w:date="2017-09-28T19:27:00Z">
              <w:r w:rsidRPr="00E066BD">
                <w:rPr>
                  <w:lang w:val="en-US"/>
                  <w:rPrChange w:id="7296" w:author="Borja Gonzalez" w:date="2017-09-28T19:28:00Z">
                    <w:rPr>
                      <w:rFonts w:ascii="Monaco" w:hAnsi="Monaco" w:cs="Monaco"/>
                      <w:sz w:val="32"/>
                      <w:szCs w:val="32"/>
                      <w:lang w:val="en-US"/>
                    </w:rPr>
                  </w:rPrChange>
                </w:rPr>
                <w:t xml:space="preserve">            pointHitRadius</w:t>
              </w:r>
              <w:r w:rsidRPr="00E066BD">
                <w:rPr>
                  <w:b/>
                  <w:bCs/>
                  <w:color w:val="CE5C00"/>
                  <w:lang w:val="en-US"/>
                  <w:rPrChange w:id="7297" w:author="Borja Gonzalez" w:date="2017-09-28T19:28:00Z">
                    <w:rPr>
                      <w:rFonts w:ascii="Monaco" w:hAnsi="Monaco" w:cs="Monaco"/>
                      <w:b/>
                      <w:bCs/>
                      <w:color w:val="CE5C00"/>
                      <w:sz w:val="32"/>
                      <w:szCs w:val="32"/>
                      <w:lang w:val="en-US"/>
                    </w:rPr>
                  </w:rPrChange>
                </w:rPr>
                <w:t>:</w:t>
              </w:r>
              <w:r w:rsidRPr="00E066BD">
                <w:rPr>
                  <w:lang w:val="en-US"/>
                  <w:rPrChange w:id="7298" w:author="Borja Gonzalez" w:date="2017-09-28T19:28:00Z">
                    <w:rPr>
                      <w:rFonts w:ascii="Monaco" w:hAnsi="Monaco" w:cs="Monaco"/>
                      <w:sz w:val="32"/>
                      <w:szCs w:val="32"/>
                      <w:lang w:val="en-US"/>
                    </w:rPr>
                  </w:rPrChange>
                </w:rPr>
                <w:t xml:space="preserve"> </w:t>
              </w:r>
              <w:r w:rsidRPr="00E066BD">
                <w:rPr>
                  <w:b/>
                  <w:bCs/>
                  <w:color w:val="0000CF"/>
                  <w:lang w:val="en-US"/>
                  <w:rPrChange w:id="7299" w:author="Borja Gonzalez" w:date="2017-09-28T19:28:00Z">
                    <w:rPr>
                      <w:rFonts w:ascii="Monaco" w:hAnsi="Monaco" w:cs="Monaco"/>
                      <w:b/>
                      <w:bCs/>
                      <w:color w:val="0000CF"/>
                      <w:sz w:val="32"/>
                      <w:szCs w:val="32"/>
                      <w:lang w:val="en-US"/>
                    </w:rPr>
                  </w:rPrChange>
                </w:rPr>
                <w:t>10</w:t>
              </w:r>
              <w:r w:rsidRPr="00E066BD">
                <w:rPr>
                  <w:b/>
                  <w:bCs/>
                  <w:lang w:val="en-US"/>
                  <w:rPrChange w:id="7300" w:author="Borja Gonzalez" w:date="2017-09-28T19:28:00Z">
                    <w:rPr>
                      <w:rFonts w:ascii="Monaco" w:hAnsi="Monaco" w:cs="Monaco"/>
                      <w:b/>
                      <w:bCs/>
                      <w:color w:val="000000"/>
                      <w:sz w:val="32"/>
                      <w:szCs w:val="32"/>
                      <w:lang w:val="en-US"/>
                    </w:rPr>
                  </w:rPrChange>
                </w:rPr>
                <w:t>,</w:t>
              </w:r>
            </w:ins>
          </w:p>
          <w:p w14:paraId="2EA4F11F" w14:textId="77777777" w:rsidR="00E066BD" w:rsidRPr="00E066BD" w:rsidRDefault="00E066BD">
            <w:pPr>
              <w:rPr>
                <w:ins w:id="7301" w:author="Borja Gonzalez" w:date="2017-09-28T19:27:00Z"/>
                <w:lang w:val="en-US"/>
                <w:rPrChange w:id="7302" w:author="Borja Gonzalez" w:date="2017-09-28T19:28:00Z">
                  <w:rPr>
                    <w:ins w:id="7303" w:author="Borja Gonzalez" w:date="2017-09-28T19:27:00Z"/>
                    <w:rFonts w:ascii="Monaco" w:eastAsiaTheme="majorEastAsia" w:hAnsi="Monaco" w:cs="Monaco"/>
                    <w:color w:val="243F60" w:themeColor="accent1" w:themeShade="7F"/>
                    <w:sz w:val="32"/>
                    <w:szCs w:val="32"/>
                    <w:lang w:val="en-US"/>
                  </w:rPr>
                </w:rPrChange>
              </w:rPr>
              <w:pPrChange w:id="7304" w:author="GONZALEZ DIAZ, BORJA" w:date="2017-09-29T19:26:00Z">
                <w:pPr>
                  <w:keepNext/>
                  <w:keepLines/>
                  <w:widowControl w:val="0"/>
                  <w:autoSpaceDE w:val="0"/>
                  <w:autoSpaceDN w:val="0"/>
                  <w:adjustRightInd w:val="0"/>
                  <w:spacing w:before="200"/>
                  <w:outlineLvl w:val="4"/>
                </w:pPr>
              </w:pPrChange>
            </w:pPr>
            <w:ins w:id="7305" w:author="Borja Gonzalez" w:date="2017-09-28T19:27:00Z">
              <w:r w:rsidRPr="00E066BD">
                <w:rPr>
                  <w:lang w:val="en-US"/>
                  <w:rPrChange w:id="7306" w:author="Borja Gonzalez" w:date="2017-09-28T19:28:00Z">
                    <w:rPr>
                      <w:rFonts w:ascii="Monaco" w:hAnsi="Monaco" w:cs="Monaco"/>
                      <w:sz w:val="32"/>
                      <w:szCs w:val="32"/>
                      <w:lang w:val="en-US"/>
                    </w:rPr>
                  </w:rPrChange>
                </w:rPr>
                <w:t xml:space="preserve">            data</w:t>
              </w:r>
              <w:r w:rsidRPr="00E066BD">
                <w:rPr>
                  <w:b/>
                  <w:bCs/>
                  <w:color w:val="CE5C00"/>
                  <w:lang w:val="en-US"/>
                  <w:rPrChange w:id="7307" w:author="Borja Gonzalez" w:date="2017-09-28T19:28:00Z">
                    <w:rPr>
                      <w:rFonts w:ascii="Monaco" w:hAnsi="Monaco" w:cs="Monaco"/>
                      <w:b/>
                      <w:bCs/>
                      <w:color w:val="CE5C00"/>
                      <w:sz w:val="32"/>
                      <w:szCs w:val="32"/>
                      <w:lang w:val="en-US"/>
                    </w:rPr>
                  </w:rPrChange>
                </w:rPr>
                <w:t>:</w:t>
              </w:r>
              <w:r w:rsidRPr="00E066BD">
                <w:rPr>
                  <w:lang w:val="en-US"/>
                  <w:rPrChange w:id="7308" w:author="Borja Gonzalez" w:date="2017-09-28T19:28:00Z">
                    <w:rPr>
                      <w:rFonts w:ascii="Monaco" w:hAnsi="Monaco" w:cs="Monaco"/>
                      <w:sz w:val="32"/>
                      <w:szCs w:val="32"/>
                      <w:lang w:val="en-US"/>
                    </w:rPr>
                  </w:rPrChange>
                </w:rPr>
                <w:t xml:space="preserve"> Movimiento</w:t>
              </w:r>
              <w:r w:rsidRPr="00E066BD">
                <w:rPr>
                  <w:b/>
                  <w:bCs/>
                  <w:lang w:val="en-US"/>
                  <w:rPrChange w:id="7309" w:author="Borja Gonzalez" w:date="2017-09-28T19:28:00Z">
                    <w:rPr>
                      <w:rFonts w:ascii="Monaco" w:hAnsi="Monaco" w:cs="Monaco"/>
                      <w:b/>
                      <w:bCs/>
                      <w:color w:val="000000"/>
                      <w:sz w:val="32"/>
                      <w:szCs w:val="32"/>
                      <w:lang w:val="en-US"/>
                    </w:rPr>
                  </w:rPrChange>
                </w:rPr>
                <w:t>,</w:t>
              </w:r>
            </w:ins>
          </w:p>
          <w:p w14:paraId="08C2F2B4" w14:textId="77777777" w:rsidR="00E066BD" w:rsidRPr="00E066BD" w:rsidRDefault="00E066BD">
            <w:pPr>
              <w:rPr>
                <w:ins w:id="7310" w:author="Borja Gonzalez" w:date="2017-09-28T19:27:00Z"/>
                <w:lang w:val="en-US"/>
                <w:rPrChange w:id="7311" w:author="Borja Gonzalez" w:date="2017-09-28T19:28:00Z">
                  <w:rPr>
                    <w:ins w:id="7312" w:author="Borja Gonzalez" w:date="2017-09-28T19:27:00Z"/>
                    <w:rFonts w:ascii="Monaco" w:eastAsiaTheme="majorEastAsia" w:hAnsi="Monaco" w:cs="Monaco"/>
                    <w:color w:val="243F60" w:themeColor="accent1" w:themeShade="7F"/>
                    <w:sz w:val="32"/>
                    <w:szCs w:val="32"/>
                    <w:lang w:val="en-US"/>
                  </w:rPr>
                </w:rPrChange>
              </w:rPr>
              <w:pPrChange w:id="7313" w:author="GONZALEZ DIAZ, BORJA" w:date="2017-09-29T19:26:00Z">
                <w:pPr>
                  <w:keepNext/>
                  <w:keepLines/>
                  <w:widowControl w:val="0"/>
                  <w:autoSpaceDE w:val="0"/>
                  <w:autoSpaceDN w:val="0"/>
                  <w:adjustRightInd w:val="0"/>
                  <w:spacing w:before="200"/>
                  <w:outlineLvl w:val="4"/>
                </w:pPr>
              </w:pPrChange>
            </w:pPr>
            <w:ins w:id="7314" w:author="Borja Gonzalez" w:date="2017-09-28T19:27:00Z">
              <w:r w:rsidRPr="00E066BD">
                <w:rPr>
                  <w:lang w:val="en-US"/>
                  <w:rPrChange w:id="7315" w:author="Borja Gonzalez" w:date="2017-09-28T19:28:00Z">
                    <w:rPr>
                      <w:rFonts w:ascii="Monaco" w:hAnsi="Monaco" w:cs="Monaco"/>
                      <w:sz w:val="32"/>
                      <w:szCs w:val="32"/>
                      <w:lang w:val="en-US"/>
                    </w:rPr>
                  </w:rPrChange>
                </w:rPr>
                <w:t xml:space="preserve">            spanGaps</w:t>
              </w:r>
              <w:r w:rsidRPr="00E066BD">
                <w:rPr>
                  <w:b/>
                  <w:bCs/>
                  <w:color w:val="CE5C00"/>
                  <w:lang w:val="en-US"/>
                  <w:rPrChange w:id="7316" w:author="Borja Gonzalez" w:date="2017-09-28T19:28:00Z">
                    <w:rPr>
                      <w:rFonts w:ascii="Monaco" w:hAnsi="Monaco" w:cs="Monaco"/>
                      <w:b/>
                      <w:bCs/>
                      <w:color w:val="CE5C00"/>
                      <w:sz w:val="32"/>
                      <w:szCs w:val="32"/>
                      <w:lang w:val="en-US"/>
                    </w:rPr>
                  </w:rPrChange>
                </w:rPr>
                <w:t>:</w:t>
              </w:r>
              <w:r w:rsidRPr="00E066BD">
                <w:rPr>
                  <w:lang w:val="en-US"/>
                  <w:rPrChange w:id="7317" w:author="Borja Gonzalez" w:date="2017-09-28T19:28:00Z">
                    <w:rPr>
                      <w:rFonts w:ascii="Monaco" w:hAnsi="Monaco" w:cs="Monaco"/>
                      <w:sz w:val="32"/>
                      <w:szCs w:val="32"/>
                      <w:lang w:val="en-US"/>
                    </w:rPr>
                  </w:rPrChange>
                </w:rPr>
                <w:t xml:space="preserve"> </w:t>
              </w:r>
              <w:r w:rsidRPr="00E066BD">
                <w:rPr>
                  <w:b/>
                  <w:bCs/>
                  <w:color w:val="204A87"/>
                  <w:lang w:val="en-US"/>
                  <w:rPrChange w:id="7318" w:author="Borja Gonzalez" w:date="2017-09-28T19:28:00Z">
                    <w:rPr>
                      <w:rFonts w:ascii="Monaco" w:hAnsi="Monaco" w:cs="Monaco"/>
                      <w:b/>
                      <w:bCs/>
                      <w:color w:val="204A87"/>
                      <w:sz w:val="32"/>
                      <w:szCs w:val="32"/>
                      <w:lang w:val="en-US"/>
                    </w:rPr>
                  </w:rPrChange>
                </w:rPr>
                <w:t>false</w:t>
              </w:r>
              <w:r w:rsidRPr="00E066BD">
                <w:rPr>
                  <w:b/>
                  <w:bCs/>
                  <w:lang w:val="en-US"/>
                  <w:rPrChange w:id="7319" w:author="Borja Gonzalez" w:date="2017-09-28T19:28:00Z">
                    <w:rPr>
                      <w:rFonts w:ascii="Monaco" w:hAnsi="Monaco" w:cs="Monaco"/>
                      <w:b/>
                      <w:bCs/>
                      <w:color w:val="000000"/>
                      <w:sz w:val="32"/>
                      <w:szCs w:val="32"/>
                      <w:lang w:val="en-US"/>
                    </w:rPr>
                  </w:rPrChange>
                </w:rPr>
                <w:t>,</w:t>
              </w:r>
            </w:ins>
          </w:p>
          <w:p w14:paraId="39E59EF6" w14:textId="77777777" w:rsidR="00E066BD" w:rsidRPr="00E066BD" w:rsidRDefault="00E066BD">
            <w:pPr>
              <w:rPr>
                <w:ins w:id="7320" w:author="Borja Gonzalez" w:date="2017-09-28T19:27:00Z"/>
                <w:lang w:val="en-US"/>
                <w:rPrChange w:id="7321" w:author="Borja Gonzalez" w:date="2017-09-28T19:28:00Z">
                  <w:rPr>
                    <w:ins w:id="7322" w:author="Borja Gonzalez" w:date="2017-09-28T19:27:00Z"/>
                    <w:rFonts w:ascii="Monaco" w:eastAsiaTheme="majorEastAsia" w:hAnsi="Monaco" w:cs="Monaco"/>
                    <w:color w:val="243F60" w:themeColor="accent1" w:themeShade="7F"/>
                    <w:sz w:val="32"/>
                    <w:szCs w:val="32"/>
                    <w:lang w:val="en-US"/>
                  </w:rPr>
                </w:rPrChange>
              </w:rPr>
              <w:pPrChange w:id="7323" w:author="GONZALEZ DIAZ, BORJA" w:date="2017-09-29T19:26:00Z">
                <w:pPr>
                  <w:keepNext/>
                  <w:keepLines/>
                  <w:widowControl w:val="0"/>
                  <w:autoSpaceDE w:val="0"/>
                  <w:autoSpaceDN w:val="0"/>
                  <w:adjustRightInd w:val="0"/>
                  <w:spacing w:before="200"/>
                  <w:outlineLvl w:val="4"/>
                </w:pPr>
              </w:pPrChange>
            </w:pPr>
            <w:ins w:id="7324" w:author="Borja Gonzalez" w:date="2017-09-28T19:27:00Z">
              <w:r w:rsidRPr="00E066BD">
                <w:rPr>
                  <w:lang w:val="en-US"/>
                  <w:rPrChange w:id="7325" w:author="Borja Gonzalez" w:date="2017-09-28T19:28:00Z">
                    <w:rPr>
                      <w:rFonts w:ascii="Monaco" w:hAnsi="Monaco" w:cs="Monaco"/>
                      <w:sz w:val="32"/>
                      <w:szCs w:val="32"/>
                      <w:lang w:val="en-US"/>
                    </w:rPr>
                  </w:rPrChange>
                </w:rPr>
                <w:t xml:space="preserve">        </w:t>
              </w:r>
              <w:r w:rsidRPr="00E066BD">
                <w:rPr>
                  <w:b/>
                  <w:bCs/>
                  <w:lang w:val="en-US"/>
                  <w:rPrChange w:id="7326" w:author="Borja Gonzalez" w:date="2017-09-28T19:28:00Z">
                    <w:rPr>
                      <w:rFonts w:ascii="Monaco" w:hAnsi="Monaco" w:cs="Monaco"/>
                      <w:b/>
                      <w:bCs/>
                      <w:color w:val="000000"/>
                      <w:sz w:val="32"/>
                      <w:szCs w:val="32"/>
                      <w:lang w:val="en-US"/>
                    </w:rPr>
                  </w:rPrChange>
                </w:rPr>
                <w:t>}</w:t>
              </w:r>
            </w:ins>
          </w:p>
          <w:p w14:paraId="3910065B" w14:textId="77777777" w:rsidR="00E066BD" w:rsidRPr="00E066BD" w:rsidRDefault="00E066BD">
            <w:pPr>
              <w:rPr>
                <w:ins w:id="7327" w:author="Borja Gonzalez" w:date="2017-09-28T19:27:00Z"/>
                <w:lang w:val="en-US"/>
                <w:rPrChange w:id="7328" w:author="Borja Gonzalez" w:date="2017-09-28T19:28:00Z">
                  <w:rPr>
                    <w:ins w:id="7329" w:author="Borja Gonzalez" w:date="2017-09-28T19:27:00Z"/>
                    <w:rFonts w:ascii="Monaco" w:eastAsiaTheme="majorEastAsia" w:hAnsi="Monaco" w:cs="Monaco"/>
                    <w:color w:val="243F60" w:themeColor="accent1" w:themeShade="7F"/>
                    <w:sz w:val="32"/>
                    <w:szCs w:val="32"/>
                    <w:lang w:val="en-US"/>
                  </w:rPr>
                </w:rPrChange>
              </w:rPr>
              <w:pPrChange w:id="7330" w:author="GONZALEZ DIAZ, BORJA" w:date="2017-09-29T19:26:00Z">
                <w:pPr>
                  <w:keepNext/>
                  <w:keepLines/>
                  <w:widowControl w:val="0"/>
                  <w:autoSpaceDE w:val="0"/>
                  <w:autoSpaceDN w:val="0"/>
                  <w:adjustRightInd w:val="0"/>
                  <w:spacing w:before="200"/>
                  <w:outlineLvl w:val="4"/>
                </w:pPr>
              </w:pPrChange>
            </w:pPr>
            <w:ins w:id="7331" w:author="Borja Gonzalez" w:date="2017-09-28T19:27:00Z">
              <w:r w:rsidRPr="00E066BD">
                <w:rPr>
                  <w:lang w:val="en-US"/>
                  <w:rPrChange w:id="7332" w:author="Borja Gonzalez" w:date="2017-09-28T19:28:00Z">
                    <w:rPr>
                      <w:rFonts w:ascii="Monaco" w:hAnsi="Monaco" w:cs="Monaco"/>
                      <w:sz w:val="32"/>
                      <w:szCs w:val="32"/>
                      <w:lang w:val="en-US"/>
                    </w:rPr>
                  </w:rPrChange>
                </w:rPr>
                <w:t xml:space="preserve">    </w:t>
              </w:r>
              <w:r w:rsidRPr="00E066BD">
                <w:rPr>
                  <w:b/>
                  <w:bCs/>
                  <w:lang w:val="en-US"/>
                  <w:rPrChange w:id="7333" w:author="Borja Gonzalez" w:date="2017-09-28T19:28:00Z">
                    <w:rPr>
                      <w:rFonts w:ascii="Monaco" w:hAnsi="Monaco" w:cs="Monaco"/>
                      <w:b/>
                      <w:bCs/>
                      <w:color w:val="000000"/>
                      <w:sz w:val="32"/>
                      <w:szCs w:val="32"/>
                      <w:lang w:val="en-US"/>
                    </w:rPr>
                  </w:rPrChange>
                </w:rPr>
                <w:t>]</w:t>
              </w:r>
            </w:ins>
          </w:p>
          <w:p w14:paraId="36D0935F" w14:textId="77777777" w:rsidR="00E066BD" w:rsidRPr="00E066BD" w:rsidRDefault="00E066BD">
            <w:pPr>
              <w:rPr>
                <w:ins w:id="7334" w:author="Borja Gonzalez" w:date="2017-09-28T19:27:00Z"/>
                <w:lang w:val="en-US"/>
                <w:rPrChange w:id="7335" w:author="Borja Gonzalez" w:date="2017-09-28T19:28:00Z">
                  <w:rPr>
                    <w:ins w:id="7336" w:author="Borja Gonzalez" w:date="2017-09-28T19:27:00Z"/>
                    <w:rFonts w:ascii="Monaco" w:eastAsiaTheme="majorEastAsia" w:hAnsi="Monaco" w:cs="Monaco"/>
                    <w:color w:val="243F60" w:themeColor="accent1" w:themeShade="7F"/>
                    <w:sz w:val="32"/>
                    <w:szCs w:val="32"/>
                    <w:lang w:val="en-US"/>
                  </w:rPr>
                </w:rPrChange>
              </w:rPr>
              <w:pPrChange w:id="7337" w:author="GONZALEZ DIAZ, BORJA" w:date="2017-09-29T19:26:00Z">
                <w:pPr>
                  <w:keepNext/>
                  <w:keepLines/>
                  <w:widowControl w:val="0"/>
                  <w:autoSpaceDE w:val="0"/>
                  <w:autoSpaceDN w:val="0"/>
                  <w:adjustRightInd w:val="0"/>
                  <w:spacing w:before="200"/>
                  <w:outlineLvl w:val="4"/>
                </w:pPr>
              </w:pPrChange>
            </w:pPr>
            <w:proofErr w:type="gramStart"/>
            <w:ins w:id="7338" w:author="Borja Gonzalez" w:date="2017-09-28T19:27:00Z">
              <w:r w:rsidRPr="00E066BD">
                <w:rPr>
                  <w:b/>
                  <w:bCs/>
                  <w:lang w:val="en-US"/>
                  <w:rPrChange w:id="7339" w:author="Borja Gonzalez" w:date="2017-09-28T19:28:00Z">
                    <w:rPr>
                      <w:rFonts w:ascii="Monaco" w:hAnsi="Monaco" w:cs="Monaco"/>
                      <w:b/>
                      <w:bCs/>
                      <w:color w:val="000000"/>
                      <w:sz w:val="32"/>
                      <w:szCs w:val="32"/>
                      <w:lang w:val="en-US"/>
                    </w:rPr>
                  </w:rPrChange>
                </w:rPr>
                <w:lastRenderedPageBreak/>
                <w:t>},</w:t>
              </w:r>
              <w:r w:rsidRPr="00E066BD">
                <w:rPr>
                  <w:lang w:val="en-US"/>
                  <w:rPrChange w:id="7340" w:author="Borja Gonzalez" w:date="2017-09-28T19:28:00Z">
                    <w:rPr>
                      <w:rFonts w:ascii="Monaco" w:hAnsi="Monaco" w:cs="Monaco"/>
                      <w:color w:val="000000"/>
                      <w:sz w:val="32"/>
                      <w:szCs w:val="32"/>
                      <w:lang w:val="en-US"/>
                    </w:rPr>
                  </w:rPrChange>
                </w:rPr>
                <w:t>options</w:t>
              </w:r>
              <w:proofErr w:type="gramEnd"/>
              <w:r w:rsidRPr="00E066BD">
                <w:rPr>
                  <w:b/>
                  <w:bCs/>
                  <w:color w:val="CE5C00"/>
                  <w:lang w:val="en-US"/>
                  <w:rPrChange w:id="7341" w:author="Borja Gonzalez" w:date="2017-09-28T19:28:00Z">
                    <w:rPr>
                      <w:rFonts w:ascii="Monaco" w:hAnsi="Monaco" w:cs="Monaco"/>
                      <w:b/>
                      <w:bCs/>
                      <w:color w:val="CE5C00"/>
                      <w:sz w:val="32"/>
                      <w:szCs w:val="32"/>
                      <w:lang w:val="en-US"/>
                    </w:rPr>
                  </w:rPrChange>
                </w:rPr>
                <w:t>:</w:t>
              </w:r>
              <w:r w:rsidRPr="00E066BD">
                <w:rPr>
                  <w:lang w:val="en-US"/>
                  <w:rPrChange w:id="7342" w:author="Borja Gonzalez" w:date="2017-09-28T19:28:00Z">
                    <w:rPr>
                      <w:rFonts w:ascii="Monaco" w:hAnsi="Monaco" w:cs="Monaco"/>
                      <w:sz w:val="32"/>
                      <w:szCs w:val="32"/>
                      <w:lang w:val="en-US"/>
                    </w:rPr>
                  </w:rPrChange>
                </w:rPr>
                <w:t xml:space="preserve"> </w:t>
              </w:r>
              <w:r w:rsidRPr="00E066BD">
                <w:rPr>
                  <w:b/>
                  <w:bCs/>
                  <w:lang w:val="en-US"/>
                  <w:rPrChange w:id="7343" w:author="Borja Gonzalez" w:date="2017-09-28T19:28:00Z">
                    <w:rPr>
                      <w:rFonts w:ascii="Monaco" w:hAnsi="Monaco" w:cs="Monaco"/>
                      <w:b/>
                      <w:bCs/>
                      <w:color w:val="000000"/>
                      <w:sz w:val="32"/>
                      <w:szCs w:val="32"/>
                      <w:lang w:val="en-US"/>
                    </w:rPr>
                  </w:rPrChange>
                </w:rPr>
                <w:t>{</w:t>
              </w:r>
            </w:ins>
          </w:p>
          <w:p w14:paraId="7AB273D5" w14:textId="77777777" w:rsidR="00E066BD" w:rsidRPr="00E066BD" w:rsidRDefault="00E066BD">
            <w:pPr>
              <w:rPr>
                <w:ins w:id="7344" w:author="Borja Gonzalez" w:date="2017-09-28T19:27:00Z"/>
                <w:lang w:val="en-US"/>
                <w:rPrChange w:id="7345" w:author="Borja Gonzalez" w:date="2017-09-28T19:28:00Z">
                  <w:rPr>
                    <w:ins w:id="7346" w:author="Borja Gonzalez" w:date="2017-09-28T19:27:00Z"/>
                    <w:rFonts w:ascii="Monaco" w:eastAsiaTheme="majorEastAsia" w:hAnsi="Monaco" w:cs="Monaco"/>
                    <w:color w:val="243F60" w:themeColor="accent1" w:themeShade="7F"/>
                    <w:sz w:val="32"/>
                    <w:szCs w:val="32"/>
                    <w:lang w:val="en-US"/>
                  </w:rPr>
                </w:rPrChange>
              </w:rPr>
              <w:pPrChange w:id="7347" w:author="GONZALEZ DIAZ, BORJA" w:date="2017-09-29T19:26:00Z">
                <w:pPr>
                  <w:keepNext/>
                  <w:keepLines/>
                  <w:widowControl w:val="0"/>
                  <w:autoSpaceDE w:val="0"/>
                  <w:autoSpaceDN w:val="0"/>
                  <w:adjustRightInd w:val="0"/>
                  <w:spacing w:before="200"/>
                  <w:outlineLvl w:val="4"/>
                </w:pPr>
              </w:pPrChange>
            </w:pPr>
            <w:ins w:id="7348" w:author="Borja Gonzalez" w:date="2017-09-28T19:27:00Z">
              <w:r w:rsidRPr="00E066BD">
                <w:rPr>
                  <w:lang w:val="en-US"/>
                  <w:rPrChange w:id="7349" w:author="Borja Gonzalez" w:date="2017-09-28T19:28:00Z">
                    <w:rPr>
                      <w:rFonts w:ascii="Monaco" w:hAnsi="Monaco" w:cs="Monaco"/>
                      <w:sz w:val="32"/>
                      <w:szCs w:val="32"/>
                      <w:lang w:val="en-US"/>
                    </w:rPr>
                  </w:rPrChange>
                </w:rPr>
                <w:t xml:space="preserve">    scales</w:t>
              </w:r>
              <w:r w:rsidRPr="00E066BD">
                <w:rPr>
                  <w:b/>
                  <w:bCs/>
                  <w:color w:val="CE5C00"/>
                  <w:lang w:val="en-US"/>
                  <w:rPrChange w:id="7350" w:author="Borja Gonzalez" w:date="2017-09-28T19:28:00Z">
                    <w:rPr>
                      <w:rFonts w:ascii="Monaco" w:hAnsi="Monaco" w:cs="Monaco"/>
                      <w:b/>
                      <w:bCs/>
                      <w:color w:val="CE5C00"/>
                      <w:sz w:val="32"/>
                      <w:szCs w:val="32"/>
                      <w:lang w:val="en-US"/>
                    </w:rPr>
                  </w:rPrChange>
                </w:rPr>
                <w:t>:</w:t>
              </w:r>
              <w:r w:rsidRPr="00E066BD">
                <w:rPr>
                  <w:lang w:val="en-US"/>
                  <w:rPrChange w:id="7351" w:author="Borja Gonzalez" w:date="2017-09-28T19:28:00Z">
                    <w:rPr>
                      <w:rFonts w:ascii="Monaco" w:hAnsi="Monaco" w:cs="Monaco"/>
                      <w:sz w:val="32"/>
                      <w:szCs w:val="32"/>
                      <w:lang w:val="en-US"/>
                    </w:rPr>
                  </w:rPrChange>
                </w:rPr>
                <w:t xml:space="preserve"> </w:t>
              </w:r>
              <w:r w:rsidRPr="00E066BD">
                <w:rPr>
                  <w:b/>
                  <w:bCs/>
                  <w:lang w:val="en-US"/>
                  <w:rPrChange w:id="7352" w:author="Borja Gonzalez" w:date="2017-09-28T19:28:00Z">
                    <w:rPr>
                      <w:rFonts w:ascii="Monaco" w:hAnsi="Monaco" w:cs="Monaco"/>
                      <w:b/>
                      <w:bCs/>
                      <w:color w:val="000000"/>
                      <w:sz w:val="32"/>
                      <w:szCs w:val="32"/>
                      <w:lang w:val="en-US"/>
                    </w:rPr>
                  </w:rPrChange>
                </w:rPr>
                <w:t>{</w:t>
              </w:r>
            </w:ins>
          </w:p>
          <w:p w14:paraId="2B12A7CB" w14:textId="77777777" w:rsidR="00E066BD" w:rsidRPr="00E066BD" w:rsidRDefault="00E066BD">
            <w:pPr>
              <w:rPr>
                <w:ins w:id="7353" w:author="Borja Gonzalez" w:date="2017-09-28T19:27:00Z"/>
                <w:lang w:val="en-US"/>
                <w:rPrChange w:id="7354" w:author="Borja Gonzalez" w:date="2017-09-28T19:28:00Z">
                  <w:rPr>
                    <w:ins w:id="7355" w:author="Borja Gonzalez" w:date="2017-09-28T19:27:00Z"/>
                    <w:rFonts w:ascii="Monaco" w:eastAsiaTheme="majorEastAsia" w:hAnsi="Monaco" w:cs="Monaco"/>
                    <w:color w:val="243F60" w:themeColor="accent1" w:themeShade="7F"/>
                    <w:sz w:val="32"/>
                    <w:szCs w:val="32"/>
                    <w:lang w:val="en-US"/>
                  </w:rPr>
                </w:rPrChange>
              </w:rPr>
              <w:pPrChange w:id="7356" w:author="GONZALEZ DIAZ, BORJA" w:date="2017-09-29T19:26:00Z">
                <w:pPr>
                  <w:keepNext/>
                  <w:keepLines/>
                  <w:widowControl w:val="0"/>
                  <w:autoSpaceDE w:val="0"/>
                  <w:autoSpaceDN w:val="0"/>
                  <w:adjustRightInd w:val="0"/>
                  <w:spacing w:before="200"/>
                  <w:outlineLvl w:val="4"/>
                </w:pPr>
              </w:pPrChange>
            </w:pPr>
            <w:ins w:id="7357" w:author="Borja Gonzalez" w:date="2017-09-28T19:27:00Z">
              <w:r w:rsidRPr="00E066BD">
                <w:rPr>
                  <w:lang w:val="en-US"/>
                  <w:rPrChange w:id="7358" w:author="Borja Gonzalez" w:date="2017-09-28T19:28:00Z">
                    <w:rPr>
                      <w:rFonts w:ascii="Monaco" w:hAnsi="Monaco" w:cs="Monaco"/>
                      <w:sz w:val="32"/>
                      <w:szCs w:val="32"/>
                      <w:lang w:val="en-US"/>
                    </w:rPr>
                  </w:rPrChange>
                </w:rPr>
                <w:t xml:space="preserve">        yAxes</w:t>
              </w:r>
              <w:r w:rsidRPr="00E066BD">
                <w:rPr>
                  <w:b/>
                  <w:bCs/>
                  <w:color w:val="CE5C00"/>
                  <w:lang w:val="en-US"/>
                  <w:rPrChange w:id="7359" w:author="Borja Gonzalez" w:date="2017-09-28T19:28:00Z">
                    <w:rPr>
                      <w:rFonts w:ascii="Monaco" w:hAnsi="Monaco" w:cs="Monaco"/>
                      <w:b/>
                      <w:bCs/>
                      <w:color w:val="CE5C00"/>
                      <w:sz w:val="32"/>
                      <w:szCs w:val="32"/>
                      <w:lang w:val="en-US"/>
                    </w:rPr>
                  </w:rPrChange>
                </w:rPr>
                <w:t>:</w:t>
              </w:r>
              <w:r w:rsidRPr="00E066BD">
                <w:rPr>
                  <w:lang w:val="en-US"/>
                  <w:rPrChange w:id="7360" w:author="Borja Gonzalez" w:date="2017-09-28T19:28:00Z">
                    <w:rPr>
                      <w:rFonts w:ascii="Monaco" w:hAnsi="Monaco" w:cs="Monaco"/>
                      <w:sz w:val="32"/>
                      <w:szCs w:val="32"/>
                      <w:lang w:val="en-US"/>
                    </w:rPr>
                  </w:rPrChange>
                </w:rPr>
                <w:t xml:space="preserve"> </w:t>
              </w:r>
              <w:r w:rsidRPr="00E066BD">
                <w:rPr>
                  <w:b/>
                  <w:bCs/>
                  <w:lang w:val="en-US"/>
                  <w:rPrChange w:id="7361" w:author="Borja Gonzalez" w:date="2017-09-28T19:28:00Z">
                    <w:rPr>
                      <w:rFonts w:ascii="Monaco" w:hAnsi="Monaco" w:cs="Monaco"/>
                      <w:b/>
                      <w:bCs/>
                      <w:color w:val="000000"/>
                      <w:sz w:val="32"/>
                      <w:szCs w:val="32"/>
                      <w:lang w:val="en-US"/>
                    </w:rPr>
                  </w:rPrChange>
                </w:rPr>
                <w:t>[{</w:t>
              </w:r>
            </w:ins>
          </w:p>
          <w:p w14:paraId="05BBE281" w14:textId="77777777" w:rsidR="00E066BD" w:rsidRPr="00E066BD" w:rsidRDefault="00E066BD">
            <w:pPr>
              <w:rPr>
                <w:ins w:id="7362" w:author="Borja Gonzalez" w:date="2017-09-28T19:27:00Z"/>
                <w:lang w:val="en-US"/>
                <w:rPrChange w:id="7363" w:author="Borja Gonzalez" w:date="2017-09-28T19:28:00Z">
                  <w:rPr>
                    <w:ins w:id="7364" w:author="Borja Gonzalez" w:date="2017-09-28T19:27:00Z"/>
                    <w:rFonts w:ascii="Monaco" w:eastAsiaTheme="majorEastAsia" w:hAnsi="Monaco" w:cs="Monaco"/>
                    <w:color w:val="243F60" w:themeColor="accent1" w:themeShade="7F"/>
                    <w:sz w:val="32"/>
                    <w:szCs w:val="32"/>
                    <w:lang w:val="en-US"/>
                  </w:rPr>
                </w:rPrChange>
              </w:rPr>
              <w:pPrChange w:id="7365" w:author="GONZALEZ DIAZ, BORJA" w:date="2017-09-29T19:26:00Z">
                <w:pPr>
                  <w:keepNext/>
                  <w:keepLines/>
                  <w:widowControl w:val="0"/>
                  <w:autoSpaceDE w:val="0"/>
                  <w:autoSpaceDN w:val="0"/>
                  <w:adjustRightInd w:val="0"/>
                  <w:spacing w:before="200"/>
                  <w:outlineLvl w:val="4"/>
                </w:pPr>
              </w:pPrChange>
            </w:pPr>
            <w:ins w:id="7366" w:author="Borja Gonzalez" w:date="2017-09-28T19:27:00Z">
              <w:r w:rsidRPr="00E066BD">
                <w:rPr>
                  <w:lang w:val="en-US"/>
                  <w:rPrChange w:id="7367" w:author="Borja Gonzalez" w:date="2017-09-28T19:28:00Z">
                    <w:rPr>
                      <w:rFonts w:ascii="Monaco" w:hAnsi="Monaco" w:cs="Monaco"/>
                      <w:sz w:val="32"/>
                      <w:szCs w:val="32"/>
                      <w:lang w:val="en-US"/>
                    </w:rPr>
                  </w:rPrChange>
                </w:rPr>
                <w:t xml:space="preserve">            ticks</w:t>
              </w:r>
              <w:r w:rsidRPr="00E066BD">
                <w:rPr>
                  <w:b/>
                  <w:bCs/>
                  <w:color w:val="CE5C00"/>
                  <w:lang w:val="en-US"/>
                  <w:rPrChange w:id="7368" w:author="Borja Gonzalez" w:date="2017-09-28T19:28:00Z">
                    <w:rPr>
                      <w:rFonts w:ascii="Monaco" w:hAnsi="Monaco" w:cs="Monaco"/>
                      <w:b/>
                      <w:bCs/>
                      <w:color w:val="CE5C00"/>
                      <w:sz w:val="32"/>
                      <w:szCs w:val="32"/>
                      <w:lang w:val="en-US"/>
                    </w:rPr>
                  </w:rPrChange>
                </w:rPr>
                <w:t>:</w:t>
              </w:r>
              <w:r w:rsidRPr="00E066BD">
                <w:rPr>
                  <w:lang w:val="en-US"/>
                  <w:rPrChange w:id="7369" w:author="Borja Gonzalez" w:date="2017-09-28T19:28:00Z">
                    <w:rPr>
                      <w:rFonts w:ascii="Monaco" w:hAnsi="Monaco" w:cs="Monaco"/>
                      <w:sz w:val="32"/>
                      <w:szCs w:val="32"/>
                      <w:lang w:val="en-US"/>
                    </w:rPr>
                  </w:rPrChange>
                </w:rPr>
                <w:t xml:space="preserve"> </w:t>
              </w:r>
              <w:r w:rsidRPr="00E066BD">
                <w:rPr>
                  <w:b/>
                  <w:bCs/>
                  <w:lang w:val="en-US"/>
                  <w:rPrChange w:id="7370" w:author="Borja Gonzalez" w:date="2017-09-28T19:28:00Z">
                    <w:rPr>
                      <w:rFonts w:ascii="Monaco" w:hAnsi="Monaco" w:cs="Monaco"/>
                      <w:b/>
                      <w:bCs/>
                      <w:color w:val="000000"/>
                      <w:sz w:val="32"/>
                      <w:szCs w:val="32"/>
                      <w:lang w:val="en-US"/>
                    </w:rPr>
                  </w:rPrChange>
                </w:rPr>
                <w:t>{</w:t>
              </w:r>
            </w:ins>
          </w:p>
          <w:p w14:paraId="13ED147B" w14:textId="77777777" w:rsidR="00E066BD" w:rsidRPr="00E066BD" w:rsidRDefault="00E066BD">
            <w:pPr>
              <w:rPr>
                <w:ins w:id="7371" w:author="Borja Gonzalez" w:date="2017-09-28T19:27:00Z"/>
                <w:lang w:val="en-US"/>
                <w:rPrChange w:id="7372" w:author="Borja Gonzalez" w:date="2017-09-28T19:28:00Z">
                  <w:rPr>
                    <w:ins w:id="7373" w:author="Borja Gonzalez" w:date="2017-09-28T19:27:00Z"/>
                    <w:rFonts w:ascii="Monaco" w:eastAsiaTheme="majorEastAsia" w:hAnsi="Monaco" w:cs="Monaco"/>
                    <w:color w:val="243F60" w:themeColor="accent1" w:themeShade="7F"/>
                    <w:sz w:val="32"/>
                    <w:szCs w:val="32"/>
                    <w:lang w:val="en-US"/>
                  </w:rPr>
                </w:rPrChange>
              </w:rPr>
              <w:pPrChange w:id="7374" w:author="GONZALEZ DIAZ, BORJA" w:date="2017-09-29T19:26:00Z">
                <w:pPr>
                  <w:keepNext/>
                  <w:keepLines/>
                  <w:widowControl w:val="0"/>
                  <w:autoSpaceDE w:val="0"/>
                  <w:autoSpaceDN w:val="0"/>
                  <w:adjustRightInd w:val="0"/>
                  <w:spacing w:before="200"/>
                  <w:outlineLvl w:val="4"/>
                </w:pPr>
              </w:pPrChange>
            </w:pPr>
            <w:ins w:id="7375" w:author="Borja Gonzalez" w:date="2017-09-28T19:27:00Z">
              <w:r w:rsidRPr="00E066BD">
                <w:rPr>
                  <w:lang w:val="en-US"/>
                  <w:rPrChange w:id="7376" w:author="Borja Gonzalez" w:date="2017-09-28T19:28:00Z">
                    <w:rPr>
                      <w:rFonts w:ascii="Monaco" w:hAnsi="Monaco" w:cs="Monaco"/>
                      <w:sz w:val="32"/>
                      <w:szCs w:val="32"/>
                      <w:lang w:val="en-US"/>
                    </w:rPr>
                  </w:rPrChange>
                </w:rPr>
                <w:t xml:space="preserve">                beginAtZero</w:t>
              </w:r>
              <w:r w:rsidRPr="00E066BD">
                <w:rPr>
                  <w:b/>
                  <w:bCs/>
                  <w:color w:val="CE5C00"/>
                  <w:lang w:val="en-US"/>
                  <w:rPrChange w:id="7377" w:author="Borja Gonzalez" w:date="2017-09-28T19:28:00Z">
                    <w:rPr>
                      <w:rFonts w:ascii="Monaco" w:hAnsi="Monaco" w:cs="Monaco"/>
                      <w:b/>
                      <w:bCs/>
                      <w:color w:val="CE5C00"/>
                      <w:sz w:val="32"/>
                      <w:szCs w:val="32"/>
                      <w:lang w:val="en-US"/>
                    </w:rPr>
                  </w:rPrChange>
                </w:rPr>
                <w:t>:</w:t>
              </w:r>
              <w:r w:rsidRPr="00E066BD">
                <w:rPr>
                  <w:lang w:val="en-US"/>
                  <w:rPrChange w:id="7378" w:author="Borja Gonzalez" w:date="2017-09-28T19:28:00Z">
                    <w:rPr>
                      <w:rFonts w:ascii="Monaco" w:hAnsi="Monaco" w:cs="Monaco"/>
                      <w:sz w:val="32"/>
                      <w:szCs w:val="32"/>
                      <w:lang w:val="en-US"/>
                    </w:rPr>
                  </w:rPrChange>
                </w:rPr>
                <w:t xml:space="preserve"> </w:t>
              </w:r>
              <w:r w:rsidRPr="00E066BD">
                <w:rPr>
                  <w:b/>
                  <w:bCs/>
                  <w:color w:val="204A87"/>
                  <w:lang w:val="en-US"/>
                  <w:rPrChange w:id="7379" w:author="Borja Gonzalez" w:date="2017-09-28T19:28:00Z">
                    <w:rPr>
                      <w:rFonts w:ascii="Monaco" w:hAnsi="Monaco" w:cs="Monaco"/>
                      <w:b/>
                      <w:bCs/>
                      <w:color w:val="204A87"/>
                      <w:sz w:val="32"/>
                      <w:szCs w:val="32"/>
                      <w:lang w:val="en-US"/>
                    </w:rPr>
                  </w:rPrChange>
                </w:rPr>
                <w:t>false</w:t>
              </w:r>
            </w:ins>
          </w:p>
          <w:p w14:paraId="09376D35" w14:textId="77777777" w:rsidR="00E066BD" w:rsidRPr="00E066BD" w:rsidRDefault="00E066BD">
            <w:pPr>
              <w:rPr>
                <w:ins w:id="7380" w:author="Borja Gonzalez" w:date="2017-09-28T19:27:00Z"/>
                <w:lang w:val="en-US"/>
                <w:rPrChange w:id="7381" w:author="Borja Gonzalez" w:date="2017-09-28T19:28:00Z">
                  <w:rPr>
                    <w:ins w:id="7382" w:author="Borja Gonzalez" w:date="2017-09-28T19:27:00Z"/>
                    <w:rFonts w:ascii="Monaco" w:eastAsiaTheme="majorEastAsia" w:hAnsi="Monaco" w:cs="Monaco"/>
                    <w:color w:val="243F60" w:themeColor="accent1" w:themeShade="7F"/>
                    <w:sz w:val="32"/>
                    <w:szCs w:val="32"/>
                    <w:lang w:val="en-US"/>
                  </w:rPr>
                </w:rPrChange>
              </w:rPr>
              <w:pPrChange w:id="7383" w:author="GONZALEZ DIAZ, BORJA" w:date="2017-09-29T19:26:00Z">
                <w:pPr>
                  <w:keepNext/>
                  <w:keepLines/>
                  <w:widowControl w:val="0"/>
                  <w:autoSpaceDE w:val="0"/>
                  <w:autoSpaceDN w:val="0"/>
                  <w:adjustRightInd w:val="0"/>
                  <w:spacing w:before="200"/>
                  <w:outlineLvl w:val="4"/>
                </w:pPr>
              </w:pPrChange>
            </w:pPr>
            <w:ins w:id="7384" w:author="Borja Gonzalez" w:date="2017-09-28T19:27:00Z">
              <w:r w:rsidRPr="00E066BD">
                <w:rPr>
                  <w:lang w:val="en-US"/>
                  <w:rPrChange w:id="7385" w:author="Borja Gonzalez" w:date="2017-09-28T19:28:00Z">
                    <w:rPr>
                      <w:rFonts w:ascii="Monaco" w:hAnsi="Monaco" w:cs="Monaco"/>
                      <w:sz w:val="32"/>
                      <w:szCs w:val="32"/>
                      <w:lang w:val="en-US"/>
                    </w:rPr>
                  </w:rPrChange>
                </w:rPr>
                <w:t xml:space="preserve">            </w:t>
              </w:r>
              <w:r w:rsidRPr="00E066BD">
                <w:rPr>
                  <w:b/>
                  <w:bCs/>
                  <w:lang w:val="en-US"/>
                  <w:rPrChange w:id="7386" w:author="Borja Gonzalez" w:date="2017-09-28T19:28:00Z">
                    <w:rPr>
                      <w:rFonts w:ascii="Monaco" w:hAnsi="Monaco" w:cs="Monaco"/>
                      <w:b/>
                      <w:bCs/>
                      <w:color w:val="000000"/>
                      <w:sz w:val="32"/>
                      <w:szCs w:val="32"/>
                      <w:lang w:val="en-US"/>
                    </w:rPr>
                  </w:rPrChange>
                </w:rPr>
                <w:t>}</w:t>
              </w:r>
            </w:ins>
          </w:p>
          <w:p w14:paraId="2E653869" w14:textId="77777777" w:rsidR="00E066BD" w:rsidRPr="00E066BD" w:rsidRDefault="00E066BD">
            <w:pPr>
              <w:rPr>
                <w:ins w:id="7387" w:author="Borja Gonzalez" w:date="2017-09-28T19:27:00Z"/>
                <w:lang w:val="en-US"/>
                <w:rPrChange w:id="7388" w:author="Borja Gonzalez" w:date="2017-09-28T19:28:00Z">
                  <w:rPr>
                    <w:ins w:id="7389" w:author="Borja Gonzalez" w:date="2017-09-28T19:27:00Z"/>
                    <w:rFonts w:ascii="Monaco" w:eastAsiaTheme="majorEastAsia" w:hAnsi="Monaco" w:cs="Monaco"/>
                    <w:color w:val="243F60" w:themeColor="accent1" w:themeShade="7F"/>
                    <w:sz w:val="32"/>
                    <w:szCs w:val="32"/>
                    <w:lang w:val="en-US"/>
                  </w:rPr>
                </w:rPrChange>
              </w:rPr>
              <w:pPrChange w:id="7390" w:author="GONZALEZ DIAZ, BORJA" w:date="2017-09-29T19:26:00Z">
                <w:pPr>
                  <w:keepNext/>
                  <w:keepLines/>
                  <w:widowControl w:val="0"/>
                  <w:autoSpaceDE w:val="0"/>
                  <w:autoSpaceDN w:val="0"/>
                  <w:adjustRightInd w:val="0"/>
                  <w:spacing w:before="200"/>
                  <w:outlineLvl w:val="4"/>
                </w:pPr>
              </w:pPrChange>
            </w:pPr>
            <w:ins w:id="7391" w:author="Borja Gonzalez" w:date="2017-09-28T19:27:00Z">
              <w:r w:rsidRPr="00E066BD">
                <w:rPr>
                  <w:lang w:val="en-US"/>
                  <w:rPrChange w:id="7392" w:author="Borja Gonzalez" w:date="2017-09-28T19:28:00Z">
                    <w:rPr>
                      <w:rFonts w:ascii="Monaco" w:hAnsi="Monaco" w:cs="Monaco"/>
                      <w:sz w:val="32"/>
                      <w:szCs w:val="32"/>
                      <w:lang w:val="en-US"/>
                    </w:rPr>
                  </w:rPrChange>
                </w:rPr>
                <w:t xml:space="preserve">        </w:t>
              </w:r>
              <w:r w:rsidRPr="00E066BD">
                <w:rPr>
                  <w:b/>
                  <w:bCs/>
                  <w:lang w:val="en-US"/>
                  <w:rPrChange w:id="7393" w:author="Borja Gonzalez" w:date="2017-09-28T19:28:00Z">
                    <w:rPr>
                      <w:rFonts w:ascii="Monaco" w:hAnsi="Monaco" w:cs="Monaco"/>
                      <w:b/>
                      <w:bCs/>
                      <w:color w:val="000000"/>
                      <w:sz w:val="32"/>
                      <w:szCs w:val="32"/>
                      <w:lang w:val="en-US"/>
                    </w:rPr>
                  </w:rPrChange>
                </w:rPr>
                <w:t>}]</w:t>
              </w:r>
            </w:ins>
          </w:p>
          <w:p w14:paraId="7C31E9C9" w14:textId="77777777" w:rsidR="00E066BD" w:rsidRPr="00E066BD" w:rsidRDefault="00E066BD">
            <w:pPr>
              <w:rPr>
                <w:ins w:id="7394" w:author="Borja Gonzalez" w:date="2017-09-28T19:27:00Z"/>
                <w:lang w:val="en-US"/>
                <w:rPrChange w:id="7395" w:author="Borja Gonzalez" w:date="2017-09-28T19:28:00Z">
                  <w:rPr>
                    <w:ins w:id="7396" w:author="Borja Gonzalez" w:date="2017-09-28T19:27:00Z"/>
                    <w:rFonts w:ascii="Monaco" w:eastAsiaTheme="majorEastAsia" w:hAnsi="Monaco" w:cs="Monaco"/>
                    <w:color w:val="243F60" w:themeColor="accent1" w:themeShade="7F"/>
                    <w:sz w:val="32"/>
                    <w:szCs w:val="32"/>
                    <w:lang w:val="en-US"/>
                  </w:rPr>
                </w:rPrChange>
              </w:rPr>
              <w:pPrChange w:id="7397" w:author="GONZALEZ DIAZ, BORJA" w:date="2017-09-29T19:26:00Z">
                <w:pPr>
                  <w:keepNext/>
                  <w:keepLines/>
                  <w:widowControl w:val="0"/>
                  <w:autoSpaceDE w:val="0"/>
                  <w:autoSpaceDN w:val="0"/>
                  <w:adjustRightInd w:val="0"/>
                  <w:spacing w:before="200"/>
                  <w:outlineLvl w:val="4"/>
                </w:pPr>
              </w:pPrChange>
            </w:pPr>
            <w:ins w:id="7398" w:author="Borja Gonzalez" w:date="2017-09-28T19:27:00Z">
              <w:r w:rsidRPr="00E066BD">
                <w:rPr>
                  <w:lang w:val="en-US"/>
                  <w:rPrChange w:id="7399" w:author="Borja Gonzalez" w:date="2017-09-28T19:28:00Z">
                    <w:rPr>
                      <w:rFonts w:ascii="Monaco" w:hAnsi="Monaco" w:cs="Monaco"/>
                      <w:sz w:val="32"/>
                      <w:szCs w:val="32"/>
                      <w:lang w:val="en-US"/>
                    </w:rPr>
                  </w:rPrChange>
                </w:rPr>
                <w:t xml:space="preserve">    </w:t>
              </w:r>
              <w:r w:rsidRPr="00E066BD">
                <w:rPr>
                  <w:b/>
                  <w:bCs/>
                  <w:lang w:val="en-US"/>
                  <w:rPrChange w:id="7400" w:author="Borja Gonzalez" w:date="2017-09-28T19:28:00Z">
                    <w:rPr>
                      <w:rFonts w:ascii="Monaco" w:hAnsi="Monaco" w:cs="Monaco"/>
                      <w:b/>
                      <w:bCs/>
                      <w:color w:val="000000"/>
                      <w:sz w:val="32"/>
                      <w:szCs w:val="32"/>
                      <w:lang w:val="en-US"/>
                    </w:rPr>
                  </w:rPrChange>
                </w:rPr>
                <w:t>}</w:t>
              </w:r>
            </w:ins>
          </w:p>
          <w:p w14:paraId="21E2B577" w14:textId="77777777" w:rsidR="00E066BD" w:rsidRPr="00E066BD" w:rsidRDefault="00E066BD">
            <w:pPr>
              <w:rPr>
                <w:ins w:id="7401" w:author="Borja Gonzalez" w:date="2017-09-28T19:27:00Z"/>
                <w:lang w:val="en-US"/>
                <w:rPrChange w:id="7402" w:author="Borja Gonzalez" w:date="2017-09-28T19:28:00Z">
                  <w:rPr>
                    <w:ins w:id="7403" w:author="Borja Gonzalez" w:date="2017-09-28T19:27:00Z"/>
                    <w:rFonts w:ascii="Monaco" w:eastAsiaTheme="majorEastAsia" w:hAnsi="Monaco" w:cs="Monaco"/>
                    <w:color w:val="243F60" w:themeColor="accent1" w:themeShade="7F"/>
                    <w:sz w:val="32"/>
                    <w:szCs w:val="32"/>
                    <w:lang w:val="en-US"/>
                  </w:rPr>
                </w:rPrChange>
              </w:rPr>
              <w:pPrChange w:id="7404" w:author="GONZALEZ DIAZ, BORJA" w:date="2017-09-29T19:26:00Z">
                <w:pPr>
                  <w:keepNext/>
                  <w:keepLines/>
                  <w:widowControl w:val="0"/>
                  <w:autoSpaceDE w:val="0"/>
                  <w:autoSpaceDN w:val="0"/>
                  <w:adjustRightInd w:val="0"/>
                  <w:spacing w:before="200"/>
                  <w:outlineLvl w:val="4"/>
                </w:pPr>
              </w:pPrChange>
            </w:pPr>
            <w:ins w:id="7405" w:author="Borja Gonzalez" w:date="2017-09-28T19:27:00Z">
              <w:r w:rsidRPr="00E066BD">
                <w:rPr>
                  <w:b/>
                  <w:bCs/>
                  <w:lang w:val="en-US"/>
                  <w:rPrChange w:id="7406" w:author="Borja Gonzalez" w:date="2017-09-28T19:28:00Z">
                    <w:rPr>
                      <w:rFonts w:ascii="Monaco" w:hAnsi="Monaco" w:cs="Monaco"/>
                      <w:b/>
                      <w:bCs/>
                      <w:color w:val="000000"/>
                      <w:sz w:val="32"/>
                      <w:szCs w:val="32"/>
                      <w:lang w:val="en-US"/>
                    </w:rPr>
                  </w:rPrChange>
                </w:rPr>
                <w:t>}</w:t>
              </w:r>
            </w:ins>
          </w:p>
          <w:p w14:paraId="11584A02" w14:textId="77777777" w:rsidR="00E066BD" w:rsidRPr="00E066BD" w:rsidRDefault="00E066BD">
            <w:pPr>
              <w:rPr>
                <w:ins w:id="7407" w:author="Borja Gonzalez" w:date="2017-09-28T19:27:00Z"/>
                <w:lang w:val="en-US"/>
                <w:rPrChange w:id="7408" w:author="Borja Gonzalez" w:date="2017-09-28T19:28:00Z">
                  <w:rPr>
                    <w:ins w:id="7409" w:author="Borja Gonzalez" w:date="2017-09-28T19:27:00Z"/>
                    <w:rFonts w:ascii="Monaco" w:eastAsiaTheme="majorEastAsia" w:hAnsi="Monaco" w:cs="Monaco"/>
                    <w:color w:val="243F60" w:themeColor="accent1" w:themeShade="7F"/>
                    <w:sz w:val="32"/>
                    <w:szCs w:val="32"/>
                    <w:lang w:val="en-US"/>
                  </w:rPr>
                </w:rPrChange>
              </w:rPr>
              <w:pPrChange w:id="7410" w:author="GONZALEZ DIAZ, BORJA" w:date="2017-09-29T19:26:00Z">
                <w:pPr>
                  <w:keepNext/>
                  <w:keepLines/>
                  <w:widowControl w:val="0"/>
                  <w:autoSpaceDE w:val="0"/>
                  <w:autoSpaceDN w:val="0"/>
                  <w:adjustRightInd w:val="0"/>
                  <w:spacing w:before="200"/>
                  <w:outlineLvl w:val="4"/>
                </w:pPr>
              </w:pPrChange>
            </w:pPr>
            <w:ins w:id="7411" w:author="Borja Gonzalez" w:date="2017-09-28T19:27:00Z">
              <w:r w:rsidRPr="00E066BD">
                <w:rPr>
                  <w:b/>
                  <w:bCs/>
                  <w:lang w:val="en-US"/>
                  <w:rPrChange w:id="7412" w:author="Borja Gonzalez" w:date="2017-09-28T19:28:00Z">
                    <w:rPr>
                      <w:rFonts w:ascii="Monaco" w:hAnsi="Monaco" w:cs="Monaco"/>
                      <w:b/>
                      <w:bCs/>
                      <w:color w:val="000000"/>
                      <w:sz w:val="32"/>
                      <w:szCs w:val="32"/>
                      <w:lang w:val="en-US"/>
                    </w:rPr>
                  </w:rPrChange>
                </w:rPr>
                <w:t>});</w:t>
              </w:r>
            </w:ins>
          </w:p>
          <w:p w14:paraId="031BF5EA" w14:textId="77777777" w:rsidR="00E066BD" w:rsidRPr="00E066BD" w:rsidRDefault="00E066BD">
            <w:pPr>
              <w:rPr>
                <w:ins w:id="7413" w:author="Borja Gonzalez" w:date="2017-09-28T19:27:00Z"/>
                <w:lang w:val="en-US"/>
                <w:rPrChange w:id="7414" w:author="Borja Gonzalez" w:date="2017-09-28T19:28:00Z">
                  <w:rPr>
                    <w:ins w:id="7415" w:author="Borja Gonzalez" w:date="2017-09-28T19:27:00Z"/>
                    <w:rFonts w:ascii="Monaco" w:eastAsiaTheme="majorEastAsia" w:hAnsi="Monaco" w:cs="Monaco"/>
                    <w:color w:val="243F60" w:themeColor="accent1" w:themeShade="7F"/>
                    <w:sz w:val="32"/>
                    <w:szCs w:val="32"/>
                    <w:lang w:val="en-US"/>
                  </w:rPr>
                </w:rPrChange>
              </w:rPr>
              <w:pPrChange w:id="7416" w:author="GONZALEZ DIAZ, BORJA" w:date="2017-09-29T19:26:00Z">
                <w:pPr>
                  <w:keepNext/>
                  <w:keepLines/>
                  <w:widowControl w:val="0"/>
                  <w:autoSpaceDE w:val="0"/>
                  <w:autoSpaceDN w:val="0"/>
                  <w:adjustRightInd w:val="0"/>
                  <w:spacing w:before="200"/>
                  <w:outlineLvl w:val="4"/>
                </w:pPr>
              </w:pPrChange>
            </w:pPr>
            <w:ins w:id="7417" w:author="Borja Gonzalez" w:date="2017-09-28T19:27:00Z">
              <w:r w:rsidRPr="00E066BD">
                <w:rPr>
                  <w:b/>
                  <w:bCs/>
                  <w:lang w:val="en-US"/>
                  <w:rPrChange w:id="7418" w:author="Borja Gonzalez" w:date="2017-09-28T19:28:00Z">
                    <w:rPr>
                      <w:rFonts w:ascii="Monaco" w:hAnsi="Monaco" w:cs="Monaco"/>
                      <w:b/>
                      <w:bCs/>
                      <w:color w:val="000000"/>
                      <w:sz w:val="32"/>
                      <w:szCs w:val="32"/>
                      <w:lang w:val="en-US"/>
                    </w:rPr>
                  </w:rPrChange>
                </w:rPr>
                <w:t>}</w:t>
              </w:r>
            </w:ins>
          </w:p>
          <w:p w14:paraId="5819AC7B" w14:textId="77777777" w:rsidR="00E066BD" w:rsidRDefault="00E066BD" w:rsidP="00BF0FD1">
            <w:pPr>
              <w:rPr>
                <w:ins w:id="7419" w:author="Borja Gonzalez" w:date="2017-09-28T19:27:00Z"/>
              </w:rPr>
            </w:pPr>
          </w:p>
        </w:tc>
      </w:tr>
    </w:tbl>
    <w:p w14:paraId="3C2D89E6" w14:textId="5353BB4E" w:rsidR="00BF0FD1" w:rsidRDefault="00BF0FD1" w:rsidP="00BF0FD1"/>
    <w:p w14:paraId="3CD37AB0" w14:textId="1785F3FF" w:rsidR="00BF0FD1" w:rsidRDefault="00BF0FD1" w:rsidP="00BF0FD1"/>
    <w:p w14:paraId="6FB9EFBE" w14:textId="77777777" w:rsidR="00264972" w:rsidRDefault="00264972" w:rsidP="00BF0FD1"/>
    <w:p w14:paraId="4B2F3F90" w14:textId="344A2F11" w:rsidR="00264972" w:rsidRDefault="00264972" w:rsidP="00BF0FD1">
      <w:r>
        <w:t>Dentro de esta función reorganizamos los dos arrays para que la herramienta chart.js pueda utilizarlos. Con Chart.js creamos un nuevo tipo de gráfico que en este caso será lineal y le pondremos un título. También le pasaremos los dos arrays y ajustaremos las características del gráfico (color de la línea, grosor de la línea, interactividad con el gráfico, etc).</w:t>
      </w:r>
    </w:p>
    <w:p w14:paraId="1CFC66B3" w14:textId="77777777" w:rsidR="00264972" w:rsidRDefault="00264972" w:rsidP="00BF0FD1"/>
    <w:p w14:paraId="19FC8FBF" w14:textId="7A80FDBF" w:rsidR="00264972" w:rsidRDefault="00264972" w:rsidP="00BF0FD1">
      <w:r>
        <w:t xml:space="preserve">A </w:t>
      </w:r>
      <w:del w:id="7420" w:author="GONZALEZ DIAZ, BORJA" w:date="2017-10-03T16:18:00Z">
        <w:r w:rsidDel="00B526E5">
          <w:delText>continuación</w:delText>
        </w:r>
      </w:del>
      <w:ins w:id="7421" w:author="GONZALEZ DIAZ, BORJA" w:date="2017-10-03T16:18:00Z">
        <w:r w:rsidR="00B526E5">
          <w:t>continuación,</w:t>
        </w:r>
      </w:ins>
      <w:r>
        <w:t xml:space="preserve"> mostraremos un ejemplo de un gráfico generado por la aplicación web</w:t>
      </w:r>
      <w:r w:rsidR="005B376F">
        <w:t xml:space="preserve"> gracias a chart.js:</w:t>
      </w:r>
    </w:p>
    <w:p w14:paraId="384FB539" w14:textId="77777777" w:rsidR="00474CE2" w:rsidRDefault="00474CE2" w:rsidP="00BF0FD1"/>
    <w:p w14:paraId="64E80EEA" w14:textId="5CC2FC5A" w:rsidR="00474CE2" w:rsidRDefault="00474CE2" w:rsidP="00BF0FD1">
      <w:r>
        <w:rPr>
          <w:noProof/>
          <w:lang w:eastAsia="es-ES_tradnl"/>
        </w:rPr>
        <w:drawing>
          <wp:inline distT="0" distB="0" distL="0" distR="0" wp14:anchorId="4A68BA19" wp14:editId="72B3C2F2">
            <wp:extent cx="5486400" cy="3143250"/>
            <wp:effectExtent l="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14:paraId="5FDB8C9A" w14:textId="77777777" w:rsidR="005B376F" w:rsidRDefault="005B376F" w:rsidP="00BF0FD1"/>
    <w:p w14:paraId="04ADE31D" w14:textId="64A2D802" w:rsidR="005B376F" w:rsidRDefault="005B376F" w:rsidP="00BF0FD1">
      <w:r>
        <w:t xml:space="preserve">Este gráfico corresponde al movimiento de un paciente en el plano sagital. El eje vertical denota los grados del rango de movimiento y el eje horizontal denota el </w:t>
      </w:r>
      <w:r>
        <w:lastRenderedPageBreak/>
        <w:t>tiempo en milisegundos. Este gráfico es interactivo, por lo que se pueden realizar las siguientes acciones:</w:t>
      </w:r>
    </w:p>
    <w:p w14:paraId="2A20AB81" w14:textId="77777777" w:rsidR="005B376F" w:rsidRDefault="005B376F" w:rsidP="00BF0FD1"/>
    <w:p w14:paraId="7E985D5A" w14:textId="5645A35C" w:rsidR="005B376F" w:rsidRDefault="005B376F">
      <w:pPr>
        <w:pStyle w:val="Prrafodelista"/>
        <w:numPr>
          <w:ilvl w:val="0"/>
          <w:numId w:val="8"/>
        </w:numPr>
        <w:pPrChange w:id="7422" w:author="Borja Gonzalez" w:date="2017-09-27T12:38:00Z">
          <w:pPr/>
        </w:pPrChange>
      </w:pPr>
      <w:r>
        <w:t>Ampliar y reducir el gráfico.</w:t>
      </w:r>
    </w:p>
    <w:p w14:paraId="086839EE" w14:textId="21185AFB" w:rsidR="005B376F" w:rsidRDefault="005B376F">
      <w:pPr>
        <w:pStyle w:val="Prrafodelista"/>
        <w:numPr>
          <w:ilvl w:val="0"/>
          <w:numId w:val="8"/>
        </w:numPr>
        <w:pPrChange w:id="7423" w:author="Borja Gonzalez" w:date="2017-09-27T12:38:00Z">
          <w:pPr/>
        </w:pPrChange>
      </w:pPr>
      <w:r>
        <w:t>Interactuar con los distintos puntos, mostrando para cada punto el ángulo de y su tiempo correspondiente.</w:t>
      </w:r>
    </w:p>
    <w:p w14:paraId="09E5599B" w14:textId="77777777" w:rsidR="00AF1C9F" w:rsidRDefault="00AF1C9F" w:rsidP="00BF0FD1"/>
    <w:p w14:paraId="498A3D93" w14:textId="52876AA3" w:rsidR="00AF1C9F" w:rsidRDefault="00AF1C9F" w:rsidP="00AF1C9F">
      <w:pPr>
        <w:pStyle w:val="Ttulo3"/>
      </w:pPr>
      <w:bookmarkStart w:id="7424" w:name="_Toc494476024"/>
      <w:bookmarkStart w:id="7425" w:name="_Toc494809770"/>
      <w:r>
        <w:t>4.3.8</w:t>
      </w:r>
      <w:ins w:id="7426" w:author="GONZALEZ DIAZ, BORJA" w:date="2017-10-03T16:18:00Z">
        <w:r w:rsidR="00B526E5">
          <w:t xml:space="preserve">. </w:t>
        </w:r>
      </w:ins>
      <w:r>
        <w:t xml:space="preserve"> Mostrar un </w:t>
      </w:r>
      <w:del w:id="7427" w:author="Rodrigo García" w:date="2017-09-29T10:35:00Z">
        <w:r w:rsidDel="00ED43BA">
          <w:delText xml:space="preserve">grafico </w:delText>
        </w:r>
      </w:del>
      <w:ins w:id="7428" w:author="Rodrigo García" w:date="2017-09-29T10:35:00Z">
        <w:r w:rsidR="00ED43BA">
          <w:t xml:space="preserve">gráfico </w:t>
        </w:r>
      </w:ins>
      <w:r>
        <w:t>de evolución de un movimiento</w:t>
      </w:r>
      <w:bookmarkEnd w:id="7424"/>
      <w:bookmarkEnd w:id="7425"/>
      <w:r>
        <w:t xml:space="preserve"> </w:t>
      </w:r>
    </w:p>
    <w:p w14:paraId="0C7159E3" w14:textId="77777777" w:rsidR="00AF1C9F" w:rsidRDefault="00AF1C9F" w:rsidP="00BB01EC"/>
    <w:p w14:paraId="17A7D670" w14:textId="4BC7F9F3" w:rsidR="00AF1C9F" w:rsidRDefault="0066109E" w:rsidP="00BB01EC">
      <w:r>
        <w:t xml:space="preserve">Para este caso se realizarán interacciones muy similares a las interacciones que se mostraron en el caso anterior. Simplemente se pasarán arrays de datos diferentes, por lo que el gráfico será distinto. </w:t>
      </w:r>
      <w:r w:rsidR="003E7D66">
        <w:t>Al contrario que en el caso anterior, sí se realizará una conexión con el servidor, ya que los datos que se obtienen cuando se muestra el listado de sesiones de movimientos</w:t>
      </w:r>
      <w:r w:rsidR="00E9151D">
        <w:t>,</w:t>
      </w:r>
      <w:r w:rsidR="003E7D66">
        <w:t xml:space="preserve"> se pueden obtener los valores de una fila de la base de </w:t>
      </w:r>
      <w:del w:id="7429" w:author="GONZALEZ DIAZ, BORJA" w:date="2017-10-02T18:20:00Z">
        <w:r w:rsidR="003E7D66" w:rsidDel="00D14CB4">
          <w:delText>datos</w:delText>
        </w:r>
      </w:del>
      <w:ins w:id="7430" w:author="GONZALEZ DIAZ, BORJA" w:date="2017-10-02T18:20:00Z">
        <w:r w:rsidR="00D14CB4">
          <w:t>datos,</w:t>
        </w:r>
      </w:ins>
      <w:r w:rsidR="003E7D66">
        <w:t xml:space="preserve"> pero no los de varias como es necesario en este caso.</w:t>
      </w:r>
      <w:r w:rsidR="00E9151D">
        <w:t xml:space="preserve"> </w:t>
      </w:r>
    </w:p>
    <w:p w14:paraId="2F6FBFAB" w14:textId="77777777" w:rsidR="0066109E" w:rsidRDefault="0066109E" w:rsidP="00BB01EC"/>
    <w:p w14:paraId="6B049C04" w14:textId="07B4DAD4" w:rsidR="0066109E" w:rsidRDefault="0066109E">
      <w:pPr>
        <w:pStyle w:val="Ttulo4"/>
        <w:pPrChange w:id="7431" w:author="Borja Gonzalez" w:date="2017-09-27T12:47:00Z">
          <w:pPr/>
        </w:pPrChange>
      </w:pPr>
      <w:r>
        <w:t>4.3.8.1.</w:t>
      </w:r>
      <w:ins w:id="7432" w:author="GONZALEZ DIAZ, BORJA" w:date="2017-10-03T16:18:00Z">
        <w:r w:rsidR="00B526E5">
          <w:t xml:space="preserve"> </w:t>
        </w:r>
      </w:ins>
      <w:r>
        <w:t xml:space="preserve"> Funcionalidad en el lado del cliente</w:t>
      </w:r>
    </w:p>
    <w:p w14:paraId="2CBBEEA5" w14:textId="77777777" w:rsidR="0066109E" w:rsidRDefault="0066109E"/>
    <w:p w14:paraId="28E69EE6" w14:textId="08EE2ABF" w:rsidR="00E066BD" w:rsidRPr="0066109E" w:rsidRDefault="00E066BD">
      <w:pPr>
        <w:rPr>
          <w:ins w:id="7433" w:author="Borja Gonzalez" w:date="2017-09-28T19:28:00Z"/>
        </w:rPr>
      </w:pPr>
    </w:p>
    <w:tbl>
      <w:tblPr>
        <w:tblStyle w:val="Tablaconcuadrcula"/>
        <w:tblW w:w="0" w:type="auto"/>
        <w:tblLook w:val="04A0" w:firstRow="1" w:lastRow="0" w:firstColumn="1" w:lastColumn="0" w:noHBand="0" w:noVBand="1"/>
      </w:tblPr>
      <w:tblGrid>
        <w:gridCol w:w="8856"/>
      </w:tblGrid>
      <w:tr w:rsidR="00E066BD" w:rsidRPr="00E04F46" w14:paraId="2467D8C2" w14:textId="77777777" w:rsidTr="00E066BD">
        <w:trPr>
          <w:ins w:id="7434" w:author="Borja Gonzalez" w:date="2017-09-28T19:28:00Z"/>
        </w:trPr>
        <w:tc>
          <w:tcPr>
            <w:tcW w:w="8856" w:type="dxa"/>
          </w:tcPr>
          <w:p w14:paraId="6A8A18AE" w14:textId="77777777" w:rsidR="00E066BD" w:rsidRPr="00E066BD" w:rsidRDefault="00E066BD">
            <w:pPr>
              <w:rPr>
                <w:ins w:id="7435" w:author="Borja Gonzalez" w:date="2017-09-28T19:28:00Z"/>
                <w:lang w:val="en-US"/>
                <w:rPrChange w:id="7436" w:author="Borja Gonzalez" w:date="2017-09-28T19:29:00Z">
                  <w:rPr>
                    <w:ins w:id="7437" w:author="Borja Gonzalez" w:date="2017-09-28T19:28:00Z"/>
                    <w:rFonts w:ascii="Monaco" w:eastAsiaTheme="majorEastAsia" w:hAnsi="Monaco" w:cs="Monaco"/>
                    <w:color w:val="243F60" w:themeColor="accent1" w:themeShade="7F"/>
                    <w:sz w:val="32"/>
                    <w:szCs w:val="32"/>
                    <w:lang w:val="en-US"/>
                  </w:rPr>
                </w:rPrChange>
              </w:rPr>
              <w:pPrChange w:id="7438" w:author="GONZALEZ DIAZ, BORJA" w:date="2017-09-29T19:26:00Z">
                <w:pPr>
                  <w:keepNext/>
                  <w:keepLines/>
                  <w:widowControl w:val="0"/>
                  <w:autoSpaceDE w:val="0"/>
                  <w:autoSpaceDN w:val="0"/>
                  <w:adjustRightInd w:val="0"/>
                  <w:spacing w:before="200"/>
                  <w:outlineLvl w:val="4"/>
                </w:pPr>
              </w:pPrChange>
            </w:pPr>
            <w:ins w:id="7439" w:author="Borja Gonzalez" w:date="2017-09-28T19:28:00Z">
              <w:r w:rsidRPr="00E066BD">
                <w:rPr>
                  <w:lang w:val="en-US"/>
                  <w:rPrChange w:id="7440" w:author="Borja Gonzalez" w:date="2017-09-28T19:29:00Z">
                    <w:rPr>
                      <w:rFonts w:ascii="Monaco" w:hAnsi="Monaco" w:cs="Monaco"/>
                      <w:sz w:val="32"/>
                      <w:szCs w:val="32"/>
                      <w:lang w:val="en-US"/>
                    </w:rPr>
                  </w:rPrChange>
                </w:rPr>
                <w:t xml:space="preserve">var fila1 = </w:t>
              </w:r>
              <w:proofErr w:type="gramStart"/>
              <w:r w:rsidRPr="00E066BD">
                <w:rPr>
                  <w:lang w:val="en-US"/>
                  <w:rPrChange w:id="7441" w:author="Borja Gonzalez" w:date="2017-09-28T19:29:00Z">
                    <w:rPr>
                      <w:rFonts w:ascii="Monaco" w:hAnsi="Monaco" w:cs="Monaco"/>
                      <w:sz w:val="32"/>
                      <w:szCs w:val="32"/>
                      <w:lang w:val="en-US"/>
                    </w:rPr>
                  </w:rPrChange>
                </w:rPr>
                <w:t>tabla.insertRow</w:t>
              </w:r>
              <w:proofErr w:type="gramEnd"/>
              <w:r w:rsidRPr="00E066BD">
                <w:rPr>
                  <w:lang w:val="en-US"/>
                  <w:rPrChange w:id="7442" w:author="Borja Gonzalez" w:date="2017-09-28T19:29:00Z">
                    <w:rPr>
                      <w:rFonts w:ascii="Monaco" w:hAnsi="Monaco" w:cs="Monaco"/>
                      <w:sz w:val="32"/>
                      <w:szCs w:val="32"/>
                      <w:lang w:val="en-US"/>
                    </w:rPr>
                  </w:rPrChange>
                </w:rPr>
                <w:t>(tabla.length);</w:t>
              </w:r>
            </w:ins>
          </w:p>
          <w:p w14:paraId="4EE1B310" w14:textId="77777777" w:rsidR="00E066BD" w:rsidRPr="00E066BD" w:rsidRDefault="00E066BD">
            <w:pPr>
              <w:rPr>
                <w:ins w:id="7443" w:author="Borja Gonzalez" w:date="2017-09-28T19:28:00Z"/>
                <w:lang w:val="en-US"/>
                <w:rPrChange w:id="7444" w:author="Borja Gonzalez" w:date="2017-09-28T19:29:00Z">
                  <w:rPr>
                    <w:ins w:id="7445" w:author="Borja Gonzalez" w:date="2017-09-28T19:28:00Z"/>
                    <w:rFonts w:ascii="Monaco" w:eastAsiaTheme="majorEastAsia" w:hAnsi="Monaco" w:cs="Monaco"/>
                    <w:color w:val="243F60" w:themeColor="accent1" w:themeShade="7F"/>
                    <w:sz w:val="32"/>
                    <w:szCs w:val="32"/>
                    <w:lang w:val="en-US"/>
                  </w:rPr>
                </w:rPrChange>
              </w:rPr>
              <w:pPrChange w:id="7446" w:author="GONZALEZ DIAZ, BORJA" w:date="2017-09-29T19:26:00Z">
                <w:pPr>
                  <w:keepNext/>
                  <w:keepLines/>
                  <w:widowControl w:val="0"/>
                  <w:autoSpaceDE w:val="0"/>
                  <w:autoSpaceDN w:val="0"/>
                  <w:adjustRightInd w:val="0"/>
                  <w:spacing w:before="200"/>
                  <w:outlineLvl w:val="4"/>
                </w:pPr>
              </w:pPrChange>
            </w:pPr>
            <w:ins w:id="7447" w:author="Borja Gonzalez" w:date="2017-09-28T19:28:00Z">
              <w:r w:rsidRPr="00E066BD">
                <w:rPr>
                  <w:lang w:val="en-US"/>
                  <w:rPrChange w:id="7448" w:author="Borja Gonzalez" w:date="2017-09-28T19:29:00Z">
                    <w:rPr>
                      <w:rFonts w:ascii="Monaco" w:hAnsi="Monaco" w:cs="Monaco"/>
                      <w:sz w:val="32"/>
                      <w:szCs w:val="32"/>
                      <w:lang w:val="en-US"/>
                    </w:rPr>
                  </w:rPrChange>
                </w:rPr>
                <w:t>fila1.insertCell(0</w:t>
              </w:r>
              <w:proofErr w:type="gramStart"/>
              <w:r w:rsidRPr="00E066BD">
                <w:rPr>
                  <w:lang w:val="en-US"/>
                  <w:rPrChange w:id="7449" w:author="Borja Gonzalez" w:date="2017-09-28T19:29:00Z">
                    <w:rPr>
                      <w:rFonts w:ascii="Monaco" w:hAnsi="Monaco" w:cs="Monaco"/>
                      <w:sz w:val="32"/>
                      <w:szCs w:val="32"/>
                      <w:lang w:val="en-US"/>
                    </w:rPr>
                  </w:rPrChange>
                </w:rPr>
                <w:t>).innerHTML</w:t>
              </w:r>
              <w:proofErr w:type="gramEnd"/>
              <w:r w:rsidRPr="00E066BD">
                <w:rPr>
                  <w:lang w:val="en-US"/>
                  <w:rPrChange w:id="7450" w:author="Borja Gonzalez" w:date="2017-09-28T19:29:00Z">
                    <w:rPr>
                      <w:rFonts w:ascii="Monaco" w:hAnsi="Monaco" w:cs="Monaco"/>
                      <w:sz w:val="32"/>
                      <w:szCs w:val="32"/>
                      <w:lang w:val="en-US"/>
                    </w:rPr>
                  </w:rPrChange>
                </w:rPr>
                <w:t xml:space="preserve"> = '</w:t>
              </w:r>
              <w:r w:rsidRPr="00E066BD">
                <w:rPr>
                  <w:b/>
                  <w:bCs/>
                  <w:color w:val="204A87"/>
                  <w:lang w:val="en-US"/>
                  <w:rPrChange w:id="7451" w:author="Borja Gonzalez" w:date="2017-09-28T19:29:00Z">
                    <w:rPr>
                      <w:rFonts w:ascii="Monaco" w:hAnsi="Monaco" w:cs="Monaco"/>
                      <w:b/>
                      <w:bCs/>
                      <w:color w:val="204A87"/>
                      <w:sz w:val="32"/>
                      <w:szCs w:val="32"/>
                      <w:lang w:val="en-US"/>
                    </w:rPr>
                  </w:rPrChange>
                </w:rPr>
                <w:t>&lt;button</w:t>
              </w:r>
              <w:r w:rsidRPr="00E066BD">
                <w:rPr>
                  <w:lang w:val="en-US"/>
                  <w:rPrChange w:id="7452" w:author="Borja Gonzalez" w:date="2017-09-28T19:29:00Z">
                    <w:rPr>
                      <w:rFonts w:ascii="Monaco" w:hAnsi="Monaco" w:cs="Monaco"/>
                      <w:sz w:val="32"/>
                      <w:szCs w:val="32"/>
                      <w:lang w:val="en-US"/>
                    </w:rPr>
                  </w:rPrChange>
                </w:rPr>
                <w:t xml:space="preserve"> </w:t>
              </w:r>
              <w:r w:rsidRPr="00E066BD">
                <w:rPr>
                  <w:color w:val="C4A000"/>
                  <w:lang w:val="en-US"/>
                  <w:rPrChange w:id="7453" w:author="Borja Gonzalez" w:date="2017-09-28T19:29:00Z">
                    <w:rPr>
                      <w:rFonts w:ascii="Monaco" w:hAnsi="Monaco" w:cs="Monaco"/>
                      <w:color w:val="C4A000"/>
                      <w:sz w:val="32"/>
                      <w:szCs w:val="32"/>
                      <w:lang w:val="en-US"/>
                    </w:rPr>
                  </w:rPrChange>
                </w:rPr>
                <w:t>class=</w:t>
              </w:r>
              <w:r w:rsidRPr="00E066BD">
                <w:rPr>
                  <w:color w:val="4E9A06"/>
                  <w:lang w:val="en-US"/>
                  <w:rPrChange w:id="7454" w:author="Borja Gonzalez" w:date="2017-09-28T19:29:00Z">
                    <w:rPr>
                      <w:rFonts w:ascii="Monaco" w:hAnsi="Monaco" w:cs="Monaco"/>
                      <w:color w:val="4E9A06"/>
                      <w:sz w:val="32"/>
                      <w:szCs w:val="32"/>
                      <w:lang w:val="en-US"/>
                    </w:rPr>
                  </w:rPrChange>
                </w:rPr>
                <w:t>"bt"</w:t>
              </w:r>
              <w:r w:rsidRPr="00E066BD">
                <w:rPr>
                  <w:lang w:val="en-US"/>
                  <w:rPrChange w:id="7455" w:author="Borja Gonzalez" w:date="2017-09-28T19:29:00Z">
                    <w:rPr>
                      <w:rFonts w:ascii="Monaco" w:hAnsi="Monaco" w:cs="Monaco"/>
                      <w:sz w:val="32"/>
                      <w:szCs w:val="32"/>
                      <w:lang w:val="en-US"/>
                    </w:rPr>
                  </w:rPrChange>
                </w:rPr>
                <w:t xml:space="preserve"> </w:t>
              </w:r>
              <w:r w:rsidRPr="00E066BD">
                <w:rPr>
                  <w:color w:val="C4A000"/>
                  <w:lang w:val="en-US"/>
                  <w:rPrChange w:id="7456" w:author="Borja Gonzalez" w:date="2017-09-28T19:29:00Z">
                    <w:rPr>
                      <w:rFonts w:ascii="Monaco" w:hAnsi="Monaco" w:cs="Monaco"/>
                      <w:color w:val="C4A000"/>
                      <w:sz w:val="32"/>
                      <w:szCs w:val="32"/>
                      <w:lang w:val="en-US"/>
                    </w:rPr>
                  </w:rPrChange>
                </w:rPr>
                <w:t>type=</w:t>
              </w:r>
              <w:r w:rsidRPr="00E066BD">
                <w:rPr>
                  <w:color w:val="4E9A06"/>
                  <w:lang w:val="en-US"/>
                  <w:rPrChange w:id="7457" w:author="Borja Gonzalez" w:date="2017-09-28T19:29:00Z">
                    <w:rPr>
                      <w:rFonts w:ascii="Monaco" w:hAnsi="Monaco" w:cs="Monaco"/>
                      <w:color w:val="4E9A06"/>
                      <w:sz w:val="32"/>
                      <w:szCs w:val="32"/>
                      <w:lang w:val="en-US"/>
                    </w:rPr>
                  </w:rPrChange>
                </w:rPr>
                <w:t>"button"</w:t>
              </w:r>
              <w:r w:rsidRPr="00E066BD">
                <w:rPr>
                  <w:lang w:val="en-US"/>
                  <w:rPrChange w:id="7458" w:author="Borja Gonzalez" w:date="2017-09-28T19:29:00Z">
                    <w:rPr>
                      <w:rFonts w:ascii="Monaco" w:hAnsi="Monaco" w:cs="Monaco"/>
                      <w:sz w:val="32"/>
                      <w:szCs w:val="32"/>
                      <w:lang w:val="en-US"/>
                    </w:rPr>
                  </w:rPrChange>
                </w:rPr>
                <w:t xml:space="preserve"> </w:t>
              </w:r>
              <w:r w:rsidRPr="00E066BD">
                <w:rPr>
                  <w:color w:val="C4A000"/>
                  <w:lang w:val="en-US"/>
                  <w:rPrChange w:id="7459" w:author="Borja Gonzalez" w:date="2017-09-28T19:29:00Z">
                    <w:rPr>
                      <w:rFonts w:ascii="Monaco" w:hAnsi="Monaco" w:cs="Monaco"/>
                      <w:color w:val="C4A000"/>
                      <w:sz w:val="32"/>
                      <w:szCs w:val="32"/>
                      <w:lang w:val="en-US"/>
                    </w:rPr>
                  </w:rPrChange>
                </w:rPr>
                <w:t>onClick=</w:t>
              </w:r>
              <w:r w:rsidRPr="00E066BD">
                <w:rPr>
                  <w:color w:val="4E9A06"/>
                  <w:lang w:val="en-US"/>
                  <w:rPrChange w:id="7460" w:author="Borja Gonzalez" w:date="2017-09-28T19:29:00Z">
                    <w:rPr>
                      <w:rFonts w:ascii="Monaco" w:hAnsi="Monaco" w:cs="Monaco"/>
                      <w:color w:val="4E9A06"/>
                      <w:sz w:val="32"/>
                      <w:szCs w:val="32"/>
                      <w:lang w:val="en-US"/>
                    </w:rPr>
                  </w:rPrChange>
                </w:rPr>
                <w:t>"Evolucion(1)"</w:t>
              </w:r>
              <w:r w:rsidRPr="00E066BD">
                <w:rPr>
                  <w:b/>
                  <w:bCs/>
                  <w:color w:val="204A87"/>
                  <w:lang w:val="en-US"/>
                  <w:rPrChange w:id="7461" w:author="Borja Gonzalez" w:date="2017-09-28T19:29:00Z">
                    <w:rPr>
                      <w:rFonts w:ascii="Monaco" w:hAnsi="Monaco" w:cs="Monaco"/>
                      <w:b/>
                      <w:bCs/>
                      <w:color w:val="204A87"/>
                      <w:sz w:val="32"/>
                      <w:szCs w:val="32"/>
                      <w:lang w:val="en-US"/>
                    </w:rPr>
                  </w:rPrChange>
                </w:rPr>
                <w:t>&gt;</w:t>
              </w:r>
              <w:r w:rsidRPr="00E066BD">
                <w:rPr>
                  <w:lang w:val="en-US"/>
                  <w:rPrChange w:id="7462" w:author="Borja Gonzalez" w:date="2017-09-28T19:29:00Z">
                    <w:rPr>
                      <w:rFonts w:ascii="Monaco" w:hAnsi="Monaco" w:cs="Monaco"/>
                      <w:sz w:val="32"/>
                      <w:szCs w:val="32"/>
                      <w:lang w:val="en-US"/>
                    </w:rPr>
                  </w:rPrChange>
                </w:rPr>
                <w:t>Evolución del movimieto</w:t>
              </w:r>
              <w:r w:rsidRPr="00E066BD">
                <w:rPr>
                  <w:b/>
                  <w:bCs/>
                  <w:color w:val="204A87"/>
                  <w:lang w:val="en-US"/>
                  <w:rPrChange w:id="7463" w:author="Borja Gonzalez" w:date="2017-09-28T19:29:00Z">
                    <w:rPr>
                      <w:rFonts w:ascii="Monaco" w:hAnsi="Monaco" w:cs="Monaco"/>
                      <w:b/>
                      <w:bCs/>
                      <w:color w:val="204A87"/>
                      <w:sz w:val="32"/>
                      <w:szCs w:val="32"/>
                      <w:lang w:val="en-US"/>
                    </w:rPr>
                  </w:rPrChange>
                </w:rPr>
                <w:t>&lt;/button&gt;</w:t>
              </w:r>
              <w:r w:rsidRPr="00E066BD">
                <w:rPr>
                  <w:lang w:val="en-US"/>
                  <w:rPrChange w:id="7464" w:author="Borja Gonzalez" w:date="2017-09-28T19:29:00Z">
                    <w:rPr>
                      <w:rFonts w:ascii="Monaco" w:hAnsi="Monaco" w:cs="Monaco"/>
                      <w:sz w:val="32"/>
                      <w:szCs w:val="32"/>
                      <w:lang w:val="en-US"/>
                    </w:rPr>
                  </w:rPrChange>
                </w:rPr>
                <w:t>';</w:t>
              </w:r>
            </w:ins>
          </w:p>
          <w:p w14:paraId="439F3D36" w14:textId="77777777" w:rsidR="00E066BD" w:rsidRPr="00E066BD" w:rsidRDefault="00E066BD">
            <w:pPr>
              <w:rPr>
                <w:ins w:id="7465" w:author="Borja Gonzalez" w:date="2017-09-28T19:28:00Z"/>
                <w:lang w:val="en-US"/>
                <w:rPrChange w:id="7466" w:author="Borja Gonzalez" w:date="2017-09-28T19:29:00Z">
                  <w:rPr>
                    <w:ins w:id="7467" w:author="Borja Gonzalez" w:date="2017-09-28T19:28:00Z"/>
                    <w:rFonts w:ascii="Monaco" w:eastAsiaTheme="majorEastAsia" w:hAnsi="Monaco" w:cs="Monaco"/>
                    <w:color w:val="243F60" w:themeColor="accent1" w:themeShade="7F"/>
                    <w:sz w:val="32"/>
                    <w:szCs w:val="32"/>
                    <w:lang w:val="en-US"/>
                  </w:rPr>
                </w:rPrChange>
              </w:rPr>
              <w:pPrChange w:id="7468" w:author="GONZALEZ DIAZ, BORJA" w:date="2017-09-29T19:26:00Z">
                <w:pPr>
                  <w:keepNext/>
                  <w:keepLines/>
                  <w:widowControl w:val="0"/>
                  <w:autoSpaceDE w:val="0"/>
                  <w:autoSpaceDN w:val="0"/>
                  <w:adjustRightInd w:val="0"/>
                  <w:spacing w:before="200"/>
                  <w:outlineLvl w:val="4"/>
                </w:pPr>
              </w:pPrChange>
            </w:pPr>
            <w:ins w:id="7469" w:author="Borja Gonzalez" w:date="2017-09-28T19:28:00Z">
              <w:r w:rsidRPr="00E066BD">
                <w:rPr>
                  <w:lang w:val="en-US"/>
                  <w:rPrChange w:id="7470" w:author="Borja Gonzalez" w:date="2017-09-28T19:29:00Z">
                    <w:rPr>
                      <w:rFonts w:ascii="Monaco" w:hAnsi="Monaco" w:cs="Monaco"/>
                      <w:sz w:val="32"/>
                      <w:szCs w:val="32"/>
                      <w:lang w:val="en-US"/>
                    </w:rPr>
                  </w:rPrChange>
                </w:rPr>
                <w:t>fila1.insertCell(0</w:t>
              </w:r>
              <w:proofErr w:type="gramStart"/>
              <w:r w:rsidRPr="00E066BD">
                <w:rPr>
                  <w:lang w:val="en-US"/>
                  <w:rPrChange w:id="7471" w:author="Borja Gonzalez" w:date="2017-09-28T19:29:00Z">
                    <w:rPr>
                      <w:rFonts w:ascii="Monaco" w:hAnsi="Monaco" w:cs="Monaco"/>
                      <w:sz w:val="32"/>
                      <w:szCs w:val="32"/>
                      <w:lang w:val="en-US"/>
                    </w:rPr>
                  </w:rPrChange>
                </w:rPr>
                <w:t>).innerHTML</w:t>
              </w:r>
              <w:proofErr w:type="gramEnd"/>
              <w:r w:rsidRPr="00E066BD">
                <w:rPr>
                  <w:lang w:val="en-US"/>
                  <w:rPrChange w:id="7472" w:author="Borja Gonzalez" w:date="2017-09-28T19:29:00Z">
                    <w:rPr>
                      <w:rFonts w:ascii="Monaco" w:hAnsi="Monaco" w:cs="Monaco"/>
                      <w:sz w:val="32"/>
                      <w:szCs w:val="32"/>
                      <w:lang w:val="en-US"/>
                    </w:rPr>
                  </w:rPrChange>
                </w:rPr>
                <w:t xml:space="preserve"> = '</w:t>
              </w:r>
              <w:r w:rsidRPr="00E066BD">
                <w:rPr>
                  <w:b/>
                  <w:bCs/>
                  <w:color w:val="204A87"/>
                  <w:lang w:val="en-US"/>
                  <w:rPrChange w:id="7473" w:author="Borja Gonzalez" w:date="2017-09-28T19:29:00Z">
                    <w:rPr>
                      <w:rFonts w:ascii="Monaco" w:hAnsi="Monaco" w:cs="Monaco"/>
                      <w:b/>
                      <w:bCs/>
                      <w:color w:val="204A87"/>
                      <w:sz w:val="32"/>
                      <w:szCs w:val="32"/>
                      <w:lang w:val="en-US"/>
                    </w:rPr>
                  </w:rPrChange>
                </w:rPr>
                <w:t>&lt;button</w:t>
              </w:r>
              <w:r w:rsidRPr="00E066BD">
                <w:rPr>
                  <w:lang w:val="en-US"/>
                  <w:rPrChange w:id="7474" w:author="Borja Gonzalez" w:date="2017-09-28T19:29:00Z">
                    <w:rPr>
                      <w:rFonts w:ascii="Monaco" w:hAnsi="Monaco" w:cs="Monaco"/>
                      <w:sz w:val="32"/>
                      <w:szCs w:val="32"/>
                      <w:lang w:val="en-US"/>
                    </w:rPr>
                  </w:rPrChange>
                </w:rPr>
                <w:t xml:space="preserve"> </w:t>
              </w:r>
              <w:r w:rsidRPr="00E066BD">
                <w:rPr>
                  <w:color w:val="C4A000"/>
                  <w:lang w:val="en-US"/>
                  <w:rPrChange w:id="7475" w:author="Borja Gonzalez" w:date="2017-09-28T19:29:00Z">
                    <w:rPr>
                      <w:rFonts w:ascii="Monaco" w:hAnsi="Monaco" w:cs="Monaco"/>
                      <w:color w:val="C4A000"/>
                      <w:sz w:val="32"/>
                      <w:szCs w:val="32"/>
                      <w:lang w:val="en-US"/>
                    </w:rPr>
                  </w:rPrChange>
                </w:rPr>
                <w:t>class=</w:t>
              </w:r>
              <w:r w:rsidRPr="00E066BD">
                <w:rPr>
                  <w:color w:val="4E9A06"/>
                  <w:lang w:val="en-US"/>
                  <w:rPrChange w:id="7476" w:author="Borja Gonzalez" w:date="2017-09-28T19:29:00Z">
                    <w:rPr>
                      <w:rFonts w:ascii="Monaco" w:hAnsi="Monaco" w:cs="Monaco"/>
                      <w:color w:val="4E9A06"/>
                      <w:sz w:val="32"/>
                      <w:szCs w:val="32"/>
                      <w:lang w:val="en-US"/>
                    </w:rPr>
                  </w:rPrChange>
                </w:rPr>
                <w:t>"bt"</w:t>
              </w:r>
              <w:r w:rsidRPr="00E066BD">
                <w:rPr>
                  <w:lang w:val="en-US"/>
                  <w:rPrChange w:id="7477" w:author="Borja Gonzalez" w:date="2017-09-28T19:29:00Z">
                    <w:rPr>
                      <w:rFonts w:ascii="Monaco" w:hAnsi="Monaco" w:cs="Monaco"/>
                      <w:sz w:val="32"/>
                      <w:szCs w:val="32"/>
                      <w:lang w:val="en-US"/>
                    </w:rPr>
                  </w:rPrChange>
                </w:rPr>
                <w:t xml:space="preserve"> </w:t>
              </w:r>
              <w:r w:rsidRPr="00E066BD">
                <w:rPr>
                  <w:color w:val="C4A000"/>
                  <w:lang w:val="en-US"/>
                  <w:rPrChange w:id="7478" w:author="Borja Gonzalez" w:date="2017-09-28T19:29:00Z">
                    <w:rPr>
                      <w:rFonts w:ascii="Monaco" w:hAnsi="Monaco" w:cs="Monaco"/>
                      <w:color w:val="C4A000"/>
                      <w:sz w:val="32"/>
                      <w:szCs w:val="32"/>
                      <w:lang w:val="en-US"/>
                    </w:rPr>
                  </w:rPrChange>
                </w:rPr>
                <w:t>type=</w:t>
              </w:r>
              <w:r w:rsidRPr="00E066BD">
                <w:rPr>
                  <w:color w:val="4E9A06"/>
                  <w:lang w:val="en-US"/>
                  <w:rPrChange w:id="7479" w:author="Borja Gonzalez" w:date="2017-09-28T19:29:00Z">
                    <w:rPr>
                      <w:rFonts w:ascii="Monaco" w:hAnsi="Monaco" w:cs="Monaco"/>
                      <w:color w:val="4E9A06"/>
                      <w:sz w:val="32"/>
                      <w:szCs w:val="32"/>
                      <w:lang w:val="en-US"/>
                    </w:rPr>
                  </w:rPrChange>
                </w:rPr>
                <w:t>"button"</w:t>
              </w:r>
              <w:r w:rsidRPr="00E066BD">
                <w:rPr>
                  <w:lang w:val="en-US"/>
                  <w:rPrChange w:id="7480" w:author="Borja Gonzalez" w:date="2017-09-28T19:29:00Z">
                    <w:rPr>
                      <w:rFonts w:ascii="Monaco" w:hAnsi="Monaco" w:cs="Monaco"/>
                      <w:sz w:val="32"/>
                      <w:szCs w:val="32"/>
                      <w:lang w:val="en-US"/>
                    </w:rPr>
                  </w:rPrChange>
                </w:rPr>
                <w:t xml:space="preserve"> </w:t>
              </w:r>
              <w:r w:rsidRPr="00E066BD">
                <w:rPr>
                  <w:color w:val="C4A000"/>
                  <w:lang w:val="en-US"/>
                  <w:rPrChange w:id="7481" w:author="Borja Gonzalez" w:date="2017-09-28T19:29:00Z">
                    <w:rPr>
                      <w:rFonts w:ascii="Monaco" w:hAnsi="Monaco" w:cs="Monaco"/>
                      <w:color w:val="C4A000"/>
                      <w:sz w:val="32"/>
                      <w:szCs w:val="32"/>
                      <w:lang w:val="en-US"/>
                    </w:rPr>
                  </w:rPrChange>
                </w:rPr>
                <w:t>onClick=</w:t>
              </w:r>
              <w:r w:rsidRPr="00E066BD">
                <w:rPr>
                  <w:color w:val="4E9A06"/>
                  <w:lang w:val="en-US"/>
                  <w:rPrChange w:id="7482" w:author="Borja Gonzalez" w:date="2017-09-28T19:29:00Z">
                    <w:rPr>
                      <w:rFonts w:ascii="Monaco" w:hAnsi="Monaco" w:cs="Monaco"/>
                      <w:color w:val="4E9A06"/>
                      <w:sz w:val="32"/>
                      <w:szCs w:val="32"/>
                      <w:lang w:val="en-US"/>
                    </w:rPr>
                  </w:rPrChange>
                </w:rPr>
                <w:t>"Evolucion(2)"</w:t>
              </w:r>
              <w:r w:rsidRPr="00E066BD">
                <w:rPr>
                  <w:b/>
                  <w:bCs/>
                  <w:color w:val="204A87"/>
                  <w:lang w:val="en-US"/>
                  <w:rPrChange w:id="7483" w:author="Borja Gonzalez" w:date="2017-09-28T19:29:00Z">
                    <w:rPr>
                      <w:rFonts w:ascii="Monaco" w:hAnsi="Monaco" w:cs="Monaco"/>
                      <w:b/>
                      <w:bCs/>
                      <w:color w:val="204A87"/>
                      <w:sz w:val="32"/>
                      <w:szCs w:val="32"/>
                      <w:lang w:val="en-US"/>
                    </w:rPr>
                  </w:rPrChange>
                </w:rPr>
                <w:t>&gt;</w:t>
              </w:r>
              <w:r w:rsidRPr="00E066BD">
                <w:rPr>
                  <w:lang w:val="en-US"/>
                  <w:rPrChange w:id="7484" w:author="Borja Gonzalez" w:date="2017-09-28T19:29:00Z">
                    <w:rPr>
                      <w:rFonts w:ascii="Monaco" w:hAnsi="Monaco" w:cs="Monaco"/>
                      <w:sz w:val="32"/>
                      <w:szCs w:val="32"/>
                      <w:lang w:val="en-US"/>
                    </w:rPr>
                  </w:rPrChange>
                </w:rPr>
                <w:t>Evolución del movimieto</w:t>
              </w:r>
              <w:r w:rsidRPr="00E066BD">
                <w:rPr>
                  <w:b/>
                  <w:bCs/>
                  <w:color w:val="204A87"/>
                  <w:lang w:val="en-US"/>
                  <w:rPrChange w:id="7485" w:author="Borja Gonzalez" w:date="2017-09-28T19:29:00Z">
                    <w:rPr>
                      <w:rFonts w:ascii="Monaco" w:hAnsi="Monaco" w:cs="Monaco"/>
                      <w:b/>
                      <w:bCs/>
                      <w:color w:val="204A87"/>
                      <w:sz w:val="32"/>
                      <w:szCs w:val="32"/>
                      <w:lang w:val="en-US"/>
                    </w:rPr>
                  </w:rPrChange>
                </w:rPr>
                <w:t>&lt;/button&gt;</w:t>
              </w:r>
              <w:r w:rsidRPr="00E066BD">
                <w:rPr>
                  <w:lang w:val="en-US"/>
                  <w:rPrChange w:id="7486" w:author="Borja Gonzalez" w:date="2017-09-28T19:29:00Z">
                    <w:rPr>
                      <w:rFonts w:ascii="Monaco" w:hAnsi="Monaco" w:cs="Monaco"/>
                      <w:sz w:val="32"/>
                      <w:szCs w:val="32"/>
                      <w:lang w:val="en-US"/>
                    </w:rPr>
                  </w:rPrChange>
                </w:rPr>
                <w:t>';</w:t>
              </w:r>
            </w:ins>
          </w:p>
          <w:p w14:paraId="4EFC16A2" w14:textId="77777777" w:rsidR="00E066BD" w:rsidRPr="00E066BD" w:rsidDel="00406C9B" w:rsidRDefault="00E066BD">
            <w:pPr>
              <w:rPr>
                <w:ins w:id="7487" w:author="Borja Gonzalez" w:date="2017-09-28T19:28:00Z"/>
                <w:del w:id="7488" w:author="GONZALEZ DIAZ, BORJA" w:date="2017-09-29T19:26:00Z"/>
                <w:lang w:val="en-US"/>
                <w:rPrChange w:id="7489" w:author="Borja Gonzalez" w:date="2017-09-28T19:29:00Z">
                  <w:rPr>
                    <w:ins w:id="7490" w:author="Borja Gonzalez" w:date="2017-09-28T19:28:00Z"/>
                    <w:del w:id="7491" w:author="GONZALEZ DIAZ, BORJA" w:date="2017-09-29T19:26:00Z"/>
                    <w:rFonts w:ascii="Monaco" w:eastAsiaTheme="majorEastAsia" w:hAnsi="Monaco" w:cs="Monaco"/>
                    <w:color w:val="243F60" w:themeColor="accent1" w:themeShade="7F"/>
                    <w:sz w:val="32"/>
                    <w:szCs w:val="32"/>
                    <w:lang w:val="en-US"/>
                  </w:rPr>
                </w:rPrChange>
              </w:rPr>
              <w:pPrChange w:id="7492" w:author="GONZALEZ DIAZ, BORJA" w:date="2017-09-29T19:26:00Z">
                <w:pPr>
                  <w:keepNext/>
                  <w:keepLines/>
                  <w:widowControl w:val="0"/>
                  <w:autoSpaceDE w:val="0"/>
                  <w:autoSpaceDN w:val="0"/>
                  <w:adjustRightInd w:val="0"/>
                  <w:spacing w:before="200"/>
                  <w:outlineLvl w:val="4"/>
                </w:pPr>
              </w:pPrChange>
            </w:pPr>
            <w:ins w:id="7493" w:author="Borja Gonzalez" w:date="2017-09-28T19:28:00Z">
              <w:r w:rsidRPr="00E066BD">
                <w:rPr>
                  <w:lang w:val="en-US"/>
                  <w:rPrChange w:id="7494" w:author="Borja Gonzalez" w:date="2017-09-28T19:29:00Z">
                    <w:rPr>
                      <w:rFonts w:ascii="Monaco" w:hAnsi="Monaco" w:cs="Monaco"/>
                      <w:sz w:val="32"/>
                      <w:szCs w:val="32"/>
                      <w:lang w:val="en-US"/>
                    </w:rPr>
                  </w:rPrChange>
                </w:rPr>
                <w:t>fila1.insertCell(0</w:t>
              </w:r>
              <w:proofErr w:type="gramStart"/>
              <w:r w:rsidRPr="00E066BD">
                <w:rPr>
                  <w:lang w:val="en-US"/>
                  <w:rPrChange w:id="7495" w:author="Borja Gonzalez" w:date="2017-09-28T19:29:00Z">
                    <w:rPr>
                      <w:rFonts w:ascii="Monaco" w:hAnsi="Monaco" w:cs="Monaco"/>
                      <w:sz w:val="32"/>
                      <w:szCs w:val="32"/>
                      <w:lang w:val="en-US"/>
                    </w:rPr>
                  </w:rPrChange>
                </w:rPr>
                <w:t>).innerHTML</w:t>
              </w:r>
              <w:proofErr w:type="gramEnd"/>
              <w:r w:rsidRPr="00E066BD">
                <w:rPr>
                  <w:lang w:val="en-US"/>
                  <w:rPrChange w:id="7496" w:author="Borja Gonzalez" w:date="2017-09-28T19:29:00Z">
                    <w:rPr>
                      <w:rFonts w:ascii="Monaco" w:hAnsi="Monaco" w:cs="Monaco"/>
                      <w:sz w:val="32"/>
                      <w:szCs w:val="32"/>
                      <w:lang w:val="en-US"/>
                    </w:rPr>
                  </w:rPrChange>
                </w:rPr>
                <w:t xml:space="preserve"> = '</w:t>
              </w:r>
              <w:r w:rsidRPr="00E066BD">
                <w:rPr>
                  <w:b/>
                  <w:bCs/>
                  <w:color w:val="204A87"/>
                  <w:lang w:val="en-US"/>
                  <w:rPrChange w:id="7497" w:author="Borja Gonzalez" w:date="2017-09-28T19:29:00Z">
                    <w:rPr>
                      <w:rFonts w:ascii="Monaco" w:hAnsi="Monaco" w:cs="Monaco"/>
                      <w:b/>
                      <w:bCs/>
                      <w:color w:val="204A87"/>
                      <w:sz w:val="32"/>
                      <w:szCs w:val="32"/>
                      <w:lang w:val="en-US"/>
                    </w:rPr>
                  </w:rPrChange>
                </w:rPr>
                <w:t>&lt;button</w:t>
              </w:r>
              <w:r w:rsidRPr="00E066BD">
                <w:rPr>
                  <w:lang w:val="en-US"/>
                  <w:rPrChange w:id="7498" w:author="Borja Gonzalez" w:date="2017-09-28T19:29:00Z">
                    <w:rPr>
                      <w:rFonts w:ascii="Monaco" w:hAnsi="Monaco" w:cs="Monaco"/>
                      <w:sz w:val="32"/>
                      <w:szCs w:val="32"/>
                      <w:lang w:val="en-US"/>
                    </w:rPr>
                  </w:rPrChange>
                </w:rPr>
                <w:t xml:space="preserve"> </w:t>
              </w:r>
              <w:r w:rsidRPr="00E066BD">
                <w:rPr>
                  <w:color w:val="C4A000"/>
                  <w:lang w:val="en-US"/>
                  <w:rPrChange w:id="7499" w:author="Borja Gonzalez" w:date="2017-09-28T19:29:00Z">
                    <w:rPr>
                      <w:rFonts w:ascii="Monaco" w:hAnsi="Monaco" w:cs="Monaco"/>
                      <w:color w:val="C4A000"/>
                      <w:sz w:val="32"/>
                      <w:szCs w:val="32"/>
                      <w:lang w:val="en-US"/>
                    </w:rPr>
                  </w:rPrChange>
                </w:rPr>
                <w:t>class=</w:t>
              </w:r>
              <w:r w:rsidRPr="00E066BD">
                <w:rPr>
                  <w:color w:val="4E9A06"/>
                  <w:lang w:val="en-US"/>
                  <w:rPrChange w:id="7500" w:author="Borja Gonzalez" w:date="2017-09-28T19:29:00Z">
                    <w:rPr>
                      <w:rFonts w:ascii="Monaco" w:hAnsi="Monaco" w:cs="Monaco"/>
                      <w:color w:val="4E9A06"/>
                      <w:sz w:val="32"/>
                      <w:szCs w:val="32"/>
                      <w:lang w:val="en-US"/>
                    </w:rPr>
                  </w:rPrChange>
                </w:rPr>
                <w:t>"bt"</w:t>
              </w:r>
              <w:r w:rsidRPr="00E066BD">
                <w:rPr>
                  <w:lang w:val="en-US"/>
                  <w:rPrChange w:id="7501" w:author="Borja Gonzalez" w:date="2017-09-28T19:29:00Z">
                    <w:rPr>
                      <w:rFonts w:ascii="Monaco" w:hAnsi="Monaco" w:cs="Monaco"/>
                      <w:sz w:val="32"/>
                      <w:szCs w:val="32"/>
                      <w:lang w:val="en-US"/>
                    </w:rPr>
                  </w:rPrChange>
                </w:rPr>
                <w:t xml:space="preserve"> </w:t>
              </w:r>
              <w:r w:rsidRPr="00E066BD">
                <w:rPr>
                  <w:color w:val="C4A000"/>
                  <w:lang w:val="en-US"/>
                  <w:rPrChange w:id="7502" w:author="Borja Gonzalez" w:date="2017-09-28T19:29:00Z">
                    <w:rPr>
                      <w:rFonts w:ascii="Monaco" w:hAnsi="Monaco" w:cs="Monaco"/>
                      <w:color w:val="C4A000"/>
                      <w:sz w:val="32"/>
                      <w:szCs w:val="32"/>
                      <w:lang w:val="en-US"/>
                    </w:rPr>
                  </w:rPrChange>
                </w:rPr>
                <w:t>type=</w:t>
              </w:r>
              <w:r w:rsidRPr="00E066BD">
                <w:rPr>
                  <w:color w:val="4E9A06"/>
                  <w:lang w:val="en-US"/>
                  <w:rPrChange w:id="7503" w:author="Borja Gonzalez" w:date="2017-09-28T19:29:00Z">
                    <w:rPr>
                      <w:rFonts w:ascii="Monaco" w:hAnsi="Monaco" w:cs="Monaco"/>
                      <w:color w:val="4E9A06"/>
                      <w:sz w:val="32"/>
                      <w:szCs w:val="32"/>
                      <w:lang w:val="en-US"/>
                    </w:rPr>
                  </w:rPrChange>
                </w:rPr>
                <w:t>"button"</w:t>
              </w:r>
              <w:r w:rsidRPr="00E066BD">
                <w:rPr>
                  <w:lang w:val="en-US"/>
                  <w:rPrChange w:id="7504" w:author="Borja Gonzalez" w:date="2017-09-28T19:29:00Z">
                    <w:rPr>
                      <w:rFonts w:ascii="Monaco" w:hAnsi="Monaco" w:cs="Monaco"/>
                      <w:sz w:val="32"/>
                      <w:szCs w:val="32"/>
                      <w:lang w:val="en-US"/>
                    </w:rPr>
                  </w:rPrChange>
                </w:rPr>
                <w:t xml:space="preserve"> </w:t>
              </w:r>
              <w:r w:rsidRPr="00E066BD">
                <w:rPr>
                  <w:color w:val="C4A000"/>
                  <w:lang w:val="en-US"/>
                  <w:rPrChange w:id="7505" w:author="Borja Gonzalez" w:date="2017-09-28T19:29:00Z">
                    <w:rPr>
                      <w:rFonts w:ascii="Monaco" w:hAnsi="Monaco" w:cs="Monaco"/>
                      <w:color w:val="C4A000"/>
                      <w:sz w:val="32"/>
                      <w:szCs w:val="32"/>
                      <w:lang w:val="en-US"/>
                    </w:rPr>
                  </w:rPrChange>
                </w:rPr>
                <w:t>onClick=</w:t>
              </w:r>
              <w:r w:rsidRPr="00E066BD">
                <w:rPr>
                  <w:color w:val="4E9A06"/>
                  <w:lang w:val="en-US"/>
                  <w:rPrChange w:id="7506" w:author="Borja Gonzalez" w:date="2017-09-28T19:29:00Z">
                    <w:rPr>
                      <w:rFonts w:ascii="Monaco" w:hAnsi="Monaco" w:cs="Monaco"/>
                      <w:color w:val="4E9A06"/>
                      <w:sz w:val="32"/>
                      <w:szCs w:val="32"/>
                      <w:lang w:val="en-US"/>
                    </w:rPr>
                  </w:rPrChange>
                </w:rPr>
                <w:t>"Evolucion(3)"</w:t>
              </w:r>
              <w:r w:rsidRPr="00E066BD">
                <w:rPr>
                  <w:b/>
                  <w:bCs/>
                  <w:color w:val="204A87"/>
                  <w:lang w:val="en-US"/>
                  <w:rPrChange w:id="7507" w:author="Borja Gonzalez" w:date="2017-09-28T19:29:00Z">
                    <w:rPr>
                      <w:rFonts w:ascii="Monaco" w:hAnsi="Monaco" w:cs="Monaco"/>
                      <w:b/>
                      <w:bCs/>
                      <w:color w:val="204A87"/>
                      <w:sz w:val="32"/>
                      <w:szCs w:val="32"/>
                      <w:lang w:val="en-US"/>
                    </w:rPr>
                  </w:rPrChange>
                </w:rPr>
                <w:t>&gt;</w:t>
              </w:r>
              <w:r w:rsidRPr="00E066BD">
                <w:rPr>
                  <w:lang w:val="en-US"/>
                  <w:rPrChange w:id="7508" w:author="Borja Gonzalez" w:date="2017-09-28T19:29:00Z">
                    <w:rPr>
                      <w:rFonts w:ascii="Monaco" w:hAnsi="Monaco" w:cs="Monaco"/>
                      <w:sz w:val="32"/>
                      <w:szCs w:val="32"/>
                      <w:lang w:val="en-US"/>
                    </w:rPr>
                  </w:rPrChange>
                </w:rPr>
                <w:t>Evolución del movimieto</w:t>
              </w:r>
              <w:r w:rsidRPr="00E066BD">
                <w:rPr>
                  <w:b/>
                  <w:bCs/>
                  <w:color w:val="204A87"/>
                  <w:lang w:val="en-US"/>
                  <w:rPrChange w:id="7509" w:author="Borja Gonzalez" w:date="2017-09-28T19:29:00Z">
                    <w:rPr>
                      <w:rFonts w:ascii="Monaco" w:hAnsi="Monaco" w:cs="Monaco"/>
                      <w:b/>
                      <w:bCs/>
                      <w:color w:val="204A87"/>
                      <w:sz w:val="32"/>
                      <w:szCs w:val="32"/>
                      <w:lang w:val="en-US"/>
                    </w:rPr>
                  </w:rPrChange>
                </w:rPr>
                <w:t>&lt;/button&gt;</w:t>
              </w:r>
              <w:r w:rsidRPr="00E066BD">
                <w:rPr>
                  <w:lang w:val="en-US"/>
                  <w:rPrChange w:id="7510" w:author="Borja Gonzalez" w:date="2017-09-28T19:29:00Z">
                    <w:rPr>
                      <w:rFonts w:ascii="Monaco" w:hAnsi="Monaco" w:cs="Monaco"/>
                      <w:sz w:val="32"/>
                      <w:szCs w:val="32"/>
                      <w:lang w:val="en-US"/>
                    </w:rPr>
                  </w:rPrChange>
                </w:rPr>
                <w:t>';</w:t>
              </w:r>
            </w:ins>
          </w:p>
          <w:p w14:paraId="3FB1D5E7" w14:textId="77777777" w:rsidR="00E066BD" w:rsidRPr="0079203F" w:rsidRDefault="00E066BD">
            <w:pPr>
              <w:rPr>
                <w:ins w:id="7511" w:author="Borja Gonzalez" w:date="2017-09-28T19:28:00Z"/>
                <w:lang w:val="en-US"/>
                <w:rPrChange w:id="7512" w:author="Rodrigo García" w:date="2017-09-29T10:08:00Z">
                  <w:rPr>
                    <w:ins w:id="7513" w:author="Borja Gonzalez" w:date="2017-09-28T19:28:00Z"/>
                  </w:rPr>
                </w:rPrChange>
              </w:rPr>
            </w:pPr>
          </w:p>
        </w:tc>
      </w:tr>
    </w:tbl>
    <w:p w14:paraId="38AAD8D5" w14:textId="59BFA9EC" w:rsidR="0066109E" w:rsidRPr="0079203F" w:rsidRDefault="0066109E">
      <w:pPr>
        <w:rPr>
          <w:lang w:val="en-US"/>
          <w:rPrChange w:id="7514" w:author="Rodrigo García" w:date="2017-09-29T10:08:00Z">
            <w:rPr/>
          </w:rPrChange>
        </w:rPr>
      </w:pPr>
    </w:p>
    <w:p w14:paraId="420AB8A5" w14:textId="77777777" w:rsidR="0066109E" w:rsidRPr="0079203F" w:rsidRDefault="0066109E" w:rsidP="00BB01EC">
      <w:pPr>
        <w:rPr>
          <w:lang w:val="en-US"/>
          <w:rPrChange w:id="7515" w:author="Rodrigo García" w:date="2017-09-29T10:08:00Z">
            <w:rPr/>
          </w:rPrChange>
        </w:rPr>
      </w:pPr>
    </w:p>
    <w:p w14:paraId="0F91FFF6" w14:textId="6BFEFD0F" w:rsidR="0066109E" w:rsidRDefault="0066109E" w:rsidP="0066109E">
      <w:r>
        <w:t xml:space="preserve">Este fragmento de código corresponde a la tabla de sesiones de movimientos. Tres de las filas insertadas para cada columna corresponden a un botón que permite crear un gráfico. Cada botón corresponde a </w:t>
      </w:r>
      <w:r w:rsidR="00C31D47">
        <w:t xml:space="preserve">un </w:t>
      </w:r>
      <w:r>
        <w:t>gráfico de evolución en un plano (Coronal, Sagital y Transversal).  Dependiendo del botón que el usuar</w:t>
      </w:r>
      <w:r w:rsidR="00C31D47">
        <w:t>io presione se mostrará una de la</w:t>
      </w:r>
      <w:r>
        <w:t>s evoluciones. Los tres botones llaman a la misma función cuando son presionados “</w:t>
      </w:r>
      <w:proofErr w:type="gramStart"/>
      <w:r>
        <w:t>Evolución(</w:t>
      </w:r>
      <w:proofErr w:type="gramEnd"/>
      <w:r>
        <w:t>)”, y se le pasa un numero para distinguir entre los tres planos distintos.</w:t>
      </w:r>
    </w:p>
    <w:p w14:paraId="3EAB37D8" w14:textId="77777777" w:rsidR="00AF1C9F" w:rsidRDefault="00AF1C9F" w:rsidP="00BF0FD1"/>
    <w:p w14:paraId="2D9765CC" w14:textId="33EAA233" w:rsidR="00E066BD" w:rsidRDefault="00E9151D" w:rsidP="00BF0FD1">
      <w:pPr>
        <w:rPr>
          <w:ins w:id="7516" w:author="Borja Gonzalez" w:date="2017-09-28T19:30:00Z"/>
        </w:rPr>
      </w:pPr>
      <w:r w:rsidRPr="00E9151D">
        <w:t xml:space="preserve"> </w:t>
      </w:r>
    </w:p>
    <w:tbl>
      <w:tblPr>
        <w:tblStyle w:val="Tablaconcuadrcula"/>
        <w:tblW w:w="0" w:type="auto"/>
        <w:tblLook w:val="04A0" w:firstRow="1" w:lastRow="0" w:firstColumn="1" w:lastColumn="0" w:noHBand="0" w:noVBand="1"/>
      </w:tblPr>
      <w:tblGrid>
        <w:gridCol w:w="8856"/>
      </w:tblGrid>
      <w:tr w:rsidR="00E066BD" w14:paraId="51E9FB8F" w14:textId="77777777" w:rsidTr="00E066BD">
        <w:trPr>
          <w:ins w:id="7517" w:author="Borja Gonzalez" w:date="2017-09-28T19:30:00Z"/>
        </w:trPr>
        <w:tc>
          <w:tcPr>
            <w:tcW w:w="8856" w:type="dxa"/>
          </w:tcPr>
          <w:p w14:paraId="04571621" w14:textId="77777777" w:rsidR="00E066BD" w:rsidRPr="00E066BD" w:rsidRDefault="00E066BD">
            <w:pPr>
              <w:rPr>
                <w:ins w:id="7518" w:author="Borja Gonzalez" w:date="2017-09-28T19:30:00Z"/>
                <w:lang w:val="en-US"/>
                <w:rPrChange w:id="7519" w:author="Borja Gonzalez" w:date="2017-09-28T19:30:00Z">
                  <w:rPr>
                    <w:ins w:id="7520" w:author="Borja Gonzalez" w:date="2017-09-28T19:30:00Z"/>
                    <w:rFonts w:ascii="Monaco" w:eastAsiaTheme="majorEastAsia" w:hAnsi="Monaco" w:cs="Monaco"/>
                    <w:color w:val="243F60" w:themeColor="accent1" w:themeShade="7F"/>
                    <w:sz w:val="32"/>
                    <w:szCs w:val="32"/>
                    <w:lang w:val="en-US"/>
                  </w:rPr>
                </w:rPrChange>
              </w:rPr>
              <w:pPrChange w:id="7521" w:author="GONZALEZ DIAZ, BORJA" w:date="2017-09-29T19:26:00Z">
                <w:pPr>
                  <w:keepNext/>
                  <w:keepLines/>
                  <w:widowControl w:val="0"/>
                  <w:autoSpaceDE w:val="0"/>
                  <w:autoSpaceDN w:val="0"/>
                  <w:adjustRightInd w:val="0"/>
                  <w:spacing w:before="200"/>
                  <w:outlineLvl w:val="4"/>
                </w:pPr>
              </w:pPrChange>
            </w:pPr>
            <w:ins w:id="7522" w:author="Borja Gonzalez" w:date="2017-09-28T19:30:00Z">
              <w:r w:rsidRPr="00E066BD">
                <w:rPr>
                  <w:b/>
                  <w:bCs/>
                  <w:color w:val="204A87"/>
                  <w:lang w:val="en-US"/>
                  <w:rPrChange w:id="7523" w:author="Borja Gonzalez" w:date="2017-09-28T19:30:00Z">
                    <w:rPr>
                      <w:rFonts w:ascii="Monaco" w:hAnsi="Monaco" w:cs="Monaco"/>
                      <w:b/>
                      <w:bCs/>
                      <w:color w:val="204A87"/>
                      <w:sz w:val="32"/>
                      <w:szCs w:val="32"/>
                      <w:lang w:val="en-US"/>
                    </w:rPr>
                  </w:rPrChange>
                </w:rPr>
                <w:t>function</w:t>
              </w:r>
              <w:r w:rsidRPr="00E066BD">
                <w:rPr>
                  <w:lang w:val="en-US"/>
                  <w:rPrChange w:id="7524" w:author="Borja Gonzalez" w:date="2017-09-28T19:30:00Z">
                    <w:rPr>
                      <w:rFonts w:ascii="Monaco" w:hAnsi="Monaco" w:cs="Monaco"/>
                      <w:sz w:val="32"/>
                      <w:szCs w:val="32"/>
                      <w:lang w:val="en-US"/>
                    </w:rPr>
                  </w:rPrChange>
                </w:rPr>
                <w:t xml:space="preserve"> Evolucion</w:t>
              </w:r>
              <w:r w:rsidRPr="00E066BD">
                <w:rPr>
                  <w:b/>
                  <w:bCs/>
                  <w:lang w:val="en-US"/>
                  <w:rPrChange w:id="7525" w:author="Borja Gonzalez" w:date="2017-09-28T19:30:00Z">
                    <w:rPr>
                      <w:rFonts w:ascii="Monaco" w:hAnsi="Monaco" w:cs="Monaco"/>
                      <w:b/>
                      <w:bCs/>
                      <w:color w:val="000000"/>
                      <w:sz w:val="32"/>
                      <w:szCs w:val="32"/>
                      <w:lang w:val="en-US"/>
                    </w:rPr>
                  </w:rPrChange>
                </w:rPr>
                <w:t>(</w:t>
              </w:r>
              <w:r w:rsidRPr="00E066BD">
                <w:rPr>
                  <w:lang w:val="en-US"/>
                  <w:rPrChange w:id="7526" w:author="Borja Gonzalez" w:date="2017-09-28T19:30:00Z">
                    <w:rPr>
                      <w:rFonts w:ascii="Monaco" w:hAnsi="Monaco" w:cs="Monaco"/>
                      <w:color w:val="000000"/>
                      <w:sz w:val="32"/>
                      <w:szCs w:val="32"/>
                      <w:lang w:val="en-US"/>
                    </w:rPr>
                  </w:rPrChange>
                </w:rPr>
                <w:t>move</w:t>
              </w:r>
              <w:proofErr w:type="gramStart"/>
              <w:r w:rsidRPr="00E066BD">
                <w:rPr>
                  <w:b/>
                  <w:bCs/>
                  <w:lang w:val="en-US"/>
                  <w:rPrChange w:id="7527" w:author="Borja Gonzalez" w:date="2017-09-28T19:30:00Z">
                    <w:rPr>
                      <w:rFonts w:ascii="Monaco" w:hAnsi="Monaco" w:cs="Monaco"/>
                      <w:b/>
                      <w:bCs/>
                      <w:color w:val="000000"/>
                      <w:sz w:val="32"/>
                      <w:szCs w:val="32"/>
                      <w:lang w:val="en-US"/>
                    </w:rPr>
                  </w:rPrChange>
                </w:rPr>
                <w:t>){</w:t>
              </w:r>
              <w:proofErr w:type="gramEnd"/>
            </w:ins>
          </w:p>
          <w:p w14:paraId="1BF8A5B7" w14:textId="77777777" w:rsidR="00E066BD" w:rsidRPr="00E066BD" w:rsidRDefault="00E066BD">
            <w:pPr>
              <w:rPr>
                <w:ins w:id="7528" w:author="Borja Gonzalez" w:date="2017-09-28T19:30:00Z"/>
                <w:lang w:val="en-US"/>
                <w:rPrChange w:id="7529" w:author="Borja Gonzalez" w:date="2017-09-28T19:30:00Z">
                  <w:rPr>
                    <w:ins w:id="7530" w:author="Borja Gonzalez" w:date="2017-09-28T19:30:00Z"/>
                    <w:rFonts w:ascii="Monaco" w:hAnsi="Monaco" w:cs="Monaco"/>
                    <w:sz w:val="32"/>
                    <w:szCs w:val="32"/>
                    <w:lang w:val="en-US"/>
                  </w:rPr>
                </w:rPrChange>
              </w:rPr>
              <w:pPrChange w:id="7531" w:author="GONZALEZ DIAZ, BORJA" w:date="2017-09-29T19:26:00Z">
                <w:pPr>
                  <w:widowControl w:val="0"/>
                  <w:autoSpaceDE w:val="0"/>
                  <w:autoSpaceDN w:val="0"/>
                  <w:adjustRightInd w:val="0"/>
                </w:pPr>
              </w:pPrChange>
            </w:pPr>
          </w:p>
          <w:p w14:paraId="2CFA1A06" w14:textId="77777777" w:rsidR="00E066BD" w:rsidRPr="00E066BD" w:rsidRDefault="00E066BD">
            <w:pPr>
              <w:rPr>
                <w:ins w:id="7532" w:author="Borja Gonzalez" w:date="2017-09-28T19:30:00Z"/>
                <w:lang w:val="en-US"/>
                <w:rPrChange w:id="7533" w:author="Borja Gonzalez" w:date="2017-09-28T19:30:00Z">
                  <w:rPr>
                    <w:ins w:id="7534" w:author="Borja Gonzalez" w:date="2017-09-28T19:30:00Z"/>
                    <w:rFonts w:ascii="Monaco" w:eastAsiaTheme="majorEastAsia" w:hAnsi="Monaco" w:cs="Monaco"/>
                    <w:color w:val="243F60" w:themeColor="accent1" w:themeShade="7F"/>
                    <w:sz w:val="32"/>
                    <w:szCs w:val="32"/>
                    <w:lang w:val="en-US"/>
                  </w:rPr>
                </w:rPrChange>
              </w:rPr>
              <w:pPrChange w:id="7535" w:author="GONZALEZ DIAZ, BORJA" w:date="2017-09-29T19:26:00Z">
                <w:pPr>
                  <w:keepNext/>
                  <w:keepLines/>
                  <w:widowControl w:val="0"/>
                  <w:autoSpaceDE w:val="0"/>
                  <w:autoSpaceDN w:val="0"/>
                  <w:adjustRightInd w:val="0"/>
                  <w:spacing w:before="200"/>
                  <w:outlineLvl w:val="4"/>
                </w:pPr>
              </w:pPrChange>
            </w:pPr>
            <w:ins w:id="7536" w:author="Borja Gonzalez" w:date="2017-09-28T19:30:00Z">
              <w:r w:rsidRPr="00E066BD">
                <w:rPr>
                  <w:lang w:val="en-US"/>
                  <w:rPrChange w:id="7537" w:author="Borja Gonzalez" w:date="2017-09-28T19:30:00Z">
                    <w:rPr>
                      <w:rFonts w:ascii="Monaco" w:hAnsi="Monaco" w:cs="Monaco"/>
                      <w:sz w:val="32"/>
                      <w:szCs w:val="32"/>
                      <w:lang w:val="en-US"/>
                    </w:rPr>
                  </w:rPrChange>
                </w:rPr>
                <w:t xml:space="preserve">    </w:t>
              </w:r>
              <w:r w:rsidRPr="00E066BD">
                <w:rPr>
                  <w:b/>
                  <w:bCs/>
                  <w:color w:val="204A87"/>
                  <w:lang w:val="en-US"/>
                  <w:rPrChange w:id="7538" w:author="Borja Gonzalez" w:date="2017-09-28T19:30:00Z">
                    <w:rPr>
                      <w:rFonts w:ascii="Monaco" w:hAnsi="Monaco" w:cs="Monaco"/>
                      <w:b/>
                      <w:bCs/>
                      <w:color w:val="204A87"/>
                      <w:sz w:val="32"/>
                      <w:szCs w:val="32"/>
                      <w:lang w:val="en-US"/>
                    </w:rPr>
                  </w:rPrChange>
                </w:rPr>
                <w:t>var</w:t>
              </w:r>
              <w:r w:rsidRPr="00E066BD">
                <w:rPr>
                  <w:lang w:val="en-US"/>
                  <w:rPrChange w:id="7539" w:author="Borja Gonzalez" w:date="2017-09-28T19:30:00Z">
                    <w:rPr>
                      <w:rFonts w:ascii="Monaco" w:hAnsi="Monaco" w:cs="Monaco"/>
                      <w:sz w:val="32"/>
                      <w:szCs w:val="32"/>
                      <w:lang w:val="en-US"/>
                    </w:rPr>
                  </w:rPrChange>
                </w:rPr>
                <w:t xml:space="preserve"> socket </w:t>
              </w:r>
              <w:r w:rsidRPr="00E066BD">
                <w:rPr>
                  <w:b/>
                  <w:bCs/>
                  <w:color w:val="CE5C00"/>
                  <w:lang w:val="en-US"/>
                  <w:rPrChange w:id="7540" w:author="Borja Gonzalez" w:date="2017-09-28T19:30:00Z">
                    <w:rPr>
                      <w:rFonts w:ascii="Monaco" w:hAnsi="Monaco" w:cs="Monaco"/>
                      <w:b/>
                      <w:bCs/>
                      <w:color w:val="CE5C00"/>
                      <w:sz w:val="32"/>
                      <w:szCs w:val="32"/>
                      <w:lang w:val="en-US"/>
                    </w:rPr>
                  </w:rPrChange>
                </w:rPr>
                <w:t>=</w:t>
              </w:r>
              <w:r w:rsidRPr="00E066BD">
                <w:rPr>
                  <w:lang w:val="en-US"/>
                  <w:rPrChange w:id="7541" w:author="Borja Gonzalez" w:date="2017-09-28T19:30:00Z">
                    <w:rPr>
                      <w:rFonts w:ascii="Monaco" w:hAnsi="Monaco" w:cs="Monaco"/>
                      <w:sz w:val="32"/>
                      <w:szCs w:val="32"/>
                      <w:lang w:val="en-US"/>
                    </w:rPr>
                  </w:rPrChange>
                </w:rPr>
                <w:t xml:space="preserve"> </w:t>
              </w:r>
              <w:proofErr w:type="gramStart"/>
              <w:r w:rsidRPr="00E066BD">
                <w:rPr>
                  <w:lang w:val="en-US"/>
                  <w:rPrChange w:id="7542" w:author="Borja Gonzalez" w:date="2017-09-28T19:30:00Z">
                    <w:rPr>
                      <w:rFonts w:ascii="Monaco" w:hAnsi="Monaco" w:cs="Monaco"/>
                      <w:sz w:val="32"/>
                      <w:szCs w:val="32"/>
                      <w:lang w:val="en-US"/>
                    </w:rPr>
                  </w:rPrChange>
                </w:rPr>
                <w:t>io</w:t>
              </w:r>
              <w:r w:rsidRPr="00E066BD">
                <w:rPr>
                  <w:b/>
                  <w:bCs/>
                  <w:lang w:val="en-US"/>
                  <w:rPrChange w:id="7543" w:author="Borja Gonzalez" w:date="2017-09-28T19:30:00Z">
                    <w:rPr>
                      <w:rFonts w:ascii="Monaco" w:hAnsi="Monaco" w:cs="Monaco"/>
                      <w:b/>
                      <w:bCs/>
                      <w:color w:val="000000"/>
                      <w:sz w:val="32"/>
                      <w:szCs w:val="32"/>
                      <w:lang w:val="en-US"/>
                    </w:rPr>
                  </w:rPrChange>
                </w:rPr>
                <w:t>.</w:t>
              </w:r>
              <w:r w:rsidRPr="00E066BD">
                <w:rPr>
                  <w:lang w:val="en-US"/>
                  <w:rPrChange w:id="7544" w:author="Borja Gonzalez" w:date="2017-09-28T19:30:00Z">
                    <w:rPr>
                      <w:rFonts w:ascii="Monaco" w:hAnsi="Monaco" w:cs="Monaco"/>
                      <w:color w:val="000000"/>
                      <w:sz w:val="32"/>
                      <w:szCs w:val="32"/>
                      <w:lang w:val="en-US"/>
                    </w:rPr>
                  </w:rPrChange>
                </w:rPr>
                <w:t>connect</w:t>
              </w:r>
              <w:proofErr w:type="gramEnd"/>
              <w:r w:rsidRPr="00E066BD">
                <w:rPr>
                  <w:b/>
                  <w:bCs/>
                  <w:lang w:val="en-US"/>
                  <w:rPrChange w:id="7545" w:author="Borja Gonzalez" w:date="2017-09-28T19:30:00Z">
                    <w:rPr>
                      <w:rFonts w:ascii="Monaco" w:hAnsi="Monaco" w:cs="Monaco"/>
                      <w:b/>
                      <w:bCs/>
                      <w:color w:val="000000"/>
                      <w:sz w:val="32"/>
                      <w:szCs w:val="32"/>
                      <w:lang w:val="en-US"/>
                    </w:rPr>
                  </w:rPrChange>
                </w:rPr>
                <w:t>(</w:t>
              </w:r>
              <w:r w:rsidRPr="00E066BD">
                <w:rPr>
                  <w:color w:val="4E9A06"/>
                  <w:lang w:val="en-US"/>
                  <w:rPrChange w:id="7546" w:author="Borja Gonzalez" w:date="2017-09-28T19:30:00Z">
                    <w:rPr>
                      <w:rFonts w:ascii="Monaco" w:hAnsi="Monaco" w:cs="Monaco"/>
                      <w:color w:val="4E9A06"/>
                      <w:sz w:val="32"/>
                      <w:szCs w:val="32"/>
                      <w:lang w:val="en-US"/>
                    </w:rPr>
                  </w:rPrChange>
                </w:rPr>
                <w:t>"http://172.20.10.5:8124"</w:t>
              </w:r>
              <w:r w:rsidRPr="00E066BD">
                <w:rPr>
                  <w:b/>
                  <w:bCs/>
                  <w:lang w:val="en-US"/>
                  <w:rPrChange w:id="7547" w:author="Borja Gonzalez" w:date="2017-09-28T19:30:00Z">
                    <w:rPr>
                      <w:rFonts w:ascii="Monaco" w:hAnsi="Monaco" w:cs="Monaco"/>
                      <w:b/>
                      <w:bCs/>
                      <w:color w:val="000000"/>
                      <w:sz w:val="32"/>
                      <w:szCs w:val="32"/>
                      <w:lang w:val="en-US"/>
                    </w:rPr>
                  </w:rPrChange>
                </w:rPr>
                <w:t>);</w:t>
              </w:r>
            </w:ins>
          </w:p>
          <w:p w14:paraId="11C52908" w14:textId="77777777" w:rsidR="00E066BD" w:rsidRPr="00E066BD" w:rsidRDefault="00E066BD">
            <w:pPr>
              <w:rPr>
                <w:ins w:id="7548" w:author="Borja Gonzalez" w:date="2017-09-28T19:30:00Z"/>
                <w:lang w:val="en-US"/>
                <w:rPrChange w:id="7549" w:author="Borja Gonzalez" w:date="2017-09-28T19:30:00Z">
                  <w:rPr>
                    <w:ins w:id="7550" w:author="Borja Gonzalez" w:date="2017-09-28T19:30:00Z"/>
                    <w:rFonts w:ascii="Monaco" w:hAnsi="Monaco" w:cs="Monaco"/>
                    <w:sz w:val="32"/>
                    <w:szCs w:val="32"/>
                    <w:lang w:val="en-US"/>
                  </w:rPr>
                </w:rPrChange>
              </w:rPr>
              <w:pPrChange w:id="7551" w:author="GONZALEZ DIAZ, BORJA" w:date="2017-09-29T19:26:00Z">
                <w:pPr>
                  <w:widowControl w:val="0"/>
                  <w:autoSpaceDE w:val="0"/>
                  <w:autoSpaceDN w:val="0"/>
                  <w:adjustRightInd w:val="0"/>
                </w:pPr>
              </w:pPrChange>
            </w:pPr>
          </w:p>
          <w:p w14:paraId="53C3CB02" w14:textId="77777777" w:rsidR="00E066BD" w:rsidRPr="00E066BD" w:rsidRDefault="00E066BD">
            <w:pPr>
              <w:rPr>
                <w:ins w:id="7552" w:author="Borja Gonzalez" w:date="2017-09-28T19:30:00Z"/>
                <w:lang w:val="en-US"/>
                <w:rPrChange w:id="7553" w:author="Borja Gonzalez" w:date="2017-09-28T19:30:00Z">
                  <w:rPr>
                    <w:ins w:id="7554" w:author="Borja Gonzalez" w:date="2017-09-28T19:30:00Z"/>
                    <w:rFonts w:ascii="Monaco" w:eastAsiaTheme="majorEastAsia" w:hAnsi="Monaco" w:cs="Monaco"/>
                    <w:color w:val="243F60" w:themeColor="accent1" w:themeShade="7F"/>
                    <w:sz w:val="32"/>
                    <w:szCs w:val="32"/>
                    <w:lang w:val="en-US"/>
                  </w:rPr>
                </w:rPrChange>
              </w:rPr>
              <w:pPrChange w:id="7555" w:author="GONZALEZ DIAZ, BORJA" w:date="2017-09-29T19:26:00Z">
                <w:pPr>
                  <w:keepNext/>
                  <w:keepLines/>
                  <w:widowControl w:val="0"/>
                  <w:autoSpaceDE w:val="0"/>
                  <w:autoSpaceDN w:val="0"/>
                  <w:adjustRightInd w:val="0"/>
                  <w:spacing w:before="200"/>
                  <w:outlineLvl w:val="4"/>
                </w:pPr>
              </w:pPrChange>
            </w:pPr>
            <w:ins w:id="7556" w:author="Borja Gonzalez" w:date="2017-09-28T19:30:00Z">
              <w:r w:rsidRPr="00E066BD">
                <w:rPr>
                  <w:lang w:val="en-US"/>
                  <w:rPrChange w:id="7557" w:author="Borja Gonzalez" w:date="2017-09-28T19:30:00Z">
                    <w:rPr>
                      <w:rFonts w:ascii="Monaco" w:hAnsi="Monaco" w:cs="Monaco"/>
                      <w:sz w:val="32"/>
                      <w:szCs w:val="32"/>
                      <w:lang w:val="en-US"/>
                    </w:rPr>
                  </w:rPrChange>
                </w:rPr>
                <w:t xml:space="preserve">    </w:t>
              </w:r>
              <w:proofErr w:type="gramStart"/>
              <w:r w:rsidRPr="00E066BD">
                <w:rPr>
                  <w:lang w:val="en-US"/>
                  <w:rPrChange w:id="7558" w:author="Borja Gonzalez" w:date="2017-09-28T19:30:00Z">
                    <w:rPr>
                      <w:rFonts w:ascii="Monaco" w:hAnsi="Monaco" w:cs="Monaco"/>
                      <w:sz w:val="32"/>
                      <w:szCs w:val="32"/>
                      <w:lang w:val="en-US"/>
                    </w:rPr>
                  </w:rPrChange>
                </w:rPr>
                <w:t>socket</w:t>
              </w:r>
              <w:r w:rsidRPr="00E066BD">
                <w:rPr>
                  <w:b/>
                  <w:bCs/>
                  <w:lang w:val="en-US"/>
                  <w:rPrChange w:id="7559" w:author="Borja Gonzalez" w:date="2017-09-28T19:30:00Z">
                    <w:rPr>
                      <w:rFonts w:ascii="Monaco" w:hAnsi="Monaco" w:cs="Monaco"/>
                      <w:b/>
                      <w:bCs/>
                      <w:color w:val="000000"/>
                      <w:sz w:val="32"/>
                      <w:szCs w:val="32"/>
                      <w:lang w:val="en-US"/>
                    </w:rPr>
                  </w:rPrChange>
                </w:rPr>
                <w:t>.</w:t>
              </w:r>
              <w:r w:rsidRPr="00E066BD">
                <w:rPr>
                  <w:lang w:val="en-US"/>
                  <w:rPrChange w:id="7560" w:author="Borja Gonzalez" w:date="2017-09-28T19:30:00Z">
                    <w:rPr>
                      <w:rFonts w:ascii="Monaco" w:hAnsi="Monaco" w:cs="Monaco"/>
                      <w:color w:val="000000"/>
                      <w:sz w:val="32"/>
                      <w:szCs w:val="32"/>
                      <w:lang w:val="en-US"/>
                    </w:rPr>
                  </w:rPrChange>
                </w:rPr>
                <w:t>on</w:t>
              </w:r>
              <w:proofErr w:type="gramEnd"/>
              <w:r w:rsidRPr="00E066BD">
                <w:rPr>
                  <w:b/>
                  <w:bCs/>
                  <w:lang w:val="en-US"/>
                  <w:rPrChange w:id="7561" w:author="Borja Gonzalez" w:date="2017-09-28T19:30:00Z">
                    <w:rPr>
                      <w:rFonts w:ascii="Monaco" w:hAnsi="Monaco" w:cs="Monaco"/>
                      <w:b/>
                      <w:bCs/>
                      <w:color w:val="000000"/>
                      <w:sz w:val="32"/>
                      <w:szCs w:val="32"/>
                      <w:lang w:val="en-US"/>
                    </w:rPr>
                  </w:rPrChange>
                </w:rPr>
                <w:t>(</w:t>
              </w:r>
              <w:r w:rsidRPr="00E066BD">
                <w:rPr>
                  <w:color w:val="4E9A06"/>
                  <w:lang w:val="en-US"/>
                  <w:rPrChange w:id="7562" w:author="Borja Gonzalez" w:date="2017-09-28T19:30:00Z">
                    <w:rPr>
                      <w:rFonts w:ascii="Monaco" w:hAnsi="Monaco" w:cs="Monaco"/>
                      <w:color w:val="4E9A06"/>
                      <w:sz w:val="32"/>
                      <w:szCs w:val="32"/>
                      <w:lang w:val="en-US"/>
                    </w:rPr>
                  </w:rPrChange>
                </w:rPr>
                <w:t>"message"</w:t>
              </w:r>
              <w:r w:rsidRPr="00E066BD">
                <w:rPr>
                  <w:b/>
                  <w:bCs/>
                  <w:lang w:val="en-US"/>
                  <w:rPrChange w:id="7563" w:author="Borja Gonzalez" w:date="2017-09-28T19:30:00Z">
                    <w:rPr>
                      <w:rFonts w:ascii="Monaco" w:hAnsi="Monaco" w:cs="Monaco"/>
                      <w:b/>
                      <w:bCs/>
                      <w:color w:val="000000"/>
                      <w:sz w:val="32"/>
                      <w:szCs w:val="32"/>
                      <w:lang w:val="en-US"/>
                    </w:rPr>
                  </w:rPrChange>
                </w:rPr>
                <w:t>,</w:t>
              </w:r>
              <w:r w:rsidRPr="00E066BD">
                <w:rPr>
                  <w:b/>
                  <w:bCs/>
                  <w:color w:val="204A87"/>
                  <w:lang w:val="en-US"/>
                  <w:rPrChange w:id="7564" w:author="Borja Gonzalez" w:date="2017-09-28T19:30:00Z">
                    <w:rPr>
                      <w:rFonts w:ascii="Monaco" w:hAnsi="Monaco" w:cs="Monaco"/>
                      <w:b/>
                      <w:bCs/>
                      <w:color w:val="204A87"/>
                      <w:sz w:val="32"/>
                      <w:szCs w:val="32"/>
                      <w:lang w:val="en-US"/>
                    </w:rPr>
                  </w:rPrChange>
                </w:rPr>
                <w:t>function</w:t>
              </w:r>
              <w:r w:rsidRPr="00E066BD">
                <w:rPr>
                  <w:b/>
                  <w:bCs/>
                  <w:lang w:val="en-US"/>
                  <w:rPrChange w:id="7565" w:author="Borja Gonzalez" w:date="2017-09-28T19:30:00Z">
                    <w:rPr>
                      <w:rFonts w:ascii="Monaco" w:hAnsi="Monaco" w:cs="Monaco"/>
                      <w:b/>
                      <w:bCs/>
                      <w:color w:val="000000"/>
                      <w:sz w:val="32"/>
                      <w:szCs w:val="32"/>
                      <w:lang w:val="en-US"/>
                    </w:rPr>
                  </w:rPrChange>
                </w:rPr>
                <w:t>(</w:t>
              </w:r>
              <w:r w:rsidRPr="00E066BD">
                <w:rPr>
                  <w:lang w:val="en-US"/>
                  <w:rPrChange w:id="7566" w:author="Borja Gonzalez" w:date="2017-09-28T19:30:00Z">
                    <w:rPr>
                      <w:rFonts w:ascii="Monaco" w:hAnsi="Monaco" w:cs="Monaco"/>
                      <w:color w:val="000000"/>
                      <w:sz w:val="32"/>
                      <w:szCs w:val="32"/>
                      <w:lang w:val="en-US"/>
                    </w:rPr>
                  </w:rPrChange>
                </w:rPr>
                <w:t>message</w:t>
              </w:r>
              <w:r w:rsidRPr="00E066BD">
                <w:rPr>
                  <w:b/>
                  <w:bCs/>
                  <w:lang w:val="en-US"/>
                  <w:rPrChange w:id="7567" w:author="Borja Gonzalez" w:date="2017-09-28T19:30:00Z">
                    <w:rPr>
                      <w:rFonts w:ascii="Monaco" w:hAnsi="Monaco" w:cs="Monaco"/>
                      <w:b/>
                      <w:bCs/>
                      <w:color w:val="000000"/>
                      <w:sz w:val="32"/>
                      <w:szCs w:val="32"/>
                      <w:lang w:val="en-US"/>
                    </w:rPr>
                  </w:rPrChange>
                </w:rPr>
                <w:t>){</w:t>
              </w:r>
            </w:ins>
          </w:p>
          <w:p w14:paraId="194FE0EC" w14:textId="77777777" w:rsidR="00E066BD" w:rsidRPr="0079203F" w:rsidRDefault="00E066BD">
            <w:pPr>
              <w:rPr>
                <w:ins w:id="7568" w:author="Borja Gonzalez" w:date="2017-09-28T19:30:00Z"/>
                <w:lang w:val="es-ES"/>
                <w:rPrChange w:id="7569" w:author="Rodrigo García" w:date="2017-09-29T10:08:00Z">
                  <w:rPr>
                    <w:ins w:id="7570" w:author="Borja Gonzalez" w:date="2017-09-28T19:30:00Z"/>
                    <w:rFonts w:ascii="Monaco" w:eastAsiaTheme="majorEastAsia" w:hAnsi="Monaco" w:cs="Monaco"/>
                    <w:color w:val="243F60" w:themeColor="accent1" w:themeShade="7F"/>
                    <w:sz w:val="32"/>
                    <w:szCs w:val="32"/>
                    <w:lang w:val="en-US"/>
                  </w:rPr>
                </w:rPrChange>
              </w:rPr>
              <w:pPrChange w:id="7571" w:author="GONZALEZ DIAZ, BORJA" w:date="2017-09-29T19:26:00Z">
                <w:pPr>
                  <w:keepNext/>
                  <w:keepLines/>
                  <w:widowControl w:val="0"/>
                  <w:autoSpaceDE w:val="0"/>
                  <w:autoSpaceDN w:val="0"/>
                  <w:adjustRightInd w:val="0"/>
                  <w:spacing w:before="200"/>
                  <w:outlineLvl w:val="4"/>
                </w:pPr>
              </w:pPrChange>
            </w:pPr>
            <w:ins w:id="7572" w:author="Borja Gonzalez" w:date="2017-09-28T19:30:00Z">
              <w:r w:rsidRPr="00E066BD">
                <w:rPr>
                  <w:lang w:val="en-US"/>
                  <w:rPrChange w:id="7573" w:author="Borja Gonzalez" w:date="2017-09-28T19:30:00Z">
                    <w:rPr>
                      <w:rFonts w:ascii="Monaco" w:hAnsi="Monaco" w:cs="Monaco"/>
                      <w:sz w:val="32"/>
                      <w:szCs w:val="32"/>
                      <w:lang w:val="en-US"/>
                    </w:rPr>
                  </w:rPrChange>
                </w:rPr>
                <w:t xml:space="preserve">        </w:t>
              </w:r>
              <w:proofErr w:type="gramStart"/>
              <w:r w:rsidRPr="0079203F">
                <w:rPr>
                  <w:lang w:val="es-ES"/>
                  <w:rPrChange w:id="7574" w:author="Rodrigo García" w:date="2017-09-29T10:08:00Z">
                    <w:rPr>
                      <w:rFonts w:ascii="Monaco" w:hAnsi="Monaco" w:cs="Monaco"/>
                      <w:color w:val="000000"/>
                      <w:sz w:val="32"/>
                      <w:szCs w:val="32"/>
                      <w:lang w:val="en-US"/>
                    </w:rPr>
                  </w:rPrChange>
                </w:rPr>
                <w:t>console</w:t>
              </w:r>
              <w:r w:rsidRPr="0079203F">
                <w:rPr>
                  <w:b/>
                  <w:bCs/>
                  <w:lang w:val="es-ES"/>
                  <w:rPrChange w:id="7575" w:author="Rodrigo García" w:date="2017-09-29T10:08:00Z">
                    <w:rPr>
                      <w:rFonts w:ascii="Monaco" w:hAnsi="Monaco" w:cs="Monaco"/>
                      <w:b/>
                      <w:bCs/>
                      <w:color w:val="000000"/>
                      <w:sz w:val="32"/>
                      <w:szCs w:val="32"/>
                      <w:lang w:val="en-US"/>
                    </w:rPr>
                  </w:rPrChange>
                </w:rPr>
                <w:t>.</w:t>
              </w:r>
              <w:r w:rsidRPr="0079203F">
                <w:rPr>
                  <w:lang w:val="es-ES"/>
                  <w:rPrChange w:id="7576" w:author="Rodrigo García" w:date="2017-09-29T10:08:00Z">
                    <w:rPr>
                      <w:rFonts w:ascii="Monaco" w:hAnsi="Monaco" w:cs="Monaco"/>
                      <w:color w:val="000000"/>
                      <w:sz w:val="32"/>
                      <w:szCs w:val="32"/>
                      <w:lang w:val="en-US"/>
                    </w:rPr>
                  </w:rPrChange>
                </w:rPr>
                <w:t>log</w:t>
              </w:r>
              <w:r w:rsidRPr="0079203F">
                <w:rPr>
                  <w:b/>
                  <w:bCs/>
                  <w:lang w:val="es-ES"/>
                  <w:rPrChange w:id="7577" w:author="Rodrigo García" w:date="2017-09-29T10:08:00Z">
                    <w:rPr>
                      <w:rFonts w:ascii="Monaco" w:hAnsi="Monaco" w:cs="Monaco"/>
                      <w:b/>
                      <w:bCs/>
                      <w:color w:val="000000"/>
                      <w:sz w:val="32"/>
                      <w:szCs w:val="32"/>
                      <w:lang w:val="en-US"/>
                    </w:rPr>
                  </w:rPrChange>
                </w:rPr>
                <w:t>(</w:t>
              </w:r>
              <w:proofErr w:type="gramEnd"/>
              <w:r w:rsidRPr="0079203F">
                <w:rPr>
                  <w:color w:val="4E9A06"/>
                  <w:lang w:val="es-ES"/>
                  <w:rPrChange w:id="7578" w:author="Rodrigo García" w:date="2017-09-29T10:08:00Z">
                    <w:rPr>
                      <w:rFonts w:ascii="Monaco" w:hAnsi="Monaco" w:cs="Monaco"/>
                      <w:color w:val="4E9A06"/>
                      <w:sz w:val="32"/>
                      <w:szCs w:val="32"/>
                      <w:lang w:val="en-US"/>
                    </w:rPr>
                  </w:rPrChange>
                </w:rPr>
                <w:t>"El servidor ha enviado un mensaje:"</w:t>
              </w:r>
              <w:r w:rsidRPr="0079203F">
                <w:rPr>
                  <w:b/>
                  <w:bCs/>
                  <w:lang w:val="es-ES"/>
                  <w:rPrChange w:id="7579" w:author="Rodrigo García" w:date="2017-09-29T10:08:00Z">
                    <w:rPr>
                      <w:rFonts w:ascii="Monaco" w:hAnsi="Monaco" w:cs="Monaco"/>
                      <w:b/>
                      <w:bCs/>
                      <w:color w:val="000000"/>
                      <w:sz w:val="32"/>
                      <w:szCs w:val="32"/>
                      <w:lang w:val="en-US"/>
                    </w:rPr>
                  </w:rPrChange>
                </w:rPr>
                <w:t>);</w:t>
              </w:r>
            </w:ins>
          </w:p>
          <w:p w14:paraId="2874855E" w14:textId="77777777" w:rsidR="00E066BD" w:rsidRPr="00E066BD" w:rsidRDefault="00E066BD">
            <w:pPr>
              <w:rPr>
                <w:ins w:id="7580" w:author="Borja Gonzalez" w:date="2017-09-28T19:30:00Z"/>
                <w:lang w:val="en-US"/>
                <w:rPrChange w:id="7581" w:author="Borja Gonzalez" w:date="2017-09-28T19:30:00Z">
                  <w:rPr>
                    <w:ins w:id="7582" w:author="Borja Gonzalez" w:date="2017-09-28T19:30:00Z"/>
                    <w:rFonts w:ascii="Monaco" w:eastAsiaTheme="majorEastAsia" w:hAnsi="Monaco" w:cs="Monaco"/>
                    <w:color w:val="243F60" w:themeColor="accent1" w:themeShade="7F"/>
                    <w:sz w:val="32"/>
                    <w:szCs w:val="32"/>
                    <w:lang w:val="en-US"/>
                  </w:rPr>
                </w:rPrChange>
              </w:rPr>
              <w:pPrChange w:id="7583" w:author="GONZALEZ DIAZ, BORJA" w:date="2017-09-29T19:26:00Z">
                <w:pPr>
                  <w:keepNext/>
                  <w:keepLines/>
                  <w:widowControl w:val="0"/>
                  <w:autoSpaceDE w:val="0"/>
                  <w:autoSpaceDN w:val="0"/>
                  <w:adjustRightInd w:val="0"/>
                  <w:spacing w:before="200"/>
                  <w:outlineLvl w:val="4"/>
                </w:pPr>
              </w:pPrChange>
            </w:pPr>
            <w:ins w:id="7584" w:author="Borja Gonzalez" w:date="2017-09-28T19:30:00Z">
              <w:r w:rsidRPr="0079203F">
                <w:rPr>
                  <w:lang w:val="es-ES"/>
                  <w:rPrChange w:id="7585" w:author="Rodrigo García" w:date="2017-09-29T10:08:00Z">
                    <w:rPr>
                      <w:rFonts w:ascii="Monaco" w:hAnsi="Monaco" w:cs="Monaco"/>
                      <w:sz w:val="32"/>
                      <w:szCs w:val="32"/>
                      <w:lang w:val="en-US"/>
                    </w:rPr>
                  </w:rPrChange>
                </w:rPr>
                <w:t xml:space="preserve">        </w:t>
              </w:r>
              <w:r w:rsidRPr="00E066BD">
                <w:rPr>
                  <w:lang w:val="en-US"/>
                  <w:rPrChange w:id="7586" w:author="Borja Gonzalez" w:date="2017-09-28T19:30:00Z">
                    <w:rPr>
                      <w:rFonts w:ascii="Monaco" w:hAnsi="Monaco" w:cs="Monaco"/>
                      <w:color w:val="000000"/>
                      <w:sz w:val="32"/>
                      <w:szCs w:val="32"/>
                      <w:lang w:val="en-US"/>
                    </w:rPr>
                  </w:rPrChange>
                </w:rPr>
                <w:t xml:space="preserve">message </w:t>
              </w:r>
              <w:r w:rsidRPr="00E066BD">
                <w:rPr>
                  <w:b/>
                  <w:bCs/>
                  <w:color w:val="CE5C00"/>
                  <w:lang w:val="en-US"/>
                  <w:rPrChange w:id="7587" w:author="Borja Gonzalez" w:date="2017-09-28T19:30:00Z">
                    <w:rPr>
                      <w:rFonts w:ascii="Monaco" w:hAnsi="Monaco" w:cs="Monaco"/>
                      <w:b/>
                      <w:bCs/>
                      <w:color w:val="CE5C00"/>
                      <w:sz w:val="32"/>
                      <w:szCs w:val="32"/>
                      <w:lang w:val="en-US"/>
                    </w:rPr>
                  </w:rPrChange>
                </w:rPr>
                <w:t>=</w:t>
              </w:r>
              <w:r w:rsidRPr="00E066BD">
                <w:rPr>
                  <w:lang w:val="en-US"/>
                  <w:rPrChange w:id="7588" w:author="Borja Gonzalez" w:date="2017-09-28T19:30:00Z">
                    <w:rPr>
                      <w:rFonts w:ascii="Monaco" w:hAnsi="Monaco" w:cs="Monaco"/>
                      <w:sz w:val="32"/>
                      <w:szCs w:val="32"/>
                      <w:lang w:val="en-US"/>
                    </w:rPr>
                  </w:rPrChange>
                </w:rPr>
                <w:t xml:space="preserve"> JSON</w:t>
              </w:r>
              <w:r w:rsidRPr="00E066BD">
                <w:rPr>
                  <w:b/>
                  <w:bCs/>
                  <w:lang w:val="en-US"/>
                  <w:rPrChange w:id="7589" w:author="Borja Gonzalez" w:date="2017-09-28T19:30:00Z">
                    <w:rPr>
                      <w:rFonts w:ascii="Monaco" w:hAnsi="Monaco" w:cs="Monaco"/>
                      <w:b/>
                      <w:bCs/>
                      <w:color w:val="000000"/>
                      <w:sz w:val="32"/>
                      <w:szCs w:val="32"/>
                      <w:lang w:val="en-US"/>
                    </w:rPr>
                  </w:rPrChange>
                </w:rPr>
                <w:t>.</w:t>
              </w:r>
              <w:r w:rsidRPr="00E066BD">
                <w:rPr>
                  <w:lang w:val="en-US"/>
                  <w:rPrChange w:id="7590" w:author="Borja Gonzalez" w:date="2017-09-28T19:30:00Z">
                    <w:rPr>
                      <w:rFonts w:ascii="Monaco" w:hAnsi="Monaco" w:cs="Monaco"/>
                      <w:color w:val="000000"/>
                      <w:sz w:val="32"/>
                      <w:szCs w:val="32"/>
                      <w:lang w:val="en-US"/>
                    </w:rPr>
                  </w:rPrChange>
                </w:rPr>
                <w:t>parse</w:t>
              </w:r>
              <w:r w:rsidRPr="00E066BD">
                <w:rPr>
                  <w:b/>
                  <w:bCs/>
                  <w:lang w:val="en-US"/>
                  <w:rPrChange w:id="7591" w:author="Borja Gonzalez" w:date="2017-09-28T19:30:00Z">
                    <w:rPr>
                      <w:rFonts w:ascii="Monaco" w:hAnsi="Monaco" w:cs="Monaco"/>
                      <w:b/>
                      <w:bCs/>
                      <w:color w:val="000000"/>
                      <w:sz w:val="32"/>
                      <w:szCs w:val="32"/>
                      <w:lang w:val="en-US"/>
                    </w:rPr>
                  </w:rPrChange>
                </w:rPr>
                <w:t>(</w:t>
              </w:r>
              <w:r w:rsidRPr="00E066BD">
                <w:rPr>
                  <w:lang w:val="en-US"/>
                  <w:rPrChange w:id="7592" w:author="Borja Gonzalez" w:date="2017-09-28T19:30:00Z">
                    <w:rPr>
                      <w:rFonts w:ascii="Monaco" w:hAnsi="Monaco" w:cs="Monaco"/>
                      <w:color w:val="000000"/>
                      <w:sz w:val="32"/>
                      <w:szCs w:val="32"/>
                      <w:lang w:val="en-US"/>
                    </w:rPr>
                  </w:rPrChange>
                </w:rPr>
                <w:t>message</w:t>
              </w:r>
              <w:r w:rsidRPr="00E066BD">
                <w:rPr>
                  <w:b/>
                  <w:bCs/>
                  <w:lang w:val="en-US"/>
                  <w:rPrChange w:id="7593" w:author="Borja Gonzalez" w:date="2017-09-28T19:30:00Z">
                    <w:rPr>
                      <w:rFonts w:ascii="Monaco" w:hAnsi="Monaco" w:cs="Monaco"/>
                      <w:b/>
                      <w:bCs/>
                      <w:color w:val="000000"/>
                      <w:sz w:val="32"/>
                      <w:szCs w:val="32"/>
                      <w:lang w:val="en-US"/>
                    </w:rPr>
                  </w:rPrChange>
                </w:rPr>
                <w:t>);</w:t>
              </w:r>
            </w:ins>
          </w:p>
          <w:p w14:paraId="192D3381" w14:textId="77777777" w:rsidR="00E066BD" w:rsidRPr="00E066BD" w:rsidRDefault="00E066BD">
            <w:pPr>
              <w:rPr>
                <w:ins w:id="7594" w:author="Borja Gonzalez" w:date="2017-09-28T19:30:00Z"/>
                <w:i/>
                <w:iCs/>
                <w:color w:val="8F5902"/>
                <w:lang w:val="en-US"/>
                <w:rPrChange w:id="7595" w:author="Borja Gonzalez" w:date="2017-09-28T19:30:00Z">
                  <w:rPr>
                    <w:ins w:id="7596" w:author="Borja Gonzalez" w:date="2017-09-28T19:30:00Z"/>
                    <w:rFonts w:ascii="Monaco" w:eastAsiaTheme="majorEastAsia" w:hAnsi="Monaco" w:cs="Monaco"/>
                    <w:i/>
                    <w:iCs/>
                    <w:color w:val="8F5902"/>
                    <w:sz w:val="32"/>
                    <w:szCs w:val="32"/>
                    <w:lang w:val="en-US"/>
                  </w:rPr>
                </w:rPrChange>
              </w:rPr>
              <w:pPrChange w:id="7597" w:author="GONZALEZ DIAZ, BORJA" w:date="2017-09-29T19:26:00Z">
                <w:pPr>
                  <w:keepNext/>
                  <w:keepLines/>
                  <w:widowControl w:val="0"/>
                  <w:autoSpaceDE w:val="0"/>
                  <w:autoSpaceDN w:val="0"/>
                  <w:adjustRightInd w:val="0"/>
                  <w:spacing w:before="200"/>
                  <w:outlineLvl w:val="4"/>
                </w:pPr>
              </w:pPrChange>
            </w:pPr>
            <w:ins w:id="7598" w:author="Borja Gonzalez" w:date="2017-09-28T19:30:00Z">
              <w:r w:rsidRPr="00E066BD">
                <w:rPr>
                  <w:lang w:val="en-US"/>
                  <w:rPrChange w:id="7599" w:author="Borja Gonzalez" w:date="2017-09-28T19:30:00Z">
                    <w:rPr>
                      <w:rFonts w:ascii="Monaco" w:hAnsi="Monaco" w:cs="Monaco"/>
                      <w:sz w:val="32"/>
                      <w:szCs w:val="32"/>
                      <w:lang w:val="en-US"/>
                    </w:rPr>
                  </w:rPrChange>
                </w:rPr>
                <w:lastRenderedPageBreak/>
                <w:t xml:space="preserve">        </w:t>
              </w:r>
              <w:r w:rsidRPr="00E066BD">
                <w:rPr>
                  <w:i/>
                  <w:iCs/>
                  <w:color w:val="8F5902"/>
                  <w:lang w:val="en-US"/>
                  <w:rPrChange w:id="7600" w:author="Borja Gonzalez" w:date="2017-09-28T19:30:00Z">
                    <w:rPr>
                      <w:rFonts w:ascii="Monaco" w:hAnsi="Monaco" w:cs="Monaco"/>
                      <w:i/>
                      <w:iCs/>
                      <w:color w:val="8F5902"/>
                      <w:sz w:val="32"/>
                      <w:szCs w:val="32"/>
                      <w:lang w:val="en-US"/>
                    </w:rPr>
                  </w:rPrChange>
                </w:rPr>
                <w:t xml:space="preserve">//console.log(message); </w:t>
              </w:r>
            </w:ins>
          </w:p>
          <w:p w14:paraId="761D92DC" w14:textId="77777777" w:rsidR="00E066BD" w:rsidRPr="0079203F" w:rsidRDefault="00E066BD">
            <w:pPr>
              <w:rPr>
                <w:ins w:id="7601" w:author="Borja Gonzalez" w:date="2017-09-28T19:30:00Z"/>
                <w:lang w:val="es-ES"/>
                <w:rPrChange w:id="7602" w:author="Rodrigo García" w:date="2017-09-29T10:08:00Z">
                  <w:rPr>
                    <w:ins w:id="7603" w:author="Borja Gonzalez" w:date="2017-09-28T19:30:00Z"/>
                    <w:rFonts w:ascii="Monaco" w:eastAsiaTheme="majorEastAsia" w:hAnsi="Monaco" w:cs="Monaco"/>
                    <w:color w:val="243F60" w:themeColor="accent1" w:themeShade="7F"/>
                    <w:sz w:val="32"/>
                    <w:szCs w:val="32"/>
                    <w:lang w:val="en-US"/>
                  </w:rPr>
                </w:rPrChange>
              </w:rPr>
              <w:pPrChange w:id="7604" w:author="GONZALEZ DIAZ, BORJA" w:date="2017-09-29T19:26:00Z">
                <w:pPr>
                  <w:keepNext/>
                  <w:keepLines/>
                  <w:widowControl w:val="0"/>
                  <w:autoSpaceDE w:val="0"/>
                  <w:autoSpaceDN w:val="0"/>
                  <w:adjustRightInd w:val="0"/>
                  <w:spacing w:before="200"/>
                  <w:outlineLvl w:val="4"/>
                </w:pPr>
              </w:pPrChange>
            </w:pPr>
            <w:ins w:id="7605" w:author="Borja Gonzalez" w:date="2017-09-28T19:30:00Z">
              <w:r w:rsidRPr="00E066BD">
                <w:rPr>
                  <w:lang w:val="en-US"/>
                  <w:rPrChange w:id="7606" w:author="Borja Gonzalez" w:date="2017-09-28T19:30:00Z">
                    <w:rPr>
                      <w:rFonts w:ascii="Monaco" w:hAnsi="Monaco" w:cs="Monaco"/>
                      <w:sz w:val="32"/>
                      <w:szCs w:val="32"/>
                      <w:lang w:val="en-US"/>
                    </w:rPr>
                  </w:rPrChange>
                </w:rPr>
                <w:t xml:space="preserve">    </w:t>
              </w:r>
              <w:r w:rsidRPr="0079203F">
                <w:rPr>
                  <w:b/>
                  <w:bCs/>
                  <w:lang w:val="es-ES"/>
                  <w:rPrChange w:id="7607" w:author="Rodrigo García" w:date="2017-09-29T10:08:00Z">
                    <w:rPr>
                      <w:rFonts w:ascii="Monaco" w:hAnsi="Monaco" w:cs="Monaco"/>
                      <w:b/>
                      <w:bCs/>
                      <w:color w:val="000000"/>
                      <w:sz w:val="32"/>
                      <w:szCs w:val="32"/>
                      <w:lang w:val="en-US"/>
                    </w:rPr>
                  </w:rPrChange>
                </w:rPr>
                <w:t>});</w:t>
              </w:r>
            </w:ins>
          </w:p>
          <w:p w14:paraId="6797E832" w14:textId="77777777" w:rsidR="00E066BD" w:rsidRPr="0079203F" w:rsidRDefault="00E066BD">
            <w:pPr>
              <w:rPr>
                <w:ins w:id="7608" w:author="Borja Gonzalez" w:date="2017-09-28T19:30:00Z"/>
                <w:lang w:val="es-ES"/>
                <w:rPrChange w:id="7609" w:author="Rodrigo García" w:date="2017-09-29T10:08:00Z">
                  <w:rPr>
                    <w:ins w:id="7610" w:author="Borja Gonzalez" w:date="2017-09-28T19:30:00Z"/>
                    <w:rFonts w:ascii="Monaco" w:hAnsi="Monaco" w:cs="Monaco"/>
                    <w:sz w:val="32"/>
                    <w:szCs w:val="32"/>
                    <w:lang w:val="en-US"/>
                  </w:rPr>
                </w:rPrChange>
              </w:rPr>
              <w:pPrChange w:id="7611" w:author="GONZALEZ DIAZ, BORJA" w:date="2017-09-29T19:26:00Z">
                <w:pPr>
                  <w:widowControl w:val="0"/>
                  <w:autoSpaceDE w:val="0"/>
                  <w:autoSpaceDN w:val="0"/>
                  <w:adjustRightInd w:val="0"/>
                </w:pPr>
              </w:pPrChange>
            </w:pPr>
          </w:p>
          <w:p w14:paraId="49B3C41E" w14:textId="77777777" w:rsidR="00E066BD" w:rsidRPr="0079203F" w:rsidRDefault="00E066BD">
            <w:pPr>
              <w:rPr>
                <w:ins w:id="7612" w:author="Borja Gonzalez" w:date="2017-09-28T19:30:00Z"/>
                <w:lang w:val="es-ES"/>
                <w:rPrChange w:id="7613" w:author="Rodrigo García" w:date="2017-09-29T10:08:00Z">
                  <w:rPr>
                    <w:ins w:id="7614" w:author="Borja Gonzalez" w:date="2017-09-28T19:30:00Z"/>
                    <w:rFonts w:ascii="Monaco" w:eastAsiaTheme="majorEastAsia" w:hAnsi="Monaco" w:cs="Monaco"/>
                    <w:color w:val="243F60" w:themeColor="accent1" w:themeShade="7F"/>
                    <w:sz w:val="32"/>
                    <w:szCs w:val="32"/>
                    <w:lang w:val="en-US"/>
                  </w:rPr>
                </w:rPrChange>
              </w:rPr>
              <w:pPrChange w:id="7615" w:author="GONZALEZ DIAZ, BORJA" w:date="2017-09-29T19:26:00Z">
                <w:pPr>
                  <w:keepNext/>
                  <w:keepLines/>
                  <w:widowControl w:val="0"/>
                  <w:autoSpaceDE w:val="0"/>
                  <w:autoSpaceDN w:val="0"/>
                  <w:adjustRightInd w:val="0"/>
                  <w:spacing w:before="200"/>
                  <w:outlineLvl w:val="4"/>
                </w:pPr>
              </w:pPrChange>
            </w:pPr>
            <w:ins w:id="7616" w:author="Borja Gonzalez" w:date="2017-09-28T19:30:00Z">
              <w:r w:rsidRPr="0079203F">
                <w:rPr>
                  <w:lang w:val="es-ES"/>
                  <w:rPrChange w:id="7617" w:author="Rodrigo García" w:date="2017-09-29T10:08:00Z">
                    <w:rPr>
                      <w:rFonts w:ascii="Monaco" w:hAnsi="Monaco" w:cs="Monaco"/>
                      <w:sz w:val="32"/>
                      <w:szCs w:val="32"/>
                      <w:lang w:val="en-US"/>
                    </w:rPr>
                  </w:rPrChange>
                </w:rPr>
                <w:t xml:space="preserve">     </w:t>
              </w:r>
              <w:r w:rsidRPr="0079203F">
                <w:rPr>
                  <w:b/>
                  <w:bCs/>
                  <w:color w:val="204A87"/>
                  <w:lang w:val="es-ES"/>
                  <w:rPrChange w:id="7618" w:author="Rodrigo García" w:date="2017-09-29T10:08:00Z">
                    <w:rPr>
                      <w:rFonts w:ascii="Monaco" w:hAnsi="Monaco" w:cs="Monaco"/>
                      <w:b/>
                      <w:bCs/>
                      <w:color w:val="204A87"/>
                      <w:sz w:val="32"/>
                      <w:szCs w:val="32"/>
                      <w:lang w:val="en-US"/>
                    </w:rPr>
                  </w:rPrChange>
                </w:rPr>
                <w:t>var</w:t>
              </w:r>
              <w:r w:rsidRPr="0079203F">
                <w:rPr>
                  <w:lang w:val="es-ES"/>
                  <w:rPrChange w:id="7619" w:author="Rodrigo García" w:date="2017-09-29T10:08:00Z">
                    <w:rPr>
                      <w:rFonts w:ascii="Monaco" w:hAnsi="Monaco" w:cs="Monaco"/>
                      <w:sz w:val="32"/>
                      <w:szCs w:val="32"/>
                      <w:lang w:val="en-US"/>
                    </w:rPr>
                  </w:rPrChange>
                </w:rPr>
                <w:t xml:space="preserve"> datos2 </w:t>
              </w:r>
              <w:r w:rsidRPr="0079203F">
                <w:rPr>
                  <w:b/>
                  <w:bCs/>
                  <w:color w:val="CE5C00"/>
                  <w:lang w:val="es-ES"/>
                  <w:rPrChange w:id="7620" w:author="Rodrigo García" w:date="2017-09-29T10:08:00Z">
                    <w:rPr>
                      <w:rFonts w:ascii="Monaco" w:hAnsi="Monaco" w:cs="Monaco"/>
                      <w:b/>
                      <w:bCs/>
                      <w:color w:val="CE5C00"/>
                      <w:sz w:val="32"/>
                      <w:szCs w:val="32"/>
                      <w:lang w:val="en-US"/>
                    </w:rPr>
                  </w:rPrChange>
                </w:rPr>
                <w:t>=</w:t>
              </w:r>
              <w:r w:rsidRPr="0079203F">
                <w:rPr>
                  <w:lang w:val="es-ES"/>
                  <w:rPrChange w:id="7621" w:author="Rodrigo García" w:date="2017-09-29T10:08:00Z">
                    <w:rPr>
                      <w:rFonts w:ascii="Monaco" w:hAnsi="Monaco" w:cs="Monaco"/>
                      <w:sz w:val="32"/>
                      <w:szCs w:val="32"/>
                      <w:lang w:val="en-US"/>
                    </w:rPr>
                  </w:rPrChange>
                </w:rPr>
                <w:t xml:space="preserve"> </w:t>
              </w:r>
              <w:r w:rsidRPr="0079203F">
                <w:rPr>
                  <w:b/>
                  <w:bCs/>
                  <w:lang w:val="es-ES"/>
                  <w:rPrChange w:id="7622" w:author="Rodrigo García" w:date="2017-09-29T10:08:00Z">
                    <w:rPr>
                      <w:rFonts w:ascii="Monaco" w:hAnsi="Monaco" w:cs="Monaco"/>
                      <w:b/>
                      <w:bCs/>
                      <w:color w:val="000000"/>
                      <w:sz w:val="32"/>
                      <w:szCs w:val="32"/>
                      <w:lang w:val="en-US"/>
                    </w:rPr>
                  </w:rPrChange>
                </w:rPr>
                <w:t>{</w:t>
              </w:r>
            </w:ins>
          </w:p>
          <w:p w14:paraId="107799B4" w14:textId="77777777" w:rsidR="00E066BD" w:rsidRPr="0079203F" w:rsidRDefault="00E066BD">
            <w:pPr>
              <w:rPr>
                <w:ins w:id="7623" w:author="Borja Gonzalez" w:date="2017-09-28T19:30:00Z"/>
                <w:lang w:val="es-ES"/>
                <w:rPrChange w:id="7624" w:author="Rodrigo García" w:date="2017-09-29T10:08:00Z">
                  <w:rPr>
                    <w:ins w:id="7625" w:author="Borja Gonzalez" w:date="2017-09-28T19:30:00Z"/>
                    <w:rFonts w:ascii="Monaco" w:eastAsiaTheme="majorEastAsia" w:hAnsi="Monaco" w:cs="Monaco"/>
                    <w:color w:val="243F60" w:themeColor="accent1" w:themeShade="7F"/>
                    <w:sz w:val="32"/>
                    <w:szCs w:val="32"/>
                    <w:lang w:val="en-US"/>
                  </w:rPr>
                </w:rPrChange>
              </w:rPr>
              <w:pPrChange w:id="7626" w:author="GONZALEZ DIAZ, BORJA" w:date="2017-09-29T19:26:00Z">
                <w:pPr>
                  <w:keepNext/>
                  <w:keepLines/>
                  <w:widowControl w:val="0"/>
                  <w:autoSpaceDE w:val="0"/>
                  <w:autoSpaceDN w:val="0"/>
                  <w:adjustRightInd w:val="0"/>
                  <w:spacing w:before="200"/>
                  <w:outlineLvl w:val="4"/>
                </w:pPr>
              </w:pPrChange>
            </w:pPr>
            <w:ins w:id="7627" w:author="Borja Gonzalez" w:date="2017-09-28T19:30:00Z">
              <w:r w:rsidRPr="0079203F">
                <w:rPr>
                  <w:lang w:val="es-ES"/>
                  <w:rPrChange w:id="7628" w:author="Rodrigo García" w:date="2017-09-29T10:08:00Z">
                    <w:rPr>
                      <w:rFonts w:ascii="Monaco" w:hAnsi="Monaco" w:cs="Monaco"/>
                      <w:sz w:val="32"/>
                      <w:szCs w:val="32"/>
                      <w:lang w:val="en-US"/>
                    </w:rPr>
                  </w:rPrChange>
                </w:rPr>
                <w:t xml:space="preserve">            operacion</w:t>
              </w:r>
              <w:r w:rsidRPr="0079203F">
                <w:rPr>
                  <w:b/>
                  <w:bCs/>
                  <w:color w:val="CE5C00"/>
                  <w:lang w:val="es-ES"/>
                  <w:rPrChange w:id="7629" w:author="Rodrigo García" w:date="2017-09-29T10:08:00Z">
                    <w:rPr>
                      <w:rFonts w:ascii="Monaco" w:hAnsi="Monaco" w:cs="Monaco"/>
                      <w:b/>
                      <w:bCs/>
                      <w:color w:val="CE5C00"/>
                      <w:sz w:val="32"/>
                      <w:szCs w:val="32"/>
                      <w:lang w:val="en-US"/>
                    </w:rPr>
                  </w:rPrChange>
                </w:rPr>
                <w:t>:</w:t>
              </w:r>
              <w:r w:rsidRPr="0079203F">
                <w:rPr>
                  <w:lang w:val="es-ES"/>
                  <w:rPrChange w:id="7630" w:author="Rodrigo García" w:date="2017-09-29T10:08:00Z">
                    <w:rPr>
                      <w:rFonts w:ascii="Monaco" w:hAnsi="Monaco" w:cs="Monaco"/>
                      <w:sz w:val="32"/>
                      <w:szCs w:val="32"/>
                      <w:lang w:val="en-US"/>
                    </w:rPr>
                  </w:rPrChange>
                </w:rPr>
                <w:t xml:space="preserve"> </w:t>
              </w:r>
              <w:r w:rsidRPr="0079203F">
                <w:rPr>
                  <w:color w:val="4E9A06"/>
                  <w:lang w:val="es-ES"/>
                  <w:rPrChange w:id="7631" w:author="Rodrigo García" w:date="2017-09-29T10:08:00Z">
                    <w:rPr>
                      <w:rFonts w:ascii="Monaco" w:hAnsi="Monaco" w:cs="Monaco"/>
                      <w:color w:val="4E9A06"/>
                      <w:sz w:val="32"/>
                      <w:szCs w:val="32"/>
                      <w:lang w:val="en-US"/>
                    </w:rPr>
                  </w:rPrChange>
                </w:rPr>
                <w:t>"Datos de Evolucion paciente"</w:t>
              </w:r>
              <w:r w:rsidRPr="0079203F">
                <w:rPr>
                  <w:b/>
                  <w:bCs/>
                  <w:lang w:val="es-ES"/>
                  <w:rPrChange w:id="7632" w:author="Rodrigo García" w:date="2017-09-29T10:08:00Z">
                    <w:rPr>
                      <w:rFonts w:ascii="Monaco" w:hAnsi="Monaco" w:cs="Monaco"/>
                      <w:b/>
                      <w:bCs/>
                      <w:color w:val="000000"/>
                      <w:sz w:val="32"/>
                      <w:szCs w:val="32"/>
                      <w:lang w:val="en-US"/>
                    </w:rPr>
                  </w:rPrChange>
                </w:rPr>
                <w:t>,</w:t>
              </w:r>
            </w:ins>
          </w:p>
          <w:p w14:paraId="575049F5" w14:textId="77777777" w:rsidR="00E066BD" w:rsidRPr="00E066BD" w:rsidRDefault="00E066BD">
            <w:pPr>
              <w:rPr>
                <w:ins w:id="7633" w:author="Borja Gonzalez" w:date="2017-09-28T19:30:00Z"/>
                <w:lang w:val="en-US"/>
                <w:rPrChange w:id="7634" w:author="Borja Gonzalez" w:date="2017-09-28T19:30:00Z">
                  <w:rPr>
                    <w:ins w:id="7635" w:author="Borja Gonzalez" w:date="2017-09-28T19:30:00Z"/>
                    <w:rFonts w:ascii="Monaco" w:eastAsiaTheme="majorEastAsia" w:hAnsi="Monaco" w:cs="Monaco"/>
                    <w:color w:val="243F60" w:themeColor="accent1" w:themeShade="7F"/>
                    <w:sz w:val="32"/>
                    <w:szCs w:val="32"/>
                    <w:lang w:val="en-US"/>
                  </w:rPr>
                </w:rPrChange>
              </w:rPr>
              <w:pPrChange w:id="7636" w:author="GONZALEZ DIAZ, BORJA" w:date="2017-09-29T19:26:00Z">
                <w:pPr>
                  <w:keepNext/>
                  <w:keepLines/>
                  <w:widowControl w:val="0"/>
                  <w:autoSpaceDE w:val="0"/>
                  <w:autoSpaceDN w:val="0"/>
                  <w:adjustRightInd w:val="0"/>
                  <w:spacing w:before="200"/>
                  <w:outlineLvl w:val="4"/>
                </w:pPr>
              </w:pPrChange>
            </w:pPr>
            <w:ins w:id="7637" w:author="Borja Gonzalez" w:date="2017-09-28T19:30:00Z">
              <w:r w:rsidRPr="0079203F">
                <w:rPr>
                  <w:lang w:val="es-ES"/>
                  <w:rPrChange w:id="7638" w:author="Rodrigo García" w:date="2017-09-29T10:08:00Z">
                    <w:rPr>
                      <w:rFonts w:ascii="Monaco" w:hAnsi="Monaco" w:cs="Monaco"/>
                      <w:sz w:val="32"/>
                      <w:szCs w:val="32"/>
                      <w:lang w:val="en-US"/>
                    </w:rPr>
                  </w:rPrChange>
                </w:rPr>
                <w:t xml:space="preserve">            </w:t>
              </w:r>
              <w:r w:rsidRPr="00E066BD">
                <w:rPr>
                  <w:lang w:val="en-US"/>
                  <w:rPrChange w:id="7639" w:author="Borja Gonzalez" w:date="2017-09-28T19:30:00Z">
                    <w:rPr>
                      <w:rFonts w:ascii="Monaco" w:hAnsi="Monaco" w:cs="Monaco"/>
                      <w:color w:val="000000"/>
                      <w:sz w:val="32"/>
                      <w:szCs w:val="32"/>
                      <w:lang w:val="en-US"/>
                    </w:rPr>
                  </w:rPrChange>
                </w:rPr>
                <w:t>id</w:t>
              </w:r>
              <w:r w:rsidRPr="00E066BD">
                <w:rPr>
                  <w:b/>
                  <w:bCs/>
                  <w:color w:val="CE5C00"/>
                  <w:lang w:val="en-US"/>
                  <w:rPrChange w:id="7640" w:author="Borja Gonzalez" w:date="2017-09-28T19:30:00Z">
                    <w:rPr>
                      <w:rFonts w:ascii="Monaco" w:hAnsi="Monaco" w:cs="Monaco"/>
                      <w:b/>
                      <w:bCs/>
                      <w:color w:val="CE5C00"/>
                      <w:sz w:val="32"/>
                      <w:szCs w:val="32"/>
                      <w:lang w:val="en-US"/>
                    </w:rPr>
                  </w:rPrChange>
                </w:rPr>
                <w:t>:</w:t>
              </w:r>
              <w:r w:rsidRPr="00E066BD">
                <w:rPr>
                  <w:lang w:val="en-US"/>
                  <w:rPrChange w:id="7641" w:author="Borja Gonzalez" w:date="2017-09-28T19:30:00Z">
                    <w:rPr>
                      <w:rFonts w:ascii="Monaco" w:hAnsi="Monaco" w:cs="Monaco"/>
                      <w:sz w:val="32"/>
                      <w:szCs w:val="32"/>
                      <w:lang w:val="en-US"/>
                    </w:rPr>
                  </w:rPrChange>
                </w:rPr>
                <w:t xml:space="preserve"> url1</w:t>
              </w:r>
              <w:r w:rsidRPr="00E066BD">
                <w:rPr>
                  <w:b/>
                  <w:bCs/>
                  <w:lang w:val="en-US"/>
                  <w:rPrChange w:id="7642" w:author="Borja Gonzalez" w:date="2017-09-28T19:30:00Z">
                    <w:rPr>
                      <w:rFonts w:ascii="Monaco" w:hAnsi="Monaco" w:cs="Monaco"/>
                      <w:b/>
                      <w:bCs/>
                      <w:color w:val="000000"/>
                      <w:sz w:val="32"/>
                      <w:szCs w:val="32"/>
                      <w:lang w:val="en-US"/>
                    </w:rPr>
                  </w:rPrChange>
                </w:rPr>
                <w:t>.</w:t>
              </w:r>
              <w:r w:rsidRPr="00E066BD">
                <w:rPr>
                  <w:lang w:val="en-US"/>
                  <w:rPrChange w:id="7643" w:author="Borja Gonzalez" w:date="2017-09-28T19:30:00Z">
                    <w:rPr>
                      <w:rFonts w:ascii="Monaco" w:hAnsi="Monaco" w:cs="Monaco"/>
                      <w:color w:val="000000"/>
                      <w:sz w:val="32"/>
                      <w:szCs w:val="32"/>
                      <w:lang w:val="en-US"/>
                    </w:rPr>
                  </w:rPrChange>
                </w:rPr>
                <w:t>searchParams</w:t>
              </w:r>
              <w:r w:rsidRPr="00E066BD">
                <w:rPr>
                  <w:b/>
                  <w:bCs/>
                  <w:lang w:val="en-US"/>
                  <w:rPrChange w:id="7644" w:author="Borja Gonzalez" w:date="2017-09-28T19:30:00Z">
                    <w:rPr>
                      <w:rFonts w:ascii="Monaco" w:hAnsi="Monaco" w:cs="Monaco"/>
                      <w:b/>
                      <w:bCs/>
                      <w:color w:val="000000"/>
                      <w:sz w:val="32"/>
                      <w:szCs w:val="32"/>
                      <w:lang w:val="en-US"/>
                    </w:rPr>
                  </w:rPrChange>
                </w:rPr>
                <w:t>.</w:t>
              </w:r>
              <w:r w:rsidRPr="00E066BD">
                <w:rPr>
                  <w:lang w:val="en-US"/>
                  <w:rPrChange w:id="7645" w:author="Borja Gonzalez" w:date="2017-09-28T19:30:00Z">
                    <w:rPr>
                      <w:rFonts w:ascii="Monaco" w:hAnsi="Monaco" w:cs="Monaco"/>
                      <w:color w:val="000000"/>
                      <w:sz w:val="32"/>
                      <w:szCs w:val="32"/>
                      <w:lang w:val="en-US"/>
                    </w:rPr>
                  </w:rPrChange>
                </w:rPr>
                <w:t>get</w:t>
              </w:r>
              <w:r w:rsidRPr="00E066BD">
                <w:rPr>
                  <w:b/>
                  <w:bCs/>
                  <w:lang w:val="en-US"/>
                  <w:rPrChange w:id="7646" w:author="Borja Gonzalez" w:date="2017-09-28T19:30:00Z">
                    <w:rPr>
                      <w:rFonts w:ascii="Monaco" w:hAnsi="Monaco" w:cs="Monaco"/>
                      <w:b/>
                      <w:bCs/>
                      <w:color w:val="000000"/>
                      <w:sz w:val="32"/>
                      <w:szCs w:val="32"/>
                      <w:lang w:val="en-US"/>
                    </w:rPr>
                  </w:rPrChange>
                </w:rPr>
                <w:t>(</w:t>
              </w:r>
              <w:r w:rsidRPr="00E066BD">
                <w:rPr>
                  <w:color w:val="4E9A06"/>
                  <w:lang w:val="en-US"/>
                  <w:rPrChange w:id="7647" w:author="Borja Gonzalez" w:date="2017-09-28T19:30:00Z">
                    <w:rPr>
                      <w:rFonts w:ascii="Monaco" w:hAnsi="Monaco" w:cs="Monaco"/>
                      <w:color w:val="4E9A06"/>
                      <w:sz w:val="32"/>
                      <w:szCs w:val="32"/>
                      <w:lang w:val="en-US"/>
                    </w:rPr>
                  </w:rPrChange>
                </w:rPr>
                <w:t>"var1"</w:t>
              </w:r>
              <w:r w:rsidRPr="00E066BD">
                <w:rPr>
                  <w:b/>
                  <w:bCs/>
                  <w:lang w:val="en-US"/>
                  <w:rPrChange w:id="7648" w:author="Borja Gonzalez" w:date="2017-09-28T19:30:00Z">
                    <w:rPr>
                      <w:rFonts w:ascii="Monaco" w:hAnsi="Monaco" w:cs="Monaco"/>
                      <w:b/>
                      <w:bCs/>
                      <w:color w:val="000000"/>
                      <w:sz w:val="32"/>
                      <w:szCs w:val="32"/>
                      <w:lang w:val="en-US"/>
                    </w:rPr>
                  </w:rPrChange>
                </w:rPr>
                <w:t>),</w:t>
              </w:r>
            </w:ins>
          </w:p>
          <w:p w14:paraId="3E32255B" w14:textId="77777777" w:rsidR="00E066BD" w:rsidRPr="00E066BD" w:rsidRDefault="00E066BD">
            <w:pPr>
              <w:rPr>
                <w:ins w:id="7649" w:author="Borja Gonzalez" w:date="2017-09-28T19:30:00Z"/>
                <w:lang w:val="en-US"/>
                <w:rPrChange w:id="7650" w:author="Borja Gonzalez" w:date="2017-09-28T19:30:00Z">
                  <w:rPr>
                    <w:ins w:id="7651" w:author="Borja Gonzalez" w:date="2017-09-28T19:30:00Z"/>
                    <w:rFonts w:ascii="Monaco" w:eastAsiaTheme="majorEastAsia" w:hAnsi="Monaco" w:cs="Monaco"/>
                    <w:color w:val="243F60" w:themeColor="accent1" w:themeShade="7F"/>
                    <w:sz w:val="32"/>
                    <w:szCs w:val="32"/>
                    <w:lang w:val="en-US"/>
                  </w:rPr>
                </w:rPrChange>
              </w:rPr>
              <w:pPrChange w:id="7652" w:author="GONZALEZ DIAZ, BORJA" w:date="2017-09-29T19:26:00Z">
                <w:pPr>
                  <w:keepNext/>
                  <w:keepLines/>
                  <w:widowControl w:val="0"/>
                  <w:autoSpaceDE w:val="0"/>
                  <w:autoSpaceDN w:val="0"/>
                  <w:adjustRightInd w:val="0"/>
                  <w:spacing w:before="200"/>
                  <w:outlineLvl w:val="4"/>
                </w:pPr>
              </w:pPrChange>
            </w:pPr>
            <w:ins w:id="7653" w:author="Borja Gonzalez" w:date="2017-09-28T19:30:00Z">
              <w:r w:rsidRPr="00E066BD">
                <w:rPr>
                  <w:lang w:val="en-US"/>
                  <w:rPrChange w:id="7654" w:author="Borja Gonzalez" w:date="2017-09-28T19:30:00Z">
                    <w:rPr>
                      <w:rFonts w:ascii="Monaco" w:hAnsi="Monaco" w:cs="Monaco"/>
                      <w:sz w:val="32"/>
                      <w:szCs w:val="32"/>
                      <w:lang w:val="en-US"/>
                    </w:rPr>
                  </w:rPrChange>
                </w:rPr>
                <w:t xml:space="preserve">            n</w:t>
              </w:r>
              <w:r w:rsidRPr="00E066BD">
                <w:rPr>
                  <w:b/>
                  <w:bCs/>
                  <w:color w:val="CE5C00"/>
                  <w:lang w:val="en-US"/>
                  <w:rPrChange w:id="7655" w:author="Borja Gonzalez" w:date="2017-09-28T19:30:00Z">
                    <w:rPr>
                      <w:rFonts w:ascii="Monaco" w:hAnsi="Monaco" w:cs="Monaco"/>
                      <w:b/>
                      <w:bCs/>
                      <w:color w:val="CE5C00"/>
                      <w:sz w:val="32"/>
                      <w:szCs w:val="32"/>
                      <w:lang w:val="en-US"/>
                    </w:rPr>
                  </w:rPrChange>
                </w:rPr>
                <w:t>:</w:t>
              </w:r>
              <w:r w:rsidRPr="00E066BD">
                <w:rPr>
                  <w:lang w:val="en-US"/>
                  <w:rPrChange w:id="7656" w:author="Borja Gonzalez" w:date="2017-09-28T19:30:00Z">
                    <w:rPr>
                      <w:rFonts w:ascii="Monaco" w:hAnsi="Monaco" w:cs="Monaco"/>
                      <w:sz w:val="32"/>
                      <w:szCs w:val="32"/>
                      <w:lang w:val="en-US"/>
                    </w:rPr>
                  </w:rPrChange>
                </w:rPr>
                <w:t xml:space="preserve">  url1</w:t>
              </w:r>
              <w:r w:rsidRPr="00E066BD">
                <w:rPr>
                  <w:b/>
                  <w:bCs/>
                  <w:lang w:val="en-US"/>
                  <w:rPrChange w:id="7657" w:author="Borja Gonzalez" w:date="2017-09-28T19:30:00Z">
                    <w:rPr>
                      <w:rFonts w:ascii="Monaco" w:hAnsi="Monaco" w:cs="Monaco"/>
                      <w:b/>
                      <w:bCs/>
                      <w:color w:val="000000"/>
                      <w:sz w:val="32"/>
                      <w:szCs w:val="32"/>
                      <w:lang w:val="en-US"/>
                    </w:rPr>
                  </w:rPrChange>
                </w:rPr>
                <w:t>.</w:t>
              </w:r>
              <w:r w:rsidRPr="00E066BD">
                <w:rPr>
                  <w:lang w:val="en-US"/>
                  <w:rPrChange w:id="7658" w:author="Borja Gonzalez" w:date="2017-09-28T19:30:00Z">
                    <w:rPr>
                      <w:rFonts w:ascii="Monaco" w:hAnsi="Monaco" w:cs="Monaco"/>
                      <w:color w:val="000000"/>
                      <w:sz w:val="32"/>
                      <w:szCs w:val="32"/>
                      <w:lang w:val="en-US"/>
                    </w:rPr>
                  </w:rPrChange>
                </w:rPr>
                <w:t>searchParams</w:t>
              </w:r>
              <w:r w:rsidRPr="00E066BD">
                <w:rPr>
                  <w:b/>
                  <w:bCs/>
                  <w:lang w:val="en-US"/>
                  <w:rPrChange w:id="7659" w:author="Borja Gonzalez" w:date="2017-09-28T19:30:00Z">
                    <w:rPr>
                      <w:rFonts w:ascii="Monaco" w:hAnsi="Monaco" w:cs="Monaco"/>
                      <w:b/>
                      <w:bCs/>
                      <w:color w:val="000000"/>
                      <w:sz w:val="32"/>
                      <w:szCs w:val="32"/>
                      <w:lang w:val="en-US"/>
                    </w:rPr>
                  </w:rPrChange>
                </w:rPr>
                <w:t>.</w:t>
              </w:r>
              <w:r w:rsidRPr="00E066BD">
                <w:rPr>
                  <w:lang w:val="en-US"/>
                  <w:rPrChange w:id="7660" w:author="Borja Gonzalez" w:date="2017-09-28T19:30:00Z">
                    <w:rPr>
                      <w:rFonts w:ascii="Monaco" w:hAnsi="Monaco" w:cs="Monaco"/>
                      <w:color w:val="000000"/>
                      <w:sz w:val="32"/>
                      <w:szCs w:val="32"/>
                      <w:lang w:val="en-US"/>
                    </w:rPr>
                  </w:rPrChange>
                </w:rPr>
                <w:t>get</w:t>
              </w:r>
              <w:r w:rsidRPr="00E066BD">
                <w:rPr>
                  <w:b/>
                  <w:bCs/>
                  <w:lang w:val="en-US"/>
                  <w:rPrChange w:id="7661" w:author="Borja Gonzalez" w:date="2017-09-28T19:30:00Z">
                    <w:rPr>
                      <w:rFonts w:ascii="Monaco" w:hAnsi="Monaco" w:cs="Monaco"/>
                      <w:b/>
                      <w:bCs/>
                      <w:color w:val="000000"/>
                      <w:sz w:val="32"/>
                      <w:szCs w:val="32"/>
                      <w:lang w:val="en-US"/>
                    </w:rPr>
                  </w:rPrChange>
                </w:rPr>
                <w:t>(</w:t>
              </w:r>
              <w:r w:rsidRPr="00E066BD">
                <w:rPr>
                  <w:color w:val="4E9A06"/>
                  <w:lang w:val="en-US"/>
                  <w:rPrChange w:id="7662" w:author="Borja Gonzalez" w:date="2017-09-28T19:30:00Z">
                    <w:rPr>
                      <w:rFonts w:ascii="Monaco" w:hAnsi="Monaco" w:cs="Monaco"/>
                      <w:color w:val="4E9A06"/>
                      <w:sz w:val="32"/>
                      <w:szCs w:val="32"/>
                      <w:lang w:val="en-US"/>
                    </w:rPr>
                  </w:rPrChange>
                </w:rPr>
                <w:t>"var2"</w:t>
              </w:r>
              <w:r w:rsidRPr="00E066BD">
                <w:rPr>
                  <w:b/>
                  <w:bCs/>
                  <w:lang w:val="en-US"/>
                  <w:rPrChange w:id="7663" w:author="Borja Gonzalez" w:date="2017-09-28T19:30:00Z">
                    <w:rPr>
                      <w:rFonts w:ascii="Monaco" w:hAnsi="Monaco" w:cs="Monaco"/>
                      <w:b/>
                      <w:bCs/>
                      <w:color w:val="000000"/>
                      <w:sz w:val="32"/>
                      <w:szCs w:val="32"/>
                      <w:lang w:val="en-US"/>
                    </w:rPr>
                  </w:rPrChange>
                </w:rPr>
                <w:t>)</w:t>
              </w:r>
            </w:ins>
          </w:p>
          <w:p w14:paraId="24CFD65F" w14:textId="77777777" w:rsidR="00E066BD" w:rsidRPr="00E066BD" w:rsidRDefault="00E066BD">
            <w:pPr>
              <w:rPr>
                <w:ins w:id="7664" w:author="Borja Gonzalez" w:date="2017-09-28T19:30:00Z"/>
                <w:lang w:val="en-US"/>
                <w:rPrChange w:id="7665" w:author="Borja Gonzalez" w:date="2017-09-28T19:30:00Z">
                  <w:rPr>
                    <w:ins w:id="7666" w:author="Borja Gonzalez" w:date="2017-09-28T19:30:00Z"/>
                    <w:rFonts w:ascii="Monaco" w:eastAsiaTheme="majorEastAsia" w:hAnsi="Monaco" w:cs="Monaco"/>
                    <w:color w:val="243F60" w:themeColor="accent1" w:themeShade="7F"/>
                    <w:sz w:val="32"/>
                    <w:szCs w:val="32"/>
                    <w:lang w:val="en-US"/>
                  </w:rPr>
                </w:rPrChange>
              </w:rPr>
              <w:pPrChange w:id="7667" w:author="GONZALEZ DIAZ, BORJA" w:date="2017-09-29T19:26:00Z">
                <w:pPr>
                  <w:keepNext/>
                  <w:keepLines/>
                  <w:widowControl w:val="0"/>
                  <w:autoSpaceDE w:val="0"/>
                  <w:autoSpaceDN w:val="0"/>
                  <w:adjustRightInd w:val="0"/>
                  <w:spacing w:before="200"/>
                  <w:outlineLvl w:val="4"/>
                </w:pPr>
              </w:pPrChange>
            </w:pPr>
            <w:ins w:id="7668" w:author="Borja Gonzalez" w:date="2017-09-28T19:30:00Z">
              <w:r w:rsidRPr="00E066BD">
                <w:rPr>
                  <w:lang w:val="en-US"/>
                  <w:rPrChange w:id="7669" w:author="Borja Gonzalez" w:date="2017-09-28T19:30:00Z">
                    <w:rPr>
                      <w:rFonts w:ascii="Monaco" w:hAnsi="Monaco" w:cs="Monaco"/>
                      <w:sz w:val="32"/>
                      <w:szCs w:val="32"/>
                      <w:lang w:val="en-US"/>
                    </w:rPr>
                  </w:rPrChange>
                </w:rPr>
                <w:t xml:space="preserve">    </w:t>
              </w:r>
              <w:r w:rsidRPr="00E066BD">
                <w:rPr>
                  <w:b/>
                  <w:bCs/>
                  <w:lang w:val="en-US"/>
                  <w:rPrChange w:id="7670" w:author="Borja Gonzalez" w:date="2017-09-28T19:30:00Z">
                    <w:rPr>
                      <w:rFonts w:ascii="Monaco" w:hAnsi="Monaco" w:cs="Monaco"/>
                      <w:b/>
                      <w:bCs/>
                      <w:color w:val="000000"/>
                      <w:sz w:val="32"/>
                      <w:szCs w:val="32"/>
                      <w:lang w:val="en-US"/>
                    </w:rPr>
                  </w:rPrChange>
                </w:rPr>
                <w:t>}</w:t>
              </w:r>
            </w:ins>
          </w:p>
          <w:p w14:paraId="545FCAD5" w14:textId="77777777" w:rsidR="00E066BD" w:rsidRPr="00E066BD" w:rsidRDefault="00E066BD">
            <w:pPr>
              <w:rPr>
                <w:ins w:id="7671" w:author="Borja Gonzalez" w:date="2017-09-28T19:30:00Z"/>
                <w:lang w:val="en-US"/>
                <w:rPrChange w:id="7672" w:author="Borja Gonzalez" w:date="2017-09-28T19:30:00Z">
                  <w:rPr>
                    <w:ins w:id="7673" w:author="Borja Gonzalez" w:date="2017-09-28T19:30:00Z"/>
                    <w:rFonts w:ascii="Monaco" w:eastAsiaTheme="majorEastAsia" w:hAnsi="Monaco" w:cs="Monaco"/>
                    <w:color w:val="243F60" w:themeColor="accent1" w:themeShade="7F"/>
                    <w:sz w:val="32"/>
                    <w:szCs w:val="32"/>
                    <w:lang w:val="en-US"/>
                  </w:rPr>
                </w:rPrChange>
              </w:rPr>
              <w:pPrChange w:id="7674" w:author="GONZALEZ DIAZ, BORJA" w:date="2017-09-29T19:26:00Z">
                <w:pPr>
                  <w:keepNext/>
                  <w:keepLines/>
                  <w:widowControl w:val="0"/>
                  <w:autoSpaceDE w:val="0"/>
                  <w:autoSpaceDN w:val="0"/>
                  <w:adjustRightInd w:val="0"/>
                  <w:spacing w:before="200"/>
                  <w:outlineLvl w:val="4"/>
                </w:pPr>
              </w:pPrChange>
            </w:pPr>
            <w:ins w:id="7675" w:author="Borja Gonzalez" w:date="2017-09-28T19:30:00Z">
              <w:r w:rsidRPr="00E066BD">
                <w:rPr>
                  <w:lang w:val="en-US"/>
                  <w:rPrChange w:id="7676" w:author="Borja Gonzalez" w:date="2017-09-28T19:30:00Z">
                    <w:rPr>
                      <w:rFonts w:ascii="Monaco" w:hAnsi="Monaco" w:cs="Monaco"/>
                      <w:sz w:val="32"/>
                      <w:szCs w:val="32"/>
                      <w:lang w:val="en-US"/>
                    </w:rPr>
                  </w:rPrChange>
                </w:rPr>
                <w:t xml:space="preserve">    </w:t>
              </w:r>
              <w:proofErr w:type="gramStart"/>
              <w:r w:rsidRPr="00E066BD">
                <w:rPr>
                  <w:lang w:val="en-US"/>
                  <w:rPrChange w:id="7677" w:author="Borja Gonzalez" w:date="2017-09-28T19:30:00Z">
                    <w:rPr>
                      <w:rFonts w:ascii="Monaco" w:hAnsi="Monaco" w:cs="Monaco"/>
                      <w:sz w:val="32"/>
                      <w:szCs w:val="32"/>
                      <w:lang w:val="en-US"/>
                    </w:rPr>
                  </w:rPrChange>
                </w:rPr>
                <w:t>socket</w:t>
              </w:r>
              <w:r w:rsidRPr="00E066BD">
                <w:rPr>
                  <w:b/>
                  <w:bCs/>
                  <w:lang w:val="en-US"/>
                  <w:rPrChange w:id="7678" w:author="Borja Gonzalez" w:date="2017-09-28T19:30:00Z">
                    <w:rPr>
                      <w:rFonts w:ascii="Monaco" w:hAnsi="Monaco" w:cs="Monaco"/>
                      <w:b/>
                      <w:bCs/>
                      <w:color w:val="000000"/>
                      <w:sz w:val="32"/>
                      <w:szCs w:val="32"/>
                      <w:lang w:val="en-US"/>
                    </w:rPr>
                  </w:rPrChange>
                </w:rPr>
                <w:t>.</w:t>
              </w:r>
              <w:r w:rsidRPr="00E066BD">
                <w:rPr>
                  <w:lang w:val="en-US"/>
                  <w:rPrChange w:id="7679" w:author="Borja Gonzalez" w:date="2017-09-28T19:30:00Z">
                    <w:rPr>
                      <w:rFonts w:ascii="Monaco" w:hAnsi="Monaco" w:cs="Monaco"/>
                      <w:color w:val="000000"/>
                      <w:sz w:val="32"/>
                      <w:szCs w:val="32"/>
                      <w:lang w:val="en-US"/>
                    </w:rPr>
                  </w:rPrChange>
                </w:rPr>
                <w:t>send</w:t>
              </w:r>
              <w:proofErr w:type="gramEnd"/>
              <w:r w:rsidRPr="00E066BD">
                <w:rPr>
                  <w:b/>
                  <w:bCs/>
                  <w:lang w:val="en-US"/>
                  <w:rPrChange w:id="7680" w:author="Borja Gonzalez" w:date="2017-09-28T19:30:00Z">
                    <w:rPr>
                      <w:rFonts w:ascii="Monaco" w:hAnsi="Monaco" w:cs="Monaco"/>
                      <w:b/>
                      <w:bCs/>
                      <w:color w:val="000000"/>
                      <w:sz w:val="32"/>
                      <w:szCs w:val="32"/>
                      <w:lang w:val="en-US"/>
                    </w:rPr>
                  </w:rPrChange>
                </w:rPr>
                <w:t>(</w:t>
              </w:r>
              <w:r w:rsidRPr="00E066BD">
                <w:rPr>
                  <w:lang w:val="en-US"/>
                  <w:rPrChange w:id="7681" w:author="Borja Gonzalez" w:date="2017-09-28T19:30:00Z">
                    <w:rPr>
                      <w:rFonts w:ascii="Monaco" w:hAnsi="Monaco" w:cs="Monaco"/>
                      <w:color w:val="000000"/>
                      <w:sz w:val="32"/>
                      <w:szCs w:val="32"/>
                      <w:lang w:val="en-US"/>
                    </w:rPr>
                  </w:rPrChange>
                </w:rPr>
                <w:t>JSON</w:t>
              </w:r>
              <w:r w:rsidRPr="00E066BD">
                <w:rPr>
                  <w:b/>
                  <w:bCs/>
                  <w:lang w:val="en-US"/>
                  <w:rPrChange w:id="7682" w:author="Borja Gonzalez" w:date="2017-09-28T19:30:00Z">
                    <w:rPr>
                      <w:rFonts w:ascii="Monaco" w:hAnsi="Monaco" w:cs="Monaco"/>
                      <w:b/>
                      <w:bCs/>
                      <w:color w:val="000000"/>
                      <w:sz w:val="32"/>
                      <w:szCs w:val="32"/>
                      <w:lang w:val="en-US"/>
                    </w:rPr>
                  </w:rPrChange>
                </w:rPr>
                <w:t>.</w:t>
              </w:r>
              <w:r w:rsidRPr="00E066BD">
                <w:rPr>
                  <w:lang w:val="en-US"/>
                  <w:rPrChange w:id="7683" w:author="Borja Gonzalez" w:date="2017-09-28T19:30:00Z">
                    <w:rPr>
                      <w:rFonts w:ascii="Monaco" w:hAnsi="Monaco" w:cs="Monaco"/>
                      <w:color w:val="000000"/>
                      <w:sz w:val="32"/>
                      <w:szCs w:val="32"/>
                      <w:lang w:val="en-US"/>
                    </w:rPr>
                  </w:rPrChange>
                </w:rPr>
                <w:t>stringify</w:t>
              </w:r>
              <w:r w:rsidRPr="00E066BD">
                <w:rPr>
                  <w:b/>
                  <w:bCs/>
                  <w:lang w:val="en-US"/>
                  <w:rPrChange w:id="7684" w:author="Borja Gonzalez" w:date="2017-09-28T19:30:00Z">
                    <w:rPr>
                      <w:rFonts w:ascii="Monaco" w:hAnsi="Monaco" w:cs="Monaco"/>
                      <w:b/>
                      <w:bCs/>
                      <w:color w:val="000000"/>
                      <w:sz w:val="32"/>
                      <w:szCs w:val="32"/>
                      <w:lang w:val="en-US"/>
                    </w:rPr>
                  </w:rPrChange>
                </w:rPr>
                <w:t>(</w:t>
              </w:r>
              <w:r w:rsidRPr="00E066BD">
                <w:rPr>
                  <w:lang w:val="en-US"/>
                  <w:rPrChange w:id="7685" w:author="Borja Gonzalez" w:date="2017-09-28T19:30:00Z">
                    <w:rPr>
                      <w:rFonts w:ascii="Monaco" w:hAnsi="Monaco" w:cs="Monaco"/>
                      <w:color w:val="000000"/>
                      <w:sz w:val="32"/>
                      <w:szCs w:val="32"/>
                      <w:lang w:val="en-US"/>
                    </w:rPr>
                  </w:rPrChange>
                </w:rPr>
                <w:t>datos2</w:t>
              </w:r>
              <w:r w:rsidRPr="00E066BD">
                <w:rPr>
                  <w:b/>
                  <w:bCs/>
                  <w:lang w:val="en-US"/>
                  <w:rPrChange w:id="7686" w:author="Borja Gonzalez" w:date="2017-09-28T19:30:00Z">
                    <w:rPr>
                      <w:rFonts w:ascii="Monaco" w:hAnsi="Monaco" w:cs="Monaco"/>
                      <w:b/>
                      <w:bCs/>
                      <w:color w:val="000000"/>
                      <w:sz w:val="32"/>
                      <w:szCs w:val="32"/>
                      <w:lang w:val="en-US"/>
                    </w:rPr>
                  </w:rPrChange>
                </w:rPr>
                <w:t>));</w:t>
              </w:r>
            </w:ins>
          </w:p>
          <w:p w14:paraId="79F542CA" w14:textId="77777777" w:rsidR="00E066BD" w:rsidRPr="0079203F" w:rsidRDefault="00E066BD">
            <w:pPr>
              <w:rPr>
                <w:ins w:id="7687" w:author="Borja Gonzalez" w:date="2017-09-28T19:30:00Z"/>
                <w:lang w:val="es-ES"/>
                <w:rPrChange w:id="7688" w:author="Rodrigo García" w:date="2017-09-29T10:08:00Z">
                  <w:rPr>
                    <w:ins w:id="7689" w:author="Borja Gonzalez" w:date="2017-09-28T19:30:00Z"/>
                    <w:rFonts w:ascii="Monaco" w:eastAsiaTheme="majorEastAsia" w:hAnsi="Monaco" w:cs="Monaco"/>
                    <w:color w:val="243F60" w:themeColor="accent1" w:themeShade="7F"/>
                    <w:sz w:val="32"/>
                    <w:szCs w:val="32"/>
                    <w:lang w:val="en-US"/>
                  </w:rPr>
                </w:rPrChange>
              </w:rPr>
              <w:pPrChange w:id="7690" w:author="GONZALEZ DIAZ, BORJA" w:date="2017-09-29T19:26:00Z">
                <w:pPr>
                  <w:keepNext/>
                  <w:keepLines/>
                  <w:widowControl w:val="0"/>
                  <w:autoSpaceDE w:val="0"/>
                  <w:autoSpaceDN w:val="0"/>
                  <w:adjustRightInd w:val="0"/>
                  <w:spacing w:before="200"/>
                  <w:outlineLvl w:val="4"/>
                </w:pPr>
              </w:pPrChange>
            </w:pPr>
            <w:ins w:id="7691" w:author="Borja Gonzalez" w:date="2017-09-28T19:30:00Z">
              <w:r w:rsidRPr="00E066BD">
                <w:rPr>
                  <w:lang w:val="en-US"/>
                  <w:rPrChange w:id="7692" w:author="Borja Gonzalez" w:date="2017-09-28T19:30:00Z">
                    <w:rPr>
                      <w:rFonts w:ascii="Monaco" w:hAnsi="Monaco" w:cs="Monaco"/>
                      <w:sz w:val="32"/>
                      <w:szCs w:val="32"/>
                      <w:lang w:val="en-US"/>
                    </w:rPr>
                  </w:rPrChange>
                </w:rPr>
                <w:t xml:space="preserve">    </w:t>
              </w:r>
              <w:proofErr w:type="gramStart"/>
              <w:r w:rsidRPr="0079203F">
                <w:rPr>
                  <w:lang w:val="es-ES"/>
                  <w:rPrChange w:id="7693" w:author="Rodrigo García" w:date="2017-09-29T10:08:00Z">
                    <w:rPr>
                      <w:rFonts w:ascii="Monaco" w:hAnsi="Monaco" w:cs="Monaco"/>
                      <w:color w:val="000000"/>
                      <w:sz w:val="32"/>
                      <w:szCs w:val="32"/>
                      <w:lang w:val="en-US"/>
                    </w:rPr>
                  </w:rPrChange>
                </w:rPr>
                <w:t>socket</w:t>
              </w:r>
              <w:r w:rsidRPr="0079203F">
                <w:rPr>
                  <w:b/>
                  <w:bCs/>
                  <w:lang w:val="es-ES"/>
                  <w:rPrChange w:id="7694" w:author="Rodrigo García" w:date="2017-09-29T10:08:00Z">
                    <w:rPr>
                      <w:rFonts w:ascii="Monaco" w:hAnsi="Monaco" w:cs="Monaco"/>
                      <w:b/>
                      <w:bCs/>
                      <w:color w:val="000000"/>
                      <w:sz w:val="32"/>
                      <w:szCs w:val="32"/>
                      <w:lang w:val="en-US"/>
                    </w:rPr>
                  </w:rPrChange>
                </w:rPr>
                <w:t>.</w:t>
              </w:r>
              <w:r w:rsidRPr="0079203F">
                <w:rPr>
                  <w:lang w:val="es-ES"/>
                  <w:rPrChange w:id="7695" w:author="Rodrigo García" w:date="2017-09-29T10:08:00Z">
                    <w:rPr>
                      <w:rFonts w:ascii="Monaco" w:hAnsi="Monaco" w:cs="Monaco"/>
                      <w:color w:val="000000"/>
                      <w:sz w:val="32"/>
                      <w:szCs w:val="32"/>
                      <w:lang w:val="en-US"/>
                    </w:rPr>
                  </w:rPrChange>
                </w:rPr>
                <w:t>on</w:t>
              </w:r>
              <w:proofErr w:type="gramEnd"/>
              <w:r w:rsidRPr="0079203F">
                <w:rPr>
                  <w:b/>
                  <w:bCs/>
                  <w:lang w:val="es-ES"/>
                  <w:rPrChange w:id="7696" w:author="Rodrigo García" w:date="2017-09-29T10:08:00Z">
                    <w:rPr>
                      <w:rFonts w:ascii="Monaco" w:hAnsi="Monaco" w:cs="Monaco"/>
                      <w:b/>
                      <w:bCs/>
                      <w:color w:val="000000"/>
                      <w:sz w:val="32"/>
                      <w:szCs w:val="32"/>
                      <w:lang w:val="en-US"/>
                    </w:rPr>
                  </w:rPrChange>
                </w:rPr>
                <w:t>(</w:t>
              </w:r>
              <w:r w:rsidRPr="0079203F">
                <w:rPr>
                  <w:color w:val="4E9A06"/>
                  <w:lang w:val="es-ES"/>
                  <w:rPrChange w:id="7697" w:author="Rodrigo García" w:date="2017-09-29T10:08:00Z">
                    <w:rPr>
                      <w:rFonts w:ascii="Monaco" w:hAnsi="Monaco" w:cs="Monaco"/>
                      <w:color w:val="4E9A06"/>
                      <w:sz w:val="32"/>
                      <w:szCs w:val="32"/>
                      <w:lang w:val="en-US"/>
                    </w:rPr>
                  </w:rPrChange>
                </w:rPr>
                <w:t>"datos_evolucion_paciente"</w:t>
              </w:r>
              <w:r w:rsidRPr="0079203F">
                <w:rPr>
                  <w:b/>
                  <w:bCs/>
                  <w:lang w:val="es-ES"/>
                  <w:rPrChange w:id="7698" w:author="Rodrigo García" w:date="2017-09-29T10:08:00Z">
                    <w:rPr>
                      <w:rFonts w:ascii="Monaco" w:hAnsi="Monaco" w:cs="Monaco"/>
                      <w:b/>
                      <w:bCs/>
                      <w:color w:val="000000"/>
                      <w:sz w:val="32"/>
                      <w:szCs w:val="32"/>
                      <w:lang w:val="en-US"/>
                    </w:rPr>
                  </w:rPrChange>
                </w:rPr>
                <w:t>,</w:t>
              </w:r>
              <w:r w:rsidRPr="0079203F">
                <w:rPr>
                  <w:lang w:val="es-ES"/>
                  <w:rPrChange w:id="7699" w:author="Rodrigo García" w:date="2017-09-29T10:08:00Z">
                    <w:rPr>
                      <w:rFonts w:ascii="Monaco" w:hAnsi="Monaco" w:cs="Monaco"/>
                      <w:sz w:val="32"/>
                      <w:szCs w:val="32"/>
                      <w:lang w:val="en-US"/>
                    </w:rPr>
                  </w:rPrChange>
                </w:rPr>
                <w:t xml:space="preserve"> </w:t>
              </w:r>
              <w:r w:rsidRPr="0079203F">
                <w:rPr>
                  <w:b/>
                  <w:bCs/>
                  <w:color w:val="204A87"/>
                  <w:lang w:val="es-ES"/>
                  <w:rPrChange w:id="7700" w:author="Rodrigo García" w:date="2017-09-29T10:08:00Z">
                    <w:rPr>
                      <w:rFonts w:ascii="Monaco" w:hAnsi="Monaco" w:cs="Monaco"/>
                      <w:b/>
                      <w:bCs/>
                      <w:color w:val="204A87"/>
                      <w:sz w:val="32"/>
                      <w:szCs w:val="32"/>
                      <w:lang w:val="en-US"/>
                    </w:rPr>
                  </w:rPrChange>
                </w:rPr>
                <w:t>function</w:t>
              </w:r>
              <w:r w:rsidRPr="0079203F">
                <w:rPr>
                  <w:lang w:val="es-ES"/>
                  <w:rPrChange w:id="7701" w:author="Rodrigo García" w:date="2017-09-29T10:08:00Z">
                    <w:rPr>
                      <w:rFonts w:ascii="Monaco" w:hAnsi="Monaco" w:cs="Monaco"/>
                      <w:sz w:val="32"/>
                      <w:szCs w:val="32"/>
                      <w:lang w:val="en-US"/>
                    </w:rPr>
                  </w:rPrChange>
                </w:rPr>
                <w:t xml:space="preserve"> </w:t>
              </w:r>
              <w:r w:rsidRPr="0079203F">
                <w:rPr>
                  <w:b/>
                  <w:bCs/>
                  <w:lang w:val="es-ES"/>
                  <w:rPrChange w:id="7702" w:author="Rodrigo García" w:date="2017-09-29T10:08:00Z">
                    <w:rPr>
                      <w:rFonts w:ascii="Monaco" w:hAnsi="Monaco" w:cs="Monaco"/>
                      <w:b/>
                      <w:bCs/>
                      <w:color w:val="000000"/>
                      <w:sz w:val="32"/>
                      <w:szCs w:val="32"/>
                      <w:lang w:val="en-US"/>
                    </w:rPr>
                  </w:rPrChange>
                </w:rPr>
                <w:t>(</w:t>
              </w:r>
              <w:r w:rsidRPr="0079203F">
                <w:rPr>
                  <w:lang w:val="es-ES"/>
                  <w:rPrChange w:id="7703" w:author="Rodrigo García" w:date="2017-09-29T10:08:00Z">
                    <w:rPr>
                      <w:rFonts w:ascii="Monaco" w:hAnsi="Monaco" w:cs="Monaco"/>
                      <w:color w:val="000000"/>
                      <w:sz w:val="32"/>
                      <w:szCs w:val="32"/>
                      <w:lang w:val="en-US"/>
                    </w:rPr>
                  </w:rPrChange>
                </w:rPr>
                <w:t>max_minimo</w:t>
              </w:r>
              <w:r w:rsidRPr="0079203F">
                <w:rPr>
                  <w:b/>
                  <w:bCs/>
                  <w:lang w:val="es-ES"/>
                  <w:rPrChange w:id="7704" w:author="Rodrigo García" w:date="2017-09-29T10:08:00Z">
                    <w:rPr>
                      <w:rFonts w:ascii="Monaco" w:hAnsi="Monaco" w:cs="Monaco"/>
                      <w:b/>
                      <w:bCs/>
                      <w:color w:val="000000"/>
                      <w:sz w:val="32"/>
                      <w:szCs w:val="32"/>
                      <w:lang w:val="en-US"/>
                    </w:rPr>
                  </w:rPrChange>
                </w:rPr>
                <w:t>)</w:t>
              </w:r>
              <w:r w:rsidRPr="0079203F">
                <w:rPr>
                  <w:lang w:val="es-ES"/>
                  <w:rPrChange w:id="7705" w:author="Rodrigo García" w:date="2017-09-29T10:08:00Z">
                    <w:rPr>
                      <w:rFonts w:ascii="Monaco" w:hAnsi="Monaco" w:cs="Monaco"/>
                      <w:sz w:val="32"/>
                      <w:szCs w:val="32"/>
                      <w:lang w:val="en-US"/>
                    </w:rPr>
                  </w:rPrChange>
                </w:rPr>
                <w:t xml:space="preserve"> </w:t>
              </w:r>
              <w:r w:rsidRPr="0079203F">
                <w:rPr>
                  <w:b/>
                  <w:bCs/>
                  <w:lang w:val="es-ES"/>
                  <w:rPrChange w:id="7706" w:author="Rodrigo García" w:date="2017-09-29T10:08:00Z">
                    <w:rPr>
                      <w:rFonts w:ascii="Monaco" w:hAnsi="Monaco" w:cs="Monaco"/>
                      <w:b/>
                      <w:bCs/>
                      <w:color w:val="000000"/>
                      <w:sz w:val="32"/>
                      <w:szCs w:val="32"/>
                      <w:lang w:val="en-US"/>
                    </w:rPr>
                  </w:rPrChange>
                </w:rPr>
                <w:t>{</w:t>
              </w:r>
            </w:ins>
          </w:p>
          <w:p w14:paraId="5110316C" w14:textId="77777777" w:rsidR="00E066BD" w:rsidRPr="0079203F" w:rsidRDefault="00E066BD">
            <w:pPr>
              <w:rPr>
                <w:ins w:id="7707" w:author="Borja Gonzalez" w:date="2017-09-28T19:30:00Z"/>
                <w:lang w:val="es-ES"/>
                <w:rPrChange w:id="7708" w:author="Rodrigo García" w:date="2017-09-29T10:08:00Z">
                  <w:rPr>
                    <w:ins w:id="7709" w:author="Borja Gonzalez" w:date="2017-09-28T19:30:00Z"/>
                    <w:rFonts w:ascii="Monaco" w:hAnsi="Monaco" w:cs="Monaco"/>
                    <w:sz w:val="32"/>
                    <w:szCs w:val="32"/>
                    <w:lang w:val="en-US"/>
                  </w:rPr>
                </w:rPrChange>
              </w:rPr>
              <w:pPrChange w:id="7710" w:author="GONZALEZ DIAZ, BORJA" w:date="2017-09-29T19:26:00Z">
                <w:pPr>
                  <w:widowControl w:val="0"/>
                  <w:autoSpaceDE w:val="0"/>
                  <w:autoSpaceDN w:val="0"/>
                  <w:adjustRightInd w:val="0"/>
                </w:pPr>
              </w:pPrChange>
            </w:pPr>
          </w:p>
          <w:p w14:paraId="7544E7C1" w14:textId="77777777" w:rsidR="00E066BD" w:rsidRPr="0079203F" w:rsidRDefault="00E066BD">
            <w:pPr>
              <w:rPr>
                <w:ins w:id="7711" w:author="Borja Gonzalez" w:date="2017-09-28T19:30:00Z"/>
                <w:lang w:val="es-ES"/>
                <w:rPrChange w:id="7712" w:author="Rodrigo García" w:date="2017-09-29T10:08:00Z">
                  <w:rPr>
                    <w:ins w:id="7713" w:author="Borja Gonzalez" w:date="2017-09-28T19:30:00Z"/>
                    <w:rFonts w:ascii="Monaco" w:eastAsiaTheme="majorEastAsia" w:hAnsi="Monaco" w:cs="Monaco"/>
                    <w:color w:val="243F60" w:themeColor="accent1" w:themeShade="7F"/>
                    <w:sz w:val="32"/>
                    <w:szCs w:val="32"/>
                    <w:lang w:val="en-US"/>
                  </w:rPr>
                </w:rPrChange>
              </w:rPr>
              <w:pPrChange w:id="7714" w:author="GONZALEZ DIAZ, BORJA" w:date="2017-09-29T19:26:00Z">
                <w:pPr>
                  <w:keepNext/>
                  <w:keepLines/>
                  <w:widowControl w:val="0"/>
                  <w:autoSpaceDE w:val="0"/>
                  <w:autoSpaceDN w:val="0"/>
                  <w:adjustRightInd w:val="0"/>
                  <w:spacing w:before="200"/>
                  <w:outlineLvl w:val="4"/>
                </w:pPr>
              </w:pPrChange>
            </w:pPr>
            <w:ins w:id="7715" w:author="Borja Gonzalez" w:date="2017-09-28T19:30:00Z">
              <w:r w:rsidRPr="0079203F">
                <w:rPr>
                  <w:lang w:val="es-ES"/>
                  <w:rPrChange w:id="7716" w:author="Rodrigo García" w:date="2017-09-29T10:08:00Z">
                    <w:rPr>
                      <w:rFonts w:ascii="Monaco" w:hAnsi="Monaco" w:cs="Monaco"/>
                      <w:sz w:val="32"/>
                      <w:szCs w:val="32"/>
                      <w:lang w:val="en-US"/>
                    </w:rPr>
                  </w:rPrChange>
                </w:rPr>
                <w:t xml:space="preserve">        </w:t>
              </w:r>
              <w:r w:rsidRPr="0079203F">
                <w:rPr>
                  <w:b/>
                  <w:bCs/>
                  <w:color w:val="204A87"/>
                  <w:lang w:val="es-ES"/>
                  <w:rPrChange w:id="7717" w:author="Rodrigo García" w:date="2017-09-29T10:08:00Z">
                    <w:rPr>
                      <w:rFonts w:ascii="Monaco" w:hAnsi="Monaco" w:cs="Monaco"/>
                      <w:b/>
                      <w:bCs/>
                      <w:color w:val="204A87"/>
                      <w:sz w:val="32"/>
                      <w:szCs w:val="32"/>
                      <w:lang w:val="en-US"/>
                    </w:rPr>
                  </w:rPrChange>
                </w:rPr>
                <w:t>var</w:t>
              </w:r>
              <w:r w:rsidRPr="0079203F">
                <w:rPr>
                  <w:lang w:val="es-ES"/>
                  <w:rPrChange w:id="7718" w:author="Rodrigo García" w:date="2017-09-29T10:08:00Z">
                    <w:rPr>
                      <w:rFonts w:ascii="Monaco" w:hAnsi="Monaco" w:cs="Monaco"/>
                      <w:sz w:val="32"/>
                      <w:szCs w:val="32"/>
                      <w:lang w:val="en-US"/>
                    </w:rPr>
                  </w:rPrChange>
                </w:rPr>
                <w:t xml:space="preserve"> genero </w:t>
              </w:r>
              <w:r w:rsidRPr="0079203F">
                <w:rPr>
                  <w:b/>
                  <w:bCs/>
                  <w:color w:val="CE5C00"/>
                  <w:lang w:val="es-ES"/>
                  <w:rPrChange w:id="7719" w:author="Rodrigo García" w:date="2017-09-29T10:08:00Z">
                    <w:rPr>
                      <w:rFonts w:ascii="Monaco" w:hAnsi="Monaco" w:cs="Monaco"/>
                      <w:b/>
                      <w:bCs/>
                      <w:color w:val="CE5C00"/>
                      <w:sz w:val="32"/>
                      <w:szCs w:val="32"/>
                      <w:lang w:val="en-US"/>
                    </w:rPr>
                  </w:rPrChange>
                </w:rPr>
                <w:t>=</w:t>
              </w:r>
              <w:r w:rsidRPr="0079203F">
                <w:rPr>
                  <w:lang w:val="es-ES"/>
                  <w:rPrChange w:id="7720" w:author="Rodrigo García" w:date="2017-09-29T10:08:00Z">
                    <w:rPr>
                      <w:rFonts w:ascii="Monaco" w:hAnsi="Monaco" w:cs="Monaco"/>
                      <w:sz w:val="32"/>
                      <w:szCs w:val="32"/>
                      <w:lang w:val="en-US"/>
                    </w:rPr>
                  </w:rPrChange>
                </w:rPr>
                <w:t xml:space="preserve"> url1</w:t>
              </w:r>
              <w:r w:rsidRPr="0079203F">
                <w:rPr>
                  <w:b/>
                  <w:bCs/>
                  <w:lang w:val="es-ES"/>
                  <w:rPrChange w:id="7721" w:author="Rodrigo García" w:date="2017-09-29T10:08:00Z">
                    <w:rPr>
                      <w:rFonts w:ascii="Monaco" w:hAnsi="Monaco" w:cs="Monaco"/>
                      <w:b/>
                      <w:bCs/>
                      <w:color w:val="000000"/>
                      <w:sz w:val="32"/>
                      <w:szCs w:val="32"/>
                      <w:lang w:val="en-US"/>
                    </w:rPr>
                  </w:rPrChange>
                </w:rPr>
                <w:t>.</w:t>
              </w:r>
              <w:r w:rsidRPr="0079203F">
                <w:rPr>
                  <w:lang w:val="es-ES"/>
                  <w:rPrChange w:id="7722" w:author="Rodrigo García" w:date="2017-09-29T10:08:00Z">
                    <w:rPr>
                      <w:rFonts w:ascii="Monaco" w:hAnsi="Monaco" w:cs="Monaco"/>
                      <w:color w:val="000000"/>
                      <w:sz w:val="32"/>
                      <w:szCs w:val="32"/>
                      <w:lang w:val="en-US"/>
                    </w:rPr>
                  </w:rPrChange>
                </w:rPr>
                <w:t>searchParams</w:t>
              </w:r>
              <w:r w:rsidRPr="0079203F">
                <w:rPr>
                  <w:b/>
                  <w:bCs/>
                  <w:lang w:val="es-ES"/>
                  <w:rPrChange w:id="7723" w:author="Rodrigo García" w:date="2017-09-29T10:08:00Z">
                    <w:rPr>
                      <w:rFonts w:ascii="Monaco" w:hAnsi="Monaco" w:cs="Monaco"/>
                      <w:b/>
                      <w:bCs/>
                      <w:color w:val="000000"/>
                      <w:sz w:val="32"/>
                      <w:szCs w:val="32"/>
                      <w:lang w:val="en-US"/>
                    </w:rPr>
                  </w:rPrChange>
                </w:rPr>
                <w:t>.</w:t>
              </w:r>
              <w:r w:rsidRPr="0079203F">
                <w:rPr>
                  <w:lang w:val="es-ES"/>
                  <w:rPrChange w:id="7724" w:author="Rodrigo García" w:date="2017-09-29T10:08:00Z">
                    <w:rPr>
                      <w:rFonts w:ascii="Monaco" w:hAnsi="Monaco" w:cs="Monaco"/>
                      <w:color w:val="000000"/>
                      <w:sz w:val="32"/>
                      <w:szCs w:val="32"/>
                      <w:lang w:val="en-US"/>
                    </w:rPr>
                  </w:rPrChange>
                </w:rPr>
                <w:t>get</w:t>
              </w:r>
              <w:r w:rsidRPr="0079203F">
                <w:rPr>
                  <w:b/>
                  <w:bCs/>
                  <w:lang w:val="es-ES"/>
                  <w:rPrChange w:id="7725" w:author="Rodrigo García" w:date="2017-09-29T10:08:00Z">
                    <w:rPr>
                      <w:rFonts w:ascii="Monaco" w:hAnsi="Monaco" w:cs="Monaco"/>
                      <w:b/>
                      <w:bCs/>
                      <w:color w:val="000000"/>
                      <w:sz w:val="32"/>
                      <w:szCs w:val="32"/>
                      <w:lang w:val="en-US"/>
                    </w:rPr>
                  </w:rPrChange>
                </w:rPr>
                <w:t>(</w:t>
              </w:r>
              <w:r w:rsidRPr="0079203F">
                <w:rPr>
                  <w:color w:val="4E9A06"/>
                  <w:lang w:val="es-ES"/>
                  <w:rPrChange w:id="7726" w:author="Rodrigo García" w:date="2017-09-29T10:08:00Z">
                    <w:rPr>
                      <w:rFonts w:ascii="Monaco" w:hAnsi="Monaco" w:cs="Monaco"/>
                      <w:color w:val="4E9A06"/>
                      <w:sz w:val="32"/>
                      <w:szCs w:val="32"/>
                      <w:lang w:val="en-US"/>
                    </w:rPr>
                  </w:rPrChange>
                </w:rPr>
                <w:t>"var4"</w:t>
              </w:r>
              <w:r w:rsidRPr="0079203F">
                <w:rPr>
                  <w:b/>
                  <w:bCs/>
                  <w:lang w:val="es-ES"/>
                  <w:rPrChange w:id="7727" w:author="Rodrigo García" w:date="2017-09-29T10:08:00Z">
                    <w:rPr>
                      <w:rFonts w:ascii="Monaco" w:hAnsi="Monaco" w:cs="Monaco"/>
                      <w:b/>
                      <w:bCs/>
                      <w:color w:val="000000"/>
                      <w:sz w:val="32"/>
                      <w:szCs w:val="32"/>
                      <w:lang w:val="en-US"/>
                    </w:rPr>
                  </w:rPrChange>
                </w:rPr>
                <w:t>);</w:t>
              </w:r>
            </w:ins>
          </w:p>
          <w:p w14:paraId="6F7BCA0D" w14:textId="77777777" w:rsidR="00E066BD" w:rsidRPr="0079203F" w:rsidRDefault="00E066BD">
            <w:pPr>
              <w:rPr>
                <w:ins w:id="7728" w:author="Borja Gonzalez" w:date="2017-09-28T19:30:00Z"/>
                <w:lang w:val="es-ES"/>
                <w:rPrChange w:id="7729" w:author="Rodrigo García" w:date="2017-09-29T10:08:00Z">
                  <w:rPr>
                    <w:ins w:id="7730" w:author="Borja Gonzalez" w:date="2017-09-28T19:30:00Z"/>
                    <w:rFonts w:ascii="Monaco" w:hAnsi="Monaco" w:cs="Monaco"/>
                    <w:sz w:val="32"/>
                    <w:szCs w:val="32"/>
                    <w:lang w:val="en-US"/>
                  </w:rPr>
                </w:rPrChange>
              </w:rPr>
              <w:pPrChange w:id="7731" w:author="GONZALEZ DIAZ, BORJA" w:date="2017-09-29T19:26:00Z">
                <w:pPr>
                  <w:widowControl w:val="0"/>
                  <w:autoSpaceDE w:val="0"/>
                  <w:autoSpaceDN w:val="0"/>
                  <w:adjustRightInd w:val="0"/>
                </w:pPr>
              </w:pPrChange>
            </w:pPr>
          </w:p>
          <w:p w14:paraId="7B034723" w14:textId="77777777" w:rsidR="00E066BD" w:rsidRPr="0079203F" w:rsidRDefault="00E066BD">
            <w:pPr>
              <w:rPr>
                <w:ins w:id="7732" w:author="Borja Gonzalez" w:date="2017-09-28T19:30:00Z"/>
                <w:lang w:val="es-ES"/>
                <w:rPrChange w:id="7733" w:author="Rodrigo García" w:date="2017-09-29T10:08:00Z">
                  <w:rPr>
                    <w:ins w:id="7734" w:author="Borja Gonzalez" w:date="2017-09-28T19:30:00Z"/>
                    <w:rFonts w:ascii="Monaco" w:eastAsiaTheme="majorEastAsia" w:hAnsi="Monaco" w:cs="Monaco"/>
                    <w:color w:val="243F60" w:themeColor="accent1" w:themeShade="7F"/>
                    <w:sz w:val="32"/>
                    <w:szCs w:val="32"/>
                    <w:lang w:val="en-US"/>
                  </w:rPr>
                </w:rPrChange>
              </w:rPr>
              <w:pPrChange w:id="7735" w:author="GONZALEZ DIAZ, BORJA" w:date="2017-09-29T19:26:00Z">
                <w:pPr>
                  <w:keepNext/>
                  <w:keepLines/>
                  <w:widowControl w:val="0"/>
                  <w:autoSpaceDE w:val="0"/>
                  <w:autoSpaceDN w:val="0"/>
                  <w:adjustRightInd w:val="0"/>
                  <w:spacing w:before="200"/>
                  <w:outlineLvl w:val="4"/>
                </w:pPr>
              </w:pPrChange>
            </w:pPr>
            <w:ins w:id="7736" w:author="Borja Gonzalez" w:date="2017-09-28T19:30:00Z">
              <w:r w:rsidRPr="0079203F">
                <w:rPr>
                  <w:lang w:val="es-ES"/>
                  <w:rPrChange w:id="7737" w:author="Rodrigo García" w:date="2017-09-29T10:08:00Z">
                    <w:rPr>
                      <w:rFonts w:ascii="Monaco" w:hAnsi="Monaco" w:cs="Monaco"/>
                      <w:sz w:val="32"/>
                      <w:szCs w:val="32"/>
                      <w:lang w:val="en-US"/>
                    </w:rPr>
                  </w:rPrChange>
                </w:rPr>
                <w:t xml:space="preserve">        </w:t>
              </w:r>
              <w:r w:rsidRPr="0079203F">
                <w:rPr>
                  <w:b/>
                  <w:bCs/>
                  <w:color w:val="204A87"/>
                  <w:lang w:val="es-ES"/>
                  <w:rPrChange w:id="7738" w:author="Rodrigo García" w:date="2017-09-29T10:08:00Z">
                    <w:rPr>
                      <w:rFonts w:ascii="Monaco" w:hAnsi="Monaco" w:cs="Monaco"/>
                      <w:b/>
                      <w:bCs/>
                      <w:color w:val="204A87"/>
                      <w:sz w:val="32"/>
                      <w:szCs w:val="32"/>
                      <w:lang w:val="en-US"/>
                    </w:rPr>
                  </w:rPrChange>
                </w:rPr>
                <w:t>var</w:t>
              </w:r>
              <w:r w:rsidRPr="0079203F">
                <w:rPr>
                  <w:lang w:val="es-ES"/>
                  <w:rPrChange w:id="7739" w:author="Rodrigo García" w:date="2017-09-29T10:08:00Z">
                    <w:rPr>
                      <w:rFonts w:ascii="Monaco" w:hAnsi="Monaco" w:cs="Monaco"/>
                      <w:sz w:val="32"/>
                      <w:szCs w:val="32"/>
                      <w:lang w:val="en-US"/>
                    </w:rPr>
                  </w:rPrChange>
                </w:rPr>
                <w:t xml:space="preserve"> max </w:t>
              </w:r>
              <w:r w:rsidRPr="0079203F">
                <w:rPr>
                  <w:b/>
                  <w:bCs/>
                  <w:color w:val="CE5C00"/>
                  <w:lang w:val="es-ES"/>
                  <w:rPrChange w:id="7740" w:author="Rodrigo García" w:date="2017-09-29T10:08:00Z">
                    <w:rPr>
                      <w:rFonts w:ascii="Monaco" w:hAnsi="Monaco" w:cs="Monaco"/>
                      <w:b/>
                      <w:bCs/>
                      <w:color w:val="CE5C00"/>
                      <w:sz w:val="32"/>
                      <w:szCs w:val="32"/>
                      <w:lang w:val="en-US"/>
                    </w:rPr>
                  </w:rPrChange>
                </w:rPr>
                <w:t>=</w:t>
              </w:r>
              <w:r w:rsidRPr="0079203F">
                <w:rPr>
                  <w:lang w:val="es-ES"/>
                  <w:rPrChange w:id="7741" w:author="Rodrigo García" w:date="2017-09-29T10:08:00Z">
                    <w:rPr>
                      <w:rFonts w:ascii="Monaco" w:hAnsi="Monaco" w:cs="Monaco"/>
                      <w:sz w:val="32"/>
                      <w:szCs w:val="32"/>
                      <w:lang w:val="en-US"/>
                    </w:rPr>
                  </w:rPrChange>
                </w:rPr>
                <w:t xml:space="preserve"> </w:t>
              </w:r>
              <w:r w:rsidRPr="0079203F">
                <w:rPr>
                  <w:b/>
                  <w:bCs/>
                  <w:lang w:val="es-ES"/>
                  <w:rPrChange w:id="7742" w:author="Rodrigo García" w:date="2017-09-29T10:08:00Z">
                    <w:rPr>
                      <w:rFonts w:ascii="Monaco" w:hAnsi="Monaco" w:cs="Monaco"/>
                      <w:b/>
                      <w:bCs/>
                      <w:color w:val="000000"/>
                      <w:sz w:val="32"/>
                      <w:szCs w:val="32"/>
                      <w:lang w:val="en-US"/>
                    </w:rPr>
                  </w:rPrChange>
                </w:rPr>
                <w:t>[];</w:t>
              </w:r>
            </w:ins>
          </w:p>
          <w:p w14:paraId="47CCF1A4" w14:textId="77777777" w:rsidR="00E066BD" w:rsidRPr="0079203F" w:rsidRDefault="00E066BD">
            <w:pPr>
              <w:rPr>
                <w:ins w:id="7743" w:author="Borja Gonzalez" w:date="2017-09-28T19:30:00Z"/>
                <w:lang w:val="es-ES"/>
                <w:rPrChange w:id="7744" w:author="Rodrigo García" w:date="2017-09-29T10:08:00Z">
                  <w:rPr>
                    <w:ins w:id="7745" w:author="Borja Gonzalez" w:date="2017-09-28T19:30:00Z"/>
                    <w:rFonts w:ascii="Monaco" w:eastAsiaTheme="majorEastAsia" w:hAnsi="Monaco" w:cs="Monaco"/>
                    <w:color w:val="243F60" w:themeColor="accent1" w:themeShade="7F"/>
                    <w:sz w:val="32"/>
                    <w:szCs w:val="32"/>
                    <w:lang w:val="en-US"/>
                  </w:rPr>
                </w:rPrChange>
              </w:rPr>
              <w:pPrChange w:id="7746" w:author="GONZALEZ DIAZ, BORJA" w:date="2017-09-29T19:26:00Z">
                <w:pPr>
                  <w:keepNext/>
                  <w:keepLines/>
                  <w:widowControl w:val="0"/>
                  <w:autoSpaceDE w:val="0"/>
                  <w:autoSpaceDN w:val="0"/>
                  <w:adjustRightInd w:val="0"/>
                  <w:spacing w:before="200"/>
                  <w:outlineLvl w:val="4"/>
                </w:pPr>
              </w:pPrChange>
            </w:pPr>
            <w:ins w:id="7747" w:author="Borja Gonzalez" w:date="2017-09-28T19:30:00Z">
              <w:r w:rsidRPr="0079203F">
                <w:rPr>
                  <w:lang w:val="es-ES"/>
                  <w:rPrChange w:id="7748" w:author="Rodrigo García" w:date="2017-09-29T10:08:00Z">
                    <w:rPr>
                      <w:rFonts w:ascii="Monaco" w:hAnsi="Monaco" w:cs="Monaco"/>
                      <w:sz w:val="32"/>
                      <w:szCs w:val="32"/>
                      <w:lang w:val="en-US"/>
                    </w:rPr>
                  </w:rPrChange>
                </w:rPr>
                <w:t xml:space="preserve">        </w:t>
              </w:r>
              <w:r w:rsidRPr="0079203F">
                <w:rPr>
                  <w:b/>
                  <w:bCs/>
                  <w:color w:val="204A87"/>
                  <w:lang w:val="es-ES"/>
                  <w:rPrChange w:id="7749" w:author="Rodrigo García" w:date="2017-09-29T10:08:00Z">
                    <w:rPr>
                      <w:rFonts w:ascii="Monaco" w:hAnsi="Monaco" w:cs="Monaco"/>
                      <w:b/>
                      <w:bCs/>
                      <w:color w:val="204A87"/>
                      <w:sz w:val="32"/>
                      <w:szCs w:val="32"/>
                      <w:lang w:val="en-US"/>
                    </w:rPr>
                  </w:rPrChange>
                </w:rPr>
                <w:t>var</w:t>
              </w:r>
              <w:r w:rsidRPr="0079203F">
                <w:rPr>
                  <w:lang w:val="es-ES"/>
                  <w:rPrChange w:id="7750" w:author="Rodrigo García" w:date="2017-09-29T10:08:00Z">
                    <w:rPr>
                      <w:rFonts w:ascii="Monaco" w:hAnsi="Monaco" w:cs="Monaco"/>
                      <w:sz w:val="32"/>
                      <w:szCs w:val="32"/>
                      <w:lang w:val="en-US"/>
                    </w:rPr>
                  </w:rPrChange>
                </w:rPr>
                <w:t xml:space="preserve"> max_max </w:t>
              </w:r>
              <w:r w:rsidRPr="0079203F">
                <w:rPr>
                  <w:b/>
                  <w:bCs/>
                  <w:color w:val="CE5C00"/>
                  <w:lang w:val="es-ES"/>
                  <w:rPrChange w:id="7751" w:author="Rodrigo García" w:date="2017-09-29T10:08:00Z">
                    <w:rPr>
                      <w:rFonts w:ascii="Monaco" w:hAnsi="Monaco" w:cs="Monaco"/>
                      <w:b/>
                      <w:bCs/>
                      <w:color w:val="CE5C00"/>
                      <w:sz w:val="32"/>
                      <w:szCs w:val="32"/>
                      <w:lang w:val="en-US"/>
                    </w:rPr>
                  </w:rPrChange>
                </w:rPr>
                <w:t>=</w:t>
              </w:r>
              <w:r w:rsidRPr="0079203F">
                <w:rPr>
                  <w:lang w:val="es-ES"/>
                  <w:rPrChange w:id="7752" w:author="Rodrigo García" w:date="2017-09-29T10:08:00Z">
                    <w:rPr>
                      <w:rFonts w:ascii="Monaco" w:hAnsi="Monaco" w:cs="Monaco"/>
                      <w:sz w:val="32"/>
                      <w:szCs w:val="32"/>
                      <w:lang w:val="en-US"/>
                    </w:rPr>
                  </w:rPrChange>
                </w:rPr>
                <w:t xml:space="preserve"> </w:t>
              </w:r>
              <w:r w:rsidRPr="0079203F">
                <w:rPr>
                  <w:b/>
                  <w:bCs/>
                  <w:lang w:val="es-ES"/>
                  <w:rPrChange w:id="7753" w:author="Rodrigo García" w:date="2017-09-29T10:08:00Z">
                    <w:rPr>
                      <w:rFonts w:ascii="Monaco" w:hAnsi="Monaco" w:cs="Monaco"/>
                      <w:b/>
                      <w:bCs/>
                      <w:color w:val="000000"/>
                      <w:sz w:val="32"/>
                      <w:szCs w:val="32"/>
                      <w:lang w:val="en-US"/>
                    </w:rPr>
                  </w:rPrChange>
                </w:rPr>
                <w:t>[];</w:t>
              </w:r>
            </w:ins>
          </w:p>
          <w:p w14:paraId="1C5EF806" w14:textId="77777777" w:rsidR="00E066BD" w:rsidRPr="0079203F" w:rsidRDefault="00E066BD">
            <w:pPr>
              <w:rPr>
                <w:ins w:id="7754" w:author="Borja Gonzalez" w:date="2017-09-28T19:30:00Z"/>
                <w:lang w:val="es-ES"/>
                <w:rPrChange w:id="7755" w:author="Rodrigo García" w:date="2017-09-29T10:08:00Z">
                  <w:rPr>
                    <w:ins w:id="7756" w:author="Borja Gonzalez" w:date="2017-09-28T19:30:00Z"/>
                    <w:rFonts w:ascii="Monaco" w:eastAsiaTheme="majorEastAsia" w:hAnsi="Monaco" w:cs="Monaco"/>
                    <w:color w:val="243F60" w:themeColor="accent1" w:themeShade="7F"/>
                    <w:sz w:val="32"/>
                    <w:szCs w:val="32"/>
                    <w:lang w:val="en-US"/>
                  </w:rPr>
                </w:rPrChange>
              </w:rPr>
              <w:pPrChange w:id="7757" w:author="GONZALEZ DIAZ, BORJA" w:date="2017-09-29T19:26:00Z">
                <w:pPr>
                  <w:keepNext/>
                  <w:keepLines/>
                  <w:widowControl w:val="0"/>
                  <w:autoSpaceDE w:val="0"/>
                  <w:autoSpaceDN w:val="0"/>
                  <w:adjustRightInd w:val="0"/>
                  <w:spacing w:before="200"/>
                  <w:outlineLvl w:val="4"/>
                </w:pPr>
              </w:pPrChange>
            </w:pPr>
            <w:ins w:id="7758" w:author="Borja Gonzalez" w:date="2017-09-28T19:30:00Z">
              <w:r w:rsidRPr="0079203F">
                <w:rPr>
                  <w:lang w:val="es-ES"/>
                  <w:rPrChange w:id="7759" w:author="Rodrigo García" w:date="2017-09-29T10:08:00Z">
                    <w:rPr>
                      <w:rFonts w:ascii="Monaco" w:hAnsi="Monaco" w:cs="Monaco"/>
                      <w:sz w:val="32"/>
                      <w:szCs w:val="32"/>
                      <w:lang w:val="en-US"/>
                    </w:rPr>
                  </w:rPrChange>
                </w:rPr>
                <w:t xml:space="preserve">        </w:t>
              </w:r>
              <w:r w:rsidRPr="0079203F">
                <w:rPr>
                  <w:b/>
                  <w:bCs/>
                  <w:color w:val="204A87"/>
                  <w:lang w:val="es-ES"/>
                  <w:rPrChange w:id="7760" w:author="Rodrigo García" w:date="2017-09-29T10:08:00Z">
                    <w:rPr>
                      <w:rFonts w:ascii="Monaco" w:hAnsi="Monaco" w:cs="Monaco"/>
                      <w:b/>
                      <w:bCs/>
                      <w:color w:val="204A87"/>
                      <w:sz w:val="32"/>
                      <w:szCs w:val="32"/>
                      <w:lang w:val="en-US"/>
                    </w:rPr>
                  </w:rPrChange>
                </w:rPr>
                <w:t>var</w:t>
              </w:r>
              <w:r w:rsidRPr="0079203F">
                <w:rPr>
                  <w:lang w:val="es-ES"/>
                  <w:rPrChange w:id="7761" w:author="Rodrigo García" w:date="2017-09-29T10:08:00Z">
                    <w:rPr>
                      <w:rFonts w:ascii="Monaco" w:hAnsi="Monaco" w:cs="Monaco"/>
                      <w:sz w:val="32"/>
                      <w:szCs w:val="32"/>
                      <w:lang w:val="en-US"/>
                    </w:rPr>
                  </w:rPrChange>
                </w:rPr>
                <w:t xml:space="preserve"> max_min </w:t>
              </w:r>
              <w:r w:rsidRPr="0079203F">
                <w:rPr>
                  <w:b/>
                  <w:bCs/>
                  <w:color w:val="CE5C00"/>
                  <w:lang w:val="es-ES"/>
                  <w:rPrChange w:id="7762" w:author="Rodrigo García" w:date="2017-09-29T10:08:00Z">
                    <w:rPr>
                      <w:rFonts w:ascii="Monaco" w:hAnsi="Monaco" w:cs="Monaco"/>
                      <w:b/>
                      <w:bCs/>
                      <w:color w:val="CE5C00"/>
                      <w:sz w:val="32"/>
                      <w:szCs w:val="32"/>
                      <w:lang w:val="en-US"/>
                    </w:rPr>
                  </w:rPrChange>
                </w:rPr>
                <w:t>=</w:t>
              </w:r>
              <w:r w:rsidRPr="0079203F">
                <w:rPr>
                  <w:lang w:val="es-ES"/>
                  <w:rPrChange w:id="7763" w:author="Rodrigo García" w:date="2017-09-29T10:08:00Z">
                    <w:rPr>
                      <w:rFonts w:ascii="Monaco" w:hAnsi="Monaco" w:cs="Monaco"/>
                      <w:sz w:val="32"/>
                      <w:szCs w:val="32"/>
                      <w:lang w:val="en-US"/>
                    </w:rPr>
                  </w:rPrChange>
                </w:rPr>
                <w:t xml:space="preserve"> </w:t>
              </w:r>
              <w:r w:rsidRPr="0079203F">
                <w:rPr>
                  <w:b/>
                  <w:bCs/>
                  <w:lang w:val="es-ES"/>
                  <w:rPrChange w:id="7764" w:author="Rodrigo García" w:date="2017-09-29T10:08:00Z">
                    <w:rPr>
                      <w:rFonts w:ascii="Monaco" w:hAnsi="Monaco" w:cs="Monaco"/>
                      <w:b/>
                      <w:bCs/>
                      <w:color w:val="000000"/>
                      <w:sz w:val="32"/>
                      <w:szCs w:val="32"/>
                      <w:lang w:val="en-US"/>
                    </w:rPr>
                  </w:rPrChange>
                </w:rPr>
                <w:t>[];</w:t>
              </w:r>
            </w:ins>
          </w:p>
          <w:p w14:paraId="025DB0AF" w14:textId="77777777" w:rsidR="00E066BD" w:rsidRPr="0079203F" w:rsidRDefault="00E066BD">
            <w:pPr>
              <w:rPr>
                <w:ins w:id="7765" w:author="Borja Gonzalez" w:date="2017-09-28T19:30:00Z"/>
                <w:lang w:val="es-ES"/>
                <w:rPrChange w:id="7766" w:author="Rodrigo García" w:date="2017-09-29T10:08:00Z">
                  <w:rPr>
                    <w:ins w:id="7767" w:author="Borja Gonzalez" w:date="2017-09-28T19:30:00Z"/>
                    <w:rFonts w:ascii="Monaco" w:eastAsiaTheme="majorEastAsia" w:hAnsi="Monaco" w:cs="Monaco"/>
                    <w:color w:val="243F60" w:themeColor="accent1" w:themeShade="7F"/>
                    <w:sz w:val="32"/>
                    <w:szCs w:val="32"/>
                    <w:lang w:val="en-US"/>
                  </w:rPr>
                </w:rPrChange>
              </w:rPr>
              <w:pPrChange w:id="7768" w:author="GONZALEZ DIAZ, BORJA" w:date="2017-09-29T19:26:00Z">
                <w:pPr>
                  <w:keepNext/>
                  <w:keepLines/>
                  <w:widowControl w:val="0"/>
                  <w:autoSpaceDE w:val="0"/>
                  <w:autoSpaceDN w:val="0"/>
                  <w:adjustRightInd w:val="0"/>
                  <w:spacing w:before="200"/>
                  <w:outlineLvl w:val="4"/>
                </w:pPr>
              </w:pPrChange>
            </w:pPr>
            <w:ins w:id="7769" w:author="Borja Gonzalez" w:date="2017-09-28T19:30:00Z">
              <w:r w:rsidRPr="0079203F">
                <w:rPr>
                  <w:lang w:val="es-ES"/>
                  <w:rPrChange w:id="7770" w:author="Rodrigo García" w:date="2017-09-29T10:08:00Z">
                    <w:rPr>
                      <w:rFonts w:ascii="Monaco" w:hAnsi="Monaco" w:cs="Monaco"/>
                      <w:sz w:val="32"/>
                      <w:szCs w:val="32"/>
                      <w:lang w:val="en-US"/>
                    </w:rPr>
                  </w:rPrChange>
                </w:rPr>
                <w:t xml:space="preserve">        </w:t>
              </w:r>
              <w:r w:rsidRPr="0079203F">
                <w:rPr>
                  <w:b/>
                  <w:bCs/>
                  <w:color w:val="204A87"/>
                  <w:lang w:val="es-ES"/>
                  <w:rPrChange w:id="7771" w:author="Rodrigo García" w:date="2017-09-29T10:08:00Z">
                    <w:rPr>
                      <w:rFonts w:ascii="Monaco" w:hAnsi="Monaco" w:cs="Monaco"/>
                      <w:b/>
                      <w:bCs/>
                      <w:color w:val="204A87"/>
                      <w:sz w:val="32"/>
                      <w:szCs w:val="32"/>
                      <w:lang w:val="en-US"/>
                    </w:rPr>
                  </w:rPrChange>
                </w:rPr>
                <w:t>var</w:t>
              </w:r>
              <w:r w:rsidRPr="0079203F">
                <w:rPr>
                  <w:lang w:val="es-ES"/>
                  <w:rPrChange w:id="7772" w:author="Rodrigo García" w:date="2017-09-29T10:08:00Z">
                    <w:rPr>
                      <w:rFonts w:ascii="Monaco" w:hAnsi="Monaco" w:cs="Monaco"/>
                      <w:sz w:val="32"/>
                      <w:szCs w:val="32"/>
                      <w:lang w:val="en-US"/>
                    </w:rPr>
                  </w:rPrChange>
                </w:rPr>
                <w:t xml:space="preserve"> min </w:t>
              </w:r>
              <w:r w:rsidRPr="0079203F">
                <w:rPr>
                  <w:b/>
                  <w:bCs/>
                  <w:color w:val="CE5C00"/>
                  <w:lang w:val="es-ES"/>
                  <w:rPrChange w:id="7773" w:author="Rodrigo García" w:date="2017-09-29T10:08:00Z">
                    <w:rPr>
                      <w:rFonts w:ascii="Monaco" w:hAnsi="Monaco" w:cs="Monaco"/>
                      <w:b/>
                      <w:bCs/>
                      <w:color w:val="CE5C00"/>
                      <w:sz w:val="32"/>
                      <w:szCs w:val="32"/>
                      <w:lang w:val="en-US"/>
                    </w:rPr>
                  </w:rPrChange>
                </w:rPr>
                <w:t>=</w:t>
              </w:r>
              <w:r w:rsidRPr="0079203F">
                <w:rPr>
                  <w:lang w:val="es-ES"/>
                  <w:rPrChange w:id="7774" w:author="Rodrigo García" w:date="2017-09-29T10:08:00Z">
                    <w:rPr>
                      <w:rFonts w:ascii="Monaco" w:hAnsi="Monaco" w:cs="Monaco"/>
                      <w:sz w:val="32"/>
                      <w:szCs w:val="32"/>
                      <w:lang w:val="en-US"/>
                    </w:rPr>
                  </w:rPrChange>
                </w:rPr>
                <w:t xml:space="preserve"> </w:t>
              </w:r>
              <w:r w:rsidRPr="0079203F">
                <w:rPr>
                  <w:b/>
                  <w:bCs/>
                  <w:lang w:val="es-ES"/>
                  <w:rPrChange w:id="7775" w:author="Rodrigo García" w:date="2017-09-29T10:08:00Z">
                    <w:rPr>
                      <w:rFonts w:ascii="Monaco" w:hAnsi="Monaco" w:cs="Monaco"/>
                      <w:b/>
                      <w:bCs/>
                      <w:color w:val="000000"/>
                      <w:sz w:val="32"/>
                      <w:szCs w:val="32"/>
                      <w:lang w:val="en-US"/>
                    </w:rPr>
                  </w:rPrChange>
                </w:rPr>
                <w:t>[];</w:t>
              </w:r>
            </w:ins>
          </w:p>
          <w:p w14:paraId="5F4FED62" w14:textId="77777777" w:rsidR="00E066BD" w:rsidRPr="0079203F" w:rsidRDefault="00E066BD">
            <w:pPr>
              <w:rPr>
                <w:ins w:id="7776" w:author="Borja Gonzalez" w:date="2017-09-28T19:30:00Z"/>
                <w:lang w:val="es-ES"/>
                <w:rPrChange w:id="7777" w:author="Rodrigo García" w:date="2017-09-29T10:08:00Z">
                  <w:rPr>
                    <w:ins w:id="7778" w:author="Borja Gonzalez" w:date="2017-09-28T19:30:00Z"/>
                    <w:rFonts w:ascii="Monaco" w:eastAsiaTheme="majorEastAsia" w:hAnsi="Monaco" w:cs="Monaco"/>
                    <w:color w:val="243F60" w:themeColor="accent1" w:themeShade="7F"/>
                    <w:sz w:val="32"/>
                    <w:szCs w:val="32"/>
                    <w:lang w:val="en-US"/>
                  </w:rPr>
                </w:rPrChange>
              </w:rPr>
              <w:pPrChange w:id="7779" w:author="GONZALEZ DIAZ, BORJA" w:date="2017-09-29T19:26:00Z">
                <w:pPr>
                  <w:keepNext/>
                  <w:keepLines/>
                  <w:widowControl w:val="0"/>
                  <w:autoSpaceDE w:val="0"/>
                  <w:autoSpaceDN w:val="0"/>
                  <w:adjustRightInd w:val="0"/>
                  <w:spacing w:before="200"/>
                  <w:outlineLvl w:val="4"/>
                </w:pPr>
              </w:pPrChange>
            </w:pPr>
            <w:ins w:id="7780" w:author="Borja Gonzalez" w:date="2017-09-28T19:30:00Z">
              <w:r w:rsidRPr="0079203F">
                <w:rPr>
                  <w:lang w:val="es-ES"/>
                  <w:rPrChange w:id="7781" w:author="Rodrigo García" w:date="2017-09-29T10:08:00Z">
                    <w:rPr>
                      <w:rFonts w:ascii="Monaco" w:hAnsi="Monaco" w:cs="Monaco"/>
                      <w:sz w:val="32"/>
                      <w:szCs w:val="32"/>
                      <w:lang w:val="en-US"/>
                    </w:rPr>
                  </w:rPrChange>
                </w:rPr>
                <w:t xml:space="preserve">        </w:t>
              </w:r>
              <w:r w:rsidRPr="0079203F">
                <w:rPr>
                  <w:b/>
                  <w:bCs/>
                  <w:color w:val="204A87"/>
                  <w:lang w:val="es-ES"/>
                  <w:rPrChange w:id="7782" w:author="Rodrigo García" w:date="2017-09-29T10:08:00Z">
                    <w:rPr>
                      <w:rFonts w:ascii="Monaco" w:hAnsi="Monaco" w:cs="Monaco"/>
                      <w:b/>
                      <w:bCs/>
                      <w:color w:val="204A87"/>
                      <w:sz w:val="32"/>
                      <w:szCs w:val="32"/>
                      <w:lang w:val="en-US"/>
                    </w:rPr>
                  </w:rPrChange>
                </w:rPr>
                <w:t>var</w:t>
              </w:r>
              <w:r w:rsidRPr="0079203F">
                <w:rPr>
                  <w:lang w:val="es-ES"/>
                  <w:rPrChange w:id="7783" w:author="Rodrigo García" w:date="2017-09-29T10:08:00Z">
                    <w:rPr>
                      <w:rFonts w:ascii="Monaco" w:hAnsi="Monaco" w:cs="Monaco"/>
                      <w:sz w:val="32"/>
                      <w:szCs w:val="32"/>
                      <w:lang w:val="en-US"/>
                    </w:rPr>
                  </w:rPrChange>
                </w:rPr>
                <w:t xml:space="preserve"> min_max </w:t>
              </w:r>
              <w:r w:rsidRPr="0079203F">
                <w:rPr>
                  <w:b/>
                  <w:bCs/>
                  <w:color w:val="CE5C00"/>
                  <w:lang w:val="es-ES"/>
                  <w:rPrChange w:id="7784" w:author="Rodrigo García" w:date="2017-09-29T10:08:00Z">
                    <w:rPr>
                      <w:rFonts w:ascii="Monaco" w:hAnsi="Monaco" w:cs="Monaco"/>
                      <w:b/>
                      <w:bCs/>
                      <w:color w:val="CE5C00"/>
                      <w:sz w:val="32"/>
                      <w:szCs w:val="32"/>
                      <w:lang w:val="en-US"/>
                    </w:rPr>
                  </w:rPrChange>
                </w:rPr>
                <w:t>=</w:t>
              </w:r>
              <w:r w:rsidRPr="0079203F">
                <w:rPr>
                  <w:lang w:val="es-ES"/>
                  <w:rPrChange w:id="7785" w:author="Rodrigo García" w:date="2017-09-29T10:08:00Z">
                    <w:rPr>
                      <w:rFonts w:ascii="Monaco" w:hAnsi="Monaco" w:cs="Monaco"/>
                      <w:sz w:val="32"/>
                      <w:szCs w:val="32"/>
                      <w:lang w:val="en-US"/>
                    </w:rPr>
                  </w:rPrChange>
                </w:rPr>
                <w:t xml:space="preserve"> </w:t>
              </w:r>
              <w:r w:rsidRPr="0079203F">
                <w:rPr>
                  <w:b/>
                  <w:bCs/>
                  <w:lang w:val="es-ES"/>
                  <w:rPrChange w:id="7786" w:author="Rodrigo García" w:date="2017-09-29T10:08:00Z">
                    <w:rPr>
                      <w:rFonts w:ascii="Monaco" w:hAnsi="Monaco" w:cs="Monaco"/>
                      <w:b/>
                      <w:bCs/>
                      <w:color w:val="000000"/>
                      <w:sz w:val="32"/>
                      <w:szCs w:val="32"/>
                      <w:lang w:val="en-US"/>
                    </w:rPr>
                  </w:rPrChange>
                </w:rPr>
                <w:t>[];</w:t>
              </w:r>
            </w:ins>
          </w:p>
          <w:p w14:paraId="1852B135" w14:textId="77777777" w:rsidR="00E066BD" w:rsidRPr="0079203F" w:rsidRDefault="00E066BD">
            <w:pPr>
              <w:rPr>
                <w:ins w:id="7787" w:author="Borja Gonzalez" w:date="2017-09-28T19:30:00Z"/>
                <w:lang w:val="es-ES"/>
                <w:rPrChange w:id="7788" w:author="Rodrigo García" w:date="2017-09-29T10:08:00Z">
                  <w:rPr>
                    <w:ins w:id="7789" w:author="Borja Gonzalez" w:date="2017-09-28T19:30:00Z"/>
                    <w:rFonts w:ascii="Monaco" w:eastAsiaTheme="majorEastAsia" w:hAnsi="Monaco" w:cs="Monaco"/>
                    <w:color w:val="243F60" w:themeColor="accent1" w:themeShade="7F"/>
                    <w:sz w:val="32"/>
                    <w:szCs w:val="32"/>
                    <w:lang w:val="en-US"/>
                  </w:rPr>
                </w:rPrChange>
              </w:rPr>
              <w:pPrChange w:id="7790" w:author="GONZALEZ DIAZ, BORJA" w:date="2017-09-29T19:26:00Z">
                <w:pPr>
                  <w:keepNext/>
                  <w:keepLines/>
                  <w:widowControl w:val="0"/>
                  <w:autoSpaceDE w:val="0"/>
                  <w:autoSpaceDN w:val="0"/>
                  <w:adjustRightInd w:val="0"/>
                  <w:spacing w:before="200"/>
                  <w:outlineLvl w:val="4"/>
                </w:pPr>
              </w:pPrChange>
            </w:pPr>
            <w:ins w:id="7791" w:author="Borja Gonzalez" w:date="2017-09-28T19:30:00Z">
              <w:r w:rsidRPr="0079203F">
                <w:rPr>
                  <w:lang w:val="es-ES"/>
                  <w:rPrChange w:id="7792" w:author="Rodrigo García" w:date="2017-09-29T10:08:00Z">
                    <w:rPr>
                      <w:rFonts w:ascii="Monaco" w:hAnsi="Monaco" w:cs="Monaco"/>
                      <w:sz w:val="32"/>
                      <w:szCs w:val="32"/>
                      <w:lang w:val="en-US"/>
                    </w:rPr>
                  </w:rPrChange>
                </w:rPr>
                <w:t xml:space="preserve">        </w:t>
              </w:r>
              <w:r w:rsidRPr="0079203F">
                <w:rPr>
                  <w:b/>
                  <w:bCs/>
                  <w:color w:val="204A87"/>
                  <w:lang w:val="es-ES"/>
                  <w:rPrChange w:id="7793" w:author="Rodrigo García" w:date="2017-09-29T10:08:00Z">
                    <w:rPr>
                      <w:rFonts w:ascii="Monaco" w:hAnsi="Monaco" w:cs="Monaco"/>
                      <w:b/>
                      <w:bCs/>
                      <w:color w:val="204A87"/>
                      <w:sz w:val="32"/>
                      <w:szCs w:val="32"/>
                      <w:lang w:val="en-US"/>
                    </w:rPr>
                  </w:rPrChange>
                </w:rPr>
                <w:t>var</w:t>
              </w:r>
              <w:r w:rsidRPr="0079203F">
                <w:rPr>
                  <w:lang w:val="es-ES"/>
                  <w:rPrChange w:id="7794" w:author="Rodrigo García" w:date="2017-09-29T10:08:00Z">
                    <w:rPr>
                      <w:rFonts w:ascii="Monaco" w:hAnsi="Monaco" w:cs="Monaco"/>
                      <w:sz w:val="32"/>
                      <w:szCs w:val="32"/>
                      <w:lang w:val="en-US"/>
                    </w:rPr>
                  </w:rPrChange>
                </w:rPr>
                <w:t xml:space="preserve"> min_min </w:t>
              </w:r>
              <w:r w:rsidRPr="0079203F">
                <w:rPr>
                  <w:b/>
                  <w:bCs/>
                  <w:color w:val="CE5C00"/>
                  <w:lang w:val="es-ES"/>
                  <w:rPrChange w:id="7795" w:author="Rodrigo García" w:date="2017-09-29T10:08:00Z">
                    <w:rPr>
                      <w:rFonts w:ascii="Monaco" w:hAnsi="Monaco" w:cs="Monaco"/>
                      <w:b/>
                      <w:bCs/>
                      <w:color w:val="CE5C00"/>
                      <w:sz w:val="32"/>
                      <w:szCs w:val="32"/>
                      <w:lang w:val="en-US"/>
                    </w:rPr>
                  </w:rPrChange>
                </w:rPr>
                <w:t>=</w:t>
              </w:r>
              <w:r w:rsidRPr="0079203F">
                <w:rPr>
                  <w:lang w:val="es-ES"/>
                  <w:rPrChange w:id="7796" w:author="Rodrigo García" w:date="2017-09-29T10:08:00Z">
                    <w:rPr>
                      <w:rFonts w:ascii="Monaco" w:hAnsi="Monaco" w:cs="Monaco"/>
                      <w:sz w:val="32"/>
                      <w:szCs w:val="32"/>
                      <w:lang w:val="en-US"/>
                    </w:rPr>
                  </w:rPrChange>
                </w:rPr>
                <w:t xml:space="preserve"> </w:t>
              </w:r>
              <w:r w:rsidRPr="0079203F">
                <w:rPr>
                  <w:b/>
                  <w:bCs/>
                  <w:lang w:val="es-ES"/>
                  <w:rPrChange w:id="7797" w:author="Rodrigo García" w:date="2017-09-29T10:08:00Z">
                    <w:rPr>
                      <w:rFonts w:ascii="Monaco" w:hAnsi="Monaco" w:cs="Monaco"/>
                      <w:b/>
                      <w:bCs/>
                      <w:color w:val="000000"/>
                      <w:sz w:val="32"/>
                      <w:szCs w:val="32"/>
                      <w:lang w:val="en-US"/>
                    </w:rPr>
                  </w:rPrChange>
                </w:rPr>
                <w:t>[];</w:t>
              </w:r>
            </w:ins>
          </w:p>
          <w:p w14:paraId="3764F840" w14:textId="77777777" w:rsidR="00E066BD" w:rsidRPr="00E066BD" w:rsidRDefault="00E066BD">
            <w:pPr>
              <w:rPr>
                <w:ins w:id="7798" w:author="Borja Gonzalez" w:date="2017-09-28T19:30:00Z"/>
                <w:lang w:val="en-US"/>
                <w:rPrChange w:id="7799" w:author="Borja Gonzalez" w:date="2017-09-28T19:30:00Z">
                  <w:rPr>
                    <w:ins w:id="7800" w:author="Borja Gonzalez" w:date="2017-09-28T19:30:00Z"/>
                    <w:rFonts w:ascii="Monaco" w:eastAsiaTheme="majorEastAsia" w:hAnsi="Monaco" w:cs="Monaco"/>
                    <w:color w:val="243F60" w:themeColor="accent1" w:themeShade="7F"/>
                    <w:sz w:val="32"/>
                    <w:szCs w:val="32"/>
                    <w:lang w:val="en-US"/>
                  </w:rPr>
                </w:rPrChange>
              </w:rPr>
              <w:pPrChange w:id="7801" w:author="GONZALEZ DIAZ, BORJA" w:date="2017-09-29T19:26:00Z">
                <w:pPr>
                  <w:keepNext/>
                  <w:keepLines/>
                  <w:widowControl w:val="0"/>
                  <w:autoSpaceDE w:val="0"/>
                  <w:autoSpaceDN w:val="0"/>
                  <w:adjustRightInd w:val="0"/>
                  <w:spacing w:before="200"/>
                  <w:outlineLvl w:val="4"/>
                </w:pPr>
              </w:pPrChange>
            </w:pPr>
            <w:ins w:id="7802" w:author="Borja Gonzalez" w:date="2017-09-28T19:30:00Z">
              <w:r w:rsidRPr="0079203F">
                <w:rPr>
                  <w:lang w:val="es-ES"/>
                  <w:rPrChange w:id="7803" w:author="Rodrigo García" w:date="2017-09-29T10:08:00Z">
                    <w:rPr>
                      <w:rFonts w:ascii="Monaco" w:hAnsi="Monaco" w:cs="Monaco"/>
                      <w:sz w:val="32"/>
                      <w:szCs w:val="32"/>
                      <w:lang w:val="en-US"/>
                    </w:rPr>
                  </w:rPrChange>
                </w:rPr>
                <w:t xml:space="preserve">        </w:t>
              </w:r>
              <w:r w:rsidRPr="00E066BD">
                <w:rPr>
                  <w:b/>
                  <w:bCs/>
                  <w:color w:val="204A87"/>
                  <w:lang w:val="en-US"/>
                  <w:rPrChange w:id="7804" w:author="Borja Gonzalez" w:date="2017-09-28T19:30:00Z">
                    <w:rPr>
                      <w:rFonts w:ascii="Monaco" w:hAnsi="Monaco" w:cs="Monaco"/>
                      <w:b/>
                      <w:bCs/>
                      <w:color w:val="204A87"/>
                      <w:sz w:val="32"/>
                      <w:szCs w:val="32"/>
                      <w:lang w:val="en-US"/>
                    </w:rPr>
                  </w:rPrChange>
                </w:rPr>
                <w:t>var</w:t>
              </w:r>
              <w:r w:rsidRPr="00E066BD">
                <w:rPr>
                  <w:lang w:val="en-US"/>
                  <w:rPrChange w:id="7805" w:author="Borja Gonzalez" w:date="2017-09-28T19:30:00Z">
                    <w:rPr>
                      <w:rFonts w:ascii="Monaco" w:hAnsi="Monaco" w:cs="Monaco"/>
                      <w:sz w:val="32"/>
                      <w:szCs w:val="32"/>
                      <w:lang w:val="en-US"/>
                    </w:rPr>
                  </w:rPrChange>
                </w:rPr>
                <w:t xml:space="preserve"> fecha </w:t>
              </w:r>
              <w:r w:rsidRPr="00E066BD">
                <w:rPr>
                  <w:b/>
                  <w:bCs/>
                  <w:color w:val="CE5C00"/>
                  <w:lang w:val="en-US"/>
                  <w:rPrChange w:id="7806" w:author="Borja Gonzalez" w:date="2017-09-28T19:30:00Z">
                    <w:rPr>
                      <w:rFonts w:ascii="Monaco" w:hAnsi="Monaco" w:cs="Monaco"/>
                      <w:b/>
                      <w:bCs/>
                      <w:color w:val="CE5C00"/>
                      <w:sz w:val="32"/>
                      <w:szCs w:val="32"/>
                      <w:lang w:val="en-US"/>
                    </w:rPr>
                  </w:rPrChange>
                </w:rPr>
                <w:t>=</w:t>
              </w:r>
              <w:r w:rsidRPr="00E066BD">
                <w:rPr>
                  <w:lang w:val="en-US"/>
                  <w:rPrChange w:id="7807" w:author="Borja Gonzalez" w:date="2017-09-28T19:30:00Z">
                    <w:rPr>
                      <w:rFonts w:ascii="Monaco" w:hAnsi="Monaco" w:cs="Monaco"/>
                      <w:sz w:val="32"/>
                      <w:szCs w:val="32"/>
                      <w:lang w:val="en-US"/>
                    </w:rPr>
                  </w:rPrChange>
                </w:rPr>
                <w:t xml:space="preserve"> </w:t>
              </w:r>
              <w:r w:rsidRPr="00E066BD">
                <w:rPr>
                  <w:b/>
                  <w:bCs/>
                  <w:lang w:val="en-US"/>
                  <w:rPrChange w:id="7808" w:author="Borja Gonzalez" w:date="2017-09-28T19:30:00Z">
                    <w:rPr>
                      <w:rFonts w:ascii="Monaco" w:hAnsi="Monaco" w:cs="Monaco"/>
                      <w:b/>
                      <w:bCs/>
                      <w:color w:val="000000"/>
                      <w:sz w:val="32"/>
                      <w:szCs w:val="32"/>
                      <w:lang w:val="en-US"/>
                    </w:rPr>
                  </w:rPrChange>
                </w:rPr>
                <w:t>[];</w:t>
              </w:r>
            </w:ins>
          </w:p>
          <w:p w14:paraId="3794795B" w14:textId="77777777" w:rsidR="00E066BD" w:rsidRPr="00E066BD" w:rsidRDefault="00E066BD">
            <w:pPr>
              <w:rPr>
                <w:ins w:id="7809" w:author="Borja Gonzalez" w:date="2017-09-28T19:30:00Z"/>
                <w:lang w:val="en-US"/>
                <w:rPrChange w:id="7810" w:author="Borja Gonzalez" w:date="2017-09-28T19:30:00Z">
                  <w:rPr>
                    <w:ins w:id="7811" w:author="Borja Gonzalez" w:date="2017-09-28T19:30:00Z"/>
                    <w:rFonts w:ascii="Monaco" w:hAnsi="Monaco" w:cs="Monaco"/>
                    <w:sz w:val="32"/>
                    <w:szCs w:val="32"/>
                    <w:lang w:val="en-US"/>
                  </w:rPr>
                </w:rPrChange>
              </w:rPr>
              <w:pPrChange w:id="7812" w:author="GONZALEZ DIAZ, BORJA" w:date="2017-09-29T19:26:00Z">
                <w:pPr>
                  <w:widowControl w:val="0"/>
                  <w:autoSpaceDE w:val="0"/>
                  <w:autoSpaceDN w:val="0"/>
                  <w:adjustRightInd w:val="0"/>
                </w:pPr>
              </w:pPrChange>
            </w:pPr>
          </w:p>
          <w:p w14:paraId="5600642F" w14:textId="77777777" w:rsidR="00E066BD" w:rsidRPr="00E066BD" w:rsidRDefault="00E066BD">
            <w:pPr>
              <w:rPr>
                <w:ins w:id="7813" w:author="Borja Gonzalez" w:date="2017-09-28T19:30:00Z"/>
                <w:lang w:val="en-US"/>
                <w:rPrChange w:id="7814" w:author="Borja Gonzalez" w:date="2017-09-28T19:30:00Z">
                  <w:rPr>
                    <w:ins w:id="7815" w:author="Borja Gonzalez" w:date="2017-09-28T19:30:00Z"/>
                    <w:rFonts w:ascii="Monaco" w:eastAsiaTheme="majorEastAsia" w:hAnsi="Monaco" w:cs="Monaco"/>
                    <w:color w:val="243F60" w:themeColor="accent1" w:themeShade="7F"/>
                    <w:sz w:val="32"/>
                    <w:szCs w:val="32"/>
                    <w:lang w:val="en-US"/>
                  </w:rPr>
                </w:rPrChange>
              </w:rPr>
              <w:pPrChange w:id="7816" w:author="GONZALEZ DIAZ, BORJA" w:date="2017-09-29T19:26:00Z">
                <w:pPr>
                  <w:keepNext/>
                  <w:keepLines/>
                  <w:widowControl w:val="0"/>
                  <w:autoSpaceDE w:val="0"/>
                  <w:autoSpaceDN w:val="0"/>
                  <w:adjustRightInd w:val="0"/>
                  <w:spacing w:before="200"/>
                  <w:outlineLvl w:val="4"/>
                </w:pPr>
              </w:pPrChange>
            </w:pPr>
            <w:ins w:id="7817" w:author="Borja Gonzalez" w:date="2017-09-28T19:30:00Z">
              <w:r w:rsidRPr="00E066BD">
                <w:rPr>
                  <w:lang w:val="en-US"/>
                  <w:rPrChange w:id="7818" w:author="Borja Gonzalez" w:date="2017-09-28T19:30:00Z">
                    <w:rPr>
                      <w:rFonts w:ascii="Monaco" w:hAnsi="Monaco" w:cs="Monaco"/>
                      <w:sz w:val="32"/>
                      <w:szCs w:val="32"/>
                      <w:lang w:val="en-US"/>
                    </w:rPr>
                  </w:rPrChange>
                </w:rPr>
                <w:t xml:space="preserve">        </w:t>
              </w:r>
              <w:r w:rsidRPr="00E066BD">
                <w:rPr>
                  <w:b/>
                  <w:bCs/>
                  <w:color w:val="204A87"/>
                  <w:lang w:val="en-US"/>
                  <w:rPrChange w:id="7819" w:author="Borja Gonzalez" w:date="2017-09-28T19:30:00Z">
                    <w:rPr>
                      <w:rFonts w:ascii="Monaco" w:hAnsi="Monaco" w:cs="Monaco"/>
                      <w:b/>
                      <w:bCs/>
                      <w:color w:val="204A87"/>
                      <w:sz w:val="32"/>
                      <w:szCs w:val="32"/>
                      <w:lang w:val="en-US"/>
                    </w:rPr>
                  </w:rPrChange>
                </w:rPr>
                <w:t>if</w:t>
              </w:r>
              <w:r w:rsidRPr="00E066BD">
                <w:rPr>
                  <w:b/>
                  <w:bCs/>
                  <w:lang w:val="en-US"/>
                  <w:rPrChange w:id="7820" w:author="Borja Gonzalez" w:date="2017-09-28T19:30:00Z">
                    <w:rPr>
                      <w:rFonts w:ascii="Monaco" w:hAnsi="Monaco" w:cs="Monaco"/>
                      <w:b/>
                      <w:bCs/>
                      <w:color w:val="000000"/>
                      <w:sz w:val="32"/>
                      <w:szCs w:val="32"/>
                      <w:lang w:val="en-US"/>
                    </w:rPr>
                  </w:rPrChange>
                </w:rPr>
                <w:t>(</w:t>
              </w:r>
              <w:r w:rsidRPr="00E066BD">
                <w:rPr>
                  <w:lang w:val="en-US"/>
                  <w:rPrChange w:id="7821" w:author="Borja Gonzalez" w:date="2017-09-28T19:30:00Z">
                    <w:rPr>
                      <w:rFonts w:ascii="Monaco" w:hAnsi="Monaco" w:cs="Monaco"/>
                      <w:color w:val="000000"/>
                      <w:sz w:val="32"/>
                      <w:szCs w:val="32"/>
                      <w:lang w:val="en-US"/>
                    </w:rPr>
                  </w:rPrChange>
                </w:rPr>
                <w:t>move</w:t>
              </w:r>
              <w:r w:rsidRPr="00E066BD">
                <w:rPr>
                  <w:b/>
                  <w:bCs/>
                  <w:color w:val="CE5C00"/>
                  <w:lang w:val="en-US"/>
                  <w:rPrChange w:id="7822"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823" w:author="Borja Gonzalez" w:date="2017-09-28T19:30:00Z">
                    <w:rPr>
                      <w:rFonts w:ascii="Monaco" w:hAnsi="Monaco" w:cs="Monaco"/>
                      <w:b/>
                      <w:bCs/>
                      <w:color w:val="0000CF"/>
                      <w:sz w:val="32"/>
                      <w:szCs w:val="32"/>
                      <w:lang w:val="en-US"/>
                    </w:rPr>
                  </w:rPrChange>
                </w:rPr>
                <w:t>1</w:t>
              </w:r>
              <w:r w:rsidRPr="00E066BD">
                <w:rPr>
                  <w:b/>
                  <w:bCs/>
                  <w:lang w:val="en-US"/>
                  <w:rPrChange w:id="7824" w:author="Borja Gonzalez" w:date="2017-09-28T19:30:00Z">
                    <w:rPr>
                      <w:rFonts w:ascii="Monaco" w:hAnsi="Monaco" w:cs="Monaco"/>
                      <w:b/>
                      <w:bCs/>
                      <w:color w:val="000000"/>
                      <w:sz w:val="32"/>
                      <w:szCs w:val="32"/>
                      <w:lang w:val="en-US"/>
                    </w:rPr>
                  </w:rPrChange>
                </w:rPr>
                <w:t>){</w:t>
              </w:r>
              <w:proofErr w:type="gramEnd"/>
            </w:ins>
          </w:p>
          <w:p w14:paraId="68104DE4" w14:textId="77777777" w:rsidR="00E066BD" w:rsidRPr="00E066BD" w:rsidRDefault="00E066BD">
            <w:pPr>
              <w:rPr>
                <w:ins w:id="7825" w:author="Borja Gonzalez" w:date="2017-09-28T19:30:00Z"/>
                <w:lang w:val="en-US"/>
                <w:rPrChange w:id="7826" w:author="Borja Gonzalez" w:date="2017-09-28T19:30:00Z">
                  <w:rPr>
                    <w:ins w:id="7827" w:author="Borja Gonzalez" w:date="2017-09-28T19:30:00Z"/>
                    <w:rFonts w:ascii="Monaco" w:eastAsiaTheme="majorEastAsia" w:hAnsi="Monaco" w:cs="Monaco"/>
                    <w:color w:val="243F60" w:themeColor="accent1" w:themeShade="7F"/>
                    <w:sz w:val="32"/>
                    <w:szCs w:val="32"/>
                    <w:lang w:val="en-US"/>
                  </w:rPr>
                </w:rPrChange>
              </w:rPr>
              <w:pPrChange w:id="7828" w:author="GONZALEZ DIAZ, BORJA" w:date="2017-09-29T19:26:00Z">
                <w:pPr>
                  <w:keepNext/>
                  <w:keepLines/>
                  <w:widowControl w:val="0"/>
                  <w:autoSpaceDE w:val="0"/>
                  <w:autoSpaceDN w:val="0"/>
                  <w:adjustRightInd w:val="0"/>
                  <w:spacing w:before="200"/>
                  <w:outlineLvl w:val="4"/>
                </w:pPr>
              </w:pPrChange>
            </w:pPr>
            <w:ins w:id="7829" w:author="Borja Gonzalez" w:date="2017-09-28T19:30:00Z">
              <w:r w:rsidRPr="00E066BD">
                <w:rPr>
                  <w:lang w:val="en-US"/>
                  <w:rPrChange w:id="7830" w:author="Borja Gonzalez" w:date="2017-09-28T19:30:00Z">
                    <w:rPr>
                      <w:rFonts w:ascii="Monaco" w:hAnsi="Monaco" w:cs="Monaco"/>
                      <w:sz w:val="32"/>
                      <w:szCs w:val="32"/>
                      <w:lang w:val="en-US"/>
                    </w:rPr>
                  </w:rPrChange>
                </w:rPr>
                <w:t xml:space="preserve">            </w:t>
              </w:r>
              <w:r w:rsidRPr="00E066BD">
                <w:rPr>
                  <w:b/>
                  <w:bCs/>
                  <w:color w:val="204A87"/>
                  <w:lang w:val="en-US"/>
                  <w:rPrChange w:id="7831" w:author="Borja Gonzalez" w:date="2017-09-28T19:30:00Z">
                    <w:rPr>
                      <w:rFonts w:ascii="Monaco" w:hAnsi="Monaco" w:cs="Monaco"/>
                      <w:b/>
                      <w:bCs/>
                      <w:color w:val="204A87"/>
                      <w:sz w:val="32"/>
                      <w:szCs w:val="32"/>
                      <w:lang w:val="en-US"/>
                    </w:rPr>
                  </w:rPrChange>
                </w:rPr>
                <w:t>for</w:t>
              </w:r>
              <w:r w:rsidRPr="00E066BD">
                <w:rPr>
                  <w:b/>
                  <w:bCs/>
                  <w:lang w:val="en-US"/>
                  <w:rPrChange w:id="7832" w:author="Borja Gonzalez" w:date="2017-09-28T19:30:00Z">
                    <w:rPr>
                      <w:rFonts w:ascii="Monaco" w:hAnsi="Monaco" w:cs="Monaco"/>
                      <w:b/>
                      <w:bCs/>
                      <w:color w:val="000000"/>
                      <w:sz w:val="32"/>
                      <w:szCs w:val="32"/>
                      <w:lang w:val="en-US"/>
                    </w:rPr>
                  </w:rPrChange>
                </w:rPr>
                <w:t>(</w:t>
              </w:r>
              <w:r w:rsidRPr="00E066BD">
                <w:rPr>
                  <w:lang w:val="en-US"/>
                  <w:rPrChange w:id="7833" w:author="Borja Gonzalez" w:date="2017-09-28T19:30:00Z">
                    <w:rPr>
                      <w:rFonts w:ascii="Monaco" w:hAnsi="Monaco" w:cs="Monaco"/>
                      <w:color w:val="000000"/>
                      <w:sz w:val="32"/>
                      <w:szCs w:val="32"/>
                      <w:lang w:val="en-US"/>
                    </w:rPr>
                  </w:rPrChange>
                </w:rPr>
                <w:t>i</w:t>
              </w:r>
              <w:r w:rsidRPr="00E066BD">
                <w:rPr>
                  <w:b/>
                  <w:bCs/>
                  <w:color w:val="CE5C00"/>
                  <w:lang w:val="en-US"/>
                  <w:rPrChange w:id="7834"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7835" w:author="Borja Gonzalez" w:date="2017-09-28T19:30:00Z">
                    <w:rPr>
                      <w:rFonts w:ascii="Monaco" w:hAnsi="Monaco" w:cs="Monaco"/>
                      <w:b/>
                      <w:bCs/>
                      <w:color w:val="0000CF"/>
                      <w:sz w:val="32"/>
                      <w:szCs w:val="32"/>
                      <w:lang w:val="en-US"/>
                    </w:rPr>
                  </w:rPrChange>
                </w:rPr>
                <w:t>0</w:t>
              </w:r>
              <w:r w:rsidRPr="00E066BD">
                <w:rPr>
                  <w:b/>
                  <w:bCs/>
                  <w:lang w:val="en-US"/>
                  <w:rPrChange w:id="7836" w:author="Borja Gonzalez" w:date="2017-09-28T19:30:00Z">
                    <w:rPr>
                      <w:rFonts w:ascii="Monaco" w:hAnsi="Monaco" w:cs="Monaco"/>
                      <w:b/>
                      <w:bCs/>
                      <w:color w:val="000000"/>
                      <w:sz w:val="32"/>
                      <w:szCs w:val="32"/>
                      <w:lang w:val="en-US"/>
                    </w:rPr>
                  </w:rPrChange>
                </w:rPr>
                <w:t>;</w:t>
              </w:r>
              <w:r w:rsidRPr="00E066BD">
                <w:rPr>
                  <w:lang w:val="en-US"/>
                  <w:rPrChange w:id="7837" w:author="Borja Gonzalez" w:date="2017-09-28T19:30:00Z">
                    <w:rPr>
                      <w:rFonts w:ascii="Monaco" w:hAnsi="Monaco" w:cs="Monaco"/>
                      <w:color w:val="000000"/>
                      <w:sz w:val="32"/>
                      <w:szCs w:val="32"/>
                      <w:lang w:val="en-US"/>
                    </w:rPr>
                  </w:rPrChange>
                </w:rPr>
                <w:t>i</w:t>
              </w:r>
              <w:proofErr w:type="gramEnd"/>
              <w:r w:rsidRPr="00E066BD">
                <w:rPr>
                  <w:b/>
                  <w:bCs/>
                  <w:color w:val="CE5C00"/>
                  <w:lang w:val="en-US"/>
                  <w:rPrChange w:id="7838" w:author="Borja Gonzalez" w:date="2017-09-28T19:30:00Z">
                    <w:rPr>
                      <w:rFonts w:ascii="Monaco" w:hAnsi="Monaco" w:cs="Monaco"/>
                      <w:b/>
                      <w:bCs/>
                      <w:color w:val="CE5C00"/>
                      <w:sz w:val="32"/>
                      <w:szCs w:val="32"/>
                      <w:lang w:val="en-US"/>
                    </w:rPr>
                  </w:rPrChange>
                </w:rPr>
                <w:t>&lt;</w:t>
              </w:r>
              <w:r w:rsidRPr="00E066BD">
                <w:rPr>
                  <w:lang w:val="en-US"/>
                  <w:rPrChange w:id="7839" w:author="Borja Gonzalez" w:date="2017-09-28T19:30:00Z">
                    <w:rPr>
                      <w:rFonts w:ascii="Monaco" w:hAnsi="Monaco" w:cs="Monaco"/>
                      <w:color w:val="000000"/>
                      <w:sz w:val="32"/>
                      <w:szCs w:val="32"/>
                      <w:lang w:val="en-US"/>
                    </w:rPr>
                  </w:rPrChange>
                </w:rPr>
                <w:t>max_minimo</w:t>
              </w:r>
              <w:r w:rsidRPr="00E066BD">
                <w:rPr>
                  <w:b/>
                  <w:bCs/>
                  <w:lang w:val="en-US"/>
                  <w:rPrChange w:id="7840" w:author="Borja Gonzalez" w:date="2017-09-28T19:30:00Z">
                    <w:rPr>
                      <w:rFonts w:ascii="Monaco" w:hAnsi="Monaco" w:cs="Monaco"/>
                      <w:b/>
                      <w:bCs/>
                      <w:color w:val="000000"/>
                      <w:sz w:val="32"/>
                      <w:szCs w:val="32"/>
                      <w:lang w:val="en-US"/>
                    </w:rPr>
                  </w:rPrChange>
                </w:rPr>
                <w:t>[</w:t>
              </w:r>
              <w:r w:rsidRPr="00E066BD">
                <w:rPr>
                  <w:b/>
                  <w:bCs/>
                  <w:color w:val="0000CF"/>
                  <w:lang w:val="en-US"/>
                  <w:rPrChange w:id="7841" w:author="Borja Gonzalez" w:date="2017-09-28T19:30:00Z">
                    <w:rPr>
                      <w:rFonts w:ascii="Monaco" w:hAnsi="Monaco" w:cs="Monaco"/>
                      <w:b/>
                      <w:bCs/>
                      <w:color w:val="0000CF"/>
                      <w:sz w:val="32"/>
                      <w:szCs w:val="32"/>
                      <w:lang w:val="en-US"/>
                    </w:rPr>
                  </w:rPrChange>
                </w:rPr>
                <w:t>0</w:t>
              </w:r>
              <w:r w:rsidRPr="00E066BD">
                <w:rPr>
                  <w:b/>
                  <w:bCs/>
                  <w:lang w:val="en-US"/>
                  <w:rPrChange w:id="7842" w:author="Borja Gonzalez" w:date="2017-09-28T19:30:00Z">
                    <w:rPr>
                      <w:rFonts w:ascii="Monaco" w:hAnsi="Monaco" w:cs="Monaco"/>
                      <w:b/>
                      <w:bCs/>
                      <w:color w:val="000000"/>
                      <w:sz w:val="32"/>
                      <w:szCs w:val="32"/>
                      <w:lang w:val="en-US"/>
                    </w:rPr>
                  </w:rPrChange>
                </w:rPr>
                <w:t>].</w:t>
              </w:r>
              <w:r w:rsidRPr="00E066BD">
                <w:rPr>
                  <w:lang w:val="en-US"/>
                  <w:rPrChange w:id="7843" w:author="Borja Gonzalez" w:date="2017-09-28T19:30:00Z">
                    <w:rPr>
                      <w:rFonts w:ascii="Monaco" w:hAnsi="Monaco" w:cs="Monaco"/>
                      <w:color w:val="000000"/>
                      <w:sz w:val="32"/>
                      <w:szCs w:val="32"/>
                      <w:lang w:val="en-US"/>
                    </w:rPr>
                  </w:rPrChange>
                </w:rPr>
                <w:t>values</w:t>
              </w:r>
              <w:r w:rsidRPr="00E066BD">
                <w:rPr>
                  <w:b/>
                  <w:bCs/>
                  <w:lang w:val="en-US"/>
                  <w:rPrChange w:id="7844" w:author="Borja Gonzalez" w:date="2017-09-28T19:30:00Z">
                    <w:rPr>
                      <w:rFonts w:ascii="Monaco" w:hAnsi="Monaco" w:cs="Monaco"/>
                      <w:b/>
                      <w:bCs/>
                      <w:color w:val="000000"/>
                      <w:sz w:val="32"/>
                      <w:szCs w:val="32"/>
                      <w:lang w:val="en-US"/>
                    </w:rPr>
                  </w:rPrChange>
                </w:rPr>
                <w:t>.</w:t>
              </w:r>
              <w:r w:rsidRPr="00E066BD">
                <w:rPr>
                  <w:lang w:val="en-US"/>
                  <w:rPrChange w:id="7845" w:author="Borja Gonzalez" w:date="2017-09-28T19:30:00Z">
                    <w:rPr>
                      <w:rFonts w:ascii="Monaco" w:hAnsi="Monaco" w:cs="Monaco"/>
                      <w:color w:val="000000"/>
                      <w:sz w:val="32"/>
                      <w:szCs w:val="32"/>
                      <w:lang w:val="en-US"/>
                    </w:rPr>
                  </w:rPrChange>
                </w:rPr>
                <w:t>length</w:t>
              </w:r>
              <w:r w:rsidRPr="00E066BD">
                <w:rPr>
                  <w:b/>
                  <w:bCs/>
                  <w:lang w:val="en-US"/>
                  <w:rPrChange w:id="7846" w:author="Borja Gonzalez" w:date="2017-09-28T19:30:00Z">
                    <w:rPr>
                      <w:rFonts w:ascii="Monaco" w:hAnsi="Monaco" w:cs="Monaco"/>
                      <w:b/>
                      <w:bCs/>
                      <w:color w:val="000000"/>
                      <w:sz w:val="32"/>
                      <w:szCs w:val="32"/>
                      <w:lang w:val="en-US"/>
                    </w:rPr>
                  </w:rPrChange>
                </w:rPr>
                <w:t>;</w:t>
              </w:r>
              <w:r w:rsidRPr="00E066BD">
                <w:rPr>
                  <w:lang w:val="en-US"/>
                  <w:rPrChange w:id="7847" w:author="Borja Gonzalez" w:date="2017-09-28T19:30:00Z">
                    <w:rPr>
                      <w:rFonts w:ascii="Monaco" w:hAnsi="Monaco" w:cs="Monaco"/>
                      <w:color w:val="000000"/>
                      <w:sz w:val="32"/>
                      <w:szCs w:val="32"/>
                      <w:lang w:val="en-US"/>
                    </w:rPr>
                  </w:rPrChange>
                </w:rPr>
                <w:t>i</w:t>
              </w:r>
              <w:r w:rsidRPr="00E066BD">
                <w:rPr>
                  <w:b/>
                  <w:bCs/>
                  <w:color w:val="CE5C00"/>
                  <w:lang w:val="en-US"/>
                  <w:rPrChange w:id="7848" w:author="Borja Gonzalez" w:date="2017-09-28T19:30:00Z">
                    <w:rPr>
                      <w:rFonts w:ascii="Monaco" w:hAnsi="Monaco" w:cs="Monaco"/>
                      <w:b/>
                      <w:bCs/>
                      <w:color w:val="CE5C00"/>
                      <w:sz w:val="32"/>
                      <w:szCs w:val="32"/>
                      <w:lang w:val="en-US"/>
                    </w:rPr>
                  </w:rPrChange>
                </w:rPr>
                <w:t>++</w:t>
              </w:r>
              <w:r w:rsidRPr="00E066BD">
                <w:rPr>
                  <w:b/>
                  <w:bCs/>
                  <w:lang w:val="en-US"/>
                  <w:rPrChange w:id="7849" w:author="Borja Gonzalez" w:date="2017-09-28T19:30:00Z">
                    <w:rPr>
                      <w:rFonts w:ascii="Monaco" w:hAnsi="Monaco" w:cs="Monaco"/>
                      <w:b/>
                      <w:bCs/>
                      <w:color w:val="000000"/>
                      <w:sz w:val="32"/>
                      <w:szCs w:val="32"/>
                      <w:lang w:val="en-US"/>
                    </w:rPr>
                  </w:rPrChange>
                </w:rPr>
                <w:t>){</w:t>
              </w:r>
            </w:ins>
          </w:p>
          <w:p w14:paraId="54891678" w14:textId="77777777" w:rsidR="00E066BD" w:rsidRPr="00E066BD" w:rsidRDefault="00E066BD">
            <w:pPr>
              <w:rPr>
                <w:ins w:id="7850" w:author="Borja Gonzalez" w:date="2017-09-28T19:30:00Z"/>
                <w:lang w:val="en-US"/>
                <w:rPrChange w:id="7851" w:author="Borja Gonzalez" w:date="2017-09-28T19:30:00Z">
                  <w:rPr>
                    <w:ins w:id="7852" w:author="Borja Gonzalez" w:date="2017-09-28T19:30:00Z"/>
                    <w:rFonts w:ascii="Monaco" w:eastAsiaTheme="majorEastAsia" w:hAnsi="Monaco" w:cs="Monaco"/>
                    <w:color w:val="243F60" w:themeColor="accent1" w:themeShade="7F"/>
                    <w:sz w:val="32"/>
                    <w:szCs w:val="32"/>
                    <w:lang w:val="en-US"/>
                  </w:rPr>
                </w:rPrChange>
              </w:rPr>
              <w:pPrChange w:id="7853" w:author="GONZALEZ DIAZ, BORJA" w:date="2017-09-29T19:26:00Z">
                <w:pPr>
                  <w:keepNext/>
                  <w:keepLines/>
                  <w:widowControl w:val="0"/>
                  <w:autoSpaceDE w:val="0"/>
                  <w:autoSpaceDN w:val="0"/>
                  <w:adjustRightInd w:val="0"/>
                  <w:spacing w:before="200"/>
                  <w:outlineLvl w:val="4"/>
                </w:pPr>
              </w:pPrChange>
            </w:pPr>
            <w:ins w:id="7854" w:author="Borja Gonzalez" w:date="2017-09-28T19:30:00Z">
              <w:r w:rsidRPr="00E066BD">
                <w:rPr>
                  <w:lang w:val="en-US"/>
                  <w:rPrChange w:id="7855" w:author="Borja Gonzalez" w:date="2017-09-28T19:30:00Z">
                    <w:rPr>
                      <w:rFonts w:ascii="Monaco" w:hAnsi="Monaco" w:cs="Monaco"/>
                      <w:sz w:val="32"/>
                      <w:szCs w:val="32"/>
                      <w:lang w:val="en-US"/>
                    </w:rPr>
                  </w:rPrChange>
                </w:rPr>
                <w:t xml:space="preserve">                </w:t>
              </w:r>
              <w:proofErr w:type="gramStart"/>
              <w:r w:rsidRPr="00E066BD">
                <w:rPr>
                  <w:lang w:val="en-US"/>
                  <w:rPrChange w:id="7856" w:author="Borja Gonzalez" w:date="2017-09-28T19:30:00Z">
                    <w:rPr>
                      <w:rFonts w:ascii="Monaco" w:hAnsi="Monaco" w:cs="Monaco"/>
                      <w:sz w:val="32"/>
                      <w:szCs w:val="32"/>
                      <w:lang w:val="en-US"/>
                    </w:rPr>
                  </w:rPrChange>
                </w:rPr>
                <w:t>max</w:t>
              </w:r>
              <w:r w:rsidRPr="00E066BD">
                <w:rPr>
                  <w:b/>
                  <w:bCs/>
                  <w:lang w:val="en-US"/>
                  <w:rPrChange w:id="7857" w:author="Borja Gonzalez" w:date="2017-09-28T19:30:00Z">
                    <w:rPr>
                      <w:rFonts w:ascii="Monaco" w:hAnsi="Monaco" w:cs="Monaco"/>
                      <w:b/>
                      <w:bCs/>
                      <w:color w:val="000000"/>
                      <w:sz w:val="32"/>
                      <w:szCs w:val="32"/>
                      <w:lang w:val="en-US"/>
                    </w:rPr>
                  </w:rPrChange>
                </w:rPr>
                <w:t>.</w:t>
              </w:r>
              <w:r w:rsidRPr="00E066BD">
                <w:rPr>
                  <w:lang w:val="en-US"/>
                  <w:rPrChange w:id="7858" w:author="Borja Gonzalez" w:date="2017-09-28T19:30:00Z">
                    <w:rPr>
                      <w:rFonts w:ascii="Monaco" w:hAnsi="Monaco" w:cs="Monaco"/>
                      <w:color w:val="000000"/>
                      <w:sz w:val="32"/>
                      <w:szCs w:val="32"/>
                      <w:lang w:val="en-US"/>
                    </w:rPr>
                  </w:rPrChange>
                </w:rPr>
                <w:t>push</w:t>
              </w:r>
              <w:proofErr w:type="gramEnd"/>
              <w:r w:rsidRPr="00E066BD">
                <w:rPr>
                  <w:b/>
                  <w:bCs/>
                  <w:lang w:val="en-US"/>
                  <w:rPrChange w:id="7859" w:author="Borja Gonzalez" w:date="2017-09-28T19:30:00Z">
                    <w:rPr>
                      <w:rFonts w:ascii="Monaco" w:hAnsi="Monaco" w:cs="Monaco"/>
                      <w:b/>
                      <w:bCs/>
                      <w:color w:val="000000"/>
                      <w:sz w:val="32"/>
                      <w:szCs w:val="32"/>
                      <w:lang w:val="en-US"/>
                    </w:rPr>
                  </w:rPrChange>
                </w:rPr>
                <w:t>(</w:t>
              </w:r>
              <w:r w:rsidRPr="00E066BD">
                <w:rPr>
                  <w:lang w:val="en-US"/>
                  <w:rPrChange w:id="7860" w:author="Borja Gonzalez" w:date="2017-09-28T19:30:00Z">
                    <w:rPr>
                      <w:rFonts w:ascii="Monaco" w:hAnsi="Monaco" w:cs="Monaco"/>
                      <w:color w:val="000000"/>
                      <w:sz w:val="32"/>
                      <w:szCs w:val="32"/>
                      <w:lang w:val="en-US"/>
                    </w:rPr>
                  </w:rPrChange>
                </w:rPr>
                <w:t>max_minimo</w:t>
              </w:r>
              <w:r w:rsidRPr="00E066BD">
                <w:rPr>
                  <w:b/>
                  <w:bCs/>
                  <w:lang w:val="en-US"/>
                  <w:rPrChange w:id="7861" w:author="Borja Gonzalez" w:date="2017-09-28T19:30:00Z">
                    <w:rPr>
                      <w:rFonts w:ascii="Monaco" w:hAnsi="Monaco" w:cs="Monaco"/>
                      <w:b/>
                      <w:bCs/>
                      <w:color w:val="000000"/>
                      <w:sz w:val="32"/>
                      <w:szCs w:val="32"/>
                      <w:lang w:val="en-US"/>
                    </w:rPr>
                  </w:rPrChange>
                </w:rPr>
                <w:t>[</w:t>
              </w:r>
              <w:r w:rsidRPr="00E066BD">
                <w:rPr>
                  <w:b/>
                  <w:bCs/>
                  <w:color w:val="0000CF"/>
                  <w:lang w:val="en-US"/>
                  <w:rPrChange w:id="7862" w:author="Borja Gonzalez" w:date="2017-09-28T19:30:00Z">
                    <w:rPr>
                      <w:rFonts w:ascii="Monaco" w:hAnsi="Monaco" w:cs="Monaco"/>
                      <w:b/>
                      <w:bCs/>
                      <w:color w:val="0000CF"/>
                      <w:sz w:val="32"/>
                      <w:szCs w:val="32"/>
                      <w:lang w:val="en-US"/>
                    </w:rPr>
                  </w:rPrChange>
                </w:rPr>
                <w:t>0</w:t>
              </w:r>
              <w:r w:rsidRPr="00E066BD">
                <w:rPr>
                  <w:b/>
                  <w:bCs/>
                  <w:lang w:val="en-US"/>
                  <w:rPrChange w:id="7863" w:author="Borja Gonzalez" w:date="2017-09-28T19:30:00Z">
                    <w:rPr>
                      <w:rFonts w:ascii="Monaco" w:hAnsi="Monaco" w:cs="Monaco"/>
                      <w:b/>
                      <w:bCs/>
                      <w:color w:val="000000"/>
                      <w:sz w:val="32"/>
                      <w:szCs w:val="32"/>
                      <w:lang w:val="en-US"/>
                    </w:rPr>
                  </w:rPrChange>
                </w:rPr>
                <w:t>].</w:t>
              </w:r>
              <w:r w:rsidRPr="00E066BD">
                <w:rPr>
                  <w:lang w:val="en-US"/>
                  <w:rPrChange w:id="7864" w:author="Borja Gonzalez" w:date="2017-09-28T19:30:00Z">
                    <w:rPr>
                      <w:rFonts w:ascii="Monaco" w:hAnsi="Monaco" w:cs="Monaco"/>
                      <w:color w:val="000000"/>
                      <w:sz w:val="32"/>
                      <w:szCs w:val="32"/>
                      <w:lang w:val="en-US"/>
                    </w:rPr>
                  </w:rPrChange>
                </w:rPr>
                <w:t>values</w:t>
              </w:r>
              <w:r w:rsidRPr="00E066BD">
                <w:rPr>
                  <w:b/>
                  <w:bCs/>
                  <w:lang w:val="en-US"/>
                  <w:rPrChange w:id="7865" w:author="Borja Gonzalez" w:date="2017-09-28T19:30:00Z">
                    <w:rPr>
                      <w:rFonts w:ascii="Monaco" w:hAnsi="Monaco" w:cs="Monaco"/>
                      <w:b/>
                      <w:bCs/>
                      <w:color w:val="000000"/>
                      <w:sz w:val="32"/>
                      <w:szCs w:val="32"/>
                      <w:lang w:val="en-US"/>
                    </w:rPr>
                  </w:rPrChange>
                </w:rPr>
                <w:t>[</w:t>
              </w:r>
              <w:r w:rsidRPr="00E066BD">
                <w:rPr>
                  <w:lang w:val="en-US"/>
                  <w:rPrChange w:id="7866" w:author="Borja Gonzalez" w:date="2017-09-28T19:30:00Z">
                    <w:rPr>
                      <w:rFonts w:ascii="Monaco" w:hAnsi="Monaco" w:cs="Monaco"/>
                      <w:color w:val="000000"/>
                      <w:sz w:val="32"/>
                      <w:szCs w:val="32"/>
                      <w:lang w:val="en-US"/>
                    </w:rPr>
                  </w:rPrChange>
                </w:rPr>
                <w:t>i</w:t>
              </w:r>
              <w:r w:rsidRPr="00E066BD">
                <w:rPr>
                  <w:b/>
                  <w:bCs/>
                  <w:lang w:val="en-US"/>
                  <w:rPrChange w:id="7867" w:author="Borja Gonzalez" w:date="2017-09-28T19:30:00Z">
                    <w:rPr>
                      <w:rFonts w:ascii="Monaco" w:hAnsi="Monaco" w:cs="Monaco"/>
                      <w:b/>
                      <w:bCs/>
                      <w:color w:val="000000"/>
                      <w:sz w:val="32"/>
                      <w:szCs w:val="32"/>
                      <w:lang w:val="en-US"/>
                    </w:rPr>
                  </w:rPrChange>
                </w:rPr>
                <w:t>][</w:t>
              </w:r>
              <w:r w:rsidRPr="00E066BD">
                <w:rPr>
                  <w:b/>
                  <w:bCs/>
                  <w:color w:val="0000CF"/>
                  <w:lang w:val="en-US"/>
                  <w:rPrChange w:id="7868" w:author="Borja Gonzalez" w:date="2017-09-28T19:30:00Z">
                    <w:rPr>
                      <w:rFonts w:ascii="Monaco" w:hAnsi="Monaco" w:cs="Monaco"/>
                      <w:b/>
                      <w:bCs/>
                      <w:color w:val="0000CF"/>
                      <w:sz w:val="32"/>
                      <w:szCs w:val="32"/>
                      <w:lang w:val="en-US"/>
                    </w:rPr>
                  </w:rPrChange>
                </w:rPr>
                <w:t>0</w:t>
              </w:r>
              <w:r w:rsidRPr="00E066BD">
                <w:rPr>
                  <w:b/>
                  <w:bCs/>
                  <w:lang w:val="en-US"/>
                  <w:rPrChange w:id="7869" w:author="Borja Gonzalez" w:date="2017-09-28T19:30:00Z">
                    <w:rPr>
                      <w:rFonts w:ascii="Monaco" w:hAnsi="Monaco" w:cs="Monaco"/>
                      <w:b/>
                      <w:bCs/>
                      <w:color w:val="000000"/>
                      <w:sz w:val="32"/>
                      <w:szCs w:val="32"/>
                      <w:lang w:val="en-US"/>
                    </w:rPr>
                  </w:rPrChange>
                </w:rPr>
                <w:t>]);</w:t>
              </w:r>
            </w:ins>
          </w:p>
          <w:p w14:paraId="2A2FCFFD" w14:textId="77777777" w:rsidR="00E066BD" w:rsidRPr="00E066BD" w:rsidRDefault="00E066BD">
            <w:pPr>
              <w:rPr>
                <w:ins w:id="7870" w:author="Borja Gonzalez" w:date="2017-09-28T19:30:00Z"/>
                <w:lang w:val="en-US"/>
                <w:rPrChange w:id="7871" w:author="Borja Gonzalez" w:date="2017-09-28T19:30:00Z">
                  <w:rPr>
                    <w:ins w:id="7872" w:author="Borja Gonzalez" w:date="2017-09-28T19:30:00Z"/>
                    <w:rFonts w:ascii="Monaco" w:eastAsiaTheme="majorEastAsia" w:hAnsi="Monaco" w:cs="Monaco"/>
                    <w:color w:val="243F60" w:themeColor="accent1" w:themeShade="7F"/>
                    <w:sz w:val="32"/>
                    <w:szCs w:val="32"/>
                    <w:lang w:val="en-US"/>
                  </w:rPr>
                </w:rPrChange>
              </w:rPr>
              <w:pPrChange w:id="7873" w:author="GONZALEZ DIAZ, BORJA" w:date="2017-09-29T19:26:00Z">
                <w:pPr>
                  <w:keepNext/>
                  <w:keepLines/>
                  <w:widowControl w:val="0"/>
                  <w:autoSpaceDE w:val="0"/>
                  <w:autoSpaceDN w:val="0"/>
                  <w:adjustRightInd w:val="0"/>
                  <w:spacing w:before="200"/>
                  <w:outlineLvl w:val="4"/>
                </w:pPr>
              </w:pPrChange>
            </w:pPr>
            <w:ins w:id="7874" w:author="Borja Gonzalez" w:date="2017-09-28T19:30:00Z">
              <w:r w:rsidRPr="00E066BD">
                <w:rPr>
                  <w:lang w:val="en-US"/>
                  <w:rPrChange w:id="7875" w:author="Borja Gonzalez" w:date="2017-09-28T19:30:00Z">
                    <w:rPr>
                      <w:rFonts w:ascii="Monaco" w:hAnsi="Monaco" w:cs="Monaco"/>
                      <w:sz w:val="32"/>
                      <w:szCs w:val="32"/>
                      <w:lang w:val="en-US"/>
                    </w:rPr>
                  </w:rPrChange>
                </w:rPr>
                <w:t xml:space="preserve">                </w:t>
              </w:r>
              <w:proofErr w:type="gramStart"/>
              <w:r w:rsidRPr="00E066BD">
                <w:rPr>
                  <w:lang w:val="en-US"/>
                  <w:rPrChange w:id="7876" w:author="Borja Gonzalez" w:date="2017-09-28T19:30:00Z">
                    <w:rPr>
                      <w:rFonts w:ascii="Monaco" w:hAnsi="Monaco" w:cs="Monaco"/>
                      <w:sz w:val="32"/>
                      <w:szCs w:val="32"/>
                      <w:lang w:val="en-US"/>
                    </w:rPr>
                  </w:rPrChange>
                </w:rPr>
                <w:t>min</w:t>
              </w:r>
              <w:r w:rsidRPr="00E066BD">
                <w:rPr>
                  <w:b/>
                  <w:bCs/>
                  <w:lang w:val="en-US"/>
                  <w:rPrChange w:id="7877" w:author="Borja Gonzalez" w:date="2017-09-28T19:30:00Z">
                    <w:rPr>
                      <w:rFonts w:ascii="Monaco" w:hAnsi="Monaco" w:cs="Monaco"/>
                      <w:b/>
                      <w:bCs/>
                      <w:color w:val="000000"/>
                      <w:sz w:val="32"/>
                      <w:szCs w:val="32"/>
                      <w:lang w:val="en-US"/>
                    </w:rPr>
                  </w:rPrChange>
                </w:rPr>
                <w:t>.</w:t>
              </w:r>
              <w:r w:rsidRPr="00E066BD">
                <w:rPr>
                  <w:lang w:val="en-US"/>
                  <w:rPrChange w:id="7878" w:author="Borja Gonzalez" w:date="2017-09-28T19:30:00Z">
                    <w:rPr>
                      <w:rFonts w:ascii="Monaco" w:hAnsi="Monaco" w:cs="Monaco"/>
                      <w:color w:val="000000"/>
                      <w:sz w:val="32"/>
                      <w:szCs w:val="32"/>
                      <w:lang w:val="en-US"/>
                    </w:rPr>
                  </w:rPrChange>
                </w:rPr>
                <w:t>push</w:t>
              </w:r>
              <w:proofErr w:type="gramEnd"/>
              <w:r w:rsidRPr="00E066BD">
                <w:rPr>
                  <w:b/>
                  <w:bCs/>
                  <w:lang w:val="en-US"/>
                  <w:rPrChange w:id="7879" w:author="Borja Gonzalez" w:date="2017-09-28T19:30:00Z">
                    <w:rPr>
                      <w:rFonts w:ascii="Monaco" w:hAnsi="Monaco" w:cs="Monaco"/>
                      <w:b/>
                      <w:bCs/>
                      <w:color w:val="000000"/>
                      <w:sz w:val="32"/>
                      <w:szCs w:val="32"/>
                      <w:lang w:val="en-US"/>
                    </w:rPr>
                  </w:rPrChange>
                </w:rPr>
                <w:t>(</w:t>
              </w:r>
              <w:r w:rsidRPr="00E066BD">
                <w:rPr>
                  <w:lang w:val="en-US"/>
                  <w:rPrChange w:id="7880" w:author="Borja Gonzalez" w:date="2017-09-28T19:30:00Z">
                    <w:rPr>
                      <w:rFonts w:ascii="Monaco" w:hAnsi="Monaco" w:cs="Monaco"/>
                      <w:color w:val="000000"/>
                      <w:sz w:val="32"/>
                      <w:szCs w:val="32"/>
                      <w:lang w:val="en-US"/>
                    </w:rPr>
                  </w:rPrChange>
                </w:rPr>
                <w:t>max_minimo</w:t>
              </w:r>
              <w:r w:rsidRPr="00E066BD">
                <w:rPr>
                  <w:b/>
                  <w:bCs/>
                  <w:lang w:val="en-US"/>
                  <w:rPrChange w:id="7881" w:author="Borja Gonzalez" w:date="2017-09-28T19:30:00Z">
                    <w:rPr>
                      <w:rFonts w:ascii="Monaco" w:hAnsi="Monaco" w:cs="Monaco"/>
                      <w:b/>
                      <w:bCs/>
                      <w:color w:val="000000"/>
                      <w:sz w:val="32"/>
                      <w:szCs w:val="32"/>
                      <w:lang w:val="en-US"/>
                    </w:rPr>
                  </w:rPrChange>
                </w:rPr>
                <w:t>[</w:t>
              </w:r>
              <w:r w:rsidRPr="00E066BD">
                <w:rPr>
                  <w:b/>
                  <w:bCs/>
                  <w:color w:val="0000CF"/>
                  <w:lang w:val="en-US"/>
                  <w:rPrChange w:id="7882" w:author="Borja Gonzalez" w:date="2017-09-28T19:30:00Z">
                    <w:rPr>
                      <w:rFonts w:ascii="Monaco" w:hAnsi="Monaco" w:cs="Monaco"/>
                      <w:b/>
                      <w:bCs/>
                      <w:color w:val="0000CF"/>
                      <w:sz w:val="32"/>
                      <w:szCs w:val="32"/>
                      <w:lang w:val="en-US"/>
                    </w:rPr>
                  </w:rPrChange>
                </w:rPr>
                <w:t>0</w:t>
              </w:r>
              <w:r w:rsidRPr="00E066BD">
                <w:rPr>
                  <w:b/>
                  <w:bCs/>
                  <w:lang w:val="en-US"/>
                  <w:rPrChange w:id="7883" w:author="Borja Gonzalez" w:date="2017-09-28T19:30:00Z">
                    <w:rPr>
                      <w:rFonts w:ascii="Monaco" w:hAnsi="Monaco" w:cs="Monaco"/>
                      <w:b/>
                      <w:bCs/>
                      <w:color w:val="000000"/>
                      <w:sz w:val="32"/>
                      <w:szCs w:val="32"/>
                      <w:lang w:val="en-US"/>
                    </w:rPr>
                  </w:rPrChange>
                </w:rPr>
                <w:t>].</w:t>
              </w:r>
              <w:r w:rsidRPr="00E066BD">
                <w:rPr>
                  <w:lang w:val="en-US"/>
                  <w:rPrChange w:id="7884" w:author="Borja Gonzalez" w:date="2017-09-28T19:30:00Z">
                    <w:rPr>
                      <w:rFonts w:ascii="Monaco" w:hAnsi="Monaco" w:cs="Monaco"/>
                      <w:color w:val="000000"/>
                      <w:sz w:val="32"/>
                      <w:szCs w:val="32"/>
                      <w:lang w:val="en-US"/>
                    </w:rPr>
                  </w:rPrChange>
                </w:rPr>
                <w:t>values</w:t>
              </w:r>
              <w:r w:rsidRPr="00E066BD">
                <w:rPr>
                  <w:b/>
                  <w:bCs/>
                  <w:lang w:val="en-US"/>
                  <w:rPrChange w:id="7885" w:author="Borja Gonzalez" w:date="2017-09-28T19:30:00Z">
                    <w:rPr>
                      <w:rFonts w:ascii="Monaco" w:hAnsi="Monaco" w:cs="Monaco"/>
                      <w:b/>
                      <w:bCs/>
                      <w:color w:val="000000"/>
                      <w:sz w:val="32"/>
                      <w:szCs w:val="32"/>
                      <w:lang w:val="en-US"/>
                    </w:rPr>
                  </w:rPrChange>
                </w:rPr>
                <w:t>[</w:t>
              </w:r>
              <w:r w:rsidRPr="00E066BD">
                <w:rPr>
                  <w:lang w:val="en-US"/>
                  <w:rPrChange w:id="7886" w:author="Borja Gonzalez" w:date="2017-09-28T19:30:00Z">
                    <w:rPr>
                      <w:rFonts w:ascii="Monaco" w:hAnsi="Monaco" w:cs="Monaco"/>
                      <w:color w:val="000000"/>
                      <w:sz w:val="32"/>
                      <w:szCs w:val="32"/>
                      <w:lang w:val="en-US"/>
                    </w:rPr>
                  </w:rPrChange>
                </w:rPr>
                <w:t>i</w:t>
              </w:r>
              <w:r w:rsidRPr="00E066BD">
                <w:rPr>
                  <w:b/>
                  <w:bCs/>
                  <w:lang w:val="en-US"/>
                  <w:rPrChange w:id="7887" w:author="Borja Gonzalez" w:date="2017-09-28T19:30:00Z">
                    <w:rPr>
                      <w:rFonts w:ascii="Monaco" w:hAnsi="Monaco" w:cs="Monaco"/>
                      <w:b/>
                      <w:bCs/>
                      <w:color w:val="000000"/>
                      <w:sz w:val="32"/>
                      <w:szCs w:val="32"/>
                      <w:lang w:val="en-US"/>
                    </w:rPr>
                  </w:rPrChange>
                </w:rPr>
                <w:t>][</w:t>
              </w:r>
              <w:r w:rsidRPr="00E066BD">
                <w:rPr>
                  <w:b/>
                  <w:bCs/>
                  <w:color w:val="0000CF"/>
                  <w:lang w:val="en-US"/>
                  <w:rPrChange w:id="7888" w:author="Borja Gonzalez" w:date="2017-09-28T19:30:00Z">
                    <w:rPr>
                      <w:rFonts w:ascii="Monaco" w:hAnsi="Monaco" w:cs="Monaco"/>
                      <w:b/>
                      <w:bCs/>
                      <w:color w:val="0000CF"/>
                      <w:sz w:val="32"/>
                      <w:szCs w:val="32"/>
                      <w:lang w:val="en-US"/>
                    </w:rPr>
                  </w:rPrChange>
                </w:rPr>
                <w:t>1</w:t>
              </w:r>
              <w:r w:rsidRPr="00E066BD">
                <w:rPr>
                  <w:b/>
                  <w:bCs/>
                  <w:lang w:val="en-US"/>
                  <w:rPrChange w:id="7889" w:author="Borja Gonzalez" w:date="2017-09-28T19:30:00Z">
                    <w:rPr>
                      <w:rFonts w:ascii="Monaco" w:hAnsi="Monaco" w:cs="Monaco"/>
                      <w:b/>
                      <w:bCs/>
                      <w:color w:val="000000"/>
                      <w:sz w:val="32"/>
                      <w:szCs w:val="32"/>
                      <w:lang w:val="en-US"/>
                    </w:rPr>
                  </w:rPrChange>
                </w:rPr>
                <w:t>]);</w:t>
              </w:r>
            </w:ins>
          </w:p>
          <w:p w14:paraId="074AE0F3" w14:textId="77777777" w:rsidR="00E066BD" w:rsidRPr="00E066BD" w:rsidRDefault="00E066BD">
            <w:pPr>
              <w:rPr>
                <w:ins w:id="7890" w:author="Borja Gonzalez" w:date="2017-09-28T19:30:00Z"/>
                <w:lang w:val="en-US"/>
                <w:rPrChange w:id="7891" w:author="Borja Gonzalez" w:date="2017-09-28T19:30:00Z">
                  <w:rPr>
                    <w:ins w:id="7892" w:author="Borja Gonzalez" w:date="2017-09-28T19:30:00Z"/>
                    <w:rFonts w:ascii="Monaco" w:eastAsiaTheme="majorEastAsia" w:hAnsi="Monaco" w:cs="Monaco"/>
                    <w:color w:val="243F60" w:themeColor="accent1" w:themeShade="7F"/>
                    <w:sz w:val="32"/>
                    <w:szCs w:val="32"/>
                    <w:lang w:val="en-US"/>
                  </w:rPr>
                </w:rPrChange>
              </w:rPr>
              <w:pPrChange w:id="7893" w:author="GONZALEZ DIAZ, BORJA" w:date="2017-09-29T19:26:00Z">
                <w:pPr>
                  <w:keepNext/>
                  <w:keepLines/>
                  <w:widowControl w:val="0"/>
                  <w:autoSpaceDE w:val="0"/>
                  <w:autoSpaceDN w:val="0"/>
                  <w:adjustRightInd w:val="0"/>
                  <w:spacing w:before="200"/>
                  <w:outlineLvl w:val="4"/>
                </w:pPr>
              </w:pPrChange>
            </w:pPr>
            <w:ins w:id="7894" w:author="Borja Gonzalez" w:date="2017-09-28T19:30:00Z">
              <w:r w:rsidRPr="00E066BD">
                <w:rPr>
                  <w:lang w:val="en-US"/>
                  <w:rPrChange w:id="7895" w:author="Borja Gonzalez" w:date="2017-09-28T19:30:00Z">
                    <w:rPr>
                      <w:rFonts w:ascii="Monaco" w:hAnsi="Monaco" w:cs="Monaco"/>
                      <w:sz w:val="32"/>
                      <w:szCs w:val="32"/>
                      <w:lang w:val="en-US"/>
                    </w:rPr>
                  </w:rPrChange>
                </w:rPr>
                <w:t xml:space="preserve">                </w:t>
              </w:r>
              <w:proofErr w:type="gramStart"/>
              <w:r w:rsidRPr="00E066BD">
                <w:rPr>
                  <w:lang w:val="en-US"/>
                  <w:rPrChange w:id="7896" w:author="Borja Gonzalez" w:date="2017-09-28T19:30:00Z">
                    <w:rPr>
                      <w:rFonts w:ascii="Monaco" w:hAnsi="Monaco" w:cs="Monaco"/>
                      <w:sz w:val="32"/>
                      <w:szCs w:val="32"/>
                      <w:lang w:val="en-US"/>
                    </w:rPr>
                  </w:rPrChange>
                </w:rPr>
                <w:t>fecha</w:t>
              </w:r>
              <w:r w:rsidRPr="00E066BD">
                <w:rPr>
                  <w:b/>
                  <w:bCs/>
                  <w:lang w:val="en-US"/>
                  <w:rPrChange w:id="7897" w:author="Borja Gonzalez" w:date="2017-09-28T19:30:00Z">
                    <w:rPr>
                      <w:rFonts w:ascii="Monaco" w:hAnsi="Monaco" w:cs="Monaco"/>
                      <w:b/>
                      <w:bCs/>
                      <w:color w:val="000000"/>
                      <w:sz w:val="32"/>
                      <w:szCs w:val="32"/>
                      <w:lang w:val="en-US"/>
                    </w:rPr>
                  </w:rPrChange>
                </w:rPr>
                <w:t>.</w:t>
              </w:r>
              <w:r w:rsidRPr="00E066BD">
                <w:rPr>
                  <w:lang w:val="en-US"/>
                  <w:rPrChange w:id="7898" w:author="Borja Gonzalez" w:date="2017-09-28T19:30:00Z">
                    <w:rPr>
                      <w:rFonts w:ascii="Monaco" w:hAnsi="Monaco" w:cs="Monaco"/>
                      <w:color w:val="000000"/>
                      <w:sz w:val="32"/>
                      <w:szCs w:val="32"/>
                      <w:lang w:val="en-US"/>
                    </w:rPr>
                  </w:rPrChange>
                </w:rPr>
                <w:t>push</w:t>
              </w:r>
              <w:proofErr w:type="gramEnd"/>
              <w:r w:rsidRPr="00E066BD">
                <w:rPr>
                  <w:b/>
                  <w:bCs/>
                  <w:lang w:val="en-US"/>
                  <w:rPrChange w:id="7899" w:author="Borja Gonzalez" w:date="2017-09-28T19:30:00Z">
                    <w:rPr>
                      <w:rFonts w:ascii="Monaco" w:hAnsi="Monaco" w:cs="Monaco"/>
                      <w:b/>
                      <w:bCs/>
                      <w:color w:val="000000"/>
                      <w:sz w:val="32"/>
                      <w:szCs w:val="32"/>
                      <w:lang w:val="en-US"/>
                    </w:rPr>
                  </w:rPrChange>
                </w:rPr>
                <w:t>(</w:t>
              </w:r>
              <w:r w:rsidRPr="00E066BD">
                <w:rPr>
                  <w:lang w:val="en-US"/>
                  <w:rPrChange w:id="7900" w:author="Borja Gonzalez" w:date="2017-09-28T19:30:00Z">
                    <w:rPr>
                      <w:rFonts w:ascii="Monaco" w:hAnsi="Monaco" w:cs="Monaco"/>
                      <w:color w:val="000000"/>
                      <w:sz w:val="32"/>
                      <w:szCs w:val="32"/>
                      <w:lang w:val="en-US"/>
                    </w:rPr>
                  </w:rPrChange>
                </w:rPr>
                <w:t>max_minimo</w:t>
              </w:r>
              <w:r w:rsidRPr="00E066BD">
                <w:rPr>
                  <w:b/>
                  <w:bCs/>
                  <w:lang w:val="en-US"/>
                  <w:rPrChange w:id="7901" w:author="Borja Gonzalez" w:date="2017-09-28T19:30:00Z">
                    <w:rPr>
                      <w:rFonts w:ascii="Monaco" w:hAnsi="Monaco" w:cs="Monaco"/>
                      <w:b/>
                      <w:bCs/>
                      <w:color w:val="000000"/>
                      <w:sz w:val="32"/>
                      <w:szCs w:val="32"/>
                      <w:lang w:val="en-US"/>
                    </w:rPr>
                  </w:rPrChange>
                </w:rPr>
                <w:t>[</w:t>
              </w:r>
              <w:r w:rsidRPr="00E066BD">
                <w:rPr>
                  <w:b/>
                  <w:bCs/>
                  <w:color w:val="0000CF"/>
                  <w:lang w:val="en-US"/>
                  <w:rPrChange w:id="7902" w:author="Borja Gonzalez" w:date="2017-09-28T19:30:00Z">
                    <w:rPr>
                      <w:rFonts w:ascii="Monaco" w:hAnsi="Monaco" w:cs="Monaco"/>
                      <w:b/>
                      <w:bCs/>
                      <w:color w:val="0000CF"/>
                      <w:sz w:val="32"/>
                      <w:szCs w:val="32"/>
                      <w:lang w:val="en-US"/>
                    </w:rPr>
                  </w:rPrChange>
                </w:rPr>
                <w:t>0</w:t>
              </w:r>
              <w:r w:rsidRPr="00E066BD">
                <w:rPr>
                  <w:b/>
                  <w:bCs/>
                  <w:lang w:val="en-US"/>
                  <w:rPrChange w:id="7903" w:author="Borja Gonzalez" w:date="2017-09-28T19:30:00Z">
                    <w:rPr>
                      <w:rFonts w:ascii="Monaco" w:hAnsi="Monaco" w:cs="Monaco"/>
                      <w:b/>
                      <w:bCs/>
                      <w:color w:val="000000"/>
                      <w:sz w:val="32"/>
                      <w:szCs w:val="32"/>
                      <w:lang w:val="en-US"/>
                    </w:rPr>
                  </w:rPrChange>
                </w:rPr>
                <w:t>].</w:t>
              </w:r>
              <w:r w:rsidRPr="00E066BD">
                <w:rPr>
                  <w:lang w:val="en-US"/>
                  <w:rPrChange w:id="7904" w:author="Borja Gonzalez" w:date="2017-09-28T19:30:00Z">
                    <w:rPr>
                      <w:rFonts w:ascii="Monaco" w:hAnsi="Monaco" w:cs="Monaco"/>
                      <w:color w:val="000000"/>
                      <w:sz w:val="32"/>
                      <w:szCs w:val="32"/>
                      <w:lang w:val="en-US"/>
                    </w:rPr>
                  </w:rPrChange>
                </w:rPr>
                <w:t>values</w:t>
              </w:r>
              <w:r w:rsidRPr="00E066BD">
                <w:rPr>
                  <w:b/>
                  <w:bCs/>
                  <w:lang w:val="en-US"/>
                  <w:rPrChange w:id="7905" w:author="Borja Gonzalez" w:date="2017-09-28T19:30:00Z">
                    <w:rPr>
                      <w:rFonts w:ascii="Monaco" w:hAnsi="Monaco" w:cs="Monaco"/>
                      <w:b/>
                      <w:bCs/>
                      <w:color w:val="000000"/>
                      <w:sz w:val="32"/>
                      <w:szCs w:val="32"/>
                      <w:lang w:val="en-US"/>
                    </w:rPr>
                  </w:rPrChange>
                </w:rPr>
                <w:t>[</w:t>
              </w:r>
              <w:r w:rsidRPr="00E066BD">
                <w:rPr>
                  <w:lang w:val="en-US"/>
                  <w:rPrChange w:id="7906" w:author="Borja Gonzalez" w:date="2017-09-28T19:30:00Z">
                    <w:rPr>
                      <w:rFonts w:ascii="Monaco" w:hAnsi="Monaco" w:cs="Monaco"/>
                      <w:color w:val="000000"/>
                      <w:sz w:val="32"/>
                      <w:szCs w:val="32"/>
                      <w:lang w:val="en-US"/>
                    </w:rPr>
                  </w:rPrChange>
                </w:rPr>
                <w:t>i</w:t>
              </w:r>
              <w:r w:rsidRPr="00E066BD">
                <w:rPr>
                  <w:b/>
                  <w:bCs/>
                  <w:lang w:val="en-US"/>
                  <w:rPrChange w:id="7907" w:author="Borja Gonzalez" w:date="2017-09-28T19:30:00Z">
                    <w:rPr>
                      <w:rFonts w:ascii="Monaco" w:hAnsi="Monaco" w:cs="Monaco"/>
                      <w:b/>
                      <w:bCs/>
                      <w:color w:val="000000"/>
                      <w:sz w:val="32"/>
                      <w:szCs w:val="32"/>
                      <w:lang w:val="en-US"/>
                    </w:rPr>
                  </w:rPrChange>
                </w:rPr>
                <w:t>][</w:t>
              </w:r>
              <w:r w:rsidRPr="00E066BD">
                <w:rPr>
                  <w:b/>
                  <w:bCs/>
                  <w:color w:val="0000CF"/>
                  <w:lang w:val="en-US"/>
                  <w:rPrChange w:id="7908" w:author="Borja Gonzalez" w:date="2017-09-28T19:30:00Z">
                    <w:rPr>
                      <w:rFonts w:ascii="Monaco" w:hAnsi="Monaco" w:cs="Monaco"/>
                      <w:b/>
                      <w:bCs/>
                      <w:color w:val="0000CF"/>
                      <w:sz w:val="32"/>
                      <w:szCs w:val="32"/>
                      <w:lang w:val="en-US"/>
                    </w:rPr>
                  </w:rPrChange>
                </w:rPr>
                <w:t>6</w:t>
              </w:r>
              <w:r w:rsidRPr="00E066BD">
                <w:rPr>
                  <w:b/>
                  <w:bCs/>
                  <w:lang w:val="en-US"/>
                  <w:rPrChange w:id="7909" w:author="Borja Gonzalez" w:date="2017-09-28T19:30:00Z">
                    <w:rPr>
                      <w:rFonts w:ascii="Monaco" w:hAnsi="Monaco" w:cs="Monaco"/>
                      <w:b/>
                      <w:bCs/>
                      <w:color w:val="000000"/>
                      <w:sz w:val="32"/>
                      <w:szCs w:val="32"/>
                      <w:lang w:val="en-US"/>
                    </w:rPr>
                  </w:rPrChange>
                </w:rPr>
                <w:t>])</w:t>
              </w:r>
            </w:ins>
          </w:p>
          <w:p w14:paraId="5EA47B0E" w14:textId="77777777" w:rsidR="00E066BD" w:rsidRPr="00E066BD" w:rsidRDefault="00E066BD">
            <w:pPr>
              <w:rPr>
                <w:ins w:id="7910" w:author="Borja Gonzalez" w:date="2017-09-28T19:30:00Z"/>
                <w:lang w:val="en-US"/>
                <w:rPrChange w:id="7911" w:author="Borja Gonzalez" w:date="2017-09-28T19:30:00Z">
                  <w:rPr>
                    <w:ins w:id="7912" w:author="Borja Gonzalez" w:date="2017-09-28T19:30:00Z"/>
                    <w:rFonts w:ascii="Monaco" w:eastAsiaTheme="majorEastAsia" w:hAnsi="Monaco" w:cs="Monaco"/>
                    <w:color w:val="243F60" w:themeColor="accent1" w:themeShade="7F"/>
                    <w:sz w:val="32"/>
                    <w:szCs w:val="32"/>
                    <w:lang w:val="en-US"/>
                  </w:rPr>
                </w:rPrChange>
              </w:rPr>
              <w:pPrChange w:id="7913" w:author="GONZALEZ DIAZ, BORJA" w:date="2017-09-29T19:26:00Z">
                <w:pPr>
                  <w:keepNext/>
                  <w:keepLines/>
                  <w:widowControl w:val="0"/>
                  <w:autoSpaceDE w:val="0"/>
                  <w:autoSpaceDN w:val="0"/>
                  <w:adjustRightInd w:val="0"/>
                  <w:spacing w:before="200"/>
                  <w:outlineLvl w:val="4"/>
                </w:pPr>
              </w:pPrChange>
            </w:pPr>
            <w:ins w:id="7914" w:author="Borja Gonzalez" w:date="2017-09-28T19:30:00Z">
              <w:r w:rsidRPr="00E066BD">
                <w:rPr>
                  <w:lang w:val="en-US"/>
                  <w:rPrChange w:id="7915" w:author="Borja Gonzalez" w:date="2017-09-28T19:30:00Z">
                    <w:rPr>
                      <w:rFonts w:ascii="Monaco" w:hAnsi="Monaco" w:cs="Monaco"/>
                      <w:sz w:val="32"/>
                      <w:szCs w:val="32"/>
                      <w:lang w:val="en-US"/>
                    </w:rPr>
                  </w:rPrChange>
                </w:rPr>
                <w:t xml:space="preserve">                </w:t>
              </w:r>
              <w:r w:rsidRPr="00E066BD">
                <w:rPr>
                  <w:b/>
                  <w:bCs/>
                  <w:color w:val="204A87"/>
                  <w:lang w:val="en-US"/>
                  <w:rPrChange w:id="7916" w:author="Borja Gonzalez" w:date="2017-09-28T19:30:00Z">
                    <w:rPr>
                      <w:rFonts w:ascii="Monaco" w:hAnsi="Monaco" w:cs="Monaco"/>
                      <w:b/>
                      <w:bCs/>
                      <w:color w:val="204A87"/>
                      <w:sz w:val="32"/>
                      <w:szCs w:val="32"/>
                      <w:lang w:val="en-US"/>
                    </w:rPr>
                  </w:rPrChange>
                </w:rPr>
                <w:t>if</w:t>
              </w:r>
              <w:r w:rsidRPr="00E066BD">
                <w:rPr>
                  <w:lang w:val="en-US"/>
                  <w:rPrChange w:id="7917" w:author="Borja Gonzalez" w:date="2017-09-28T19:30:00Z">
                    <w:rPr>
                      <w:rFonts w:ascii="Monaco" w:hAnsi="Monaco" w:cs="Monaco"/>
                      <w:sz w:val="32"/>
                      <w:szCs w:val="32"/>
                      <w:lang w:val="en-US"/>
                    </w:rPr>
                  </w:rPrChange>
                </w:rPr>
                <w:t xml:space="preserve"> </w:t>
              </w:r>
              <w:r w:rsidRPr="00E066BD">
                <w:rPr>
                  <w:b/>
                  <w:bCs/>
                  <w:lang w:val="en-US"/>
                  <w:rPrChange w:id="7918" w:author="Borja Gonzalez" w:date="2017-09-28T19:30:00Z">
                    <w:rPr>
                      <w:rFonts w:ascii="Monaco" w:hAnsi="Monaco" w:cs="Monaco"/>
                      <w:b/>
                      <w:bCs/>
                      <w:color w:val="000000"/>
                      <w:sz w:val="32"/>
                      <w:szCs w:val="32"/>
                      <w:lang w:val="en-US"/>
                    </w:rPr>
                  </w:rPrChange>
                </w:rPr>
                <w:t>(</w:t>
              </w:r>
              <w:r w:rsidRPr="00E066BD">
                <w:rPr>
                  <w:lang w:val="en-US"/>
                  <w:rPrChange w:id="7919"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920" w:author="Borja Gonzalez" w:date="2017-09-28T19:30:00Z">
                    <w:rPr>
                      <w:rFonts w:ascii="Monaco" w:hAnsi="Monaco" w:cs="Monaco"/>
                      <w:b/>
                      <w:bCs/>
                      <w:color w:val="CE5C00"/>
                      <w:sz w:val="32"/>
                      <w:szCs w:val="32"/>
                      <w:lang w:val="en-US"/>
                    </w:rPr>
                  </w:rPrChange>
                </w:rPr>
                <w:t>==</w:t>
              </w:r>
              <w:r w:rsidRPr="00E066BD">
                <w:rPr>
                  <w:lang w:val="en-US"/>
                  <w:rPrChange w:id="7921" w:author="Borja Gonzalez" w:date="2017-09-28T19:30:00Z">
                    <w:rPr>
                      <w:rFonts w:ascii="Monaco" w:hAnsi="Monaco" w:cs="Monaco"/>
                      <w:sz w:val="32"/>
                      <w:szCs w:val="32"/>
                      <w:lang w:val="en-US"/>
                    </w:rPr>
                  </w:rPrChange>
                </w:rPr>
                <w:t xml:space="preserve"> </w:t>
              </w:r>
              <w:r w:rsidRPr="00E066BD">
                <w:rPr>
                  <w:color w:val="4E9A06"/>
                  <w:lang w:val="en-US"/>
                  <w:rPrChange w:id="7922" w:author="Borja Gonzalez" w:date="2017-09-28T19:30:00Z">
                    <w:rPr>
                      <w:rFonts w:ascii="Monaco" w:hAnsi="Monaco" w:cs="Monaco"/>
                      <w:color w:val="4E9A06"/>
                      <w:sz w:val="32"/>
                      <w:szCs w:val="32"/>
                      <w:lang w:val="en-US"/>
                    </w:rPr>
                  </w:rPrChange>
                </w:rPr>
                <w:t>"h</w:t>
              </w:r>
              <w:proofErr w:type="gramStart"/>
              <w:r w:rsidRPr="00E066BD">
                <w:rPr>
                  <w:color w:val="4E9A06"/>
                  <w:lang w:val="en-US"/>
                  <w:rPrChange w:id="7923" w:author="Borja Gonzalez" w:date="2017-09-28T19:30:00Z">
                    <w:rPr>
                      <w:rFonts w:ascii="Monaco" w:hAnsi="Monaco" w:cs="Monaco"/>
                      <w:color w:val="4E9A06"/>
                      <w:sz w:val="32"/>
                      <w:szCs w:val="32"/>
                      <w:lang w:val="en-US"/>
                    </w:rPr>
                  </w:rPrChange>
                </w:rPr>
                <w:t>"</w:t>
              </w:r>
              <w:r w:rsidRPr="00E066BD">
                <w:rPr>
                  <w:b/>
                  <w:bCs/>
                  <w:lang w:val="en-US"/>
                  <w:rPrChange w:id="7924" w:author="Borja Gonzalez" w:date="2017-09-28T19:30:00Z">
                    <w:rPr>
                      <w:rFonts w:ascii="Monaco" w:hAnsi="Monaco" w:cs="Monaco"/>
                      <w:b/>
                      <w:bCs/>
                      <w:color w:val="000000"/>
                      <w:sz w:val="32"/>
                      <w:szCs w:val="32"/>
                      <w:lang w:val="en-US"/>
                    </w:rPr>
                  </w:rPrChange>
                </w:rPr>
                <w:t>){</w:t>
              </w:r>
              <w:proofErr w:type="gramEnd"/>
            </w:ins>
          </w:p>
          <w:p w14:paraId="6711AB70" w14:textId="77777777" w:rsidR="00E066BD" w:rsidRPr="00E066BD" w:rsidRDefault="00E066BD">
            <w:pPr>
              <w:rPr>
                <w:ins w:id="7925" w:author="Borja Gonzalez" w:date="2017-09-28T19:30:00Z"/>
                <w:lang w:val="en-US"/>
                <w:rPrChange w:id="7926" w:author="Borja Gonzalez" w:date="2017-09-28T19:30:00Z">
                  <w:rPr>
                    <w:ins w:id="7927" w:author="Borja Gonzalez" w:date="2017-09-28T19:30:00Z"/>
                    <w:rFonts w:ascii="Monaco" w:eastAsiaTheme="majorEastAsia" w:hAnsi="Monaco" w:cs="Monaco"/>
                    <w:color w:val="243F60" w:themeColor="accent1" w:themeShade="7F"/>
                    <w:sz w:val="32"/>
                    <w:szCs w:val="32"/>
                    <w:lang w:val="en-US"/>
                  </w:rPr>
                </w:rPrChange>
              </w:rPr>
              <w:pPrChange w:id="7928" w:author="GONZALEZ DIAZ, BORJA" w:date="2017-09-29T19:26:00Z">
                <w:pPr>
                  <w:keepNext/>
                  <w:keepLines/>
                  <w:widowControl w:val="0"/>
                  <w:autoSpaceDE w:val="0"/>
                  <w:autoSpaceDN w:val="0"/>
                  <w:adjustRightInd w:val="0"/>
                  <w:spacing w:before="200"/>
                  <w:outlineLvl w:val="4"/>
                </w:pPr>
              </w:pPrChange>
            </w:pPr>
            <w:ins w:id="7929" w:author="Borja Gonzalez" w:date="2017-09-28T19:30:00Z">
              <w:r w:rsidRPr="00E066BD">
                <w:rPr>
                  <w:lang w:val="en-US"/>
                  <w:rPrChange w:id="7930" w:author="Borja Gonzalez" w:date="2017-09-28T19:30:00Z">
                    <w:rPr>
                      <w:rFonts w:ascii="Monaco" w:hAnsi="Monaco" w:cs="Monaco"/>
                      <w:sz w:val="32"/>
                      <w:szCs w:val="32"/>
                      <w:lang w:val="en-US"/>
                    </w:rPr>
                  </w:rPrChange>
                </w:rPr>
                <w:t xml:space="preserve">                    max_</w:t>
              </w:r>
              <w:proofErr w:type="gramStart"/>
              <w:r w:rsidRPr="00E066BD">
                <w:rPr>
                  <w:lang w:val="en-US"/>
                  <w:rPrChange w:id="7931" w:author="Borja Gonzalez" w:date="2017-09-28T19:30:00Z">
                    <w:rPr>
                      <w:rFonts w:ascii="Monaco" w:hAnsi="Monaco" w:cs="Monaco"/>
                      <w:sz w:val="32"/>
                      <w:szCs w:val="32"/>
                      <w:lang w:val="en-US"/>
                    </w:rPr>
                  </w:rPrChange>
                </w:rPr>
                <w:t>max</w:t>
              </w:r>
              <w:r w:rsidRPr="00E066BD">
                <w:rPr>
                  <w:b/>
                  <w:bCs/>
                  <w:lang w:val="en-US"/>
                  <w:rPrChange w:id="7932" w:author="Borja Gonzalez" w:date="2017-09-28T19:30:00Z">
                    <w:rPr>
                      <w:rFonts w:ascii="Monaco" w:hAnsi="Monaco" w:cs="Monaco"/>
                      <w:b/>
                      <w:bCs/>
                      <w:color w:val="000000"/>
                      <w:sz w:val="32"/>
                      <w:szCs w:val="32"/>
                      <w:lang w:val="en-US"/>
                    </w:rPr>
                  </w:rPrChange>
                </w:rPr>
                <w:t>.</w:t>
              </w:r>
              <w:r w:rsidRPr="00E066BD">
                <w:rPr>
                  <w:lang w:val="en-US"/>
                  <w:rPrChange w:id="7933" w:author="Borja Gonzalez" w:date="2017-09-28T19:30:00Z">
                    <w:rPr>
                      <w:rFonts w:ascii="Monaco" w:hAnsi="Monaco" w:cs="Monaco"/>
                      <w:color w:val="000000"/>
                      <w:sz w:val="32"/>
                      <w:szCs w:val="32"/>
                      <w:lang w:val="en-US"/>
                    </w:rPr>
                  </w:rPrChange>
                </w:rPr>
                <w:t>push</w:t>
              </w:r>
              <w:proofErr w:type="gramEnd"/>
              <w:r w:rsidRPr="00E066BD">
                <w:rPr>
                  <w:b/>
                  <w:bCs/>
                  <w:lang w:val="en-US"/>
                  <w:rPrChange w:id="7934" w:author="Borja Gonzalez" w:date="2017-09-28T19:30:00Z">
                    <w:rPr>
                      <w:rFonts w:ascii="Monaco" w:hAnsi="Monaco" w:cs="Monaco"/>
                      <w:b/>
                      <w:bCs/>
                      <w:color w:val="000000"/>
                      <w:sz w:val="32"/>
                      <w:szCs w:val="32"/>
                      <w:lang w:val="en-US"/>
                    </w:rPr>
                  </w:rPrChange>
                </w:rPr>
                <w:t>(</w:t>
              </w:r>
              <w:r w:rsidRPr="00E066BD">
                <w:rPr>
                  <w:b/>
                  <w:bCs/>
                  <w:color w:val="0000CF"/>
                  <w:lang w:val="en-US"/>
                  <w:rPrChange w:id="7935" w:author="Borja Gonzalez" w:date="2017-09-28T19:30:00Z">
                    <w:rPr>
                      <w:rFonts w:ascii="Monaco" w:hAnsi="Monaco" w:cs="Monaco"/>
                      <w:b/>
                      <w:bCs/>
                      <w:color w:val="0000CF"/>
                      <w:sz w:val="32"/>
                      <w:szCs w:val="32"/>
                      <w:lang w:val="en-US"/>
                    </w:rPr>
                  </w:rPrChange>
                </w:rPr>
                <w:t>49.2</w:t>
              </w:r>
              <w:r w:rsidRPr="00E066BD">
                <w:rPr>
                  <w:b/>
                  <w:bCs/>
                  <w:lang w:val="en-US"/>
                  <w:rPrChange w:id="7936" w:author="Borja Gonzalez" w:date="2017-09-28T19:30:00Z">
                    <w:rPr>
                      <w:rFonts w:ascii="Monaco" w:hAnsi="Monaco" w:cs="Monaco"/>
                      <w:b/>
                      <w:bCs/>
                      <w:color w:val="000000"/>
                      <w:sz w:val="32"/>
                      <w:szCs w:val="32"/>
                      <w:lang w:val="en-US"/>
                    </w:rPr>
                  </w:rPrChange>
                </w:rPr>
                <w:t>);</w:t>
              </w:r>
            </w:ins>
          </w:p>
          <w:p w14:paraId="2BEAE259" w14:textId="77777777" w:rsidR="00E066BD" w:rsidRPr="00E066BD" w:rsidRDefault="00E066BD">
            <w:pPr>
              <w:rPr>
                <w:ins w:id="7937" w:author="Borja Gonzalez" w:date="2017-09-28T19:30:00Z"/>
                <w:lang w:val="en-US"/>
                <w:rPrChange w:id="7938" w:author="Borja Gonzalez" w:date="2017-09-28T19:30:00Z">
                  <w:rPr>
                    <w:ins w:id="7939" w:author="Borja Gonzalez" w:date="2017-09-28T19:30:00Z"/>
                    <w:rFonts w:ascii="Monaco" w:eastAsiaTheme="majorEastAsia" w:hAnsi="Monaco" w:cs="Monaco"/>
                    <w:color w:val="243F60" w:themeColor="accent1" w:themeShade="7F"/>
                    <w:sz w:val="32"/>
                    <w:szCs w:val="32"/>
                    <w:lang w:val="en-US"/>
                  </w:rPr>
                </w:rPrChange>
              </w:rPr>
              <w:pPrChange w:id="7940" w:author="GONZALEZ DIAZ, BORJA" w:date="2017-09-29T19:26:00Z">
                <w:pPr>
                  <w:keepNext/>
                  <w:keepLines/>
                  <w:widowControl w:val="0"/>
                  <w:autoSpaceDE w:val="0"/>
                  <w:autoSpaceDN w:val="0"/>
                  <w:adjustRightInd w:val="0"/>
                  <w:spacing w:before="200"/>
                  <w:outlineLvl w:val="4"/>
                </w:pPr>
              </w:pPrChange>
            </w:pPr>
            <w:ins w:id="7941" w:author="Borja Gonzalez" w:date="2017-09-28T19:30:00Z">
              <w:r w:rsidRPr="00E066BD">
                <w:rPr>
                  <w:lang w:val="en-US"/>
                  <w:rPrChange w:id="7942" w:author="Borja Gonzalez" w:date="2017-09-28T19:30:00Z">
                    <w:rPr>
                      <w:rFonts w:ascii="Monaco" w:hAnsi="Monaco" w:cs="Monaco"/>
                      <w:sz w:val="32"/>
                      <w:szCs w:val="32"/>
                      <w:lang w:val="en-US"/>
                    </w:rPr>
                  </w:rPrChange>
                </w:rPr>
                <w:t xml:space="preserve">                    max_</w:t>
              </w:r>
              <w:proofErr w:type="gramStart"/>
              <w:r w:rsidRPr="00E066BD">
                <w:rPr>
                  <w:lang w:val="en-US"/>
                  <w:rPrChange w:id="7943" w:author="Borja Gonzalez" w:date="2017-09-28T19:30:00Z">
                    <w:rPr>
                      <w:rFonts w:ascii="Monaco" w:hAnsi="Monaco" w:cs="Monaco"/>
                      <w:sz w:val="32"/>
                      <w:szCs w:val="32"/>
                      <w:lang w:val="en-US"/>
                    </w:rPr>
                  </w:rPrChange>
                </w:rPr>
                <w:t>min</w:t>
              </w:r>
              <w:r w:rsidRPr="00E066BD">
                <w:rPr>
                  <w:b/>
                  <w:bCs/>
                  <w:lang w:val="en-US"/>
                  <w:rPrChange w:id="7944" w:author="Borja Gonzalez" w:date="2017-09-28T19:30:00Z">
                    <w:rPr>
                      <w:rFonts w:ascii="Monaco" w:hAnsi="Monaco" w:cs="Monaco"/>
                      <w:b/>
                      <w:bCs/>
                      <w:color w:val="000000"/>
                      <w:sz w:val="32"/>
                      <w:szCs w:val="32"/>
                      <w:lang w:val="en-US"/>
                    </w:rPr>
                  </w:rPrChange>
                </w:rPr>
                <w:t>.</w:t>
              </w:r>
              <w:r w:rsidRPr="00E066BD">
                <w:rPr>
                  <w:lang w:val="en-US"/>
                  <w:rPrChange w:id="7945" w:author="Borja Gonzalez" w:date="2017-09-28T19:30:00Z">
                    <w:rPr>
                      <w:rFonts w:ascii="Monaco" w:hAnsi="Monaco" w:cs="Monaco"/>
                      <w:color w:val="000000"/>
                      <w:sz w:val="32"/>
                      <w:szCs w:val="32"/>
                      <w:lang w:val="en-US"/>
                    </w:rPr>
                  </w:rPrChange>
                </w:rPr>
                <w:t>push</w:t>
              </w:r>
              <w:proofErr w:type="gramEnd"/>
              <w:r w:rsidRPr="00E066BD">
                <w:rPr>
                  <w:b/>
                  <w:bCs/>
                  <w:lang w:val="en-US"/>
                  <w:rPrChange w:id="7946" w:author="Borja Gonzalez" w:date="2017-09-28T19:30:00Z">
                    <w:rPr>
                      <w:rFonts w:ascii="Monaco" w:hAnsi="Monaco" w:cs="Monaco"/>
                      <w:b/>
                      <w:bCs/>
                      <w:color w:val="000000"/>
                      <w:sz w:val="32"/>
                      <w:szCs w:val="32"/>
                      <w:lang w:val="en-US"/>
                    </w:rPr>
                  </w:rPrChange>
                </w:rPr>
                <w:t>(</w:t>
              </w:r>
              <w:r w:rsidRPr="00E066BD">
                <w:rPr>
                  <w:b/>
                  <w:bCs/>
                  <w:color w:val="0000CF"/>
                  <w:lang w:val="en-US"/>
                  <w:rPrChange w:id="7947" w:author="Borja Gonzalez" w:date="2017-09-28T19:30:00Z">
                    <w:rPr>
                      <w:rFonts w:ascii="Monaco" w:hAnsi="Monaco" w:cs="Monaco"/>
                      <w:b/>
                      <w:bCs/>
                      <w:color w:val="0000CF"/>
                      <w:sz w:val="32"/>
                      <w:szCs w:val="32"/>
                      <w:lang w:val="en-US"/>
                    </w:rPr>
                  </w:rPrChange>
                </w:rPr>
                <w:t>32.6</w:t>
              </w:r>
              <w:r w:rsidRPr="00E066BD">
                <w:rPr>
                  <w:b/>
                  <w:bCs/>
                  <w:lang w:val="en-US"/>
                  <w:rPrChange w:id="7948" w:author="Borja Gonzalez" w:date="2017-09-28T19:30:00Z">
                    <w:rPr>
                      <w:rFonts w:ascii="Monaco" w:hAnsi="Monaco" w:cs="Monaco"/>
                      <w:b/>
                      <w:bCs/>
                      <w:color w:val="000000"/>
                      <w:sz w:val="32"/>
                      <w:szCs w:val="32"/>
                      <w:lang w:val="en-US"/>
                    </w:rPr>
                  </w:rPrChange>
                </w:rPr>
                <w:t>);</w:t>
              </w:r>
            </w:ins>
          </w:p>
          <w:p w14:paraId="6CFA3111" w14:textId="77777777" w:rsidR="00E066BD" w:rsidRPr="00E066BD" w:rsidRDefault="00E066BD">
            <w:pPr>
              <w:rPr>
                <w:ins w:id="7949" w:author="Borja Gonzalez" w:date="2017-09-28T19:30:00Z"/>
                <w:lang w:val="en-US"/>
                <w:rPrChange w:id="7950" w:author="Borja Gonzalez" w:date="2017-09-28T19:30:00Z">
                  <w:rPr>
                    <w:ins w:id="7951" w:author="Borja Gonzalez" w:date="2017-09-28T19:30:00Z"/>
                    <w:rFonts w:ascii="Monaco" w:eastAsiaTheme="majorEastAsia" w:hAnsi="Monaco" w:cs="Monaco"/>
                    <w:color w:val="243F60" w:themeColor="accent1" w:themeShade="7F"/>
                    <w:sz w:val="32"/>
                    <w:szCs w:val="32"/>
                    <w:lang w:val="en-US"/>
                  </w:rPr>
                </w:rPrChange>
              </w:rPr>
              <w:pPrChange w:id="7952" w:author="GONZALEZ DIAZ, BORJA" w:date="2017-09-29T19:26:00Z">
                <w:pPr>
                  <w:keepNext/>
                  <w:keepLines/>
                  <w:widowControl w:val="0"/>
                  <w:autoSpaceDE w:val="0"/>
                  <w:autoSpaceDN w:val="0"/>
                  <w:adjustRightInd w:val="0"/>
                  <w:spacing w:before="200"/>
                  <w:outlineLvl w:val="4"/>
                </w:pPr>
              </w:pPrChange>
            </w:pPr>
            <w:ins w:id="7953" w:author="Borja Gonzalez" w:date="2017-09-28T19:30:00Z">
              <w:r w:rsidRPr="00E066BD">
                <w:rPr>
                  <w:lang w:val="en-US"/>
                  <w:rPrChange w:id="7954" w:author="Borja Gonzalez" w:date="2017-09-28T19:30:00Z">
                    <w:rPr>
                      <w:rFonts w:ascii="Monaco" w:hAnsi="Monaco" w:cs="Monaco"/>
                      <w:sz w:val="32"/>
                      <w:szCs w:val="32"/>
                      <w:lang w:val="en-US"/>
                    </w:rPr>
                  </w:rPrChange>
                </w:rPr>
                <w:t xml:space="preserve">                    min_</w:t>
              </w:r>
              <w:proofErr w:type="gramStart"/>
              <w:r w:rsidRPr="00E066BD">
                <w:rPr>
                  <w:lang w:val="en-US"/>
                  <w:rPrChange w:id="7955" w:author="Borja Gonzalez" w:date="2017-09-28T19:30:00Z">
                    <w:rPr>
                      <w:rFonts w:ascii="Monaco" w:hAnsi="Monaco" w:cs="Monaco"/>
                      <w:sz w:val="32"/>
                      <w:szCs w:val="32"/>
                      <w:lang w:val="en-US"/>
                    </w:rPr>
                  </w:rPrChange>
                </w:rPr>
                <w:t>max</w:t>
              </w:r>
              <w:r w:rsidRPr="00E066BD">
                <w:rPr>
                  <w:b/>
                  <w:bCs/>
                  <w:lang w:val="en-US"/>
                  <w:rPrChange w:id="7956" w:author="Borja Gonzalez" w:date="2017-09-28T19:30:00Z">
                    <w:rPr>
                      <w:rFonts w:ascii="Monaco" w:hAnsi="Monaco" w:cs="Monaco"/>
                      <w:b/>
                      <w:bCs/>
                      <w:color w:val="000000"/>
                      <w:sz w:val="32"/>
                      <w:szCs w:val="32"/>
                      <w:lang w:val="en-US"/>
                    </w:rPr>
                  </w:rPrChange>
                </w:rPr>
                <w:t>.</w:t>
              </w:r>
              <w:r w:rsidRPr="00E066BD">
                <w:rPr>
                  <w:lang w:val="en-US"/>
                  <w:rPrChange w:id="7957" w:author="Borja Gonzalez" w:date="2017-09-28T19:30:00Z">
                    <w:rPr>
                      <w:rFonts w:ascii="Monaco" w:hAnsi="Monaco" w:cs="Monaco"/>
                      <w:color w:val="000000"/>
                      <w:sz w:val="32"/>
                      <w:szCs w:val="32"/>
                      <w:lang w:val="en-US"/>
                    </w:rPr>
                  </w:rPrChange>
                </w:rPr>
                <w:t>push</w:t>
              </w:r>
              <w:proofErr w:type="gramEnd"/>
              <w:r w:rsidRPr="00E066BD">
                <w:rPr>
                  <w:b/>
                  <w:bCs/>
                  <w:lang w:val="en-US"/>
                  <w:rPrChange w:id="7958" w:author="Borja Gonzalez" w:date="2017-09-28T19:30:00Z">
                    <w:rPr>
                      <w:rFonts w:ascii="Monaco" w:hAnsi="Monaco" w:cs="Monaco"/>
                      <w:b/>
                      <w:bCs/>
                      <w:color w:val="000000"/>
                      <w:sz w:val="32"/>
                      <w:szCs w:val="32"/>
                      <w:lang w:val="en-US"/>
                    </w:rPr>
                  </w:rPrChange>
                </w:rPr>
                <w:t>(</w:t>
              </w:r>
              <w:r w:rsidRPr="00E066BD">
                <w:rPr>
                  <w:b/>
                  <w:bCs/>
                  <w:color w:val="CE5C00"/>
                  <w:lang w:val="en-US"/>
                  <w:rPrChange w:id="7959" w:author="Borja Gonzalez" w:date="2017-09-28T19:30:00Z">
                    <w:rPr>
                      <w:rFonts w:ascii="Monaco" w:hAnsi="Monaco" w:cs="Monaco"/>
                      <w:b/>
                      <w:bCs/>
                      <w:color w:val="CE5C00"/>
                      <w:sz w:val="32"/>
                      <w:szCs w:val="32"/>
                      <w:lang w:val="en-US"/>
                    </w:rPr>
                  </w:rPrChange>
                </w:rPr>
                <w:t>-</w:t>
              </w:r>
              <w:r w:rsidRPr="00E066BD">
                <w:rPr>
                  <w:b/>
                  <w:bCs/>
                  <w:color w:val="0000CF"/>
                  <w:lang w:val="en-US"/>
                  <w:rPrChange w:id="7960" w:author="Borja Gonzalez" w:date="2017-09-28T19:30:00Z">
                    <w:rPr>
                      <w:rFonts w:ascii="Monaco" w:hAnsi="Monaco" w:cs="Monaco"/>
                      <w:b/>
                      <w:bCs/>
                      <w:color w:val="0000CF"/>
                      <w:sz w:val="32"/>
                      <w:szCs w:val="32"/>
                      <w:lang w:val="en-US"/>
                    </w:rPr>
                  </w:rPrChange>
                </w:rPr>
                <w:t>44.3</w:t>
              </w:r>
              <w:r w:rsidRPr="00E066BD">
                <w:rPr>
                  <w:b/>
                  <w:bCs/>
                  <w:lang w:val="en-US"/>
                  <w:rPrChange w:id="7961" w:author="Borja Gonzalez" w:date="2017-09-28T19:30:00Z">
                    <w:rPr>
                      <w:rFonts w:ascii="Monaco" w:hAnsi="Monaco" w:cs="Monaco"/>
                      <w:b/>
                      <w:bCs/>
                      <w:color w:val="000000"/>
                      <w:sz w:val="32"/>
                      <w:szCs w:val="32"/>
                      <w:lang w:val="en-US"/>
                    </w:rPr>
                  </w:rPrChange>
                </w:rPr>
                <w:t>);</w:t>
              </w:r>
            </w:ins>
          </w:p>
          <w:p w14:paraId="553956FB" w14:textId="77777777" w:rsidR="00E066BD" w:rsidRPr="00E066BD" w:rsidRDefault="00E066BD">
            <w:pPr>
              <w:rPr>
                <w:ins w:id="7962" w:author="Borja Gonzalez" w:date="2017-09-28T19:30:00Z"/>
                <w:lang w:val="en-US"/>
                <w:rPrChange w:id="7963" w:author="Borja Gonzalez" w:date="2017-09-28T19:30:00Z">
                  <w:rPr>
                    <w:ins w:id="7964" w:author="Borja Gonzalez" w:date="2017-09-28T19:30:00Z"/>
                    <w:rFonts w:ascii="Monaco" w:eastAsiaTheme="majorEastAsia" w:hAnsi="Monaco" w:cs="Monaco"/>
                    <w:color w:val="243F60" w:themeColor="accent1" w:themeShade="7F"/>
                    <w:sz w:val="32"/>
                    <w:szCs w:val="32"/>
                    <w:lang w:val="en-US"/>
                  </w:rPr>
                </w:rPrChange>
              </w:rPr>
              <w:pPrChange w:id="7965" w:author="GONZALEZ DIAZ, BORJA" w:date="2017-09-29T19:26:00Z">
                <w:pPr>
                  <w:keepNext/>
                  <w:keepLines/>
                  <w:widowControl w:val="0"/>
                  <w:autoSpaceDE w:val="0"/>
                  <w:autoSpaceDN w:val="0"/>
                  <w:adjustRightInd w:val="0"/>
                  <w:spacing w:before="200"/>
                  <w:outlineLvl w:val="4"/>
                </w:pPr>
              </w:pPrChange>
            </w:pPr>
            <w:ins w:id="7966" w:author="Borja Gonzalez" w:date="2017-09-28T19:30:00Z">
              <w:r w:rsidRPr="00E066BD">
                <w:rPr>
                  <w:lang w:val="en-US"/>
                  <w:rPrChange w:id="7967" w:author="Borja Gonzalez" w:date="2017-09-28T19:30:00Z">
                    <w:rPr>
                      <w:rFonts w:ascii="Monaco" w:hAnsi="Monaco" w:cs="Monaco"/>
                      <w:sz w:val="32"/>
                      <w:szCs w:val="32"/>
                      <w:lang w:val="en-US"/>
                    </w:rPr>
                  </w:rPrChange>
                </w:rPr>
                <w:t xml:space="preserve">                    min_</w:t>
              </w:r>
              <w:proofErr w:type="gramStart"/>
              <w:r w:rsidRPr="00E066BD">
                <w:rPr>
                  <w:lang w:val="en-US"/>
                  <w:rPrChange w:id="7968" w:author="Borja Gonzalez" w:date="2017-09-28T19:30:00Z">
                    <w:rPr>
                      <w:rFonts w:ascii="Monaco" w:hAnsi="Monaco" w:cs="Monaco"/>
                      <w:sz w:val="32"/>
                      <w:szCs w:val="32"/>
                      <w:lang w:val="en-US"/>
                    </w:rPr>
                  </w:rPrChange>
                </w:rPr>
                <w:t>min</w:t>
              </w:r>
              <w:r w:rsidRPr="00E066BD">
                <w:rPr>
                  <w:b/>
                  <w:bCs/>
                  <w:lang w:val="en-US"/>
                  <w:rPrChange w:id="7969" w:author="Borja Gonzalez" w:date="2017-09-28T19:30:00Z">
                    <w:rPr>
                      <w:rFonts w:ascii="Monaco" w:hAnsi="Monaco" w:cs="Monaco"/>
                      <w:b/>
                      <w:bCs/>
                      <w:color w:val="000000"/>
                      <w:sz w:val="32"/>
                      <w:szCs w:val="32"/>
                      <w:lang w:val="en-US"/>
                    </w:rPr>
                  </w:rPrChange>
                </w:rPr>
                <w:t>.</w:t>
              </w:r>
              <w:r w:rsidRPr="00E066BD">
                <w:rPr>
                  <w:lang w:val="en-US"/>
                  <w:rPrChange w:id="7970" w:author="Borja Gonzalez" w:date="2017-09-28T19:30:00Z">
                    <w:rPr>
                      <w:rFonts w:ascii="Monaco" w:hAnsi="Monaco" w:cs="Monaco"/>
                      <w:color w:val="000000"/>
                      <w:sz w:val="32"/>
                      <w:szCs w:val="32"/>
                      <w:lang w:val="en-US"/>
                    </w:rPr>
                  </w:rPrChange>
                </w:rPr>
                <w:t>push</w:t>
              </w:r>
              <w:proofErr w:type="gramEnd"/>
              <w:r w:rsidRPr="00E066BD">
                <w:rPr>
                  <w:b/>
                  <w:bCs/>
                  <w:lang w:val="en-US"/>
                  <w:rPrChange w:id="7971" w:author="Borja Gonzalez" w:date="2017-09-28T19:30:00Z">
                    <w:rPr>
                      <w:rFonts w:ascii="Monaco" w:hAnsi="Monaco" w:cs="Monaco"/>
                      <w:b/>
                      <w:bCs/>
                      <w:color w:val="000000"/>
                      <w:sz w:val="32"/>
                      <w:szCs w:val="32"/>
                      <w:lang w:val="en-US"/>
                    </w:rPr>
                  </w:rPrChange>
                </w:rPr>
                <w:t>(</w:t>
              </w:r>
              <w:r w:rsidRPr="00E066BD">
                <w:rPr>
                  <w:b/>
                  <w:bCs/>
                  <w:color w:val="CE5C00"/>
                  <w:lang w:val="en-US"/>
                  <w:rPrChange w:id="7972" w:author="Borja Gonzalez" w:date="2017-09-28T19:30:00Z">
                    <w:rPr>
                      <w:rFonts w:ascii="Monaco" w:hAnsi="Monaco" w:cs="Monaco"/>
                      <w:b/>
                      <w:bCs/>
                      <w:color w:val="CE5C00"/>
                      <w:sz w:val="32"/>
                      <w:szCs w:val="32"/>
                      <w:lang w:val="en-US"/>
                    </w:rPr>
                  </w:rPrChange>
                </w:rPr>
                <w:t>-</w:t>
              </w:r>
              <w:r w:rsidRPr="00E066BD">
                <w:rPr>
                  <w:b/>
                  <w:bCs/>
                  <w:color w:val="0000CF"/>
                  <w:lang w:val="en-US"/>
                  <w:rPrChange w:id="7973" w:author="Borja Gonzalez" w:date="2017-09-28T19:30:00Z">
                    <w:rPr>
                      <w:rFonts w:ascii="Monaco" w:hAnsi="Monaco" w:cs="Monaco"/>
                      <w:b/>
                      <w:bCs/>
                      <w:color w:val="0000CF"/>
                      <w:sz w:val="32"/>
                      <w:szCs w:val="32"/>
                      <w:lang w:val="en-US"/>
                    </w:rPr>
                  </w:rPrChange>
                </w:rPr>
                <w:t>28.3</w:t>
              </w:r>
              <w:r w:rsidRPr="00E066BD">
                <w:rPr>
                  <w:b/>
                  <w:bCs/>
                  <w:lang w:val="en-US"/>
                  <w:rPrChange w:id="7974" w:author="Borja Gonzalez" w:date="2017-09-28T19:30:00Z">
                    <w:rPr>
                      <w:rFonts w:ascii="Monaco" w:hAnsi="Monaco" w:cs="Monaco"/>
                      <w:b/>
                      <w:bCs/>
                      <w:color w:val="000000"/>
                      <w:sz w:val="32"/>
                      <w:szCs w:val="32"/>
                      <w:lang w:val="en-US"/>
                    </w:rPr>
                  </w:rPrChange>
                </w:rPr>
                <w:t>);</w:t>
              </w:r>
            </w:ins>
          </w:p>
          <w:p w14:paraId="13CAB420" w14:textId="77777777" w:rsidR="00E066BD" w:rsidRPr="00E066BD" w:rsidRDefault="00E066BD">
            <w:pPr>
              <w:rPr>
                <w:ins w:id="7975" w:author="Borja Gonzalez" w:date="2017-09-28T19:30:00Z"/>
                <w:lang w:val="en-US"/>
                <w:rPrChange w:id="7976" w:author="Borja Gonzalez" w:date="2017-09-28T19:30:00Z">
                  <w:rPr>
                    <w:ins w:id="7977" w:author="Borja Gonzalez" w:date="2017-09-28T19:30:00Z"/>
                    <w:rFonts w:ascii="Monaco" w:eastAsiaTheme="majorEastAsia" w:hAnsi="Monaco" w:cs="Monaco"/>
                    <w:color w:val="243F60" w:themeColor="accent1" w:themeShade="7F"/>
                    <w:sz w:val="32"/>
                    <w:szCs w:val="32"/>
                    <w:lang w:val="en-US"/>
                  </w:rPr>
                </w:rPrChange>
              </w:rPr>
              <w:pPrChange w:id="7978" w:author="GONZALEZ DIAZ, BORJA" w:date="2017-09-29T19:26:00Z">
                <w:pPr>
                  <w:keepNext/>
                  <w:keepLines/>
                  <w:widowControl w:val="0"/>
                  <w:autoSpaceDE w:val="0"/>
                  <w:autoSpaceDN w:val="0"/>
                  <w:adjustRightInd w:val="0"/>
                  <w:spacing w:before="200"/>
                  <w:outlineLvl w:val="4"/>
                </w:pPr>
              </w:pPrChange>
            </w:pPr>
            <w:ins w:id="7979" w:author="Borja Gonzalez" w:date="2017-09-28T19:30:00Z">
              <w:r w:rsidRPr="00E066BD">
                <w:rPr>
                  <w:lang w:val="en-US"/>
                  <w:rPrChange w:id="7980" w:author="Borja Gonzalez" w:date="2017-09-28T19:30:00Z">
                    <w:rPr>
                      <w:rFonts w:ascii="Monaco" w:hAnsi="Monaco" w:cs="Monaco"/>
                      <w:sz w:val="32"/>
                      <w:szCs w:val="32"/>
                      <w:lang w:val="en-US"/>
                    </w:rPr>
                  </w:rPrChange>
                </w:rPr>
                <w:t xml:space="preserve">                </w:t>
              </w:r>
              <w:r w:rsidRPr="00E066BD">
                <w:rPr>
                  <w:b/>
                  <w:bCs/>
                  <w:lang w:val="en-US"/>
                  <w:rPrChange w:id="7981" w:author="Borja Gonzalez" w:date="2017-09-28T19:30:00Z">
                    <w:rPr>
                      <w:rFonts w:ascii="Monaco" w:hAnsi="Monaco" w:cs="Monaco"/>
                      <w:b/>
                      <w:bCs/>
                      <w:color w:val="000000"/>
                      <w:sz w:val="32"/>
                      <w:szCs w:val="32"/>
                      <w:lang w:val="en-US"/>
                    </w:rPr>
                  </w:rPrChange>
                </w:rPr>
                <w:t>}</w:t>
              </w:r>
            </w:ins>
          </w:p>
          <w:p w14:paraId="626CFA67" w14:textId="77777777" w:rsidR="00E066BD" w:rsidRPr="00E066BD" w:rsidRDefault="00E066BD">
            <w:pPr>
              <w:rPr>
                <w:ins w:id="7982" w:author="Borja Gonzalez" w:date="2017-09-28T19:30:00Z"/>
                <w:lang w:val="en-US"/>
                <w:rPrChange w:id="7983" w:author="Borja Gonzalez" w:date="2017-09-28T19:30:00Z">
                  <w:rPr>
                    <w:ins w:id="7984" w:author="Borja Gonzalez" w:date="2017-09-28T19:30:00Z"/>
                    <w:rFonts w:ascii="Monaco" w:eastAsiaTheme="majorEastAsia" w:hAnsi="Monaco" w:cs="Monaco"/>
                    <w:color w:val="243F60" w:themeColor="accent1" w:themeShade="7F"/>
                    <w:sz w:val="32"/>
                    <w:szCs w:val="32"/>
                    <w:lang w:val="en-US"/>
                  </w:rPr>
                </w:rPrChange>
              </w:rPr>
              <w:pPrChange w:id="7985" w:author="GONZALEZ DIAZ, BORJA" w:date="2017-09-29T19:26:00Z">
                <w:pPr>
                  <w:keepNext/>
                  <w:keepLines/>
                  <w:widowControl w:val="0"/>
                  <w:autoSpaceDE w:val="0"/>
                  <w:autoSpaceDN w:val="0"/>
                  <w:adjustRightInd w:val="0"/>
                  <w:spacing w:before="200"/>
                  <w:outlineLvl w:val="4"/>
                </w:pPr>
              </w:pPrChange>
            </w:pPr>
            <w:ins w:id="7986" w:author="Borja Gonzalez" w:date="2017-09-28T19:30:00Z">
              <w:r w:rsidRPr="00E066BD">
                <w:rPr>
                  <w:lang w:val="en-US"/>
                  <w:rPrChange w:id="7987"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7988" w:author="Borja Gonzalez" w:date="2017-09-28T19:30:00Z">
                    <w:rPr>
                      <w:rFonts w:ascii="Monaco" w:hAnsi="Monaco" w:cs="Monaco"/>
                      <w:b/>
                      <w:bCs/>
                      <w:color w:val="204A87"/>
                      <w:sz w:val="32"/>
                      <w:szCs w:val="32"/>
                      <w:lang w:val="en-US"/>
                    </w:rPr>
                  </w:rPrChange>
                </w:rPr>
                <w:t>else</w:t>
              </w:r>
              <w:r w:rsidRPr="00E066BD">
                <w:rPr>
                  <w:b/>
                  <w:bCs/>
                  <w:lang w:val="en-US"/>
                  <w:rPrChange w:id="7989" w:author="Borja Gonzalez" w:date="2017-09-28T19:30:00Z">
                    <w:rPr>
                      <w:rFonts w:ascii="Monaco" w:hAnsi="Monaco" w:cs="Monaco"/>
                      <w:b/>
                      <w:bCs/>
                      <w:color w:val="000000"/>
                      <w:sz w:val="32"/>
                      <w:szCs w:val="32"/>
                      <w:lang w:val="en-US"/>
                    </w:rPr>
                  </w:rPrChange>
                </w:rPr>
                <w:t>{</w:t>
              </w:r>
              <w:proofErr w:type="gramEnd"/>
            </w:ins>
          </w:p>
          <w:p w14:paraId="09CF25E7" w14:textId="77777777" w:rsidR="00E066BD" w:rsidRPr="00E066BD" w:rsidRDefault="00E066BD">
            <w:pPr>
              <w:rPr>
                <w:ins w:id="7990" w:author="Borja Gonzalez" w:date="2017-09-28T19:30:00Z"/>
                <w:lang w:val="en-US"/>
                <w:rPrChange w:id="7991" w:author="Borja Gonzalez" w:date="2017-09-28T19:30:00Z">
                  <w:rPr>
                    <w:ins w:id="7992" w:author="Borja Gonzalez" w:date="2017-09-28T19:30:00Z"/>
                    <w:rFonts w:ascii="Monaco" w:eastAsiaTheme="majorEastAsia" w:hAnsi="Monaco" w:cs="Monaco"/>
                    <w:color w:val="243F60" w:themeColor="accent1" w:themeShade="7F"/>
                    <w:sz w:val="32"/>
                    <w:szCs w:val="32"/>
                    <w:lang w:val="en-US"/>
                  </w:rPr>
                </w:rPrChange>
              </w:rPr>
              <w:pPrChange w:id="7993" w:author="GONZALEZ DIAZ, BORJA" w:date="2017-09-29T19:26:00Z">
                <w:pPr>
                  <w:keepNext/>
                  <w:keepLines/>
                  <w:widowControl w:val="0"/>
                  <w:autoSpaceDE w:val="0"/>
                  <w:autoSpaceDN w:val="0"/>
                  <w:adjustRightInd w:val="0"/>
                  <w:spacing w:before="200"/>
                  <w:outlineLvl w:val="4"/>
                </w:pPr>
              </w:pPrChange>
            </w:pPr>
            <w:ins w:id="7994" w:author="Borja Gonzalez" w:date="2017-09-28T19:30:00Z">
              <w:r w:rsidRPr="00E066BD">
                <w:rPr>
                  <w:lang w:val="en-US"/>
                  <w:rPrChange w:id="7995" w:author="Borja Gonzalez" w:date="2017-09-28T19:30:00Z">
                    <w:rPr>
                      <w:rFonts w:ascii="Monaco" w:hAnsi="Monaco" w:cs="Monaco"/>
                      <w:sz w:val="32"/>
                      <w:szCs w:val="32"/>
                      <w:lang w:val="en-US"/>
                    </w:rPr>
                  </w:rPrChange>
                </w:rPr>
                <w:t xml:space="preserve">                    max_</w:t>
              </w:r>
              <w:proofErr w:type="gramStart"/>
              <w:r w:rsidRPr="00E066BD">
                <w:rPr>
                  <w:lang w:val="en-US"/>
                  <w:rPrChange w:id="7996" w:author="Borja Gonzalez" w:date="2017-09-28T19:30:00Z">
                    <w:rPr>
                      <w:rFonts w:ascii="Monaco" w:hAnsi="Monaco" w:cs="Monaco"/>
                      <w:sz w:val="32"/>
                      <w:szCs w:val="32"/>
                      <w:lang w:val="en-US"/>
                    </w:rPr>
                  </w:rPrChange>
                </w:rPr>
                <w:t>max</w:t>
              </w:r>
              <w:r w:rsidRPr="00E066BD">
                <w:rPr>
                  <w:b/>
                  <w:bCs/>
                  <w:lang w:val="en-US"/>
                  <w:rPrChange w:id="7997" w:author="Borja Gonzalez" w:date="2017-09-28T19:30:00Z">
                    <w:rPr>
                      <w:rFonts w:ascii="Monaco" w:hAnsi="Monaco" w:cs="Monaco"/>
                      <w:b/>
                      <w:bCs/>
                      <w:color w:val="000000"/>
                      <w:sz w:val="32"/>
                      <w:szCs w:val="32"/>
                      <w:lang w:val="en-US"/>
                    </w:rPr>
                  </w:rPrChange>
                </w:rPr>
                <w:t>.</w:t>
              </w:r>
              <w:r w:rsidRPr="00E066BD">
                <w:rPr>
                  <w:lang w:val="en-US"/>
                  <w:rPrChange w:id="7998" w:author="Borja Gonzalez" w:date="2017-09-28T19:30:00Z">
                    <w:rPr>
                      <w:rFonts w:ascii="Monaco" w:hAnsi="Monaco" w:cs="Monaco"/>
                      <w:color w:val="000000"/>
                      <w:sz w:val="32"/>
                      <w:szCs w:val="32"/>
                      <w:lang w:val="en-US"/>
                    </w:rPr>
                  </w:rPrChange>
                </w:rPr>
                <w:t>push</w:t>
              </w:r>
              <w:proofErr w:type="gramEnd"/>
              <w:r w:rsidRPr="00E066BD">
                <w:rPr>
                  <w:b/>
                  <w:bCs/>
                  <w:lang w:val="en-US"/>
                  <w:rPrChange w:id="7999" w:author="Borja Gonzalez" w:date="2017-09-28T19:30:00Z">
                    <w:rPr>
                      <w:rFonts w:ascii="Monaco" w:hAnsi="Monaco" w:cs="Monaco"/>
                      <w:b/>
                      <w:bCs/>
                      <w:color w:val="000000"/>
                      <w:sz w:val="32"/>
                      <w:szCs w:val="32"/>
                      <w:lang w:val="en-US"/>
                    </w:rPr>
                  </w:rPrChange>
                </w:rPr>
                <w:t>(</w:t>
              </w:r>
              <w:r w:rsidRPr="00E066BD">
                <w:rPr>
                  <w:b/>
                  <w:bCs/>
                  <w:color w:val="0000CF"/>
                  <w:lang w:val="en-US"/>
                  <w:rPrChange w:id="8000" w:author="Borja Gonzalez" w:date="2017-09-28T19:30:00Z">
                    <w:rPr>
                      <w:rFonts w:ascii="Monaco" w:hAnsi="Monaco" w:cs="Monaco"/>
                      <w:b/>
                      <w:bCs/>
                      <w:color w:val="0000CF"/>
                      <w:sz w:val="32"/>
                      <w:szCs w:val="32"/>
                      <w:lang w:val="en-US"/>
                    </w:rPr>
                  </w:rPrChange>
                </w:rPr>
                <w:t>54.8</w:t>
              </w:r>
              <w:r w:rsidRPr="00E066BD">
                <w:rPr>
                  <w:b/>
                  <w:bCs/>
                  <w:lang w:val="en-US"/>
                  <w:rPrChange w:id="8001" w:author="Borja Gonzalez" w:date="2017-09-28T19:30:00Z">
                    <w:rPr>
                      <w:rFonts w:ascii="Monaco" w:hAnsi="Monaco" w:cs="Monaco"/>
                      <w:b/>
                      <w:bCs/>
                      <w:color w:val="000000"/>
                      <w:sz w:val="32"/>
                      <w:szCs w:val="32"/>
                      <w:lang w:val="en-US"/>
                    </w:rPr>
                  </w:rPrChange>
                </w:rPr>
                <w:t>);</w:t>
              </w:r>
            </w:ins>
          </w:p>
          <w:p w14:paraId="6AEDB248" w14:textId="77777777" w:rsidR="00E066BD" w:rsidRPr="00E066BD" w:rsidRDefault="00E066BD">
            <w:pPr>
              <w:rPr>
                <w:ins w:id="8002" w:author="Borja Gonzalez" w:date="2017-09-28T19:30:00Z"/>
                <w:lang w:val="en-US"/>
                <w:rPrChange w:id="8003" w:author="Borja Gonzalez" w:date="2017-09-28T19:30:00Z">
                  <w:rPr>
                    <w:ins w:id="8004" w:author="Borja Gonzalez" w:date="2017-09-28T19:30:00Z"/>
                    <w:rFonts w:ascii="Monaco" w:eastAsiaTheme="majorEastAsia" w:hAnsi="Monaco" w:cs="Monaco"/>
                    <w:color w:val="243F60" w:themeColor="accent1" w:themeShade="7F"/>
                    <w:sz w:val="32"/>
                    <w:szCs w:val="32"/>
                    <w:lang w:val="en-US"/>
                  </w:rPr>
                </w:rPrChange>
              </w:rPr>
              <w:pPrChange w:id="8005" w:author="GONZALEZ DIAZ, BORJA" w:date="2017-09-29T19:26:00Z">
                <w:pPr>
                  <w:keepNext/>
                  <w:keepLines/>
                  <w:widowControl w:val="0"/>
                  <w:autoSpaceDE w:val="0"/>
                  <w:autoSpaceDN w:val="0"/>
                  <w:adjustRightInd w:val="0"/>
                  <w:spacing w:before="200"/>
                  <w:outlineLvl w:val="4"/>
                </w:pPr>
              </w:pPrChange>
            </w:pPr>
            <w:ins w:id="8006" w:author="Borja Gonzalez" w:date="2017-09-28T19:30:00Z">
              <w:r w:rsidRPr="00E066BD">
                <w:rPr>
                  <w:lang w:val="en-US"/>
                  <w:rPrChange w:id="8007" w:author="Borja Gonzalez" w:date="2017-09-28T19:30:00Z">
                    <w:rPr>
                      <w:rFonts w:ascii="Monaco" w:hAnsi="Monaco" w:cs="Monaco"/>
                      <w:sz w:val="32"/>
                      <w:szCs w:val="32"/>
                      <w:lang w:val="en-US"/>
                    </w:rPr>
                  </w:rPrChange>
                </w:rPr>
                <w:t xml:space="preserve">                    max_</w:t>
              </w:r>
              <w:proofErr w:type="gramStart"/>
              <w:r w:rsidRPr="00E066BD">
                <w:rPr>
                  <w:lang w:val="en-US"/>
                  <w:rPrChange w:id="8008" w:author="Borja Gonzalez" w:date="2017-09-28T19:30:00Z">
                    <w:rPr>
                      <w:rFonts w:ascii="Monaco" w:hAnsi="Monaco" w:cs="Monaco"/>
                      <w:sz w:val="32"/>
                      <w:szCs w:val="32"/>
                      <w:lang w:val="en-US"/>
                    </w:rPr>
                  </w:rPrChange>
                </w:rPr>
                <w:t>min</w:t>
              </w:r>
              <w:r w:rsidRPr="00E066BD">
                <w:rPr>
                  <w:b/>
                  <w:bCs/>
                  <w:lang w:val="en-US"/>
                  <w:rPrChange w:id="8009" w:author="Borja Gonzalez" w:date="2017-09-28T19:30:00Z">
                    <w:rPr>
                      <w:rFonts w:ascii="Monaco" w:hAnsi="Monaco" w:cs="Monaco"/>
                      <w:b/>
                      <w:bCs/>
                      <w:color w:val="000000"/>
                      <w:sz w:val="32"/>
                      <w:szCs w:val="32"/>
                      <w:lang w:val="en-US"/>
                    </w:rPr>
                  </w:rPrChange>
                </w:rPr>
                <w:t>.</w:t>
              </w:r>
              <w:r w:rsidRPr="00E066BD">
                <w:rPr>
                  <w:lang w:val="en-US"/>
                  <w:rPrChange w:id="8010" w:author="Borja Gonzalez" w:date="2017-09-28T19:30:00Z">
                    <w:rPr>
                      <w:rFonts w:ascii="Monaco" w:hAnsi="Monaco" w:cs="Monaco"/>
                      <w:color w:val="000000"/>
                      <w:sz w:val="32"/>
                      <w:szCs w:val="32"/>
                      <w:lang w:val="en-US"/>
                    </w:rPr>
                  </w:rPrChange>
                </w:rPr>
                <w:t>push</w:t>
              </w:r>
              <w:proofErr w:type="gramEnd"/>
              <w:r w:rsidRPr="00E066BD">
                <w:rPr>
                  <w:b/>
                  <w:bCs/>
                  <w:lang w:val="en-US"/>
                  <w:rPrChange w:id="8011" w:author="Borja Gonzalez" w:date="2017-09-28T19:30:00Z">
                    <w:rPr>
                      <w:rFonts w:ascii="Monaco" w:hAnsi="Monaco" w:cs="Monaco"/>
                      <w:b/>
                      <w:bCs/>
                      <w:color w:val="000000"/>
                      <w:sz w:val="32"/>
                      <w:szCs w:val="32"/>
                      <w:lang w:val="en-US"/>
                    </w:rPr>
                  </w:rPrChange>
                </w:rPr>
                <w:t>(</w:t>
              </w:r>
              <w:r w:rsidRPr="00E066BD">
                <w:rPr>
                  <w:b/>
                  <w:bCs/>
                  <w:color w:val="0000CF"/>
                  <w:lang w:val="en-US"/>
                  <w:rPrChange w:id="8012" w:author="Borja Gonzalez" w:date="2017-09-28T19:30:00Z">
                    <w:rPr>
                      <w:rFonts w:ascii="Monaco" w:hAnsi="Monaco" w:cs="Monaco"/>
                      <w:b/>
                      <w:bCs/>
                      <w:color w:val="0000CF"/>
                      <w:sz w:val="32"/>
                      <w:szCs w:val="32"/>
                      <w:lang w:val="en-US"/>
                    </w:rPr>
                  </w:rPrChange>
                </w:rPr>
                <w:t>35.8</w:t>
              </w:r>
              <w:r w:rsidRPr="00E066BD">
                <w:rPr>
                  <w:b/>
                  <w:bCs/>
                  <w:lang w:val="en-US"/>
                  <w:rPrChange w:id="8013" w:author="Borja Gonzalez" w:date="2017-09-28T19:30:00Z">
                    <w:rPr>
                      <w:rFonts w:ascii="Monaco" w:hAnsi="Monaco" w:cs="Monaco"/>
                      <w:b/>
                      <w:bCs/>
                      <w:color w:val="000000"/>
                      <w:sz w:val="32"/>
                      <w:szCs w:val="32"/>
                      <w:lang w:val="en-US"/>
                    </w:rPr>
                  </w:rPrChange>
                </w:rPr>
                <w:t>);</w:t>
              </w:r>
            </w:ins>
          </w:p>
          <w:p w14:paraId="3BDD6A2B" w14:textId="77777777" w:rsidR="00E066BD" w:rsidRPr="00E066BD" w:rsidRDefault="00E066BD">
            <w:pPr>
              <w:rPr>
                <w:ins w:id="8014" w:author="Borja Gonzalez" w:date="2017-09-28T19:30:00Z"/>
                <w:lang w:val="en-US"/>
                <w:rPrChange w:id="8015" w:author="Borja Gonzalez" w:date="2017-09-28T19:30:00Z">
                  <w:rPr>
                    <w:ins w:id="8016" w:author="Borja Gonzalez" w:date="2017-09-28T19:30:00Z"/>
                    <w:rFonts w:ascii="Monaco" w:eastAsiaTheme="majorEastAsia" w:hAnsi="Monaco" w:cs="Monaco"/>
                    <w:color w:val="243F60" w:themeColor="accent1" w:themeShade="7F"/>
                    <w:sz w:val="32"/>
                    <w:szCs w:val="32"/>
                    <w:lang w:val="en-US"/>
                  </w:rPr>
                </w:rPrChange>
              </w:rPr>
              <w:pPrChange w:id="8017" w:author="GONZALEZ DIAZ, BORJA" w:date="2017-09-29T19:26:00Z">
                <w:pPr>
                  <w:keepNext/>
                  <w:keepLines/>
                  <w:widowControl w:val="0"/>
                  <w:autoSpaceDE w:val="0"/>
                  <w:autoSpaceDN w:val="0"/>
                  <w:adjustRightInd w:val="0"/>
                  <w:spacing w:before="200"/>
                  <w:outlineLvl w:val="4"/>
                </w:pPr>
              </w:pPrChange>
            </w:pPr>
            <w:ins w:id="8018" w:author="Borja Gonzalez" w:date="2017-09-28T19:30:00Z">
              <w:r w:rsidRPr="00E066BD">
                <w:rPr>
                  <w:lang w:val="en-US"/>
                  <w:rPrChange w:id="8019" w:author="Borja Gonzalez" w:date="2017-09-28T19:30:00Z">
                    <w:rPr>
                      <w:rFonts w:ascii="Monaco" w:hAnsi="Monaco" w:cs="Monaco"/>
                      <w:sz w:val="32"/>
                      <w:szCs w:val="32"/>
                      <w:lang w:val="en-US"/>
                    </w:rPr>
                  </w:rPrChange>
                </w:rPr>
                <w:t xml:space="preserve">                    min_</w:t>
              </w:r>
              <w:proofErr w:type="gramStart"/>
              <w:r w:rsidRPr="00E066BD">
                <w:rPr>
                  <w:lang w:val="en-US"/>
                  <w:rPrChange w:id="8020" w:author="Borja Gonzalez" w:date="2017-09-28T19:30:00Z">
                    <w:rPr>
                      <w:rFonts w:ascii="Monaco" w:hAnsi="Monaco" w:cs="Monaco"/>
                      <w:sz w:val="32"/>
                      <w:szCs w:val="32"/>
                      <w:lang w:val="en-US"/>
                    </w:rPr>
                  </w:rPrChange>
                </w:rPr>
                <w:t>max</w:t>
              </w:r>
              <w:r w:rsidRPr="00E066BD">
                <w:rPr>
                  <w:b/>
                  <w:bCs/>
                  <w:lang w:val="en-US"/>
                  <w:rPrChange w:id="8021" w:author="Borja Gonzalez" w:date="2017-09-28T19:30:00Z">
                    <w:rPr>
                      <w:rFonts w:ascii="Monaco" w:hAnsi="Monaco" w:cs="Monaco"/>
                      <w:b/>
                      <w:bCs/>
                      <w:color w:val="000000"/>
                      <w:sz w:val="32"/>
                      <w:szCs w:val="32"/>
                      <w:lang w:val="en-US"/>
                    </w:rPr>
                  </w:rPrChange>
                </w:rPr>
                <w:t>.</w:t>
              </w:r>
              <w:r w:rsidRPr="00E066BD">
                <w:rPr>
                  <w:lang w:val="en-US"/>
                  <w:rPrChange w:id="8022" w:author="Borja Gonzalez" w:date="2017-09-28T19:30:00Z">
                    <w:rPr>
                      <w:rFonts w:ascii="Monaco" w:hAnsi="Monaco" w:cs="Monaco"/>
                      <w:color w:val="000000"/>
                      <w:sz w:val="32"/>
                      <w:szCs w:val="32"/>
                      <w:lang w:val="en-US"/>
                    </w:rPr>
                  </w:rPrChange>
                </w:rPr>
                <w:t>push</w:t>
              </w:r>
              <w:proofErr w:type="gramEnd"/>
              <w:r w:rsidRPr="00E066BD">
                <w:rPr>
                  <w:b/>
                  <w:bCs/>
                  <w:lang w:val="en-US"/>
                  <w:rPrChange w:id="8023" w:author="Borja Gonzalez" w:date="2017-09-28T19:30:00Z">
                    <w:rPr>
                      <w:rFonts w:ascii="Monaco" w:hAnsi="Monaco" w:cs="Monaco"/>
                      <w:b/>
                      <w:bCs/>
                      <w:color w:val="000000"/>
                      <w:sz w:val="32"/>
                      <w:szCs w:val="32"/>
                      <w:lang w:val="en-US"/>
                    </w:rPr>
                  </w:rPrChange>
                </w:rPr>
                <w:t>(</w:t>
              </w:r>
              <w:r w:rsidRPr="00E066BD">
                <w:rPr>
                  <w:b/>
                  <w:bCs/>
                  <w:color w:val="CE5C00"/>
                  <w:lang w:val="en-US"/>
                  <w:rPrChange w:id="8024" w:author="Borja Gonzalez" w:date="2017-09-28T19:30:00Z">
                    <w:rPr>
                      <w:rFonts w:ascii="Monaco" w:hAnsi="Monaco" w:cs="Monaco"/>
                      <w:b/>
                      <w:bCs/>
                      <w:color w:val="CE5C00"/>
                      <w:sz w:val="32"/>
                      <w:szCs w:val="32"/>
                      <w:lang w:val="en-US"/>
                    </w:rPr>
                  </w:rPrChange>
                </w:rPr>
                <w:t>-</w:t>
              </w:r>
              <w:r w:rsidRPr="00E066BD">
                <w:rPr>
                  <w:b/>
                  <w:bCs/>
                  <w:color w:val="0000CF"/>
                  <w:lang w:val="en-US"/>
                  <w:rPrChange w:id="8025" w:author="Borja Gonzalez" w:date="2017-09-28T19:30:00Z">
                    <w:rPr>
                      <w:rFonts w:ascii="Monaco" w:hAnsi="Monaco" w:cs="Monaco"/>
                      <w:b/>
                      <w:bCs/>
                      <w:color w:val="0000CF"/>
                      <w:sz w:val="32"/>
                      <w:szCs w:val="32"/>
                      <w:lang w:val="en-US"/>
                    </w:rPr>
                  </w:rPrChange>
                </w:rPr>
                <w:t>53.1</w:t>
              </w:r>
              <w:r w:rsidRPr="00E066BD">
                <w:rPr>
                  <w:b/>
                  <w:bCs/>
                  <w:lang w:val="en-US"/>
                  <w:rPrChange w:id="8026" w:author="Borja Gonzalez" w:date="2017-09-28T19:30:00Z">
                    <w:rPr>
                      <w:rFonts w:ascii="Monaco" w:hAnsi="Monaco" w:cs="Monaco"/>
                      <w:b/>
                      <w:bCs/>
                      <w:color w:val="000000"/>
                      <w:sz w:val="32"/>
                      <w:szCs w:val="32"/>
                      <w:lang w:val="en-US"/>
                    </w:rPr>
                  </w:rPrChange>
                </w:rPr>
                <w:t>);</w:t>
              </w:r>
            </w:ins>
          </w:p>
          <w:p w14:paraId="383ED0C2" w14:textId="77777777" w:rsidR="00E066BD" w:rsidRPr="002C7F40" w:rsidRDefault="00E066BD">
            <w:pPr>
              <w:rPr>
                <w:ins w:id="8027" w:author="Borja Gonzalez" w:date="2017-09-28T19:30:00Z"/>
                <w:rPrChange w:id="8028" w:author="GONZALEZ DIAZ, BORJA" w:date="2017-10-03T16:01:00Z">
                  <w:rPr>
                    <w:ins w:id="8029" w:author="Borja Gonzalez" w:date="2017-09-28T19:30:00Z"/>
                    <w:rFonts w:ascii="Monaco" w:eastAsiaTheme="majorEastAsia" w:hAnsi="Monaco" w:cs="Monaco"/>
                    <w:color w:val="243F60" w:themeColor="accent1" w:themeShade="7F"/>
                    <w:sz w:val="32"/>
                    <w:szCs w:val="32"/>
                    <w:lang w:val="en-US"/>
                  </w:rPr>
                </w:rPrChange>
              </w:rPr>
              <w:pPrChange w:id="8030" w:author="GONZALEZ DIAZ, BORJA" w:date="2017-09-29T19:26:00Z">
                <w:pPr>
                  <w:keepNext/>
                  <w:keepLines/>
                  <w:widowControl w:val="0"/>
                  <w:autoSpaceDE w:val="0"/>
                  <w:autoSpaceDN w:val="0"/>
                  <w:adjustRightInd w:val="0"/>
                  <w:spacing w:before="200"/>
                  <w:outlineLvl w:val="4"/>
                </w:pPr>
              </w:pPrChange>
            </w:pPr>
            <w:ins w:id="8031" w:author="Borja Gonzalez" w:date="2017-09-28T19:30:00Z">
              <w:r w:rsidRPr="00E066BD">
                <w:rPr>
                  <w:lang w:val="en-US"/>
                  <w:rPrChange w:id="8032" w:author="Borja Gonzalez" w:date="2017-09-28T19:30:00Z">
                    <w:rPr>
                      <w:rFonts w:ascii="Monaco" w:hAnsi="Monaco" w:cs="Monaco"/>
                      <w:sz w:val="32"/>
                      <w:szCs w:val="32"/>
                      <w:lang w:val="en-US"/>
                    </w:rPr>
                  </w:rPrChange>
                </w:rPr>
                <w:t xml:space="preserve">                    </w:t>
              </w:r>
              <w:r w:rsidRPr="002C7F40">
                <w:rPr>
                  <w:rPrChange w:id="8033" w:author="GONZALEZ DIAZ, BORJA" w:date="2017-10-03T16:01:00Z">
                    <w:rPr>
                      <w:rFonts w:ascii="Monaco" w:hAnsi="Monaco" w:cs="Monaco"/>
                      <w:color w:val="000000"/>
                      <w:sz w:val="32"/>
                      <w:szCs w:val="32"/>
                      <w:lang w:val="en-US"/>
                    </w:rPr>
                  </w:rPrChange>
                </w:rPr>
                <w:t>min_</w:t>
              </w:r>
              <w:proofErr w:type="gramStart"/>
              <w:r w:rsidRPr="002C7F40">
                <w:rPr>
                  <w:rPrChange w:id="8034" w:author="GONZALEZ DIAZ, BORJA" w:date="2017-10-03T16:01:00Z">
                    <w:rPr>
                      <w:rFonts w:ascii="Monaco" w:hAnsi="Monaco" w:cs="Monaco"/>
                      <w:color w:val="000000"/>
                      <w:sz w:val="32"/>
                      <w:szCs w:val="32"/>
                      <w:lang w:val="en-US"/>
                    </w:rPr>
                  </w:rPrChange>
                </w:rPr>
                <w:t>min</w:t>
              </w:r>
              <w:r w:rsidRPr="002C7F40">
                <w:rPr>
                  <w:b/>
                  <w:bCs/>
                  <w:rPrChange w:id="8035" w:author="GONZALEZ DIAZ, BORJA" w:date="2017-10-03T16:01:00Z">
                    <w:rPr>
                      <w:rFonts w:ascii="Monaco" w:hAnsi="Monaco" w:cs="Monaco"/>
                      <w:b/>
                      <w:bCs/>
                      <w:color w:val="000000"/>
                      <w:sz w:val="32"/>
                      <w:szCs w:val="32"/>
                      <w:lang w:val="en-US"/>
                    </w:rPr>
                  </w:rPrChange>
                </w:rPr>
                <w:t>.</w:t>
              </w:r>
              <w:r w:rsidRPr="002C7F40">
                <w:rPr>
                  <w:rPrChange w:id="8036" w:author="GONZALEZ DIAZ, BORJA" w:date="2017-10-03T16:01:00Z">
                    <w:rPr>
                      <w:rFonts w:ascii="Monaco" w:hAnsi="Monaco" w:cs="Monaco"/>
                      <w:color w:val="000000"/>
                      <w:sz w:val="32"/>
                      <w:szCs w:val="32"/>
                      <w:lang w:val="en-US"/>
                    </w:rPr>
                  </w:rPrChange>
                </w:rPr>
                <w:t>push</w:t>
              </w:r>
              <w:proofErr w:type="gramEnd"/>
              <w:r w:rsidRPr="002C7F40">
                <w:rPr>
                  <w:b/>
                  <w:bCs/>
                  <w:rPrChange w:id="8037" w:author="GONZALEZ DIAZ, BORJA" w:date="2017-10-03T16:01:00Z">
                    <w:rPr>
                      <w:rFonts w:ascii="Monaco" w:hAnsi="Monaco" w:cs="Monaco"/>
                      <w:b/>
                      <w:bCs/>
                      <w:color w:val="000000"/>
                      <w:sz w:val="32"/>
                      <w:szCs w:val="32"/>
                      <w:lang w:val="en-US"/>
                    </w:rPr>
                  </w:rPrChange>
                </w:rPr>
                <w:t>(</w:t>
              </w:r>
              <w:r w:rsidRPr="002C7F40">
                <w:rPr>
                  <w:b/>
                  <w:bCs/>
                  <w:color w:val="CE5C00"/>
                  <w:rPrChange w:id="8038" w:author="GONZALEZ DIAZ, BORJA" w:date="2017-10-03T16:01:00Z">
                    <w:rPr>
                      <w:rFonts w:ascii="Monaco" w:hAnsi="Monaco" w:cs="Monaco"/>
                      <w:b/>
                      <w:bCs/>
                      <w:color w:val="CE5C00"/>
                      <w:sz w:val="32"/>
                      <w:szCs w:val="32"/>
                      <w:lang w:val="en-US"/>
                    </w:rPr>
                  </w:rPrChange>
                </w:rPr>
                <w:t>-</w:t>
              </w:r>
              <w:r w:rsidRPr="002C7F40">
                <w:rPr>
                  <w:b/>
                  <w:bCs/>
                  <w:color w:val="0000CF"/>
                  <w:rPrChange w:id="8039" w:author="GONZALEZ DIAZ, BORJA" w:date="2017-10-03T16:01:00Z">
                    <w:rPr>
                      <w:rFonts w:ascii="Monaco" w:hAnsi="Monaco" w:cs="Monaco"/>
                      <w:b/>
                      <w:bCs/>
                      <w:color w:val="0000CF"/>
                      <w:sz w:val="32"/>
                      <w:szCs w:val="32"/>
                      <w:lang w:val="en-US"/>
                    </w:rPr>
                  </w:rPrChange>
                </w:rPr>
                <w:t>37.9</w:t>
              </w:r>
              <w:r w:rsidRPr="002C7F40">
                <w:rPr>
                  <w:b/>
                  <w:bCs/>
                  <w:rPrChange w:id="8040" w:author="GONZALEZ DIAZ, BORJA" w:date="2017-10-03T16:01:00Z">
                    <w:rPr>
                      <w:rFonts w:ascii="Monaco" w:hAnsi="Monaco" w:cs="Monaco"/>
                      <w:b/>
                      <w:bCs/>
                      <w:color w:val="000000"/>
                      <w:sz w:val="32"/>
                      <w:szCs w:val="32"/>
                      <w:lang w:val="en-US"/>
                    </w:rPr>
                  </w:rPrChange>
                </w:rPr>
                <w:t>);</w:t>
              </w:r>
            </w:ins>
          </w:p>
          <w:p w14:paraId="5CDB73D9" w14:textId="77777777" w:rsidR="00E066BD" w:rsidRPr="0079203F" w:rsidRDefault="00E066BD">
            <w:pPr>
              <w:rPr>
                <w:ins w:id="8041" w:author="Borja Gonzalez" w:date="2017-09-28T19:30:00Z"/>
                <w:lang w:val="es-ES"/>
                <w:rPrChange w:id="8042" w:author="Rodrigo García" w:date="2017-09-29T10:08:00Z">
                  <w:rPr>
                    <w:ins w:id="8043" w:author="Borja Gonzalez" w:date="2017-09-28T19:30:00Z"/>
                    <w:rFonts w:ascii="Monaco" w:eastAsiaTheme="majorEastAsia" w:hAnsi="Monaco" w:cs="Monaco"/>
                    <w:color w:val="243F60" w:themeColor="accent1" w:themeShade="7F"/>
                    <w:sz w:val="32"/>
                    <w:szCs w:val="32"/>
                    <w:lang w:val="en-US"/>
                  </w:rPr>
                </w:rPrChange>
              </w:rPr>
              <w:pPrChange w:id="8044" w:author="GONZALEZ DIAZ, BORJA" w:date="2017-09-29T19:26:00Z">
                <w:pPr>
                  <w:keepNext/>
                  <w:keepLines/>
                  <w:widowControl w:val="0"/>
                  <w:autoSpaceDE w:val="0"/>
                  <w:autoSpaceDN w:val="0"/>
                  <w:adjustRightInd w:val="0"/>
                  <w:spacing w:before="200"/>
                  <w:outlineLvl w:val="4"/>
                </w:pPr>
              </w:pPrChange>
            </w:pPr>
            <w:ins w:id="8045" w:author="Borja Gonzalez" w:date="2017-09-28T19:30:00Z">
              <w:r w:rsidRPr="002C7F40">
                <w:rPr>
                  <w:rPrChange w:id="8046" w:author="GONZALEZ DIAZ, BORJA" w:date="2017-10-03T16:01:00Z">
                    <w:rPr>
                      <w:rFonts w:ascii="Monaco" w:hAnsi="Monaco" w:cs="Monaco"/>
                      <w:sz w:val="32"/>
                      <w:szCs w:val="32"/>
                      <w:lang w:val="en-US"/>
                    </w:rPr>
                  </w:rPrChange>
                </w:rPr>
                <w:t xml:space="preserve">                </w:t>
              </w:r>
              <w:r w:rsidRPr="0079203F">
                <w:rPr>
                  <w:b/>
                  <w:bCs/>
                  <w:lang w:val="es-ES"/>
                  <w:rPrChange w:id="8047" w:author="Rodrigo García" w:date="2017-09-29T10:08:00Z">
                    <w:rPr>
                      <w:rFonts w:ascii="Monaco" w:hAnsi="Monaco" w:cs="Monaco"/>
                      <w:b/>
                      <w:bCs/>
                      <w:color w:val="000000"/>
                      <w:sz w:val="32"/>
                      <w:szCs w:val="32"/>
                      <w:lang w:val="en-US"/>
                    </w:rPr>
                  </w:rPrChange>
                </w:rPr>
                <w:t>}</w:t>
              </w:r>
            </w:ins>
          </w:p>
          <w:p w14:paraId="69F82FB6" w14:textId="77777777" w:rsidR="00E066BD" w:rsidRPr="0079203F" w:rsidRDefault="00E066BD">
            <w:pPr>
              <w:rPr>
                <w:ins w:id="8048" w:author="Borja Gonzalez" w:date="2017-09-28T19:30:00Z"/>
                <w:lang w:val="es-ES"/>
                <w:rPrChange w:id="8049" w:author="Rodrigo García" w:date="2017-09-29T10:08:00Z">
                  <w:rPr>
                    <w:ins w:id="8050" w:author="Borja Gonzalez" w:date="2017-09-28T19:30:00Z"/>
                    <w:rFonts w:ascii="Monaco" w:hAnsi="Monaco" w:cs="Monaco"/>
                    <w:sz w:val="32"/>
                    <w:szCs w:val="32"/>
                    <w:lang w:val="en-US"/>
                  </w:rPr>
                </w:rPrChange>
              </w:rPr>
              <w:pPrChange w:id="8051" w:author="GONZALEZ DIAZ, BORJA" w:date="2017-09-29T19:26:00Z">
                <w:pPr>
                  <w:widowControl w:val="0"/>
                  <w:autoSpaceDE w:val="0"/>
                  <w:autoSpaceDN w:val="0"/>
                  <w:adjustRightInd w:val="0"/>
                </w:pPr>
              </w:pPrChange>
            </w:pPr>
          </w:p>
          <w:p w14:paraId="714B37D3" w14:textId="77777777" w:rsidR="00E066BD" w:rsidRPr="0079203F" w:rsidRDefault="00E066BD">
            <w:pPr>
              <w:rPr>
                <w:ins w:id="8052" w:author="Borja Gonzalez" w:date="2017-09-28T19:30:00Z"/>
                <w:lang w:val="es-ES"/>
                <w:rPrChange w:id="8053" w:author="Rodrigo García" w:date="2017-09-29T10:08:00Z">
                  <w:rPr>
                    <w:ins w:id="8054" w:author="Borja Gonzalez" w:date="2017-09-28T19:30:00Z"/>
                    <w:rFonts w:ascii="Monaco" w:eastAsiaTheme="majorEastAsia" w:hAnsi="Monaco" w:cs="Monaco"/>
                    <w:color w:val="243F60" w:themeColor="accent1" w:themeShade="7F"/>
                    <w:sz w:val="32"/>
                    <w:szCs w:val="32"/>
                    <w:lang w:val="en-US"/>
                  </w:rPr>
                </w:rPrChange>
              </w:rPr>
              <w:pPrChange w:id="8055" w:author="GONZALEZ DIAZ, BORJA" w:date="2017-09-29T19:26:00Z">
                <w:pPr>
                  <w:keepNext/>
                  <w:keepLines/>
                  <w:widowControl w:val="0"/>
                  <w:autoSpaceDE w:val="0"/>
                  <w:autoSpaceDN w:val="0"/>
                  <w:adjustRightInd w:val="0"/>
                  <w:spacing w:before="200"/>
                  <w:outlineLvl w:val="4"/>
                </w:pPr>
              </w:pPrChange>
            </w:pPr>
            <w:ins w:id="8056" w:author="Borja Gonzalez" w:date="2017-09-28T19:30:00Z">
              <w:r w:rsidRPr="0079203F">
                <w:rPr>
                  <w:lang w:val="es-ES"/>
                  <w:rPrChange w:id="8057" w:author="Rodrigo García" w:date="2017-09-29T10:08:00Z">
                    <w:rPr>
                      <w:rFonts w:ascii="Monaco" w:hAnsi="Monaco" w:cs="Monaco"/>
                      <w:sz w:val="32"/>
                      <w:szCs w:val="32"/>
                      <w:lang w:val="en-US"/>
                    </w:rPr>
                  </w:rPrChange>
                </w:rPr>
                <w:t xml:space="preserve">            </w:t>
              </w:r>
              <w:r w:rsidRPr="0079203F">
                <w:rPr>
                  <w:b/>
                  <w:bCs/>
                  <w:lang w:val="es-ES"/>
                  <w:rPrChange w:id="8058" w:author="Rodrigo García" w:date="2017-09-29T10:08:00Z">
                    <w:rPr>
                      <w:rFonts w:ascii="Monaco" w:hAnsi="Monaco" w:cs="Monaco"/>
                      <w:b/>
                      <w:bCs/>
                      <w:color w:val="000000"/>
                      <w:sz w:val="32"/>
                      <w:szCs w:val="32"/>
                      <w:lang w:val="en-US"/>
                    </w:rPr>
                  </w:rPrChange>
                </w:rPr>
                <w:t>}</w:t>
              </w:r>
            </w:ins>
          </w:p>
          <w:p w14:paraId="6DA98A44" w14:textId="77777777" w:rsidR="00E066BD" w:rsidRPr="0079203F" w:rsidRDefault="00E066BD">
            <w:pPr>
              <w:rPr>
                <w:ins w:id="8059" w:author="Borja Gonzalez" w:date="2017-09-28T19:30:00Z"/>
                <w:lang w:val="es-ES"/>
                <w:rPrChange w:id="8060" w:author="Rodrigo García" w:date="2017-09-29T10:08:00Z">
                  <w:rPr>
                    <w:ins w:id="8061" w:author="Borja Gonzalez" w:date="2017-09-28T19:30:00Z"/>
                    <w:rFonts w:ascii="Monaco" w:eastAsiaTheme="majorEastAsia" w:hAnsi="Monaco" w:cs="Monaco"/>
                    <w:color w:val="243F60" w:themeColor="accent1" w:themeShade="7F"/>
                    <w:sz w:val="32"/>
                    <w:szCs w:val="32"/>
                    <w:lang w:val="en-US"/>
                  </w:rPr>
                </w:rPrChange>
              </w:rPr>
              <w:pPrChange w:id="8062" w:author="GONZALEZ DIAZ, BORJA" w:date="2017-09-29T19:26:00Z">
                <w:pPr>
                  <w:keepNext/>
                  <w:keepLines/>
                  <w:widowControl w:val="0"/>
                  <w:autoSpaceDE w:val="0"/>
                  <w:autoSpaceDN w:val="0"/>
                  <w:adjustRightInd w:val="0"/>
                  <w:spacing w:before="200"/>
                  <w:outlineLvl w:val="4"/>
                </w:pPr>
              </w:pPrChange>
            </w:pPr>
            <w:ins w:id="8063" w:author="Borja Gonzalez" w:date="2017-09-28T19:30:00Z">
              <w:r w:rsidRPr="0079203F">
                <w:rPr>
                  <w:lang w:val="es-ES"/>
                  <w:rPrChange w:id="8064" w:author="Rodrigo García" w:date="2017-09-29T10:08:00Z">
                    <w:rPr>
                      <w:rFonts w:ascii="Monaco" w:hAnsi="Monaco" w:cs="Monaco"/>
                      <w:sz w:val="32"/>
                      <w:szCs w:val="32"/>
                      <w:lang w:val="en-US"/>
                    </w:rPr>
                  </w:rPrChange>
                </w:rPr>
                <w:t xml:space="preserve">            grafico_</w:t>
              </w:r>
              <w:proofErr w:type="gramStart"/>
              <w:r w:rsidRPr="0079203F">
                <w:rPr>
                  <w:lang w:val="es-ES"/>
                  <w:rPrChange w:id="8065" w:author="Rodrigo García" w:date="2017-09-29T10:08:00Z">
                    <w:rPr>
                      <w:rFonts w:ascii="Monaco" w:hAnsi="Monaco" w:cs="Monaco"/>
                      <w:sz w:val="32"/>
                      <w:szCs w:val="32"/>
                      <w:lang w:val="en-US"/>
                    </w:rPr>
                  </w:rPrChange>
                </w:rPr>
                <w:t>evolucion</w:t>
              </w:r>
              <w:r w:rsidRPr="0079203F">
                <w:rPr>
                  <w:b/>
                  <w:bCs/>
                  <w:lang w:val="es-ES"/>
                  <w:rPrChange w:id="8066" w:author="Rodrigo García" w:date="2017-09-29T10:08:00Z">
                    <w:rPr>
                      <w:rFonts w:ascii="Monaco" w:hAnsi="Monaco" w:cs="Monaco"/>
                      <w:b/>
                      <w:bCs/>
                      <w:color w:val="000000"/>
                      <w:sz w:val="32"/>
                      <w:szCs w:val="32"/>
                      <w:lang w:val="en-US"/>
                    </w:rPr>
                  </w:rPrChange>
                </w:rPr>
                <w:t>(</w:t>
              </w:r>
              <w:proofErr w:type="gramEnd"/>
              <w:r w:rsidRPr="0079203F">
                <w:rPr>
                  <w:lang w:val="es-ES"/>
                  <w:rPrChange w:id="8067" w:author="Rodrigo García" w:date="2017-09-29T10:08:00Z">
                    <w:rPr>
                      <w:rFonts w:ascii="Monaco" w:hAnsi="Monaco" w:cs="Monaco"/>
                      <w:color w:val="000000"/>
                      <w:sz w:val="32"/>
                      <w:szCs w:val="32"/>
                      <w:lang w:val="en-US"/>
                    </w:rPr>
                  </w:rPrChange>
                </w:rPr>
                <w:t>max</w:t>
              </w:r>
              <w:r w:rsidRPr="0079203F">
                <w:rPr>
                  <w:b/>
                  <w:bCs/>
                  <w:lang w:val="es-ES"/>
                  <w:rPrChange w:id="8068" w:author="Rodrigo García" w:date="2017-09-29T10:08:00Z">
                    <w:rPr>
                      <w:rFonts w:ascii="Monaco" w:hAnsi="Monaco" w:cs="Monaco"/>
                      <w:b/>
                      <w:bCs/>
                      <w:color w:val="000000"/>
                      <w:sz w:val="32"/>
                      <w:szCs w:val="32"/>
                      <w:lang w:val="en-US"/>
                    </w:rPr>
                  </w:rPrChange>
                </w:rPr>
                <w:t>,</w:t>
              </w:r>
              <w:r w:rsidRPr="0079203F">
                <w:rPr>
                  <w:lang w:val="es-ES"/>
                  <w:rPrChange w:id="8069" w:author="Rodrigo García" w:date="2017-09-29T10:08:00Z">
                    <w:rPr>
                      <w:rFonts w:ascii="Monaco" w:hAnsi="Monaco" w:cs="Monaco"/>
                      <w:color w:val="000000"/>
                      <w:sz w:val="32"/>
                      <w:szCs w:val="32"/>
                      <w:lang w:val="en-US"/>
                    </w:rPr>
                  </w:rPrChange>
                </w:rPr>
                <w:t>min</w:t>
              </w:r>
              <w:r w:rsidRPr="0079203F">
                <w:rPr>
                  <w:b/>
                  <w:bCs/>
                  <w:lang w:val="es-ES"/>
                  <w:rPrChange w:id="8070" w:author="Rodrigo García" w:date="2017-09-29T10:08:00Z">
                    <w:rPr>
                      <w:rFonts w:ascii="Monaco" w:hAnsi="Monaco" w:cs="Monaco"/>
                      <w:b/>
                      <w:bCs/>
                      <w:color w:val="000000"/>
                      <w:sz w:val="32"/>
                      <w:szCs w:val="32"/>
                      <w:lang w:val="en-US"/>
                    </w:rPr>
                  </w:rPrChange>
                </w:rPr>
                <w:t>,</w:t>
              </w:r>
              <w:r w:rsidRPr="0079203F">
                <w:rPr>
                  <w:lang w:val="es-ES"/>
                  <w:rPrChange w:id="8071" w:author="Rodrigo García" w:date="2017-09-29T10:08:00Z">
                    <w:rPr>
                      <w:rFonts w:ascii="Monaco" w:hAnsi="Monaco" w:cs="Monaco"/>
                      <w:color w:val="000000"/>
                      <w:sz w:val="32"/>
                      <w:szCs w:val="32"/>
                      <w:lang w:val="en-US"/>
                    </w:rPr>
                  </w:rPrChange>
                </w:rPr>
                <w:t>fecha</w:t>
              </w:r>
              <w:r w:rsidRPr="0079203F">
                <w:rPr>
                  <w:b/>
                  <w:bCs/>
                  <w:lang w:val="es-ES"/>
                  <w:rPrChange w:id="8072" w:author="Rodrigo García" w:date="2017-09-29T10:08:00Z">
                    <w:rPr>
                      <w:rFonts w:ascii="Monaco" w:hAnsi="Monaco" w:cs="Monaco"/>
                      <w:b/>
                      <w:bCs/>
                      <w:color w:val="000000"/>
                      <w:sz w:val="32"/>
                      <w:szCs w:val="32"/>
                      <w:lang w:val="en-US"/>
                    </w:rPr>
                  </w:rPrChange>
                </w:rPr>
                <w:t>,</w:t>
              </w:r>
              <w:r w:rsidRPr="0079203F">
                <w:rPr>
                  <w:color w:val="4E9A06"/>
                  <w:lang w:val="es-ES"/>
                  <w:rPrChange w:id="8073" w:author="Rodrigo García" w:date="2017-09-29T10:08:00Z">
                    <w:rPr>
                      <w:rFonts w:ascii="Monaco" w:hAnsi="Monaco" w:cs="Monaco"/>
                      <w:color w:val="4E9A06"/>
                      <w:sz w:val="32"/>
                      <w:szCs w:val="32"/>
                      <w:lang w:val="en-US"/>
                    </w:rPr>
                  </w:rPrChange>
                </w:rPr>
                <w:t>"Coronal"</w:t>
              </w:r>
              <w:r w:rsidRPr="0079203F">
                <w:rPr>
                  <w:b/>
                  <w:bCs/>
                  <w:lang w:val="es-ES"/>
                  <w:rPrChange w:id="8074" w:author="Rodrigo García" w:date="2017-09-29T10:08:00Z">
                    <w:rPr>
                      <w:rFonts w:ascii="Monaco" w:hAnsi="Monaco" w:cs="Monaco"/>
                      <w:b/>
                      <w:bCs/>
                      <w:color w:val="000000"/>
                      <w:sz w:val="32"/>
                      <w:szCs w:val="32"/>
                      <w:lang w:val="en-US"/>
                    </w:rPr>
                  </w:rPrChange>
                </w:rPr>
                <w:t>,</w:t>
              </w:r>
              <w:r w:rsidRPr="0079203F">
                <w:rPr>
                  <w:lang w:val="es-ES"/>
                  <w:rPrChange w:id="8075" w:author="Rodrigo García" w:date="2017-09-29T10:08:00Z">
                    <w:rPr>
                      <w:rFonts w:ascii="Monaco" w:hAnsi="Monaco" w:cs="Monaco"/>
                      <w:color w:val="000000"/>
                      <w:sz w:val="32"/>
                      <w:szCs w:val="32"/>
                      <w:lang w:val="en-US"/>
                    </w:rPr>
                  </w:rPrChange>
                </w:rPr>
                <w:t>max_max</w:t>
              </w:r>
              <w:r w:rsidRPr="0079203F">
                <w:rPr>
                  <w:b/>
                  <w:bCs/>
                  <w:lang w:val="es-ES"/>
                  <w:rPrChange w:id="8076" w:author="Rodrigo García" w:date="2017-09-29T10:08:00Z">
                    <w:rPr>
                      <w:rFonts w:ascii="Monaco" w:hAnsi="Monaco" w:cs="Monaco"/>
                      <w:b/>
                      <w:bCs/>
                      <w:color w:val="000000"/>
                      <w:sz w:val="32"/>
                      <w:szCs w:val="32"/>
                      <w:lang w:val="en-US"/>
                    </w:rPr>
                  </w:rPrChange>
                </w:rPr>
                <w:t>,</w:t>
              </w:r>
              <w:r w:rsidRPr="0079203F">
                <w:rPr>
                  <w:lang w:val="es-ES"/>
                  <w:rPrChange w:id="8077" w:author="Rodrigo García" w:date="2017-09-29T10:08:00Z">
                    <w:rPr>
                      <w:rFonts w:ascii="Monaco" w:hAnsi="Monaco" w:cs="Monaco"/>
                      <w:color w:val="000000"/>
                      <w:sz w:val="32"/>
                      <w:szCs w:val="32"/>
                      <w:lang w:val="en-US"/>
                    </w:rPr>
                  </w:rPrChange>
                </w:rPr>
                <w:t>max_min</w:t>
              </w:r>
              <w:r w:rsidRPr="0079203F">
                <w:rPr>
                  <w:b/>
                  <w:bCs/>
                  <w:lang w:val="es-ES"/>
                  <w:rPrChange w:id="8078" w:author="Rodrigo García" w:date="2017-09-29T10:08:00Z">
                    <w:rPr>
                      <w:rFonts w:ascii="Monaco" w:hAnsi="Monaco" w:cs="Monaco"/>
                      <w:b/>
                      <w:bCs/>
                      <w:color w:val="000000"/>
                      <w:sz w:val="32"/>
                      <w:szCs w:val="32"/>
                      <w:lang w:val="en-US"/>
                    </w:rPr>
                  </w:rPrChange>
                </w:rPr>
                <w:t>,</w:t>
              </w:r>
              <w:r w:rsidRPr="0079203F">
                <w:rPr>
                  <w:lang w:val="es-ES"/>
                  <w:rPrChange w:id="8079" w:author="Rodrigo García" w:date="2017-09-29T10:08:00Z">
                    <w:rPr>
                      <w:rFonts w:ascii="Monaco" w:hAnsi="Monaco" w:cs="Monaco"/>
                      <w:color w:val="000000"/>
                      <w:sz w:val="32"/>
                      <w:szCs w:val="32"/>
                      <w:lang w:val="en-US"/>
                    </w:rPr>
                  </w:rPrChange>
                </w:rPr>
                <w:t>min_max</w:t>
              </w:r>
              <w:r w:rsidRPr="0079203F">
                <w:rPr>
                  <w:b/>
                  <w:bCs/>
                  <w:lang w:val="es-ES"/>
                  <w:rPrChange w:id="8080" w:author="Rodrigo García" w:date="2017-09-29T10:08:00Z">
                    <w:rPr>
                      <w:rFonts w:ascii="Monaco" w:hAnsi="Monaco" w:cs="Monaco"/>
                      <w:b/>
                      <w:bCs/>
                      <w:color w:val="000000"/>
                      <w:sz w:val="32"/>
                      <w:szCs w:val="32"/>
                      <w:lang w:val="en-US"/>
                    </w:rPr>
                  </w:rPrChange>
                </w:rPr>
                <w:t>,</w:t>
              </w:r>
              <w:r w:rsidRPr="0079203F">
                <w:rPr>
                  <w:lang w:val="es-ES"/>
                  <w:rPrChange w:id="8081" w:author="Rodrigo García" w:date="2017-09-29T10:08:00Z">
                    <w:rPr>
                      <w:rFonts w:ascii="Monaco" w:hAnsi="Monaco" w:cs="Monaco"/>
                      <w:color w:val="000000"/>
                      <w:sz w:val="32"/>
                      <w:szCs w:val="32"/>
                      <w:lang w:val="en-US"/>
                    </w:rPr>
                  </w:rPrChange>
                </w:rPr>
                <w:t>min_min</w:t>
              </w:r>
              <w:r w:rsidRPr="0079203F">
                <w:rPr>
                  <w:b/>
                  <w:bCs/>
                  <w:lang w:val="es-ES"/>
                  <w:rPrChange w:id="8082" w:author="Rodrigo García" w:date="2017-09-29T10:08:00Z">
                    <w:rPr>
                      <w:rFonts w:ascii="Monaco" w:hAnsi="Monaco" w:cs="Monaco"/>
                      <w:b/>
                      <w:bCs/>
                      <w:color w:val="000000"/>
                      <w:sz w:val="32"/>
                      <w:szCs w:val="32"/>
                      <w:lang w:val="en-US"/>
                    </w:rPr>
                  </w:rPrChange>
                </w:rPr>
                <w:t>,</w:t>
              </w:r>
              <w:r w:rsidRPr="0079203F">
                <w:rPr>
                  <w:color w:val="4E9A06"/>
                  <w:lang w:val="es-ES"/>
                  <w:rPrChange w:id="8083" w:author="Rodrigo García" w:date="2017-09-29T10:08:00Z">
                    <w:rPr>
                      <w:rFonts w:ascii="Monaco" w:hAnsi="Monaco" w:cs="Monaco"/>
                      <w:color w:val="4E9A06"/>
                      <w:sz w:val="32"/>
                      <w:szCs w:val="32"/>
                      <w:lang w:val="en-US"/>
                    </w:rPr>
                  </w:rPrChange>
                </w:rPr>
                <w:t>"Flexión Lateral"</w:t>
              </w:r>
              <w:r w:rsidRPr="0079203F">
                <w:rPr>
                  <w:b/>
                  <w:bCs/>
                  <w:lang w:val="es-ES"/>
                  <w:rPrChange w:id="8084" w:author="Rodrigo García" w:date="2017-09-29T10:08:00Z">
                    <w:rPr>
                      <w:rFonts w:ascii="Monaco" w:hAnsi="Monaco" w:cs="Monaco"/>
                      <w:b/>
                      <w:bCs/>
                      <w:color w:val="000000"/>
                      <w:sz w:val="32"/>
                      <w:szCs w:val="32"/>
                      <w:lang w:val="en-US"/>
                    </w:rPr>
                  </w:rPrChange>
                </w:rPr>
                <w:t>,</w:t>
              </w:r>
              <w:r w:rsidRPr="0079203F">
                <w:rPr>
                  <w:color w:val="4E9A06"/>
                  <w:lang w:val="es-ES"/>
                  <w:rPrChange w:id="8085" w:author="Rodrigo García" w:date="2017-09-29T10:08:00Z">
                    <w:rPr>
                      <w:rFonts w:ascii="Monaco" w:hAnsi="Monaco" w:cs="Monaco"/>
                      <w:color w:val="4E9A06"/>
                      <w:sz w:val="32"/>
                      <w:szCs w:val="32"/>
                      <w:lang w:val="en-US"/>
                    </w:rPr>
                  </w:rPrChange>
                </w:rPr>
                <w:t>"Extensión Lateral"</w:t>
              </w:r>
              <w:r w:rsidRPr="0079203F">
                <w:rPr>
                  <w:b/>
                  <w:bCs/>
                  <w:lang w:val="es-ES"/>
                  <w:rPrChange w:id="8086" w:author="Rodrigo García" w:date="2017-09-29T10:08:00Z">
                    <w:rPr>
                      <w:rFonts w:ascii="Monaco" w:hAnsi="Monaco" w:cs="Monaco"/>
                      <w:b/>
                      <w:bCs/>
                      <w:color w:val="000000"/>
                      <w:sz w:val="32"/>
                      <w:szCs w:val="32"/>
                      <w:lang w:val="en-US"/>
                    </w:rPr>
                  </w:rPrChange>
                </w:rPr>
                <w:t>);</w:t>
              </w:r>
            </w:ins>
          </w:p>
          <w:p w14:paraId="1C2A5335" w14:textId="77777777" w:rsidR="00E066BD" w:rsidRPr="0079203F" w:rsidRDefault="00E066BD">
            <w:pPr>
              <w:rPr>
                <w:ins w:id="8087" w:author="Borja Gonzalez" w:date="2017-09-28T19:30:00Z"/>
                <w:lang w:val="es-ES"/>
                <w:rPrChange w:id="8088" w:author="Rodrigo García" w:date="2017-09-29T10:08:00Z">
                  <w:rPr>
                    <w:ins w:id="8089" w:author="Borja Gonzalez" w:date="2017-09-28T19:30:00Z"/>
                    <w:rFonts w:ascii="Monaco" w:hAnsi="Monaco" w:cs="Monaco"/>
                    <w:sz w:val="32"/>
                    <w:szCs w:val="32"/>
                    <w:lang w:val="en-US"/>
                  </w:rPr>
                </w:rPrChange>
              </w:rPr>
              <w:pPrChange w:id="8090" w:author="GONZALEZ DIAZ, BORJA" w:date="2017-09-29T19:26:00Z">
                <w:pPr>
                  <w:widowControl w:val="0"/>
                  <w:autoSpaceDE w:val="0"/>
                  <w:autoSpaceDN w:val="0"/>
                  <w:adjustRightInd w:val="0"/>
                </w:pPr>
              </w:pPrChange>
            </w:pPr>
          </w:p>
          <w:p w14:paraId="1EC6DF83" w14:textId="77777777" w:rsidR="00E066BD" w:rsidRPr="00E066BD" w:rsidRDefault="00E066BD">
            <w:pPr>
              <w:rPr>
                <w:ins w:id="8091" w:author="Borja Gonzalez" w:date="2017-09-28T19:30:00Z"/>
                <w:lang w:val="en-US"/>
                <w:rPrChange w:id="8092" w:author="Borja Gonzalez" w:date="2017-09-28T19:30:00Z">
                  <w:rPr>
                    <w:ins w:id="8093" w:author="Borja Gonzalez" w:date="2017-09-28T19:30:00Z"/>
                    <w:rFonts w:ascii="Monaco" w:eastAsiaTheme="majorEastAsia" w:hAnsi="Monaco" w:cs="Monaco"/>
                    <w:color w:val="243F60" w:themeColor="accent1" w:themeShade="7F"/>
                    <w:sz w:val="32"/>
                    <w:szCs w:val="32"/>
                    <w:lang w:val="en-US"/>
                  </w:rPr>
                </w:rPrChange>
              </w:rPr>
              <w:pPrChange w:id="8094" w:author="GONZALEZ DIAZ, BORJA" w:date="2017-09-29T19:26:00Z">
                <w:pPr>
                  <w:keepNext/>
                  <w:keepLines/>
                  <w:widowControl w:val="0"/>
                  <w:autoSpaceDE w:val="0"/>
                  <w:autoSpaceDN w:val="0"/>
                  <w:adjustRightInd w:val="0"/>
                  <w:spacing w:before="200"/>
                  <w:outlineLvl w:val="4"/>
                </w:pPr>
              </w:pPrChange>
            </w:pPr>
            <w:ins w:id="8095" w:author="Borja Gonzalez" w:date="2017-09-28T19:30:00Z">
              <w:r w:rsidRPr="0079203F">
                <w:rPr>
                  <w:lang w:val="es-ES"/>
                  <w:rPrChange w:id="8096" w:author="Rodrigo García" w:date="2017-09-29T10:08:00Z">
                    <w:rPr>
                      <w:rFonts w:ascii="Monaco" w:hAnsi="Monaco" w:cs="Monaco"/>
                      <w:sz w:val="32"/>
                      <w:szCs w:val="32"/>
                      <w:lang w:val="en-US"/>
                    </w:rPr>
                  </w:rPrChange>
                </w:rPr>
                <w:t xml:space="preserve">        </w:t>
              </w:r>
              <w:r w:rsidRPr="00E066BD">
                <w:rPr>
                  <w:b/>
                  <w:bCs/>
                  <w:lang w:val="en-US"/>
                  <w:rPrChange w:id="8097" w:author="Borja Gonzalez" w:date="2017-09-28T19:30:00Z">
                    <w:rPr>
                      <w:rFonts w:ascii="Monaco" w:hAnsi="Monaco" w:cs="Monaco"/>
                      <w:b/>
                      <w:bCs/>
                      <w:color w:val="000000"/>
                      <w:sz w:val="32"/>
                      <w:szCs w:val="32"/>
                      <w:lang w:val="en-US"/>
                    </w:rPr>
                  </w:rPrChange>
                </w:rPr>
                <w:t>}</w:t>
              </w:r>
            </w:ins>
          </w:p>
          <w:p w14:paraId="4E797476" w14:textId="77777777" w:rsidR="00E066BD" w:rsidRPr="00E066BD" w:rsidRDefault="00E066BD">
            <w:pPr>
              <w:rPr>
                <w:ins w:id="8098" w:author="Borja Gonzalez" w:date="2017-09-28T19:30:00Z"/>
                <w:lang w:val="en-US"/>
                <w:rPrChange w:id="8099" w:author="Borja Gonzalez" w:date="2017-09-28T19:30:00Z">
                  <w:rPr>
                    <w:ins w:id="8100" w:author="Borja Gonzalez" w:date="2017-09-28T19:30:00Z"/>
                    <w:rFonts w:ascii="Monaco" w:eastAsiaTheme="majorEastAsia" w:hAnsi="Monaco" w:cs="Monaco"/>
                    <w:color w:val="243F60" w:themeColor="accent1" w:themeShade="7F"/>
                    <w:sz w:val="32"/>
                    <w:szCs w:val="32"/>
                    <w:lang w:val="en-US"/>
                  </w:rPr>
                </w:rPrChange>
              </w:rPr>
              <w:pPrChange w:id="8101" w:author="GONZALEZ DIAZ, BORJA" w:date="2017-09-29T19:26:00Z">
                <w:pPr>
                  <w:keepNext/>
                  <w:keepLines/>
                  <w:widowControl w:val="0"/>
                  <w:autoSpaceDE w:val="0"/>
                  <w:autoSpaceDN w:val="0"/>
                  <w:adjustRightInd w:val="0"/>
                  <w:spacing w:before="200"/>
                  <w:outlineLvl w:val="4"/>
                </w:pPr>
              </w:pPrChange>
            </w:pPr>
            <w:ins w:id="8102" w:author="Borja Gonzalez" w:date="2017-09-28T19:30:00Z">
              <w:r w:rsidRPr="00E066BD">
                <w:rPr>
                  <w:lang w:val="en-US"/>
                  <w:rPrChange w:id="8103" w:author="Borja Gonzalez" w:date="2017-09-28T19:30:00Z">
                    <w:rPr>
                      <w:rFonts w:ascii="Monaco" w:hAnsi="Monaco" w:cs="Monaco"/>
                      <w:sz w:val="32"/>
                      <w:szCs w:val="32"/>
                      <w:lang w:val="en-US"/>
                    </w:rPr>
                  </w:rPrChange>
                </w:rPr>
                <w:lastRenderedPageBreak/>
                <w:t xml:space="preserve">        </w:t>
              </w:r>
              <w:r w:rsidRPr="00E066BD">
                <w:rPr>
                  <w:b/>
                  <w:bCs/>
                  <w:color w:val="204A87"/>
                  <w:lang w:val="en-US"/>
                  <w:rPrChange w:id="8104" w:author="Borja Gonzalez" w:date="2017-09-28T19:30:00Z">
                    <w:rPr>
                      <w:rFonts w:ascii="Monaco" w:hAnsi="Monaco" w:cs="Monaco"/>
                      <w:b/>
                      <w:bCs/>
                      <w:color w:val="204A87"/>
                      <w:sz w:val="32"/>
                      <w:szCs w:val="32"/>
                      <w:lang w:val="en-US"/>
                    </w:rPr>
                  </w:rPrChange>
                </w:rPr>
                <w:t>else</w:t>
              </w:r>
              <w:r w:rsidRPr="00E066BD">
                <w:rPr>
                  <w:lang w:val="en-US"/>
                  <w:rPrChange w:id="8105" w:author="Borja Gonzalez" w:date="2017-09-28T19:30:00Z">
                    <w:rPr>
                      <w:rFonts w:ascii="Monaco" w:hAnsi="Monaco" w:cs="Monaco"/>
                      <w:sz w:val="32"/>
                      <w:szCs w:val="32"/>
                      <w:lang w:val="en-US"/>
                    </w:rPr>
                  </w:rPrChange>
                </w:rPr>
                <w:t xml:space="preserve"> </w:t>
              </w:r>
              <w:r w:rsidRPr="00E066BD">
                <w:rPr>
                  <w:b/>
                  <w:bCs/>
                  <w:color w:val="204A87"/>
                  <w:lang w:val="en-US"/>
                  <w:rPrChange w:id="8106" w:author="Borja Gonzalez" w:date="2017-09-28T19:30:00Z">
                    <w:rPr>
                      <w:rFonts w:ascii="Monaco" w:hAnsi="Monaco" w:cs="Monaco"/>
                      <w:b/>
                      <w:bCs/>
                      <w:color w:val="204A87"/>
                      <w:sz w:val="32"/>
                      <w:szCs w:val="32"/>
                      <w:lang w:val="en-US"/>
                    </w:rPr>
                  </w:rPrChange>
                </w:rPr>
                <w:t>if</w:t>
              </w:r>
              <w:r w:rsidRPr="00E066BD">
                <w:rPr>
                  <w:b/>
                  <w:bCs/>
                  <w:lang w:val="en-US"/>
                  <w:rPrChange w:id="8107" w:author="Borja Gonzalez" w:date="2017-09-28T19:30:00Z">
                    <w:rPr>
                      <w:rFonts w:ascii="Monaco" w:hAnsi="Monaco" w:cs="Monaco"/>
                      <w:b/>
                      <w:bCs/>
                      <w:color w:val="000000"/>
                      <w:sz w:val="32"/>
                      <w:szCs w:val="32"/>
                      <w:lang w:val="en-US"/>
                    </w:rPr>
                  </w:rPrChange>
                </w:rPr>
                <w:t>(</w:t>
              </w:r>
              <w:r w:rsidRPr="00E066BD">
                <w:rPr>
                  <w:lang w:val="en-US"/>
                  <w:rPrChange w:id="8108" w:author="Borja Gonzalez" w:date="2017-09-28T19:30:00Z">
                    <w:rPr>
                      <w:rFonts w:ascii="Monaco" w:hAnsi="Monaco" w:cs="Monaco"/>
                      <w:color w:val="000000"/>
                      <w:sz w:val="32"/>
                      <w:szCs w:val="32"/>
                      <w:lang w:val="en-US"/>
                    </w:rPr>
                  </w:rPrChange>
                </w:rPr>
                <w:t>move</w:t>
              </w:r>
              <w:r w:rsidRPr="00E066BD">
                <w:rPr>
                  <w:b/>
                  <w:bCs/>
                  <w:color w:val="CE5C00"/>
                  <w:lang w:val="en-US"/>
                  <w:rPrChange w:id="8109"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8110" w:author="Borja Gonzalez" w:date="2017-09-28T19:30:00Z">
                    <w:rPr>
                      <w:rFonts w:ascii="Monaco" w:hAnsi="Monaco" w:cs="Monaco"/>
                      <w:b/>
                      <w:bCs/>
                      <w:color w:val="0000CF"/>
                      <w:sz w:val="32"/>
                      <w:szCs w:val="32"/>
                      <w:lang w:val="en-US"/>
                    </w:rPr>
                  </w:rPrChange>
                </w:rPr>
                <w:t>2</w:t>
              </w:r>
              <w:r w:rsidRPr="00E066BD">
                <w:rPr>
                  <w:b/>
                  <w:bCs/>
                  <w:lang w:val="en-US"/>
                  <w:rPrChange w:id="8111" w:author="Borja Gonzalez" w:date="2017-09-28T19:30:00Z">
                    <w:rPr>
                      <w:rFonts w:ascii="Monaco" w:hAnsi="Monaco" w:cs="Monaco"/>
                      <w:b/>
                      <w:bCs/>
                      <w:color w:val="000000"/>
                      <w:sz w:val="32"/>
                      <w:szCs w:val="32"/>
                      <w:lang w:val="en-US"/>
                    </w:rPr>
                  </w:rPrChange>
                </w:rPr>
                <w:t>){</w:t>
              </w:r>
              <w:proofErr w:type="gramEnd"/>
            </w:ins>
          </w:p>
          <w:p w14:paraId="2475C4D6" w14:textId="77777777" w:rsidR="00E066BD" w:rsidRPr="00E066BD" w:rsidRDefault="00E066BD">
            <w:pPr>
              <w:rPr>
                <w:ins w:id="8112" w:author="Borja Gonzalez" w:date="2017-09-28T19:30:00Z"/>
                <w:lang w:val="en-US"/>
                <w:rPrChange w:id="8113" w:author="Borja Gonzalez" w:date="2017-09-28T19:30:00Z">
                  <w:rPr>
                    <w:ins w:id="8114" w:author="Borja Gonzalez" w:date="2017-09-28T19:30:00Z"/>
                    <w:rFonts w:ascii="Monaco" w:eastAsiaTheme="majorEastAsia" w:hAnsi="Monaco" w:cs="Monaco"/>
                    <w:color w:val="243F60" w:themeColor="accent1" w:themeShade="7F"/>
                    <w:sz w:val="32"/>
                    <w:szCs w:val="32"/>
                    <w:lang w:val="en-US"/>
                  </w:rPr>
                </w:rPrChange>
              </w:rPr>
              <w:pPrChange w:id="8115" w:author="GONZALEZ DIAZ, BORJA" w:date="2017-09-29T19:26:00Z">
                <w:pPr>
                  <w:keepNext/>
                  <w:keepLines/>
                  <w:widowControl w:val="0"/>
                  <w:autoSpaceDE w:val="0"/>
                  <w:autoSpaceDN w:val="0"/>
                  <w:adjustRightInd w:val="0"/>
                  <w:spacing w:before="200"/>
                  <w:outlineLvl w:val="4"/>
                </w:pPr>
              </w:pPrChange>
            </w:pPr>
            <w:ins w:id="8116" w:author="Borja Gonzalez" w:date="2017-09-28T19:30:00Z">
              <w:r w:rsidRPr="00E066BD">
                <w:rPr>
                  <w:lang w:val="en-US"/>
                  <w:rPrChange w:id="8117" w:author="Borja Gonzalez" w:date="2017-09-28T19:30:00Z">
                    <w:rPr>
                      <w:rFonts w:ascii="Monaco" w:hAnsi="Monaco" w:cs="Monaco"/>
                      <w:sz w:val="32"/>
                      <w:szCs w:val="32"/>
                      <w:lang w:val="en-US"/>
                    </w:rPr>
                  </w:rPrChange>
                </w:rPr>
                <w:t xml:space="preserve">            </w:t>
              </w:r>
              <w:r w:rsidRPr="00E066BD">
                <w:rPr>
                  <w:b/>
                  <w:bCs/>
                  <w:color w:val="204A87"/>
                  <w:lang w:val="en-US"/>
                  <w:rPrChange w:id="8118" w:author="Borja Gonzalez" w:date="2017-09-28T19:30:00Z">
                    <w:rPr>
                      <w:rFonts w:ascii="Monaco" w:hAnsi="Monaco" w:cs="Monaco"/>
                      <w:b/>
                      <w:bCs/>
                      <w:color w:val="204A87"/>
                      <w:sz w:val="32"/>
                      <w:szCs w:val="32"/>
                      <w:lang w:val="en-US"/>
                    </w:rPr>
                  </w:rPrChange>
                </w:rPr>
                <w:t>for</w:t>
              </w:r>
              <w:r w:rsidRPr="00E066BD">
                <w:rPr>
                  <w:b/>
                  <w:bCs/>
                  <w:lang w:val="en-US"/>
                  <w:rPrChange w:id="8119" w:author="Borja Gonzalez" w:date="2017-09-28T19:30:00Z">
                    <w:rPr>
                      <w:rFonts w:ascii="Monaco" w:hAnsi="Monaco" w:cs="Monaco"/>
                      <w:b/>
                      <w:bCs/>
                      <w:color w:val="000000"/>
                      <w:sz w:val="32"/>
                      <w:szCs w:val="32"/>
                      <w:lang w:val="en-US"/>
                    </w:rPr>
                  </w:rPrChange>
                </w:rPr>
                <w:t>(</w:t>
              </w:r>
              <w:r w:rsidRPr="00E066BD">
                <w:rPr>
                  <w:lang w:val="en-US"/>
                  <w:rPrChange w:id="8120" w:author="Borja Gonzalez" w:date="2017-09-28T19:30:00Z">
                    <w:rPr>
                      <w:rFonts w:ascii="Monaco" w:hAnsi="Monaco" w:cs="Monaco"/>
                      <w:color w:val="000000"/>
                      <w:sz w:val="32"/>
                      <w:szCs w:val="32"/>
                      <w:lang w:val="en-US"/>
                    </w:rPr>
                  </w:rPrChange>
                </w:rPr>
                <w:t>i</w:t>
              </w:r>
              <w:r w:rsidRPr="00E066BD">
                <w:rPr>
                  <w:b/>
                  <w:bCs/>
                  <w:color w:val="CE5C00"/>
                  <w:lang w:val="en-US"/>
                  <w:rPrChange w:id="8121"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8122" w:author="Borja Gonzalez" w:date="2017-09-28T19:30:00Z">
                    <w:rPr>
                      <w:rFonts w:ascii="Monaco" w:hAnsi="Monaco" w:cs="Monaco"/>
                      <w:b/>
                      <w:bCs/>
                      <w:color w:val="0000CF"/>
                      <w:sz w:val="32"/>
                      <w:szCs w:val="32"/>
                      <w:lang w:val="en-US"/>
                    </w:rPr>
                  </w:rPrChange>
                </w:rPr>
                <w:t>0</w:t>
              </w:r>
              <w:r w:rsidRPr="00E066BD">
                <w:rPr>
                  <w:b/>
                  <w:bCs/>
                  <w:lang w:val="en-US"/>
                  <w:rPrChange w:id="8123" w:author="Borja Gonzalez" w:date="2017-09-28T19:30:00Z">
                    <w:rPr>
                      <w:rFonts w:ascii="Monaco" w:hAnsi="Monaco" w:cs="Monaco"/>
                      <w:b/>
                      <w:bCs/>
                      <w:color w:val="000000"/>
                      <w:sz w:val="32"/>
                      <w:szCs w:val="32"/>
                      <w:lang w:val="en-US"/>
                    </w:rPr>
                  </w:rPrChange>
                </w:rPr>
                <w:t>;</w:t>
              </w:r>
              <w:r w:rsidRPr="00E066BD">
                <w:rPr>
                  <w:lang w:val="en-US"/>
                  <w:rPrChange w:id="8124" w:author="Borja Gonzalez" w:date="2017-09-28T19:30:00Z">
                    <w:rPr>
                      <w:rFonts w:ascii="Monaco" w:hAnsi="Monaco" w:cs="Monaco"/>
                      <w:color w:val="000000"/>
                      <w:sz w:val="32"/>
                      <w:szCs w:val="32"/>
                      <w:lang w:val="en-US"/>
                    </w:rPr>
                  </w:rPrChange>
                </w:rPr>
                <w:t>i</w:t>
              </w:r>
              <w:proofErr w:type="gramEnd"/>
              <w:r w:rsidRPr="00E066BD">
                <w:rPr>
                  <w:b/>
                  <w:bCs/>
                  <w:color w:val="CE5C00"/>
                  <w:lang w:val="en-US"/>
                  <w:rPrChange w:id="8125" w:author="Borja Gonzalez" w:date="2017-09-28T19:30:00Z">
                    <w:rPr>
                      <w:rFonts w:ascii="Monaco" w:hAnsi="Monaco" w:cs="Monaco"/>
                      <w:b/>
                      <w:bCs/>
                      <w:color w:val="CE5C00"/>
                      <w:sz w:val="32"/>
                      <w:szCs w:val="32"/>
                      <w:lang w:val="en-US"/>
                    </w:rPr>
                  </w:rPrChange>
                </w:rPr>
                <w:t>&lt;</w:t>
              </w:r>
              <w:r w:rsidRPr="00E066BD">
                <w:rPr>
                  <w:lang w:val="en-US"/>
                  <w:rPrChange w:id="8126" w:author="Borja Gonzalez" w:date="2017-09-28T19:30:00Z">
                    <w:rPr>
                      <w:rFonts w:ascii="Monaco" w:hAnsi="Monaco" w:cs="Monaco"/>
                      <w:color w:val="000000"/>
                      <w:sz w:val="32"/>
                      <w:szCs w:val="32"/>
                      <w:lang w:val="en-US"/>
                    </w:rPr>
                  </w:rPrChange>
                </w:rPr>
                <w:t>max_minimo</w:t>
              </w:r>
              <w:r w:rsidRPr="00E066BD">
                <w:rPr>
                  <w:b/>
                  <w:bCs/>
                  <w:lang w:val="en-US"/>
                  <w:rPrChange w:id="8127" w:author="Borja Gonzalez" w:date="2017-09-28T19:30:00Z">
                    <w:rPr>
                      <w:rFonts w:ascii="Monaco" w:hAnsi="Monaco" w:cs="Monaco"/>
                      <w:b/>
                      <w:bCs/>
                      <w:color w:val="000000"/>
                      <w:sz w:val="32"/>
                      <w:szCs w:val="32"/>
                      <w:lang w:val="en-US"/>
                    </w:rPr>
                  </w:rPrChange>
                </w:rPr>
                <w:t>[</w:t>
              </w:r>
              <w:r w:rsidRPr="00E066BD">
                <w:rPr>
                  <w:b/>
                  <w:bCs/>
                  <w:color w:val="0000CF"/>
                  <w:lang w:val="en-US"/>
                  <w:rPrChange w:id="8128" w:author="Borja Gonzalez" w:date="2017-09-28T19:30:00Z">
                    <w:rPr>
                      <w:rFonts w:ascii="Monaco" w:hAnsi="Monaco" w:cs="Monaco"/>
                      <w:b/>
                      <w:bCs/>
                      <w:color w:val="0000CF"/>
                      <w:sz w:val="32"/>
                      <w:szCs w:val="32"/>
                      <w:lang w:val="en-US"/>
                    </w:rPr>
                  </w:rPrChange>
                </w:rPr>
                <w:t>0</w:t>
              </w:r>
              <w:r w:rsidRPr="00E066BD">
                <w:rPr>
                  <w:b/>
                  <w:bCs/>
                  <w:lang w:val="en-US"/>
                  <w:rPrChange w:id="8129" w:author="Borja Gonzalez" w:date="2017-09-28T19:30:00Z">
                    <w:rPr>
                      <w:rFonts w:ascii="Monaco" w:hAnsi="Monaco" w:cs="Monaco"/>
                      <w:b/>
                      <w:bCs/>
                      <w:color w:val="000000"/>
                      <w:sz w:val="32"/>
                      <w:szCs w:val="32"/>
                      <w:lang w:val="en-US"/>
                    </w:rPr>
                  </w:rPrChange>
                </w:rPr>
                <w:t>].</w:t>
              </w:r>
              <w:r w:rsidRPr="00E066BD">
                <w:rPr>
                  <w:lang w:val="en-US"/>
                  <w:rPrChange w:id="8130" w:author="Borja Gonzalez" w:date="2017-09-28T19:30:00Z">
                    <w:rPr>
                      <w:rFonts w:ascii="Monaco" w:hAnsi="Monaco" w:cs="Monaco"/>
                      <w:color w:val="000000"/>
                      <w:sz w:val="32"/>
                      <w:szCs w:val="32"/>
                      <w:lang w:val="en-US"/>
                    </w:rPr>
                  </w:rPrChange>
                </w:rPr>
                <w:t>values</w:t>
              </w:r>
              <w:r w:rsidRPr="00E066BD">
                <w:rPr>
                  <w:b/>
                  <w:bCs/>
                  <w:lang w:val="en-US"/>
                  <w:rPrChange w:id="8131" w:author="Borja Gonzalez" w:date="2017-09-28T19:30:00Z">
                    <w:rPr>
                      <w:rFonts w:ascii="Monaco" w:hAnsi="Monaco" w:cs="Monaco"/>
                      <w:b/>
                      <w:bCs/>
                      <w:color w:val="000000"/>
                      <w:sz w:val="32"/>
                      <w:szCs w:val="32"/>
                      <w:lang w:val="en-US"/>
                    </w:rPr>
                  </w:rPrChange>
                </w:rPr>
                <w:t>.</w:t>
              </w:r>
              <w:r w:rsidRPr="00E066BD">
                <w:rPr>
                  <w:lang w:val="en-US"/>
                  <w:rPrChange w:id="8132" w:author="Borja Gonzalez" w:date="2017-09-28T19:30:00Z">
                    <w:rPr>
                      <w:rFonts w:ascii="Monaco" w:hAnsi="Monaco" w:cs="Monaco"/>
                      <w:color w:val="000000"/>
                      <w:sz w:val="32"/>
                      <w:szCs w:val="32"/>
                      <w:lang w:val="en-US"/>
                    </w:rPr>
                  </w:rPrChange>
                </w:rPr>
                <w:t>length</w:t>
              </w:r>
              <w:r w:rsidRPr="00E066BD">
                <w:rPr>
                  <w:b/>
                  <w:bCs/>
                  <w:lang w:val="en-US"/>
                  <w:rPrChange w:id="8133" w:author="Borja Gonzalez" w:date="2017-09-28T19:30:00Z">
                    <w:rPr>
                      <w:rFonts w:ascii="Monaco" w:hAnsi="Monaco" w:cs="Monaco"/>
                      <w:b/>
                      <w:bCs/>
                      <w:color w:val="000000"/>
                      <w:sz w:val="32"/>
                      <w:szCs w:val="32"/>
                      <w:lang w:val="en-US"/>
                    </w:rPr>
                  </w:rPrChange>
                </w:rPr>
                <w:t>;</w:t>
              </w:r>
              <w:r w:rsidRPr="00E066BD">
                <w:rPr>
                  <w:lang w:val="en-US"/>
                  <w:rPrChange w:id="8134" w:author="Borja Gonzalez" w:date="2017-09-28T19:30:00Z">
                    <w:rPr>
                      <w:rFonts w:ascii="Monaco" w:hAnsi="Monaco" w:cs="Monaco"/>
                      <w:color w:val="000000"/>
                      <w:sz w:val="32"/>
                      <w:szCs w:val="32"/>
                      <w:lang w:val="en-US"/>
                    </w:rPr>
                  </w:rPrChange>
                </w:rPr>
                <w:t>i</w:t>
              </w:r>
              <w:r w:rsidRPr="00E066BD">
                <w:rPr>
                  <w:b/>
                  <w:bCs/>
                  <w:color w:val="CE5C00"/>
                  <w:lang w:val="en-US"/>
                  <w:rPrChange w:id="8135" w:author="Borja Gonzalez" w:date="2017-09-28T19:30:00Z">
                    <w:rPr>
                      <w:rFonts w:ascii="Monaco" w:hAnsi="Monaco" w:cs="Monaco"/>
                      <w:b/>
                      <w:bCs/>
                      <w:color w:val="CE5C00"/>
                      <w:sz w:val="32"/>
                      <w:szCs w:val="32"/>
                      <w:lang w:val="en-US"/>
                    </w:rPr>
                  </w:rPrChange>
                </w:rPr>
                <w:t>++</w:t>
              </w:r>
              <w:r w:rsidRPr="00E066BD">
                <w:rPr>
                  <w:b/>
                  <w:bCs/>
                  <w:lang w:val="en-US"/>
                  <w:rPrChange w:id="8136" w:author="Borja Gonzalez" w:date="2017-09-28T19:30:00Z">
                    <w:rPr>
                      <w:rFonts w:ascii="Monaco" w:hAnsi="Monaco" w:cs="Monaco"/>
                      <w:b/>
                      <w:bCs/>
                      <w:color w:val="000000"/>
                      <w:sz w:val="32"/>
                      <w:szCs w:val="32"/>
                      <w:lang w:val="en-US"/>
                    </w:rPr>
                  </w:rPrChange>
                </w:rPr>
                <w:t>){</w:t>
              </w:r>
            </w:ins>
          </w:p>
          <w:p w14:paraId="550D03C8" w14:textId="77777777" w:rsidR="00E066BD" w:rsidRPr="00E066BD" w:rsidRDefault="00E066BD">
            <w:pPr>
              <w:rPr>
                <w:ins w:id="8137" w:author="Borja Gonzalez" w:date="2017-09-28T19:30:00Z"/>
                <w:lang w:val="en-US"/>
                <w:rPrChange w:id="8138" w:author="Borja Gonzalez" w:date="2017-09-28T19:30:00Z">
                  <w:rPr>
                    <w:ins w:id="8139" w:author="Borja Gonzalez" w:date="2017-09-28T19:30:00Z"/>
                    <w:rFonts w:ascii="Monaco" w:eastAsiaTheme="majorEastAsia" w:hAnsi="Monaco" w:cs="Monaco"/>
                    <w:color w:val="243F60" w:themeColor="accent1" w:themeShade="7F"/>
                    <w:sz w:val="32"/>
                    <w:szCs w:val="32"/>
                    <w:lang w:val="en-US"/>
                  </w:rPr>
                </w:rPrChange>
              </w:rPr>
              <w:pPrChange w:id="8140" w:author="GONZALEZ DIAZ, BORJA" w:date="2017-09-29T19:26:00Z">
                <w:pPr>
                  <w:keepNext/>
                  <w:keepLines/>
                  <w:widowControl w:val="0"/>
                  <w:autoSpaceDE w:val="0"/>
                  <w:autoSpaceDN w:val="0"/>
                  <w:adjustRightInd w:val="0"/>
                  <w:spacing w:before="200"/>
                  <w:outlineLvl w:val="4"/>
                </w:pPr>
              </w:pPrChange>
            </w:pPr>
            <w:ins w:id="8141" w:author="Borja Gonzalez" w:date="2017-09-28T19:30:00Z">
              <w:r w:rsidRPr="00E066BD">
                <w:rPr>
                  <w:lang w:val="en-US"/>
                  <w:rPrChange w:id="8142" w:author="Borja Gonzalez" w:date="2017-09-28T19:30:00Z">
                    <w:rPr>
                      <w:rFonts w:ascii="Monaco" w:hAnsi="Monaco" w:cs="Monaco"/>
                      <w:sz w:val="32"/>
                      <w:szCs w:val="32"/>
                      <w:lang w:val="en-US"/>
                    </w:rPr>
                  </w:rPrChange>
                </w:rPr>
                <w:t xml:space="preserve">                </w:t>
              </w:r>
              <w:proofErr w:type="gramStart"/>
              <w:r w:rsidRPr="00E066BD">
                <w:rPr>
                  <w:lang w:val="en-US"/>
                  <w:rPrChange w:id="8143" w:author="Borja Gonzalez" w:date="2017-09-28T19:30:00Z">
                    <w:rPr>
                      <w:rFonts w:ascii="Monaco" w:hAnsi="Monaco" w:cs="Monaco"/>
                      <w:sz w:val="32"/>
                      <w:szCs w:val="32"/>
                      <w:lang w:val="en-US"/>
                    </w:rPr>
                  </w:rPrChange>
                </w:rPr>
                <w:t>max</w:t>
              </w:r>
              <w:r w:rsidRPr="00E066BD">
                <w:rPr>
                  <w:b/>
                  <w:bCs/>
                  <w:lang w:val="en-US"/>
                  <w:rPrChange w:id="8144" w:author="Borja Gonzalez" w:date="2017-09-28T19:30:00Z">
                    <w:rPr>
                      <w:rFonts w:ascii="Monaco" w:hAnsi="Monaco" w:cs="Monaco"/>
                      <w:b/>
                      <w:bCs/>
                      <w:color w:val="000000"/>
                      <w:sz w:val="32"/>
                      <w:szCs w:val="32"/>
                      <w:lang w:val="en-US"/>
                    </w:rPr>
                  </w:rPrChange>
                </w:rPr>
                <w:t>.</w:t>
              </w:r>
              <w:r w:rsidRPr="00E066BD">
                <w:rPr>
                  <w:lang w:val="en-US"/>
                  <w:rPrChange w:id="8145" w:author="Borja Gonzalez" w:date="2017-09-28T19:30:00Z">
                    <w:rPr>
                      <w:rFonts w:ascii="Monaco" w:hAnsi="Monaco" w:cs="Monaco"/>
                      <w:color w:val="000000"/>
                      <w:sz w:val="32"/>
                      <w:szCs w:val="32"/>
                      <w:lang w:val="en-US"/>
                    </w:rPr>
                  </w:rPrChange>
                </w:rPr>
                <w:t>push</w:t>
              </w:r>
              <w:proofErr w:type="gramEnd"/>
              <w:r w:rsidRPr="00E066BD">
                <w:rPr>
                  <w:b/>
                  <w:bCs/>
                  <w:lang w:val="en-US"/>
                  <w:rPrChange w:id="8146" w:author="Borja Gonzalez" w:date="2017-09-28T19:30:00Z">
                    <w:rPr>
                      <w:rFonts w:ascii="Monaco" w:hAnsi="Monaco" w:cs="Monaco"/>
                      <w:b/>
                      <w:bCs/>
                      <w:color w:val="000000"/>
                      <w:sz w:val="32"/>
                      <w:szCs w:val="32"/>
                      <w:lang w:val="en-US"/>
                    </w:rPr>
                  </w:rPrChange>
                </w:rPr>
                <w:t>(</w:t>
              </w:r>
              <w:r w:rsidRPr="00E066BD">
                <w:rPr>
                  <w:lang w:val="en-US"/>
                  <w:rPrChange w:id="8147" w:author="Borja Gonzalez" w:date="2017-09-28T19:30:00Z">
                    <w:rPr>
                      <w:rFonts w:ascii="Monaco" w:hAnsi="Monaco" w:cs="Monaco"/>
                      <w:color w:val="000000"/>
                      <w:sz w:val="32"/>
                      <w:szCs w:val="32"/>
                      <w:lang w:val="en-US"/>
                    </w:rPr>
                  </w:rPrChange>
                </w:rPr>
                <w:t>max_minimo</w:t>
              </w:r>
              <w:r w:rsidRPr="00E066BD">
                <w:rPr>
                  <w:b/>
                  <w:bCs/>
                  <w:lang w:val="en-US"/>
                  <w:rPrChange w:id="8148" w:author="Borja Gonzalez" w:date="2017-09-28T19:30:00Z">
                    <w:rPr>
                      <w:rFonts w:ascii="Monaco" w:hAnsi="Monaco" w:cs="Monaco"/>
                      <w:b/>
                      <w:bCs/>
                      <w:color w:val="000000"/>
                      <w:sz w:val="32"/>
                      <w:szCs w:val="32"/>
                      <w:lang w:val="en-US"/>
                    </w:rPr>
                  </w:rPrChange>
                </w:rPr>
                <w:t>[</w:t>
              </w:r>
              <w:r w:rsidRPr="00E066BD">
                <w:rPr>
                  <w:b/>
                  <w:bCs/>
                  <w:color w:val="0000CF"/>
                  <w:lang w:val="en-US"/>
                  <w:rPrChange w:id="8149" w:author="Borja Gonzalez" w:date="2017-09-28T19:30:00Z">
                    <w:rPr>
                      <w:rFonts w:ascii="Monaco" w:hAnsi="Monaco" w:cs="Monaco"/>
                      <w:b/>
                      <w:bCs/>
                      <w:color w:val="0000CF"/>
                      <w:sz w:val="32"/>
                      <w:szCs w:val="32"/>
                      <w:lang w:val="en-US"/>
                    </w:rPr>
                  </w:rPrChange>
                </w:rPr>
                <w:t>0</w:t>
              </w:r>
              <w:r w:rsidRPr="00E066BD">
                <w:rPr>
                  <w:b/>
                  <w:bCs/>
                  <w:lang w:val="en-US"/>
                  <w:rPrChange w:id="8150" w:author="Borja Gonzalez" w:date="2017-09-28T19:30:00Z">
                    <w:rPr>
                      <w:rFonts w:ascii="Monaco" w:hAnsi="Monaco" w:cs="Monaco"/>
                      <w:b/>
                      <w:bCs/>
                      <w:color w:val="000000"/>
                      <w:sz w:val="32"/>
                      <w:szCs w:val="32"/>
                      <w:lang w:val="en-US"/>
                    </w:rPr>
                  </w:rPrChange>
                </w:rPr>
                <w:t>].</w:t>
              </w:r>
              <w:r w:rsidRPr="00E066BD">
                <w:rPr>
                  <w:lang w:val="en-US"/>
                  <w:rPrChange w:id="8151" w:author="Borja Gonzalez" w:date="2017-09-28T19:30:00Z">
                    <w:rPr>
                      <w:rFonts w:ascii="Monaco" w:hAnsi="Monaco" w:cs="Monaco"/>
                      <w:color w:val="000000"/>
                      <w:sz w:val="32"/>
                      <w:szCs w:val="32"/>
                      <w:lang w:val="en-US"/>
                    </w:rPr>
                  </w:rPrChange>
                </w:rPr>
                <w:t>values</w:t>
              </w:r>
              <w:r w:rsidRPr="00E066BD">
                <w:rPr>
                  <w:b/>
                  <w:bCs/>
                  <w:lang w:val="en-US"/>
                  <w:rPrChange w:id="8152" w:author="Borja Gonzalez" w:date="2017-09-28T19:30:00Z">
                    <w:rPr>
                      <w:rFonts w:ascii="Monaco" w:hAnsi="Monaco" w:cs="Monaco"/>
                      <w:b/>
                      <w:bCs/>
                      <w:color w:val="000000"/>
                      <w:sz w:val="32"/>
                      <w:szCs w:val="32"/>
                      <w:lang w:val="en-US"/>
                    </w:rPr>
                  </w:rPrChange>
                </w:rPr>
                <w:t>[</w:t>
              </w:r>
              <w:r w:rsidRPr="00E066BD">
                <w:rPr>
                  <w:lang w:val="en-US"/>
                  <w:rPrChange w:id="8153" w:author="Borja Gonzalez" w:date="2017-09-28T19:30:00Z">
                    <w:rPr>
                      <w:rFonts w:ascii="Monaco" w:hAnsi="Monaco" w:cs="Monaco"/>
                      <w:color w:val="000000"/>
                      <w:sz w:val="32"/>
                      <w:szCs w:val="32"/>
                      <w:lang w:val="en-US"/>
                    </w:rPr>
                  </w:rPrChange>
                </w:rPr>
                <w:t>i</w:t>
              </w:r>
              <w:r w:rsidRPr="00E066BD">
                <w:rPr>
                  <w:b/>
                  <w:bCs/>
                  <w:lang w:val="en-US"/>
                  <w:rPrChange w:id="8154" w:author="Borja Gonzalez" w:date="2017-09-28T19:30:00Z">
                    <w:rPr>
                      <w:rFonts w:ascii="Monaco" w:hAnsi="Monaco" w:cs="Monaco"/>
                      <w:b/>
                      <w:bCs/>
                      <w:color w:val="000000"/>
                      <w:sz w:val="32"/>
                      <w:szCs w:val="32"/>
                      <w:lang w:val="en-US"/>
                    </w:rPr>
                  </w:rPrChange>
                </w:rPr>
                <w:t>][</w:t>
              </w:r>
              <w:r w:rsidRPr="00E066BD">
                <w:rPr>
                  <w:b/>
                  <w:bCs/>
                  <w:color w:val="0000CF"/>
                  <w:lang w:val="en-US"/>
                  <w:rPrChange w:id="8155" w:author="Borja Gonzalez" w:date="2017-09-28T19:30:00Z">
                    <w:rPr>
                      <w:rFonts w:ascii="Monaco" w:hAnsi="Monaco" w:cs="Monaco"/>
                      <w:b/>
                      <w:bCs/>
                      <w:color w:val="0000CF"/>
                      <w:sz w:val="32"/>
                      <w:szCs w:val="32"/>
                      <w:lang w:val="en-US"/>
                    </w:rPr>
                  </w:rPrChange>
                </w:rPr>
                <w:t>2</w:t>
              </w:r>
              <w:r w:rsidRPr="00E066BD">
                <w:rPr>
                  <w:b/>
                  <w:bCs/>
                  <w:lang w:val="en-US"/>
                  <w:rPrChange w:id="8156" w:author="Borja Gonzalez" w:date="2017-09-28T19:30:00Z">
                    <w:rPr>
                      <w:rFonts w:ascii="Monaco" w:hAnsi="Monaco" w:cs="Monaco"/>
                      <w:b/>
                      <w:bCs/>
                      <w:color w:val="000000"/>
                      <w:sz w:val="32"/>
                      <w:szCs w:val="32"/>
                      <w:lang w:val="en-US"/>
                    </w:rPr>
                  </w:rPrChange>
                </w:rPr>
                <w:t>]);</w:t>
              </w:r>
            </w:ins>
          </w:p>
          <w:p w14:paraId="6F56F8C7" w14:textId="77777777" w:rsidR="00E066BD" w:rsidRPr="00E066BD" w:rsidRDefault="00E066BD">
            <w:pPr>
              <w:rPr>
                <w:ins w:id="8157" w:author="Borja Gonzalez" w:date="2017-09-28T19:30:00Z"/>
                <w:lang w:val="en-US"/>
                <w:rPrChange w:id="8158" w:author="Borja Gonzalez" w:date="2017-09-28T19:30:00Z">
                  <w:rPr>
                    <w:ins w:id="8159" w:author="Borja Gonzalez" w:date="2017-09-28T19:30:00Z"/>
                    <w:rFonts w:ascii="Monaco" w:eastAsiaTheme="majorEastAsia" w:hAnsi="Monaco" w:cs="Monaco"/>
                    <w:color w:val="243F60" w:themeColor="accent1" w:themeShade="7F"/>
                    <w:sz w:val="32"/>
                    <w:szCs w:val="32"/>
                    <w:lang w:val="en-US"/>
                  </w:rPr>
                </w:rPrChange>
              </w:rPr>
              <w:pPrChange w:id="8160" w:author="GONZALEZ DIAZ, BORJA" w:date="2017-09-29T19:26:00Z">
                <w:pPr>
                  <w:keepNext/>
                  <w:keepLines/>
                  <w:widowControl w:val="0"/>
                  <w:autoSpaceDE w:val="0"/>
                  <w:autoSpaceDN w:val="0"/>
                  <w:adjustRightInd w:val="0"/>
                  <w:spacing w:before="200"/>
                  <w:outlineLvl w:val="4"/>
                </w:pPr>
              </w:pPrChange>
            </w:pPr>
            <w:ins w:id="8161" w:author="Borja Gonzalez" w:date="2017-09-28T19:30:00Z">
              <w:r w:rsidRPr="00E066BD">
                <w:rPr>
                  <w:lang w:val="en-US"/>
                  <w:rPrChange w:id="8162" w:author="Borja Gonzalez" w:date="2017-09-28T19:30:00Z">
                    <w:rPr>
                      <w:rFonts w:ascii="Monaco" w:hAnsi="Monaco" w:cs="Monaco"/>
                      <w:sz w:val="32"/>
                      <w:szCs w:val="32"/>
                      <w:lang w:val="en-US"/>
                    </w:rPr>
                  </w:rPrChange>
                </w:rPr>
                <w:t xml:space="preserve">                </w:t>
              </w:r>
              <w:proofErr w:type="gramStart"/>
              <w:r w:rsidRPr="00E066BD">
                <w:rPr>
                  <w:lang w:val="en-US"/>
                  <w:rPrChange w:id="8163" w:author="Borja Gonzalez" w:date="2017-09-28T19:30:00Z">
                    <w:rPr>
                      <w:rFonts w:ascii="Monaco" w:hAnsi="Monaco" w:cs="Monaco"/>
                      <w:sz w:val="32"/>
                      <w:szCs w:val="32"/>
                      <w:lang w:val="en-US"/>
                    </w:rPr>
                  </w:rPrChange>
                </w:rPr>
                <w:t>min</w:t>
              </w:r>
              <w:r w:rsidRPr="00E066BD">
                <w:rPr>
                  <w:b/>
                  <w:bCs/>
                  <w:lang w:val="en-US"/>
                  <w:rPrChange w:id="8164" w:author="Borja Gonzalez" w:date="2017-09-28T19:30:00Z">
                    <w:rPr>
                      <w:rFonts w:ascii="Monaco" w:hAnsi="Monaco" w:cs="Monaco"/>
                      <w:b/>
                      <w:bCs/>
                      <w:color w:val="000000"/>
                      <w:sz w:val="32"/>
                      <w:szCs w:val="32"/>
                      <w:lang w:val="en-US"/>
                    </w:rPr>
                  </w:rPrChange>
                </w:rPr>
                <w:t>.</w:t>
              </w:r>
              <w:r w:rsidRPr="00E066BD">
                <w:rPr>
                  <w:lang w:val="en-US"/>
                  <w:rPrChange w:id="8165" w:author="Borja Gonzalez" w:date="2017-09-28T19:30:00Z">
                    <w:rPr>
                      <w:rFonts w:ascii="Monaco" w:hAnsi="Monaco" w:cs="Monaco"/>
                      <w:color w:val="000000"/>
                      <w:sz w:val="32"/>
                      <w:szCs w:val="32"/>
                      <w:lang w:val="en-US"/>
                    </w:rPr>
                  </w:rPrChange>
                </w:rPr>
                <w:t>push</w:t>
              </w:r>
              <w:proofErr w:type="gramEnd"/>
              <w:r w:rsidRPr="00E066BD">
                <w:rPr>
                  <w:b/>
                  <w:bCs/>
                  <w:lang w:val="en-US"/>
                  <w:rPrChange w:id="8166" w:author="Borja Gonzalez" w:date="2017-09-28T19:30:00Z">
                    <w:rPr>
                      <w:rFonts w:ascii="Monaco" w:hAnsi="Monaco" w:cs="Monaco"/>
                      <w:b/>
                      <w:bCs/>
                      <w:color w:val="000000"/>
                      <w:sz w:val="32"/>
                      <w:szCs w:val="32"/>
                      <w:lang w:val="en-US"/>
                    </w:rPr>
                  </w:rPrChange>
                </w:rPr>
                <w:t>(</w:t>
              </w:r>
              <w:r w:rsidRPr="00E066BD">
                <w:rPr>
                  <w:lang w:val="en-US"/>
                  <w:rPrChange w:id="8167" w:author="Borja Gonzalez" w:date="2017-09-28T19:30:00Z">
                    <w:rPr>
                      <w:rFonts w:ascii="Monaco" w:hAnsi="Monaco" w:cs="Monaco"/>
                      <w:color w:val="000000"/>
                      <w:sz w:val="32"/>
                      <w:szCs w:val="32"/>
                      <w:lang w:val="en-US"/>
                    </w:rPr>
                  </w:rPrChange>
                </w:rPr>
                <w:t>max_minimo</w:t>
              </w:r>
              <w:r w:rsidRPr="00E066BD">
                <w:rPr>
                  <w:b/>
                  <w:bCs/>
                  <w:lang w:val="en-US"/>
                  <w:rPrChange w:id="8168" w:author="Borja Gonzalez" w:date="2017-09-28T19:30:00Z">
                    <w:rPr>
                      <w:rFonts w:ascii="Monaco" w:hAnsi="Monaco" w:cs="Monaco"/>
                      <w:b/>
                      <w:bCs/>
                      <w:color w:val="000000"/>
                      <w:sz w:val="32"/>
                      <w:szCs w:val="32"/>
                      <w:lang w:val="en-US"/>
                    </w:rPr>
                  </w:rPrChange>
                </w:rPr>
                <w:t>[</w:t>
              </w:r>
              <w:r w:rsidRPr="00E066BD">
                <w:rPr>
                  <w:b/>
                  <w:bCs/>
                  <w:color w:val="0000CF"/>
                  <w:lang w:val="en-US"/>
                  <w:rPrChange w:id="8169" w:author="Borja Gonzalez" w:date="2017-09-28T19:30:00Z">
                    <w:rPr>
                      <w:rFonts w:ascii="Monaco" w:hAnsi="Monaco" w:cs="Monaco"/>
                      <w:b/>
                      <w:bCs/>
                      <w:color w:val="0000CF"/>
                      <w:sz w:val="32"/>
                      <w:szCs w:val="32"/>
                      <w:lang w:val="en-US"/>
                    </w:rPr>
                  </w:rPrChange>
                </w:rPr>
                <w:t>0</w:t>
              </w:r>
              <w:r w:rsidRPr="00E066BD">
                <w:rPr>
                  <w:b/>
                  <w:bCs/>
                  <w:lang w:val="en-US"/>
                  <w:rPrChange w:id="8170" w:author="Borja Gonzalez" w:date="2017-09-28T19:30:00Z">
                    <w:rPr>
                      <w:rFonts w:ascii="Monaco" w:hAnsi="Monaco" w:cs="Monaco"/>
                      <w:b/>
                      <w:bCs/>
                      <w:color w:val="000000"/>
                      <w:sz w:val="32"/>
                      <w:szCs w:val="32"/>
                      <w:lang w:val="en-US"/>
                    </w:rPr>
                  </w:rPrChange>
                </w:rPr>
                <w:t>].</w:t>
              </w:r>
              <w:r w:rsidRPr="00E066BD">
                <w:rPr>
                  <w:lang w:val="en-US"/>
                  <w:rPrChange w:id="8171" w:author="Borja Gonzalez" w:date="2017-09-28T19:30:00Z">
                    <w:rPr>
                      <w:rFonts w:ascii="Monaco" w:hAnsi="Monaco" w:cs="Monaco"/>
                      <w:color w:val="000000"/>
                      <w:sz w:val="32"/>
                      <w:szCs w:val="32"/>
                      <w:lang w:val="en-US"/>
                    </w:rPr>
                  </w:rPrChange>
                </w:rPr>
                <w:t>values</w:t>
              </w:r>
              <w:r w:rsidRPr="00E066BD">
                <w:rPr>
                  <w:b/>
                  <w:bCs/>
                  <w:lang w:val="en-US"/>
                  <w:rPrChange w:id="8172" w:author="Borja Gonzalez" w:date="2017-09-28T19:30:00Z">
                    <w:rPr>
                      <w:rFonts w:ascii="Monaco" w:hAnsi="Monaco" w:cs="Monaco"/>
                      <w:b/>
                      <w:bCs/>
                      <w:color w:val="000000"/>
                      <w:sz w:val="32"/>
                      <w:szCs w:val="32"/>
                      <w:lang w:val="en-US"/>
                    </w:rPr>
                  </w:rPrChange>
                </w:rPr>
                <w:t>[</w:t>
              </w:r>
              <w:r w:rsidRPr="00E066BD">
                <w:rPr>
                  <w:lang w:val="en-US"/>
                  <w:rPrChange w:id="8173" w:author="Borja Gonzalez" w:date="2017-09-28T19:30:00Z">
                    <w:rPr>
                      <w:rFonts w:ascii="Monaco" w:hAnsi="Monaco" w:cs="Monaco"/>
                      <w:color w:val="000000"/>
                      <w:sz w:val="32"/>
                      <w:szCs w:val="32"/>
                      <w:lang w:val="en-US"/>
                    </w:rPr>
                  </w:rPrChange>
                </w:rPr>
                <w:t>i</w:t>
              </w:r>
              <w:r w:rsidRPr="00E066BD">
                <w:rPr>
                  <w:b/>
                  <w:bCs/>
                  <w:lang w:val="en-US"/>
                  <w:rPrChange w:id="8174" w:author="Borja Gonzalez" w:date="2017-09-28T19:30:00Z">
                    <w:rPr>
                      <w:rFonts w:ascii="Monaco" w:hAnsi="Monaco" w:cs="Monaco"/>
                      <w:b/>
                      <w:bCs/>
                      <w:color w:val="000000"/>
                      <w:sz w:val="32"/>
                      <w:szCs w:val="32"/>
                      <w:lang w:val="en-US"/>
                    </w:rPr>
                  </w:rPrChange>
                </w:rPr>
                <w:t>][</w:t>
              </w:r>
              <w:r w:rsidRPr="00E066BD">
                <w:rPr>
                  <w:b/>
                  <w:bCs/>
                  <w:color w:val="0000CF"/>
                  <w:lang w:val="en-US"/>
                  <w:rPrChange w:id="8175" w:author="Borja Gonzalez" w:date="2017-09-28T19:30:00Z">
                    <w:rPr>
                      <w:rFonts w:ascii="Monaco" w:hAnsi="Monaco" w:cs="Monaco"/>
                      <w:b/>
                      <w:bCs/>
                      <w:color w:val="0000CF"/>
                      <w:sz w:val="32"/>
                      <w:szCs w:val="32"/>
                      <w:lang w:val="en-US"/>
                    </w:rPr>
                  </w:rPrChange>
                </w:rPr>
                <w:t>3</w:t>
              </w:r>
              <w:r w:rsidRPr="00E066BD">
                <w:rPr>
                  <w:b/>
                  <w:bCs/>
                  <w:lang w:val="en-US"/>
                  <w:rPrChange w:id="8176" w:author="Borja Gonzalez" w:date="2017-09-28T19:30:00Z">
                    <w:rPr>
                      <w:rFonts w:ascii="Monaco" w:hAnsi="Monaco" w:cs="Monaco"/>
                      <w:b/>
                      <w:bCs/>
                      <w:color w:val="000000"/>
                      <w:sz w:val="32"/>
                      <w:szCs w:val="32"/>
                      <w:lang w:val="en-US"/>
                    </w:rPr>
                  </w:rPrChange>
                </w:rPr>
                <w:t>]);</w:t>
              </w:r>
            </w:ins>
          </w:p>
          <w:p w14:paraId="7692E46C" w14:textId="77777777" w:rsidR="00E066BD" w:rsidRPr="00E066BD" w:rsidRDefault="00E066BD">
            <w:pPr>
              <w:rPr>
                <w:ins w:id="8177" w:author="Borja Gonzalez" w:date="2017-09-28T19:30:00Z"/>
                <w:lang w:val="en-US"/>
                <w:rPrChange w:id="8178" w:author="Borja Gonzalez" w:date="2017-09-28T19:30:00Z">
                  <w:rPr>
                    <w:ins w:id="8179" w:author="Borja Gonzalez" w:date="2017-09-28T19:30:00Z"/>
                    <w:rFonts w:ascii="Monaco" w:eastAsiaTheme="majorEastAsia" w:hAnsi="Monaco" w:cs="Monaco"/>
                    <w:color w:val="243F60" w:themeColor="accent1" w:themeShade="7F"/>
                    <w:sz w:val="32"/>
                    <w:szCs w:val="32"/>
                    <w:lang w:val="en-US"/>
                  </w:rPr>
                </w:rPrChange>
              </w:rPr>
              <w:pPrChange w:id="8180" w:author="GONZALEZ DIAZ, BORJA" w:date="2017-09-29T19:26:00Z">
                <w:pPr>
                  <w:keepNext/>
                  <w:keepLines/>
                  <w:widowControl w:val="0"/>
                  <w:autoSpaceDE w:val="0"/>
                  <w:autoSpaceDN w:val="0"/>
                  <w:adjustRightInd w:val="0"/>
                  <w:spacing w:before="200"/>
                  <w:outlineLvl w:val="4"/>
                </w:pPr>
              </w:pPrChange>
            </w:pPr>
            <w:ins w:id="8181" w:author="Borja Gonzalez" w:date="2017-09-28T19:30:00Z">
              <w:r w:rsidRPr="00E066BD">
                <w:rPr>
                  <w:lang w:val="en-US"/>
                  <w:rPrChange w:id="8182" w:author="Borja Gonzalez" w:date="2017-09-28T19:30:00Z">
                    <w:rPr>
                      <w:rFonts w:ascii="Monaco" w:hAnsi="Monaco" w:cs="Monaco"/>
                      <w:sz w:val="32"/>
                      <w:szCs w:val="32"/>
                      <w:lang w:val="en-US"/>
                    </w:rPr>
                  </w:rPrChange>
                </w:rPr>
                <w:t xml:space="preserve">                </w:t>
              </w:r>
              <w:proofErr w:type="gramStart"/>
              <w:r w:rsidRPr="00E066BD">
                <w:rPr>
                  <w:lang w:val="en-US"/>
                  <w:rPrChange w:id="8183" w:author="Borja Gonzalez" w:date="2017-09-28T19:30:00Z">
                    <w:rPr>
                      <w:rFonts w:ascii="Monaco" w:hAnsi="Monaco" w:cs="Monaco"/>
                      <w:sz w:val="32"/>
                      <w:szCs w:val="32"/>
                      <w:lang w:val="en-US"/>
                    </w:rPr>
                  </w:rPrChange>
                </w:rPr>
                <w:t>fecha</w:t>
              </w:r>
              <w:r w:rsidRPr="00E066BD">
                <w:rPr>
                  <w:b/>
                  <w:bCs/>
                  <w:lang w:val="en-US"/>
                  <w:rPrChange w:id="8184" w:author="Borja Gonzalez" w:date="2017-09-28T19:30:00Z">
                    <w:rPr>
                      <w:rFonts w:ascii="Monaco" w:hAnsi="Monaco" w:cs="Monaco"/>
                      <w:b/>
                      <w:bCs/>
                      <w:color w:val="000000"/>
                      <w:sz w:val="32"/>
                      <w:szCs w:val="32"/>
                      <w:lang w:val="en-US"/>
                    </w:rPr>
                  </w:rPrChange>
                </w:rPr>
                <w:t>.</w:t>
              </w:r>
              <w:r w:rsidRPr="00E066BD">
                <w:rPr>
                  <w:lang w:val="en-US"/>
                  <w:rPrChange w:id="8185" w:author="Borja Gonzalez" w:date="2017-09-28T19:30:00Z">
                    <w:rPr>
                      <w:rFonts w:ascii="Monaco" w:hAnsi="Monaco" w:cs="Monaco"/>
                      <w:color w:val="000000"/>
                      <w:sz w:val="32"/>
                      <w:szCs w:val="32"/>
                      <w:lang w:val="en-US"/>
                    </w:rPr>
                  </w:rPrChange>
                </w:rPr>
                <w:t>push</w:t>
              </w:r>
              <w:proofErr w:type="gramEnd"/>
              <w:r w:rsidRPr="00E066BD">
                <w:rPr>
                  <w:b/>
                  <w:bCs/>
                  <w:lang w:val="en-US"/>
                  <w:rPrChange w:id="8186" w:author="Borja Gonzalez" w:date="2017-09-28T19:30:00Z">
                    <w:rPr>
                      <w:rFonts w:ascii="Monaco" w:hAnsi="Monaco" w:cs="Monaco"/>
                      <w:b/>
                      <w:bCs/>
                      <w:color w:val="000000"/>
                      <w:sz w:val="32"/>
                      <w:szCs w:val="32"/>
                      <w:lang w:val="en-US"/>
                    </w:rPr>
                  </w:rPrChange>
                </w:rPr>
                <w:t>(</w:t>
              </w:r>
              <w:r w:rsidRPr="00E066BD">
                <w:rPr>
                  <w:lang w:val="en-US"/>
                  <w:rPrChange w:id="8187" w:author="Borja Gonzalez" w:date="2017-09-28T19:30:00Z">
                    <w:rPr>
                      <w:rFonts w:ascii="Monaco" w:hAnsi="Monaco" w:cs="Monaco"/>
                      <w:color w:val="000000"/>
                      <w:sz w:val="32"/>
                      <w:szCs w:val="32"/>
                      <w:lang w:val="en-US"/>
                    </w:rPr>
                  </w:rPrChange>
                </w:rPr>
                <w:t>max_minimo</w:t>
              </w:r>
              <w:r w:rsidRPr="00E066BD">
                <w:rPr>
                  <w:b/>
                  <w:bCs/>
                  <w:lang w:val="en-US"/>
                  <w:rPrChange w:id="8188" w:author="Borja Gonzalez" w:date="2017-09-28T19:30:00Z">
                    <w:rPr>
                      <w:rFonts w:ascii="Monaco" w:hAnsi="Monaco" w:cs="Monaco"/>
                      <w:b/>
                      <w:bCs/>
                      <w:color w:val="000000"/>
                      <w:sz w:val="32"/>
                      <w:szCs w:val="32"/>
                      <w:lang w:val="en-US"/>
                    </w:rPr>
                  </w:rPrChange>
                </w:rPr>
                <w:t>[</w:t>
              </w:r>
              <w:r w:rsidRPr="00E066BD">
                <w:rPr>
                  <w:b/>
                  <w:bCs/>
                  <w:color w:val="0000CF"/>
                  <w:lang w:val="en-US"/>
                  <w:rPrChange w:id="8189" w:author="Borja Gonzalez" w:date="2017-09-28T19:30:00Z">
                    <w:rPr>
                      <w:rFonts w:ascii="Monaco" w:hAnsi="Monaco" w:cs="Monaco"/>
                      <w:b/>
                      <w:bCs/>
                      <w:color w:val="0000CF"/>
                      <w:sz w:val="32"/>
                      <w:szCs w:val="32"/>
                      <w:lang w:val="en-US"/>
                    </w:rPr>
                  </w:rPrChange>
                </w:rPr>
                <w:t>0</w:t>
              </w:r>
              <w:r w:rsidRPr="00E066BD">
                <w:rPr>
                  <w:b/>
                  <w:bCs/>
                  <w:lang w:val="en-US"/>
                  <w:rPrChange w:id="8190" w:author="Borja Gonzalez" w:date="2017-09-28T19:30:00Z">
                    <w:rPr>
                      <w:rFonts w:ascii="Monaco" w:hAnsi="Monaco" w:cs="Monaco"/>
                      <w:b/>
                      <w:bCs/>
                      <w:color w:val="000000"/>
                      <w:sz w:val="32"/>
                      <w:szCs w:val="32"/>
                      <w:lang w:val="en-US"/>
                    </w:rPr>
                  </w:rPrChange>
                </w:rPr>
                <w:t>].</w:t>
              </w:r>
              <w:r w:rsidRPr="00E066BD">
                <w:rPr>
                  <w:lang w:val="en-US"/>
                  <w:rPrChange w:id="8191" w:author="Borja Gonzalez" w:date="2017-09-28T19:30:00Z">
                    <w:rPr>
                      <w:rFonts w:ascii="Monaco" w:hAnsi="Monaco" w:cs="Monaco"/>
                      <w:color w:val="000000"/>
                      <w:sz w:val="32"/>
                      <w:szCs w:val="32"/>
                      <w:lang w:val="en-US"/>
                    </w:rPr>
                  </w:rPrChange>
                </w:rPr>
                <w:t>values</w:t>
              </w:r>
              <w:r w:rsidRPr="00E066BD">
                <w:rPr>
                  <w:b/>
                  <w:bCs/>
                  <w:lang w:val="en-US"/>
                  <w:rPrChange w:id="8192" w:author="Borja Gonzalez" w:date="2017-09-28T19:30:00Z">
                    <w:rPr>
                      <w:rFonts w:ascii="Monaco" w:hAnsi="Monaco" w:cs="Monaco"/>
                      <w:b/>
                      <w:bCs/>
                      <w:color w:val="000000"/>
                      <w:sz w:val="32"/>
                      <w:szCs w:val="32"/>
                      <w:lang w:val="en-US"/>
                    </w:rPr>
                  </w:rPrChange>
                </w:rPr>
                <w:t>[</w:t>
              </w:r>
              <w:r w:rsidRPr="00E066BD">
                <w:rPr>
                  <w:lang w:val="en-US"/>
                  <w:rPrChange w:id="8193" w:author="Borja Gonzalez" w:date="2017-09-28T19:30:00Z">
                    <w:rPr>
                      <w:rFonts w:ascii="Monaco" w:hAnsi="Monaco" w:cs="Monaco"/>
                      <w:color w:val="000000"/>
                      <w:sz w:val="32"/>
                      <w:szCs w:val="32"/>
                      <w:lang w:val="en-US"/>
                    </w:rPr>
                  </w:rPrChange>
                </w:rPr>
                <w:t>i</w:t>
              </w:r>
              <w:r w:rsidRPr="00E066BD">
                <w:rPr>
                  <w:b/>
                  <w:bCs/>
                  <w:lang w:val="en-US"/>
                  <w:rPrChange w:id="8194" w:author="Borja Gonzalez" w:date="2017-09-28T19:30:00Z">
                    <w:rPr>
                      <w:rFonts w:ascii="Monaco" w:hAnsi="Monaco" w:cs="Monaco"/>
                      <w:b/>
                      <w:bCs/>
                      <w:color w:val="000000"/>
                      <w:sz w:val="32"/>
                      <w:szCs w:val="32"/>
                      <w:lang w:val="en-US"/>
                    </w:rPr>
                  </w:rPrChange>
                </w:rPr>
                <w:t>][</w:t>
              </w:r>
              <w:r w:rsidRPr="00E066BD">
                <w:rPr>
                  <w:b/>
                  <w:bCs/>
                  <w:color w:val="0000CF"/>
                  <w:lang w:val="en-US"/>
                  <w:rPrChange w:id="8195" w:author="Borja Gonzalez" w:date="2017-09-28T19:30:00Z">
                    <w:rPr>
                      <w:rFonts w:ascii="Monaco" w:hAnsi="Monaco" w:cs="Monaco"/>
                      <w:b/>
                      <w:bCs/>
                      <w:color w:val="0000CF"/>
                      <w:sz w:val="32"/>
                      <w:szCs w:val="32"/>
                      <w:lang w:val="en-US"/>
                    </w:rPr>
                  </w:rPrChange>
                </w:rPr>
                <w:t>6</w:t>
              </w:r>
              <w:r w:rsidRPr="00E066BD">
                <w:rPr>
                  <w:b/>
                  <w:bCs/>
                  <w:lang w:val="en-US"/>
                  <w:rPrChange w:id="8196" w:author="Borja Gonzalez" w:date="2017-09-28T19:30:00Z">
                    <w:rPr>
                      <w:rFonts w:ascii="Monaco" w:hAnsi="Monaco" w:cs="Monaco"/>
                      <w:b/>
                      <w:bCs/>
                      <w:color w:val="000000"/>
                      <w:sz w:val="32"/>
                      <w:szCs w:val="32"/>
                      <w:lang w:val="en-US"/>
                    </w:rPr>
                  </w:rPrChange>
                </w:rPr>
                <w:t>])</w:t>
              </w:r>
            </w:ins>
          </w:p>
          <w:p w14:paraId="7C52066E" w14:textId="77777777" w:rsidR="00E066BD" w:rsidRPr="00E066BD" w:rsidRDefault="00E066BD">
            <w:pPr>
              <w:rPr>
                <w:ins w:id="8197" w:author="Borja Gonzalez" w:date="2017-09-28T19:30:00Z"/>
                <w:lang w:val="en-US"/>
                <w:rPrChange w:id="8198" w:author="Borja Gonzalez" w:date="2017-09-28T19:30:00Z">
                  <w:rPr>
                    <w:ins w:id="8199" w:author="Borja Gonzalez" w:date="2017-09-28T19:30:00Z"/>
                    <w:rFonts w:ascii="Monaco" w:eastAsiaTheme="majorEastAsia" w:hAnsi="Monaco" w:cs="Monaco"/>
                    <w:color w:val="243F60" w:themeColor="accent1" w:themeShade="7F"/>
                    <w:sz w:val="32"/>
                    <w:szCs w:val="32"/>
                    <w:lang w:val="en-US"/>
                  </w:rPr>
                </w:rPrChange>
              </w:rPr>
              <w:pPrChange w:id="8200" w:author="GONZALEZ DIAZ, BORJA" w:date="2017-09-29T19:26:00Z">
                <w:pPr>
                  <w:keepNext/>
                  <w:keepLines/>
                  <w:widowControl w:val="0"/>
                  <w:autoSpaceDE w:val="0"/>
                  <w:autoSpaceDN w:val="0"/>
                  <w:adjustRightInd w:val="0"/>
                  <w:spacing w:before="200"/>
                  <w:outlineLvl w:val="4"/>
                </w:pPr>
              </w:pPrChange>
            </w:pPr>
            <w:ins w:id="8201" w:author="Borja Gonzalez" w:date="2017-09-28T19:30:00Z">
              <w:r w:rsidRPr="00E066BD">
                <w:rPr>
                  <w:lang w:val="en-US"/>
                  <w:rPrChange w:id="8202" w:author="Borja Gonzalez" w:date="2017-09-28T19:30:00Z">
                    <w:rPr>
                      <w:rFonts w:ascii="Monaco" w:hAnsi="Monaco" w:cs="Monaco"/>
                      <w:sz w:val="32"/>
                      <w:szCs w:val="32"/>
                      <w:lang w:val="en-US"/>
                    </w:rPr>
                  </w:rPrChange>
                </w:rPr>
                <w:t xml:space="preserve">                </w:t>
              </w:r>
              <w:r w:rsidRPr="00E066BD">
                <w:rPr>
                  <w:b/>
                  <w:bCs/>
                  <w:color w:val="204A87"/>
                  <w:lang w:val="en-US"/>
                  <w:rPrChange w:id="8203" w:author="Borja Gonzalez" w:date="2017-09-28T19:30:00Z">
                    <w:rPr>
                      <w:rFonts w:ascii="Monaco" w:hAnsi="Monaco" w:cs="Monaco"/>
                      <w:b/>
                      <w:bCs/>
                      <w:color w:val="204A87"/>
                      <w:sz w:val="32"/>
                      <w:szCs w:val="32"/>
                      <w:lang w:val="en-US"/>
                    </w:rPr>
                  </w:rPrChange>
                </w:rPr>
                <w:t>if</w:t>
              </w:r>
              <w:r w:rsidRPr="00E066BD">
                <w:rPr>
                  <w:lang w:val="en-US"/>
                  <w:rPrChange w:id="8204" w:author="Borja Gonzalez" w:date="2017-09-28T19:30:00Z">
                    <w:rPr>
                      <w:rFonts w:ascii="Monaco" w:hAnsi="Monaco" w:cs="Monaco"/>
                      <w:sz w:val="32"/>
                      <w:szCs w:val="32"/>
                      <w:lang w:val="en-US"/>
                    </w:rPr>
                  </w:rPrChange>
                </w:rPr>
                <w:t xml:space="preserve"> </w:t>
              </w:r>
              <w:r w:rsidRPr="00E066BD">
                <w:rPr>
                  <w:b/>
                  <w:bCs/>
                  <w:lang w:val="en-US"/>
                  <w:rPrChange w:id="8205" w:author="Borja Gonzalez" w:date="2017-09-28T19:30:00Z">
                    <w:rPr>
                      <w:rFonts w:ascii="Monaco" w:hAnsi="Monaco" w:cs="Monaco"/>
                      <w:b/>
                      <w:bCs/>
                      <w:color w:val="000000"/>
                      <w:sz w:val="32"/>
                      <w:szCs w:val="32"/>
                      <w:lang w:val="en-US"/>
                    </w:rPr>
                  </w:rPrChange>
                </w:rPr>
                <w:t>(</w:t>
              </w:r>
              <w:r w:rsidRPr="00E066BD">
                <w:rPr>
                  <w:lang w:val="en-US"/>
                  <w:rPrChange w:id="8206"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8207" w:author="Borja Gonzalez" w:date="2017-09-28T19:30:00Z">
                    <w:rPr>
                      <w:rFonts w:ascii="Monaco" w:hAnsi="Monaco" w:cs="Monaco"/>
                      <w:b/>
                      <w:bCs/>
                      <w:color w:val="CE5C00"/>
                      <w:sz w:val="32"/>
                      <w:szCs w:val="32"/>
                      <w:lang w:val="en-US"/>
                    </w:rPr>
                  </w:rPrChange>
                </w:rPr>
                <w:t>==</w:t>
              </w:r>
              <w:r w:rsidRPr="00E066BD">
                <w:rPr>
                  <w:lang w:val="en-US"/>
                  <w:rPrChange w:id="8208" w:author="Borja Gonzalez" w:date="2017-09-28T19:30:00Z">
                    <w:rPr>
                      <w:rFonts w:ascii="Monaco" w:hAnsi="Monaco" w:cs="Monaco"/>
                      <w:sz w:val="32"/>
                      <w:szCs w:val="32"/>
                      <w:lang w:val="en-US"/>
                    </w:rPr>
                  </w:rPrChange>
                </w:rPr>
                <w:t xml:space="preserve"> </w:t>
              </w:r>
              <w:r w:rsidRPr="00E066BD">
                <w:rPr>
                  <w:color w:val="4E9A06"/>
                  <w:lang w:val="en-US"/>
                  <w:rPrChange w:id="8209" w:author="Borja Gonzalez" w:date="2017-09-28T19:30:00Z">
                    <w:rPr>
                      <w:rFonts w:ascii="Monaco" w:hAnsi="Monaco" w:cs="Monaco"/>
                      <w:color w:val="4E9A06"/>
                      <w:sz w:val="32"/>
                      <w:szCs w:val="32"/>
                      <w:lang w:val="en-US"/>
                    </w:rPr>
                  </w:rPrChange>
                </w:rPr>
                <w:t>"h</w:t>
              </w:r>
              <w:proofErr w:type="gramStart"/>
              <w:r w:rsidRPr="00E066BD">
                <w:rPr>
                  <w:color w:val="4E9A06"/>
                  <w:lang w:val="en-US"/>
                  <w:rPrChange w:id="8210" w:author="Borja Gonzalez" w:date="2017-09-28T19:30:00Z">
                    <w:rPr>
                      <w:rFonts w:ascii="Monaco" w:hAnsi="Monaco" w:cs="Monaco"/>
                      <w:color w:val="4E9A06"/>
                      <w:sz w:val="32"/>
                      <w:szCs w:val="32"/>
                      <w:lang w:val="en-US"/>
                    </w:rPr>
                  </w:rPrChange>
                </w:rPr>
                <w:t>"</w:t>
              </w:r>
              <w:r w:rsidRPr="00E066BD">
                <w:rPr>
                  <w:b/>
                  <w:bCs/>
                  <w:lang w:val="en-US"/>
                  <w:rPrChange w:id="8211" w:author="Borja Gonzalez" w:date="2017-09-28T19:30:00Z">
                    <w:rPr>
                      <w:rFonts w:ascii="Monaco" w:hAnsi="Monaco" w:cs="Monaco"/>
                      <w:b/>
                      <w:bCs/>
                      <w:color w:val="000000"/>
                      <w:sz w:val="32"/>
                      <w:szCs w:val="32"/>
                      <w:lang w:val="en-US"/>
                    </w:rPr>
                  </w:rPrChange>
                </w:rPr>
                <w:t>){</w:t>
              </w:r>
              <w:proofErr w:type="gramEnd"/>
            </w:ins>
          </w:p>
          <w:p w14:paraId="71CDAC42" w14:textId="77777777" w:rsidR="00E066BD" w:rsidRPr="00E066BD" w:rsidRDefault="00E066BD">
            <w:pPr>
              <w:rPr>
                <w:ins w:id="8212" w:author="Borja Gonzalez" w:date="2017-09-28T19:30:00Z"/>
                <w:lang w:val="en-US"/>
                <w:rPrChange w:id="8213" w:author="Borja Gonzalez" w:date="2017-09-28T19:30:00Z">
                  <w:rPr>
                    <w:ins w:id="8214" w:author="Borja Gonzalez" w:date="2017-09-28T19:30:00Z"/>
                    <w:rFonts w:ascii="Monaco" w:eastAsiaTheme="majorEastAsia" w:hAnsi="Monaco" w:cs="Monaco"/>
                    <w:color w:val="243F60" w:themeColor="accent1" w:themeShade="7F"/>
                    <w:sz w:val="32"/>
                    <w:szCs w:val="32"/>
                    <w:lang w:val="en-US"/>
                  </w:rPr>
                </w:rPrChange>
              </w:rPr>
              <w:pPrChange w:id="8215" w:author="GONZALEZ DIAZ, BORJA" w:date="2017-09-29T19:26:00Z">
                <w:pPr>
                  <w:keepNext/>
                  <w:keepLines/>
                  <w:widowControl w:val="0"/>
                  <w:autoSpaceDE w:val="0"/>
                  <w:autoSpaceDN w:val="0"/>
                  <w:adjustRightInd w:val="0"/>
                  <w:spacing w:before="200"/>
                  <w:outlineLvl w:val="4"/>
                </w:pPr>
              </w:pPrChange>
            </w:pPr>
            <w:ins w:id="8216" w:author="Borja Gonzalez" w:date="2017-09-28T19:30:00Z">
              <w:r w:rsidRPr="00E066BD">
                <w:rPr>
                  <w:lang w:val="en-US"/>
                  <w:rPrChange w:id="8217" w:author="Borja Gonzalez" w:date="2017-09-28T19:30:00Z">
                    <w:rPr>
                      <w:rFonts w:ascii="Monaco" w:hAnsi="Monaco" w:cs="Monaco"/>
                      <w:sz w:val="32"/>
                      <w:szCs w:val="32"/>
                      <w:lang w:val="en-US"/>
                    </w:rPr>
                  </w:rPrChange>
                </w:rPr>
                <w:t xml:space="preserve">                    max_</w:t>
              </w:r>
              <w:proofErr w:type="gramStart"/>
              <w:r w:rsidRPr="00E066BD">
                <w:rPr>
                  <w:lang w:val="en-US"/>
                  <w:rPrChange w:id="8218" w:author="Borja Gonzalez" w:date="2017-09-28T19:30:00Z">
                    <w:rPr>
                      <w:rFonts w:ascii="Monaco" w:hAnsi="Monaco" w:cs="Monaco"/>
                      <w:sz w:val="32"/>
                      <w:szCs w:val="32"/>
                      <w:lang w:val="en-US"/>
                    </w:rPr>
                  </w:rPrChange>
                </w:rPr>
                <w:t>max</w:t>
              </w:r>
              <w:r w:rsidRPr="00E066BD">
                <w:rPr>
                  <w:b/>
                  <w:bCs/>
                  <w:lang w:val="en-US"/>
                  <w:rPrChange w:id="8219" w:author="Borja Gonzalez" w:date="2017-09-28T19:30:00Z">
                    <w:rPr>
                      <w:rFonts w:ascii="Monaco" w:hAnsi="Monaco" w:cs="Monaco"/>
                      <w:b/>
                      <w:bCs/>
                      <w:color w:val="000000"/>
                      <w:sz w:val="32"/>
                      <w:szCs w:val="32"/>
                      <w:lang w:val="en-US"/>
                    </w:rPr>
                  </w:rPrChange>
                </w:rPr>
                <w:t>.</w:t>
              </w:r>
              <w:r w:rsidRPr="00E066BD">
                <w:rPr>
                  <w:lang w:val="en-US"/>
                  <w:rPrChange w:id="8220" w:author="Borja Gonzalez" w:date="2017-09-28T19:30:00Z">
                    <w:rPr>
                      <w:rFonts w:ascii="Monaco" w:hAnsi="Monaco" w:cs="Monaco"/>
                      <w:color w:val="000000"/>
                      <w:sz w:val="32"/>
                      <w:szCs w:val="32"/>
                      <w:lang w:val="en-US"/>
                    </w:rPr>
                  </w:rPrChange>
                </w:rPr>
                <w:t>push</w:t>
              </w:r>
              <w:proofErr w:type="gramEnd"/>
              <w:r w:rsidRPr="00E066BD">
                <w:rPr>
                  <w:b/>
                  <w:bCs/>
                  <w:lang w:val="en-US"/>
                  <w:rPrChange w:id="8221" w:author="Borja Gonzalez" w:date="2017-09-28T19:30:00Z">
                    <w:rPr>
                      <w:rFonts w:ascii="Monaco" w:hAnsi="Monaco" w:cs="Monaco"/>
                      <w:b/>
                      <w:bCs/>
                      <w:color w:val="000000"/>
                      <w:sz w:val="32"/>
                      <w:szCs w:val="32"/>
                      <w:lang w:val="en-US"/>
                    </w:rPr>
                  </w:rPrChange>
                </w:rPr>
                <w:t>(</w:t>
              </w:r>
              <w:r w:rsidRPr="00E066BD">
                <w:rPr>
                  <w:b/>
                  <w:bCs/>
                  <w:color w:val="0000CF"/>
                  <w:lang w:val="en-US"/>
                  <w:rPrChange w:id="8222" w:author="Borja Gonzalez" w:date="2017-09-28T19:30:00Z">
                    <w:rPr>
                      <w:rFonts w:ascii="Monaco" w:hAnsi="Monaco" w:cs="Monaco"/>
                      <w:b/>
                      <w:bCs/>
                      <w:color w:val="0000CF"/>
                      <w:sz w:val="32"/>
                      <w:szCs w:val="32"/>
                      <w:lang w:val="en-US"/>
                    </w:rPr>
                  </w:rPrChange>
                </w:rPr>
                <w:t>72.5</w:t>
              </w:r>
              <w:r w:rsidRPr="00E066BD">
                <w:rPr>
                  <w:b/>
                  <w:bCs/>
                  <w:lang w:val="en-US"/>
                  <w:rPrChange w:id="8223" w:author="Borja Gonzalez" w:date="2017-09-28T19:30:00Z">
                    <w:rPr>
                      <w:rFonts w:ascii="Monaco" w:hAnsi="Monaco" w:cs="Monaco"/>
                      <w:b/>
                      <w:bCs/>
                      <w:color w:val="000000"/>
                      <w:sz w:val="32"/>
                      <w:szCs w:val="32"/>
                      <w:lang w:val="en-US"/>
                    </w:rPr>
                  </w:rPrChange>
                </w:rPr>
                <w:t>);</w:t>
              </w:r>
            </w:ins>
          </w:p>
          <w:p w14:paraId="7A565B61" w14:textId="77777777" w:rsidR="00E066BD" w:rsidRPr="00E066BD" w:rsidRDefault="00E066BD">
            <w:pPr>
              <w:rPr>
                <w:ins w:id="8224" w:author="Borja Gonzalez" w:date="2017-09-28T19:30:00Z"/>
                <w:lang w:val="en-US"/>
                <w:rPrChange w:id="8225" w:author="Borja Gonzalez" w:date="2017-09-28T19:30:00Z">
                  <w:rPr>
                    <w:ins w:id="8226" w:author="Borja Gonzalez" w:date="2017-09-28T19:30:00Z"/>
                    <w:rFonts w:ascii="Monaco" w:eastAsiaTheme="majorEastAsia" w:hAnsi="Monaco" w:cs="Monaco"/>
                    <w:color w:val="243F60" w:themeColor="accent1" w:themeShade="7F"/>
                    <w:sz w:val="32"/>
                    <w:szCs w:val="32"/>
                    <w:lang w:val="en-US"/>
                  </w:rPr>
                </w:rPrChange>
              </w:rPr>
              <w:pPrChange w:id="8227" w:author="GONZALEZ DIAZ, BORJA" w:date="2017-09-29T19:26:00Z">
                <w:pPr>
                  <w:keepNext/>
                  <w:keepLines/>
                  <w:widowControl w:val="0"/>
                  <w:autoSpaceDE w:val="0"/>
                  <w:autoSpaceDN w:val="0"/>
                  <w:adjustRightInd w:val="0"/>
                  <w:spacing w:before="200"/>
                  <w:outlineLvl w:val="4"/>
                </w:pPr>
              </w:pPrChange>
            </w:pPr>
            <w:ins w:id="8228" w:author="Borja Gonzalez" w:date="2017-09-28T19:30:00Z">
              <w:r w:rsidRPr="00E066BD">
                <w:rPr>
                  <w:lang w:val="en-US"/>
                  <w:rPrChange w:id="8229" w:author="Borja Gonzalez" w:date="2017-09-28T19:30:00Z">
                    <w:rPr>
                      <w:rFonts w:ascii="Monaco" w:hAnsi="Monaco" w:cs="Monaco"/>
                      <w:sz w:val="32"/>
                      <w:szCs w:val="32"/>
                      <w:lang w:val="en-US"/>
                    </w:rPr>
                  </w:rPrChange>
                </w:rPr>
                <w:t xml:space="preserve">                    max_</w:t>
              </w:r>
              <w:proofErr w:type="gramStart"/>
              <w:r w:rsidRPr="00E066BD">
                <w:rPr>
                  <w:lang w:val="en-US"/>
                  <w:rPrChange w:id="8230" w:author="Borja Gonzalez" w:date="2017-09-28T19:30:00Z">
                    <w:rPr>
                      <w:rFonts w:ascii="Monaco" w:hAnsi="Monaco" w:cs="Monaco"/>
                      <w:sz w:val="32"/>
                      <w:szCs w:val="32"/>
                      <w:lang w:val="en-US"/>
                    </w:rPr>
                  </w:rPrChange>
                </w:rPr>
                <w:t>min</w:t>
              </w:r>
              <w:r w:rsidRPr="00E066BD">
                <w:rPr>
                  <w:b/>
                  <w:bCs/>
                  <w:lang w:val="en-US"/>
                  <w:rPrChange w:id="8231" w:author="Borja Gonzalez" w:date="2017-09-28T19:30:00Z">
                    <w:rPr>
                      <w:rFonts w:ascii="Monaco" w:hAnsi="Monaco" w:cs="Monaco"/>
                      <w:b/>
                      <w:bCs/>
                      <w:color w:val="000000"/>
                      <w:sz w:val="32"/>
                      <w:szCs w:val="32"/>
                      <w:lang w:val="en-US"/>
                    </w:rPr>
                  </w:rPrChange>
                </w:rPr>
                <w:t>.</w:t>
              </w:r>
              <w:r w:rsidRPr="00E066BD">
                <w:rPr>
                  <w:lang w:val="en-US"/>
                  <w:rPrChange w:id="8232" w:author="Borja Gonzalez" w:date="2017-09-28T19:30:00Z">
                    <w:rPr>
                      <w:rFonts w:ascii="Monaco" w:hAnsi="Monaco" w:cs="Monaco"/>
                      <w:color w:val="000000"/>
                      <w:sz w:val="32"/>
                      <w:szCs w:val="32"/>
                      <w:lang w:val="en-US"/>
                    </w:rPr>
                  </w:rPrChange>
                </w:rPr>
                <w:t>push</w:t>
              </w:r>
              <w:proofErr w:type="gramEnd"/>
              <w:r w:rsidRPr="00E066BD">
                <w:rPr>
                  <w:b/>
                  <w:bCs/>
                  <w:lang w:val="en-US"/>
                  <w:rPrChange w:id="8233" w:author="Borja Gonzalez" w:date="2017-09-28T19:30:00Z">
                    <w:rPr>
                      <w:rFonts w:ascii="Monaco" w:hAnsi="Monaco" w:cs="Monaco"/>
                      <w:b/>
                      <w:bCs/>
                      <w:color w:val="000000"/>
                      <w:sz w:val="32"/>
                      <w:szCs w:val="32"/>
                      <w:lang w:val="en-US"/>
                    </w:rPr>
                  </w:rPrChange>
                </w:rPr>
                <w:t>(</w:t>
              </w:r>
              <w:r w:rsidRPr="00E066BD">
                <w:rPr>
                  <w:b/>
                  <w:bCs/>
                  <w:color w:val="0000CF"/>
                  <w:lang w:val="en-US"/>
                  <w:rPrChange w:id="8234" w:author="Borja Gonzalez" w:date="2017-09-28T19:30:00Z">
                    <w:rPr>
                      <w:rFonts w:ascii="Monaco" w:hAnsi="Monaco" w:cs="Monaco"/>
                      <w:b/>
                      <w:bCs/>
                      <w:color w:val="0000CF"/>
                      <w:sz w:val="32"/>
                      <w:szCs w:val="32"/>
                      <w:lang w:val="en-US"/>
                    </w:rPr>
                  </w:rPrChange>
                </w:rPr>
                <w:t>48.3</w:t>
              </w:r>
              <w:r w:rsidRPr="00E066BD">
                <w:rPr>
                  <w:b/>
                  <w:bCs/>
                  <w:lang w:val="en-US"/>
                  <w:rPrChange w:id="8235" w:author="Borja Gonzalez" w:date="2017-09-28T19:30:00Z">
                    <w:rPr>
                      <w:rFonts w:ascii="Monaco" w:hAnsi="Monaco" w:cs="Monaco"/>
                      <w:b/>
                      <w:bCs/>
                      <w:color w:val="000000"/>
                      <w:sz w:val="32"/>
                      <w:szCs w:val="32"/>
                      <w:lang w:val="en-US"/>
                    </w:rPr>
                  </w:rPrChange>
                </w:rPr>
                <w:t>);</w:t>
              </w:r>
            </w:ins>
          </w:p>
          <w:p w14:paraId="5DFC9EBC" w14:textId="77777777" w:rsidR="00E066BD" w:rsidRPr="00E066BD" w:rsidRDefault="00E066BD">
            <w:pPr>
              <w:rPr>
                <w:ins w:id="8236" w:author="Borja Gonzalez" w:date="2017-09-28T19:30:00Z"/>
                <w:lang w:val="en-US"/>
                <w:rPrChange w:id="8237" w:author="Borja Gonzalez" w:date="2017-09-28T19:30:00Z">
                  <w:rPr>
                    <w:ins w:id="8238" w:author="Borja Gonzalez" w:date="2017-09-28T19:30:00Z"/>
                    <w:rFonts w:ascii="Monaco" w:eastAsiaTheme="majorEastAsia" w:hAnsi="Monaco" w:cs="Monaco"/>
                    <w:color w:val="243F60" w:themeColor="accent1" w:themeShade="7F"/>
                    <w:sz w:val="32"/>
                    <w:szCs w:val="32"/>
                    <w:lang w:val="en-US"/>
                  </w:rPr>
                </w:rPrChange>
              </w:rPr>
              <w:pPrChange w:id="8239" w:author="GONZALEZ DIAZ, BORJA" w:date="2017-09-29T19:26:00Z">
                <w:pPr>
                  <w:keepNext/>
                  <w:keepLines/>
                  <w:widowControl w:val="0"/>
                  <w:autoSpaceDE w:val="0"/>
                  <w:autoSpaceDN w:val="0"/>
                  <w:adjustRightInd w:val="0"/>
                  <w:spacing w:before="200"/>
                  <w:outlineLvl w:val="4"/>
                </w:pPr>
              </w:pPrChange>
            </w:pPr>
            <w:ins w:id="8240" w:author="Borja Gonzalez" w:date="2017-09-28T19:30:00Z">
              <w:r w:rsidRPr="00E066BD">
                <w:rPr>
                  <w:lang w:val="en-US"/>
                  <w:rPrChange w:id="8241" w:author="Borja Gonzalez" w:date="2017-09-28T19:30:00Z">
                    <w:rPr>
                      <w:rFonts w:ascii="Monaco" w:hAnsi="Monaco" w:cs="Monaco"/>
                      <w:sz w:val="32"/>
                      <w:szCs w:val="32"/>
                      <w:lang w:val="en-US"/>
                    </w:rPr>
                  </w:rPrChange>
                </w:rPr>
                <w:t xml:space="preserve">                    min_</w:t>
              </w:r>
              <w:proofErr w:type="gramStart"/>
              <w:r w:rsidRPr="00E066BD">
                <w:rPr>
                  <w:lang w:val="en-US"/>
                  <w:rPrChange w:id="8242" w:author="Borja Gonzalez" w:date="2017-09-28T19:30:00Z">
                    <w:rPr>
                      <w:rFonts w:ascii="Monaco" w:hAnsi="Monaco" w:cs="Monaco"/>
                      <w:sz w:val="32"/>
                      <w:szCs w:val="32"/>
                      <w:lang w:val="en-US"/>
                    </w:rPr>
                  </w:rPrChange>
                </w:rPr>
                <w:t>max</w:t>
              </w:r>
              <w:r w:rsidRPr="00E066BD">
                <w:rPr>
                  <w:b/>
                  <w:bCs/>
                  <w:lang w:val="en-US"/>
                  <w:rPrChange w:id="8243" w:author="Borja Gonzalez" w:date="2017-09-28T19:30:00Z">
                    <w:rPr>
                      <w:rFonts w:ascii="Monaco" w:hAnsi="Monaco" w:cs="Monaco"/>
                      <w:b/>
                      <w:bCs/>
                      <w:color w:val="000000"/>
                      <w:sz w:val="32"/>
                      <w:szCs w:val="32"/>
                      <w:lang w:val="en-US"/>
                    </w:rPr>
                  </w:rPrChange>
                </w:rPr>
                <w:t>.</w:t>
              </w:r>
              <w:r w:rsidRPr="00E066BD">
                <w:rPr>
                  <w:lang w:val="en-US"/>
                  <w:rPrChange w:id="8244" w:author="Borja Gonzalez" w:date="2017-09-28T19:30:00Z">
                    <w:rPr>
                      <w:rFonts w:ascii="Monaco" w:hAnsi="Monaco" w:cs="Monaco"/>
                      <w:color w:val="000000"/>
                      <w:sz w:val="32"/>
                      <w:szCs w:val="32"/>
                      <w:lang w:val="en-US"/>
                    </w:rPr>
                  </w:rPrChange>
                </w:rPr>
                <w:t>push</w:t>
              </w:r>
              <w:proofErr w:type="gramEnd"/>
              <w:r w:rsidRPr="00E066BD">
                <w:rPr>
                  <w:b/>
                  <w:bCs/>
                  <w:lang w:val="en-US"/>
                  <w:rPrChange w:id="8245" w:author="Borja Gonzalez" w:date="2017-09-28T19:30:00Z">
                    <w:rPr>
                      <w:rFonts w:ascii="Monaco" w:hAnsi="Monaco" w:cs="Monaco"/>
                      <w:b/>
                      <w:bCs/>
                      <w:color w:val="000000"/>
                      <w:sz w:val="32"/>
                      <w:szCs w:val="32"/>
                      <w:lang w:val="en-US"/>
                    </w:rPr>
                  </w:rPrChange>
                </w:rPr>
                <w:t>(</w:t>
              </w:r>
              <w:r w:rsidRPr="00E066BD">
                <w:rPr>
                  <w:b/>
                  <w:bCs/>
                  <w:color w:val="CE5C00"/>
                  <w:lang w:val="en-US"/>
                  <w:rPrChange w:id="8246" w:author="Borja Gonzalez" w:date="2017-09-28T19:30:00Z">
                    <w:rPr>
                      <w:rFonts w:ascii="Monaco" w:hAnsi="Monaco" w:cs="Monaco"/>
                      <w:b/>
                      <w:bCs/>
                      <w:color w:val="CE5C00"/>
                      <w:sz w:val="32"/>
                      <w:szCs w:val="32"/>
                      <w:lang w:val="en-US"/>
                    </w:rPr>
                  </w:rPrChange>
                </w:rPr>
                <w:t>-</w:t>
              </w:r>
              <w:r w:rsidRPr="00E066BD">
                <w:rPr>
                  <w:b/>
                  <w:bCs/>
                  <w:color w:val="0000CF"/>
                  <w:lang w:val="en-US"/>
                  <w:rPrChange w:id="8247" w:author="Borja Gonzalez" w:date="2017-09-28T19:30:00Z">
                    <w:rPr>
                      <w:rFonts w:ascii="Monaco" w:hAnsi="Monaco" w:cs="Monaco"/>
                      <w:b/>
                      <w:bCs/>
                      <w:color w:val="0000CF"/>
                      <w:sz w:val="32"/>
                      <w:szCs w:val="32"/>
                      <w:lang w:val="en-US"/>
                    </w:rPr>
                  </w:rPrChange>
                </w:rPr>
                <w:t>82.6</w:t>
              </w:r>
              <w:r w:rsidRPr="00E066BD">
                <w:rPr>
                  <w:b/>
                  <w:bCs/>
                  <w:lang w:val="en-US"/>
                  <w:rPrChange w:id="8248" w:author="Borja Gonzalez" w:date="2017-09-28T19:30:00Z">
                    <w:rPr>
                      <w:rFonts w:ascii="Monaco" w:hAnsi="Monaco" w:cs="Monaco"/>
                      <w:b/>
                      <w:bCs/>
                      <w:color w:val="000000"/>
                      <w:sz w:val="32"/>
                      <w:szCs w:val="32"/>
                      <w:lang w:val="en-US"/>
                    </w:rPr>
                  </w:rPrChange>
                </w:rPr>
                <w:t>);</w:t>
              </w:r>
            </w:ins>
          </w:p>
          <w:p w14:paraId="3F626DEF" w14:textId="77777777" w:rsidR="00E066BD" w:rsidRPr="00E066BD" w:rsidRDefault="00E066BD">
            <w:pPr>
              <w:rPr>
                <w:ins w:id="8249" w:author="Borja Gonzalez" w:date="2017-09-28T19:30:00Z"/>
                <w:lang w:val="en-US"/>
                <w:rPrChange w:id="8250" w:author="Borja Gonzalez" w:date="2017-09-28T19:30:00Z">
                  <w:rPr>
                    <w:ins w:id="8251" w:author="Borja Gonzalez" w:date="2017-09-28T19:30:00Z"/>
                    <w:rFonts w:ascii="Monaco" w:hAnsi="Monaco" w:cs="Monaco"/>
                    <w:sz w:val="32"/>
                    <w:szCs w:val="32"/>
                    <w:lang w:val="en-US"/>
                  </w:rPr>
                </w:rPrChange>
              </w:rPr>
              <w:pPrChange w:id="8252" w:author="GONZALEZ DIAZ, BORJA" w:date="2017-09-29T19:26:00Z">
                <w:pPr>
                  <w:widowControl w:val="0"/>
                  <w:autoSpaceDE w:val="0"/>
                  <w:autoSpaceDN w:val="0"/>
                  <w:adjustRightInd w:val="0"/>
                </w:pPr>
              </w:pPrChange>
            </w:pPr>
            <w:ins w:id="8253" w:author="Borja Gonzalez" w:date="2017-09-28T19:30:00Z">
              <w:r w:rsidRPr="00E066BD">
                <w:rPr>
                  <w:lang w:val="en-US"/>
                  <w:rPrChange w:id="8254" w:author="Borja Gonzalez" w:date="2017-09-28T19:30:00Z">
                    <w:rPr>
                      <w:rFonts w:ascii="Monaco" w:hAnsi="Monaco" w:cs="Monaco"/>
                      <w:sz w:val="32"/>
                      <w:szCs w:val="32"/>
                      <w:lang w:val="en-US"/>
                    </w:rPr>
                  </w:rPrChange>
                </w:rPr>
                <w:t xml:space="preserve">                    min_</w:t>
              </w:r>
              <w:proofErr w:type="gramStart"/>
              <w:r w:rsidRPr="00E066BD">
                <w:rPr>
                  <w:lang w:val="en-US"/>
                  <w:rPrChange w:id="8255" w:author="Borja Gonzalez" w:date="2017-09-28T19:30:00Z">
                    <w:rPr>
                      <w:rFonts w:ascii="Monaco" w:hAnsi="Monaco" w:cs="Monaco"/>
                      <w:sz w:val="32"/>
                      <w:szCs w:val="32"/>
                      <w:lang w:val="en-US"/>
                    </w:rPr>
                  </w:rPrChange>
                </w:rPr>
                <w:t>min</w:t>
              </w:r>
              <w:r w:rsidRPr="00E066BD">
                <w:rPr>
                  <w:b/>
                  <w:bCs/>
                  <w:lang w:val="en-US"/>
                  <w:rPrChange w:id="8256" w:author="Borja Gonzalez" w:date="2017-09-28T19:30:00Z">
                    <w:rPr>
                      <w:rFonts w:ascii="Monaco" w:hAnsi="Monaco" w:cs="Monaco"/>
                      <w:b/>
                      <w:bCs/>
                      <w:color w:val="000000"/>
                      <w:sz w:val="32"/>
                      <w:szCs w:val="32"/>
                      <w:lang w:val="en-US"/>
                    </w:rPr>
                  </w:rPrChange>
                </w:rPr>
                <w:t>.</w:t>
              </w:r>
              <w:r w:rsidRPr="00E066BD">
                <w:rPr>
                  <w:lang w:val="en-US"/>
                  <w:rPrChange w:id="8257" w:author="Borja Gonzalez" w:date="2017-09-28T19:30:00Z">
                    <w:rPr>
                      <w:rFonts w:ascii="Monaco" w:hAnsi="Monaco" w:cs="Monaco"/>
                      <w:color w:val="000000"/>
                      <w:sz w:val="32"/>
                      <w:szCs w:val="32"/>
                      <w:lang w:val="en-US"/>
                    </w:rPr>
                  </w:rPrChange>
                </w:rPr>
                <w:t>push</w:t>
              </w:r>
              <w:proofErr w:type="gramEnd"/>
              <w:r w:rsidRPr="00E066BD">
                <w:rPr>
                  <w:b/>
                  <w:bCs/>
                  <w:lang w:val="en-US"/>
                  <w:rPrChange w:id="8258" w:author="Borja Gonzalez" w:date="2017-09-28T19:30:00Z">
                    <w:rPr>
                      <w:rFonts w:ascii="Monaco" w:hAnsi="Monaco" w:cs="Monaco"/>
                      <w:b/>
                      <w:bCs/>
                      <w:color w:val="000000"/>
                      <w:sz w:val="32"/>
                      <w:szCs w:val="32"/>
                      <w:lang w:val="en-US"/>
                    </w:rPr>
                  </w:rPrChange>
                </w:rPr>
                <w:t>(</w:t>
              </w:r>
              <w:r w:rsidRPr="00E066BD">
                <w:rPr>
                  <w:b/>
                  <w:bCs/>
                  <w:color w:val="CE5C00"/>
                  <w:lang w:val="en-US"/>
                  <w:rPrChange w:id="8259" w:author="Borja Gonzalez" w:date="2017-09-28T19:30:00Z">
                    <w:rPr>
                      <w:rFonts w:ascii="Monaco" w:hAnsi="Monaco" w:cs="Monaco"/>
                      <w:b/>
                      <w:bCs/>
                      <w:color w:val="CE5C00"/>
                      <w:sz w:val="32"/>
                      <w:szCs w:val="32"/>
                      <w:lang w:val="en-US"/>
                    </w:rPr>
                  </w:rPrChange>
                </w:rPr>
                <w:t>-</w:t>
              </w:r>
              <w:r w:rsidRPr="00E066BD">
                <w:rPr>
                  <w:b/>
                  <w:bCs/>
                  <w:color w:val="0000CF"/>
                  <w:lang w:val="en-US"/>
                  <w:rPrChange w:id="8260" w:author="Borja Gonzalez" w:date="2017-09-28T19:30:00Z">
                    <w:rPr>
                      <w:rFonts w:ascii="Monaco" w:hAnsi="Monaco" w:cs="Monaco"/>
                      <w:b/>
                      <w:bCs/>
                      <w:color w:val="0000CF"/>
                      <w:sz w:val="32"/>
                      <w:szCs w:val="32"/>
                      <w:lang w:val="en-US"/>
                    </w:rPr>
                  </w:rPrChange>
                </w:rPr>
                <w:t>57.2</w:t>
              </w:r>
              <w:r w:rsidRPr="00E066BD">
                <w:rPr>
                  <w:b/>
                  <w:bCs/>
                  <w:lang w:val="en-US"/>
                  <w:rPrChange w:id="8261" w:author="Borja Gonzalez" w:date="2017-09-28T19:30:00Z">
                    <w:rPr>
                      <w:rFonts w:ascii="Monaco" w:hAnsi="Monaco" w:cs="Monaco"/>
                      <w:b/>
                      <w:bCs/>
                      <w:color w:val="000000"/>
                      <w:sz w:val="32"/>
                      <w:szCs w:val="32"/>
                      <w:lang w:val="en-US"/>
                    </w:rPr>
                  </w:rPrChange>
                </w:rPr>
                <w:t>);</w:t>
              </w:r>
            </w:ins>
          </w:p>
          <w:p w14:paraId="3E204949" w14:textId="77777777" w:rsidR="00E066BD" w:rsidRPr="00E066BD" w:rsidRDefault="00E066BD">
            <w:pPr>
              <w:rPr>
                <w:ins w:id="8262" w:author="Borja Gonzalez" w:date="2017-09-28T19:30:00Z"/>
                <w:lang w:val="en-US"/>
                <w:rPrChange w:id="8263" w:author="Borja Gonzalez" w:date="2017-09-28T19:30:00Z">
                  <w:rPr>
                    <w:ins w:id="8264" w:author="Borja Gonzalez" w:date="2017-09-28T19:30:00Z"/>
                    <w:rFonts w:ascii="Monaco" w:eastAsiaTheme="majorEastAsia" w:hAnsi="Monaco" w:cs="Monaco"/>
                    <w:color w:val="243F60" w:themeColor="accent1" w:themeShade="7F"/>
                    <w:sz w:val="32"/>
                    <w:szCs w:val="32"/>
                    <w:lang w:val="en-US"/>
                  </w:rPr>
                </w:rPrChange>
              </w:rPr>
              <w:pPrChange w:id="8265" w:author="GONZALEZ DIAZ, BORJA" w:date="2017-09-29T19:26:00Z">
                <w:pPr>
                  <w:keepNext/>
                  <w:keepLines/>
                  <w:widowControl w:val="0"/>
                  <w:autoSpaceDE w:val="0"/>
                  <w:autoSpaceDN w:val="0"/>
                  <w:adjustRightInd w:val="0"/>
                  <w:spacing w:before="200"/>
                  <w:outlineLvl w:val="4"/>
                </w:pPr>
              </w:pPrChange>
            </w:pPr>
            <w:ins w:id="8266" w:author="Borja Gonzalez" w:date="2017-09-28T19:30:00Z">
              <w:r w:rsidRPr="00E066BD">
                <w:rPr>
                  <w:lang w:val="en-US"/>
                  <w:rPrChange w:id="8267" w:author="Borja Gonzalez" w:date="2017-09-28T19:30:00Z">
                    <w:rPr>
                      <w:rFonts w:ascii="Monaco" w:hAnsi="Monaco" w:cs="Monaco"/>
                      <w:sz w:val="32"/>
                      <w:szCs w:val="32"/>
                      <w:lang w:val="en-US"/>
                    </w:rPr>
                  </w:rPrChange>
                </w:rPr>
                <w:t xml:space="preserve">                </w:t>
              </w:r>
              <w:r w:rsidRPr="00E066BD">
                <w:rPr>
                  <w:b/>
                  <w:bCs/>
                  <w:lang w:val="en-US"/>
                  <w:rPrChange w:id="8268" w:author="Borja Gonzalez" w:date="2017-09-28T19:30:00Z">
                    <w:rPr>
                      <w:rFonts w:ascii="Monaco" w:hAnsi="Monaco" w:cs="Monaco"/>
                      <w:b/>
                      <w:bCs/>
                      <w:color w:val="000000"/>
                      <w:sz w:val="32"/>
                      <w:szCs w:val="32"/>
                      <w:lang w:val="en-US"/>
                    </w:rPr>
                  </w:rPrChange>
                </w:rPr>
                <w:t>}</w:t>
              </w:r>
            </w:ins>
          </w:p>
          <w:p w14:paraId="77A838BA" w14:textId="77777777" w:rsidR="00E066BD" w:rsidRPr="00E066BD" w:rsidRDefault="00E066BD">
            <w:pPr>
              <w:rPr>
                <w:ins w:id="8269" w:author="Borja Gonzalez" w:date="2017-09-28T19:30:00Z"/>
                <w:lang w:val="en-US"/>
                <w:rPrChange w:id="8270" w:author="Borja Gonzalez" w:date="2017-09-28T19:30:00Z">
                  <w:rPr>
                    <w:ins w:id="8271" w:author="Borja Gonzalez" w:date="2017-09-28T19:30:00Z"/>
                    <w:rFonts w:ascii="Monaco" w:eastAsiaTheme="majorEastAsia" w:hAnsi="Monaco" w:cs="Monaco"/>
                    <w:color w:val="243F60" w:themeColor="accent1" w:themeShade="7F"/>
                    <w:sz w:val="32"/>
                    <w:szCs w:val="32"/>
                    <w:lang w:val="en-US"/>
                  </w:rPr>
                </w:rPrChange>
              </w:rPr>
              <w:pPrChange w:id="8272" w:author="GONZALEZ DIAZ, BORJA" w:date="2017-09-29T19:26:00Z">
                <w:pPr>
                  <w:keepNext/>
                  <w:keepLines/>
                  <w:widowControl w:val="0"/>
                  <w:autoSpaceDE w:val="0"/>
                  <w:autoSpaceDN w:val="0"/>
                  <w:adjustRightInd w:val="0"/>
                  <w:spacing w:before="200"/>
                  <w:outlineLvl w:val="4"/>
                </w:pPr>
              </w:pPrChange>
            </w:pPr>
            <w:ins w:id="8273" w:author="Borja Gonzalez" w:date="2017-09-28T19:30:00Z">
              <w:r w:rsidRPr="00E066BD">
                <w:rPr>
                  <w:lang w:val="en-US"/>
                  <w:rPrChange w:id="8274"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8275" w:author="Borja Gonzalez" w:date="2017-09-28T19:30:00Z">
                    <w:rPr>
                      <w:rFonts w:ascii="Monaco" w:hAnsi="Monaco" w:cs="Monaco"/>
                      <w:b/>
                      <w:bCs/>
                      <w:color w:val="204A87"/>
                      <w:sz w:val="32"/>
                      <w:szCs w:val="32"/>
                      <w:lang w:val="en-US"/>
                    </w:rPr>
                  </w:rPrChange>
                </w:rPr>
                <w:t>else</w:t>
              </w:r>
              <w:r w:rsidRPr="00E066BD">
                <w:rPr>
                  <w:b/>
                  <w:bCs/>
                  <w:lang w:val="en-US"/>
                  <w:rPrChange w:id="8276" w:author="Borja Gonzalez" w:date="2017-09-28T19:30:00Z">
                    <w:rPr>
                      <w:rFonts w:ascii="Monaco" w:hAnsi="Monaco" w:cs="Monaco"/>
                      <w:b/>
                      <w:bCs/>
                      <w:color w:val="000000"/>
                      <w:sz w:val="32"/>
                      <w:szCs w:val="32"/>
                      <w:lang w:val="en-US"/>
                    </w:rPr>
                  </w:rPrChange>
                </w:rPr>
                <w:t>{</w:t>
              </w:r>
              <w:proofErr w:type="gramEnd"/>
            </w:ins>
          </w:p>
          <w:p w14:paraId="0B953527" w14:textId="77777777" w:rsidR="00E066BD" w:rsidRPr="00E066BD" w:rsidRDefault="00E066BD">
            <w:pPr>
              <w:rPr>
                <w:ins w:id="8277" w:author="Borja Gonzalez" w:date="2017-09-28T19:30:00Z"/>
                <w:lang w:val="en-US"/>
                <w:rPrChange w:id="8278" w:author="Borja Gonzalez" w:date="2017-09-28T19:30:00Z">
                  <w:rPr>
                    <w:ins w:id="8279" w:author="Borja Gonzalez" w:date="2017-09-28T19:30:00Z"/>
                    <w:rFonts w:ascii="Monaco" w:eastAsiaTheme="majorEastAsia" w:hAnsi="Monaco" w:cs="Monaco"/>
                    <w:color w:val="243F60" w:themeColor="accent1" w:themeShade="7F"/>
                    <w:sz w:val="32"/>
                    <w:szCs w:val="32"/>
                    <w:lang w:val="en-US"/>
                  </w:rPr>
                </w:rPrChange>
              </w:rPr>
              <w:pPrChange w:id="8280" w:author="GONZALEZ DIAZ, BORJA" w:date="2017-09-29T19:26:00Z">
                <w:pPr>
                  <w:keepNext/>
                  <w:keepLines/>
                  <w:widowControl w:val="0"/>
                  <w:autoSpaceDE w:val="0"/>
                  <w:autoSpaceDN w:val="0"/>
                  <w:adjustRightInd w:val="0"/>
                  <w:spacing w:before="200"/>
                  <w:outlineLvl w:val="4"/>
                </w:pPr>
              </w:pPrChange>
            </w:pPr>
            <w:ins w:id="8281" w:author="Borja Gonzalez" w:date="2017-09-28T19:30:00Z">
              <w:r w:rsidRPr="00E066BD">
                <w:rPr>
                  <w:lang w:val="en-US"/>
                  <w:rPrChange w:id="8282" w:author="Borja Gonzalez" w:date="2017-09-28T19:30:00Z">
                    <w:rPr>
                      <w:rFonts w:ascii="Monaco" w:hAnsi="Monaco" w:cs="Monaco"/>
                      <w:sz w:val="32"/>
                      <w:szCs w:val="32"/>
                      <w:lang w:val="en-US"/>
                    </w:rPr>
                  </w:rPrChange>
                </w:rPr>
                <w:t xml:space="preserve">                    max_</w:t>
              </w:r>
              <w:proofErr w:type="gramStart"/>
              <w:r w:rsidRPr="00E066BD">
                <w:rPr>
                  <w:lang w:val="en-US"/>
                  <w:rPrChange w:id="8283" w:author="Borja Gonzalez" w:date="2017-09-28T19:30:00Z">
                    <w:rPr>
                      <w:rFonts w:ascii="Monaco" w:hAnsi="Monaco" w:cs="Monaco"/>
                      <w:sz w:val="32"/>
                      <w:szCs w:val="32"/>
                      <w:lang w:val="en-US"/>
                    </w:rPr>
                  </w:rPrChange>
                </w:rPr>
                <w:t>max</w:t>
              </w:r>
              <w:r w:rsidRPr="00E066BD">
                <w:rPr>
                  <w:b/>
                  <w:bCs/>
                  <w:lang w:val="en-US"/>
                  <w:rPrChange w:id="8284" w:author="Borja Gonzalez" w:date="2017-09-28T19:30:00Z">
                    <w:rPr>
                      <w:rFonts w:ascii="Monaco" w:hAnsi="Monaco" w:cs="Monaco"/>
                      <w:b/>
                      <w:bCs/>
                      <w:color w:val="000000"/>
                      <w:sz w:val="32"/>
                      <w:szCs w:val="32"/>
                      <w:lang w:val="en-US"/>
                    </w:rPr>
                  </w:rPrChange>
                </w:rPr>
                <w:t>.</w:t>
              </w:r>
              <w:r w:rsidRPr="00E066BD">
                <w:rPr>
                  <w:lang w:val="en-US"/>
                  <w:rPrChange w:id="8285" w:author="Borja Gonzalez" w:date="2017-09-28T19:30:00Z">
                    <w:rPr>
                      <w:rFonts w:ascii="Monaco" w:hAnsi="Monaco" w:cs="Monaco"/>
                      <w:color w:val="000000"/>
                      <w:sz w:val="32"/>
                      <w:szCs w:val="32"/>
                      <w:lang w:val="en-US"/>
                    </w:rPr>
                  </w:rPrChange>
                </w:rPr>
                <w:t>push</w:t>
              </w:r>
              <w:proofErr w:type="gramEnd"/>
              <w:r w:rsidRPr="00E066BD">
                <w:rPr>
                  <w:b/>
                  <w:bCs/>
                  <w:lang w:val="en-US"/>
                  <w:rPrChange w:id="8286" w:author="Borja Gonzalez" w:date="2017-09-28T19:30:00Z">
                    <w:rPr>
                      <w:rFonts w:ascii="Monaco" w:hAnsi="Monaco" w:cs="Monaco"/>
                      <w:b/>
                      <w:bCs/>
                      <w:color w:val="000000"/>
                      <w:sz w:val="32"/>
                      <w:szCs w:val="32"/>
                      <w:lang w:val="en-US"/>
                    </w:rPr>
                  </w:rPrChange>
                </w:rPr>
                <w:t>(</w:t>
              </w:r>
              <w:r w:rsidRPr="00E066BD">
                <w:rPr>
                  <w:b/>
                  <w:bCs/>
                  <w:color w:val="0000CF"/>
                  <w:lang w:val="en-US"/>
                  <w:rPrChange w:id="8287" w:author="Borja Gonzalez" w:date="2017-09-28T19:30:00Z">
                    <w:rPr>
                      <w:rFonts w:ascii="Monaco" w:hAnsi="Monaco" w:cs="Monaco"/>
                      <w:b/>
                      <w:bCs/>
                      <w:color w:val="0000CF"/>
                      <w:sz w:val="32"/>
                      <w:szCs w:val="32"/>
                      <w:lang w:val="en-US"/>
                    </w:rPr>
                  </w:rPrChange>
                </w:rPr>
                <w:t>68.2</w:t>
              </w:r>
              <w:r w:rsidRPr="00E066BD">
                <w:rPr>
                  <w:b/>
                  <w:bCs/>
                  <w:lang w:val="en-US"/>
                  <w:rPrChange w:id="8288" w:author="Borja Gonzalez" w:date="2017-09-28T19:30:00Z">
                    <w:rPr>
                      <w:rFonts w:ascii="Monaco" w:hAnsi="Monaco" w:cs="Monaco"/>
                      <w:b/>
                      <w:bCs/>
                      <w:color w:val="000000"/>
                      <w:sz w:val="32"/>
                      <w:szCs w:val="32"/>
                      <w:lang w:val="en-US"/>
                    </w:rPr>
                  </w:rPrChange>
                </w:rPr>
                <w:t>);</w:t>
              </w:r>
            </w:ins>
          </w:p>
          <w:p w14:paraId="7624DD20" w14:textId="77777777" w:rsidR="00E066BD" w:rsidRPr="00E066BD" w:rsidRDefault="00E066BD">
            <w:pPr>
              <w:rPr>
                <w:ins w:id="8289" w:author="Borja Gonzalez" w:date="2017-09-28T19:30:00Z"/>
                <w:lang w:val="en-US"/>
                <w:rPrChange w:id="8290" w:author="Borja Gonzalez" w:date="2017-09-28T19:30:00Z">
                  <w:rPr>
                    <w:ins w:id="8291" w:author="Borja Gonzalez" w:date="2017-09-28T19:30:00Z"/>
                    <w:rFonts w:ascii="Monaco" w:eastAsiaTheme="majorEastAsia" w:hAnsi="Monaco" w:cs="Monaco"/>
                    <w:color w:val="243F60" w:themeColor="accent1" w:themeShade="7F"/>
                    <w:sz w:val="32"/>
                    <w:szCs w:val="32"/>
                    <w:lang w:val="en-US"/>
                  </w:rPr>
                </w:rPrChange>
              </w:rPr>
              <w:pPrChange w:id="8292" w:author="GONZALEZ DIAZ, BORJA" w:date="2017-09-29T19:26:00Z">
                <w:pPr>
                  <w:keepNext/>
                  <w:keepLines/>
                  <w:widowControl w:val="0"/>
                  <w:autoSpaceDE w:val="0"/>
                  <w:autoSpaceDN w:val="0"/>
                  <w:adjustRightInd w:val="0"/>
                  <w:spacing w:before="200"/>
                  <w:outlineLvl w:val="4"/>
                </w:pPr>
              </w:pPrChange>
            </w:pPr>
            <w:ins w:id="8293" w:author="Borja Gonzalez" w:date="2017-09-28T19:30:00Z">
              <w:r w:rsidRPr="00E066BD">
                <w:rPr>
                  <w:lang w:val="en-US"/>
                  <w:rPrChange w:id="8294" w:author="Borja Gonzalez" w:date="2017-09-28T19:30:00Z">
                    <w:rPr>
                      <w:rFonts w:ascii="Monaco" w:hAnsi="Monaco" w:cs="Monaco"/>
                      <w:sz w:val="32"/>
                      <w:szCs w:val="32"/>
                      <w:lang w:val="en-US"/>
                    </w:rPr>
                  </w:rPrChange>
                </w:rPr>
                <w:t xml:space="preserve">                    max_</w:t>
              </w:r>
              <w:proofErr w:type="gramStart"/>
              <w:r w:rsidRPr="00E066BD">
                <w:rPr>
                  <w:lang w:val="en-US"/>
                  <w:rPrChange w:id="8295" w:author="Borja Gonzalez" w:date="2017-09-28T19:30:00Z">
                    <w:rPr>
                      <w:rFonts w:ascii="Monaco" w:hAnsi="Monaco" w:cs="Monaco"/>
                      <w:sz w:val="32"/>
                      <w:szCs w:val="32"/>
                      <w:lang w:val="en-US"/>
                    </w:rPr>
                  </w:rPrChange>
                </w:rPr>
                <w:t>min</w:t>
              </w:r>
              <w:r w:rsidRPr="00E066BD">
                <w:rPr>
                  <w:b/>
                  <w:bCs/>
                  <w:lang w:val="en-US"/>
                  <w:rPrChange w:id="8296" w:author="Borja Gonzalez" w:date="2017-09-28T19:30:00Z">
                    <w:rPr>
                      <w:rFonts w:ascii="Monaco" w:hAnsi="Monaco" w:cs="Monaco"/>
                      <w:b/>
                      <w:bCs/>
                      <w:color w:val="000000"/>
                      <w:sz w:val="32"/>
                      <w:szCs w:val="32"/>
                      <w:lang w:val="en-US"/>
                    </w:rPr>
                  </w:rPrChange>
                </w:rPr>
                <w:t>.</w:t>
              </w:r>
              <w:r w:rsidRPr="00E066BD">
                <w:rPr>
                  <w:lang w:val="en-US"/>
                  <w:rPrChange w:id="8297" w:author="Borja Gonzalez" w:date="2017-09-28T19:30:00Z">
                    <w:rPr>
                      <w:rFonts w:ascii="Monaco" w:hAnsi="Monaco" w:cs="Monaco"/>
                      <w:color w:val="000000"/>
                      <w:sz w:val="32"/>
                      <w:szCs w:val="32"/>
                      <w:lang w:val="en-US"/>
                    </w:rPr>
                  </w:rPrChange>
                </w:rPr>
                <w:t>push</w:t>
              </w:r>
              <w:proofErr w:type="gramEnd"/>
              <w:r w:rsidRPr="00E066BD">
                <w:rPr>
                  <w:b/>
                  <w:bCs/>
                  <w:lang w:val="en-US"/>
                  <w:rPrChange w:id="8298" w:author="Borja Gonzalez" w:date="2017-09-28T19:30:00Z">
                    <w:rPr>
                      <w:rFonts w:ascii="Monaco" w:hAnsi="Monaco" w:cs="Monaco"/>
                      <w:b/>
                      <w:bCs/>
                      <w:color w:val="000000"/>
                      <w:sz w:val="32"/>
                      <w:szCs w:val="32"/>
                      <w:lang w:val="en-US"/>
                    </w:rPr>
                  </w:rPrChange>
                </w:rPr>
                <w:t>(</w:t>
              </w:r>
              <w:r w:rsidRPr="00E066BD">
                <w:rPr>
                  <w:b/>
                  <w:bCs/>
                  <w:color w:val="0000CF"/>
                  <w:lang w:val="en-US"/>
                  <w:rPrChange w:id="8299" w:author="Borja Gonzalez" w:date="2017-09-28T19:30:00Z">
                    <w:rPr>
                      <w:rFonts w:ascii="Monaco" w:hAnsi="Monaco" w:cs="Monaco"/>
                      <w:b/>
                      <w:bCs/>
                      <w:color w:val="0000CF"/>
                      <w:sz w:val="32"/>
                      <w:szCs w:val="32"/>
                      <w:lang w:val="en-US"/>
                    </w:rPr>
                  </w:rPrChange>
                </w:rPr>
                <w:t>48.8</w:t>
              </w:r>
              <w:r w:rsidRPr="00E066BD">
                <w:rPr>
                  <w:b/>
                  <w:bCs/>
                  <w:lang w:val="en-US"/>
                  <w:rPrChange w:id="8300" w:author="Borja Gonzalez" w:date="2017-09-28T19:30:00Z">
                    <w:rPr>
                      <w:rFonts w:ascii="Monaco" w:hAnsi="Monaco" w:cs="Monaco"/>
                      <w:b/>
                      <w:bCs/>
                      <w:color w:val="000000"/>
                      <w:sz w:val="32"/>
                      <w:szCs w:val="32"/>
                      <w:lang w:val="en-US"/>
                    </w:rPr>
                  </w:rPrChange>
                </w:rPr>
                <w:t>);</w:t>
              </w:r>
            </w:ins>
          </w:p>
          <w:p w14:paraId="7F440B28" w14:textId="77777777" w:rsidR="00E066BD" w:rsidRPr="00E066BD" w:rsidRDefault="00E066BD">
            <w:pPr>
              <w:rPr>
                <w:ins w:id="8301" w:author="Borja Gonzalez" w:date="2017-09-28T19:30:00Z"/>
                <w:lang w:val="en-US"/>
                <w:rPrChange w:id="8302" w:author="Borja Gonzalez" w:date="2017-09-28T19:30:00Z">
                  <w:rPr>
                    <w:ins w:id="8303" w:author="Borja Gonzalez" w:date="2017-09-28T19:30:00Z"/>
                    <w:rFonts w:ascii="Monaco" w:eastAsiaTheme="majorEastAsia" w:hAnsi="Monaco" w:cs="Monaco"/>
                    <w:color w:val="243F60" w:themeColor="accent1" w:themeShade="7F"/>
                    <w:sz w:val="32"/>
                    <w:szCs w:val="32"/>
                    <w:lang w:val="en-US"/>
                  </w:rPr>
                </w:rPrChange>
              </w:rPr>
              <w:pPrChange w:id="8304" w:author="GONZALEZ DIAZ, BORJA" w:date="2017-09-29T19:26:00Z">
                <w:pPr>
                  <w:keepNext/>
                  <w:keepLines/>
                  <w:widowControl w:val="0"/>
                  <w:autoSpaceDE w:val="0"/>
                  <w:autoSpaceDN w:val="0"/>
                  <w:adjustRightInd w:val="0"/>
                  <w:spacing w:before="200"/>
                  <w:outlineLvl w:val="4"/>
                </w:pPr>
              </w:pPrChange>
            </w:pPr>
            <w:ins w:id="8305" w:author="Borja Gonzalez" w:date="2017-09-28T19:30:00Z">
              <w:r w:rsidRPr="00E066BD">
                <w:rPr>
                  <w:lang w:val="en-US"/>
                  <w:rPrChange w:id="8306" w:author="Borja Gonzalez" w:date="2017-09-28T19:30:00Z">
                    <w:rPr>
                      <w:rFonts w:ascii="Monaco" w:hAnsi="Monaco" w:cs="Monaco"/>
                      <w:sz w:val="32"/>
                      <w:szCs w:val="32"/>
                      <w:lang w:val="en-US"/>
                    </w:rPr>
                  </w:rPrChange>
                </w:rPr>
                <w:t xml:space="preserve">                    min_</w:t>
              </w:r>
              <w:proofErr w:type="gramStart"/>
              <w:r w:rsidRPr="00E066BD">
                <w:rPr>
                  <w:lang w:val="en-US"/>
                  <w:rPrChange w:id="8307" w:author="Borja Gonzalez" w:date="2017-09-28T19:30:00Z">
                    <w:rPr>
                      <w:rFonts w:ascii="Monaco" w:hAnsi="Monaco" w:cs="Monaco"/>
                      <w:sz w:val="32"/>
                      <w:szCs w:val="32"/>
                      <w:lang w:val="en-US"/>
                    </w:rPr>
                  </w:rPrChange>
                </w:rPr>
                <w:t>max</w:t>
              </w:r>
              <w:r w:rsidRPr="00E066BD">
                <w:rPr>
                  <w:b/>
                  <w:bCs/>
                  <w:lang w:val="en-US"/>
                  <w:rPrChange w:id="8308" w:author="Borja Gonzalez" w:date="2017-09-28T19:30:00Z">
                    <w:rPr>
                      <w:rFonts w:ascii="Monaco" w:hAnsi="Monaco" w:cs="Monaco"/>
                      <w:b/>
                      <w:bCs/>
                      <w:color w:val="000000"/>
                      <w:sz w:val="32"/>
                      <w:szCs w:val="32"/>
                      <w:lang w:val="en-US"/>
                    </w:rPr>
                  </w:rPrChange>
                </w:rPr>
                <w:t>.</w:t>
              </w:r>
              <w:r w:rsidRPr="00E066BD">
                <w:rPr>
                  <w:lang w:val="en-US"/>
                  <w:rPrChange w:id="8309" w:author="Borja Gonzalez" w:date="2017-09-28T19:30:00Z">
                    <w:rPr>
                      <w:rFonts w:ascii="Monaco" w:hAnsi="Monaco" w:cs="Monaco"/>
                      <w:color w:val="000000"/>
                      <w:sz w:val="32"/>
                      <w:szCs w:val="32"/>
                      <w:lang w:val="en-US"/>
                    </w:rPr>
                  </w:rPrChange>
                </w:rPr>
                <w:t>push</w:t>
              </w:r>
              <w:proofErr w:type="gramEnd"/>
              <w:r w:rsidRPr="00E066BD">
                <w:rPr>
                  <w:b/>
                  <w:bCs/>
                  <w:lang w:val="en-US"/>
                  <w:rPrChange w:id="8310" w:author="Borja Gonzalez" w:date="2017-09-28T19:30:00Z">
                    <w:rPr>
                      <w:rFonts w:ascii="Monaco" w:hAnsi="Monaco" w:cs="Monaco"/>
                      <w:b/>
                      <w:bCs/>
                      <w:color w:val="000000"/>
                      <w:sz w:val="32"/>
                      <w:szCs w:val="32"/>
                      <w:lang w:val="en-US"/>
                    </w:rPr>
                  </w:rPrChange>
                </w:rPr>
                <w:t>(</w:t>
              </w:r>
              <w:r w:rsidRPr="00E066BD">
                <w:rPr>
                  <w:b/>
                  <w:bCs/>
                  <w:color w:val="CE5C00"/>
                  <w:lang w:val="en-US"/>
                  <w:rPrChange w:id="8311" w:author="Borja Gonzalez" w:date="2017-09-28T19:30:00Z">
                    <w:rPr>
                      <w:rFonts w:ascii="Monaco" w:hAnsi="Monaco" w:cs="Monaco"/>
                      <w:b/>
                      <w:bCs/>
                      <w:color w:val="CE5C00"/>
                      <w:sz w:val="32"/>
                      <w:szCs w:val="32"/>
                      <w:lang w:val="en-US"/>
                    </w:rPr>
                  </w:rPrChange>
                </w:rPr>
                <w:t>-</w:t>
              </w:r>
              <w:r w:rsidRPr="00E066BD">
                <w:rPr>
                  <w:b/>
                  <w:bCs/>
                  <w:color w:val="0000CF"/>
                  <w:lang w:val="en-US"/>
                  <w:rPrChange w:id="8312" w:author="Borja Gonzalez" w:date="2017-09-28T19:30:00Z">
                    <w:rPr>
                      <w:rFonts w:ascii="Monaco" w:hAnsi="Monaco" w:cs="Monaco"/>
                      <w:b/>
                      <w:bCs/>
                      <w:color w:val="0000CF"/>
                      <w:sz w:val="32"/>
                      <w:szCs w:val="32"/>
                      <w:lang w:val="en-US"/>
                    </w:rPr>
                  </w:rPrChange>
                </w:rPr>
                <w:t>90.7</w:t>
              </w:r>
              <w:r w:rsidRPr="00E066BD">
                <w:rPr>
                  <w:b/>
                  <w:bCs/>
                  <w:lang w:val="en-US"/>
                  <w:rPrChange w:id="8313" w:author="Borja Gonzalez" w:date="2017-09-28T19:30:00Z">
                    <w:rPr>
                      <w:rFonts w:ascii="Monaco" w:hAnsi="Monaco" w:cs="Monaco"/>
                      <w:b/>
                      <w:bCs/>
                      <w:color w:val="000000"/>
                      <w:sz w:val="32"/>
                      <w:szCs w:val="32"/>
                      <w:lang w:val="en-US"/>
                    </w:rPr>
                  </w:rPrChange>
                </w:rPr>
                <w:t>);</w:t>
              </w:r>
            </w:ins>
          </w:p>
          <w:p w14:paraId="706D0B85" w14:textId="77777777" w:rsidR="00E066BD" w:rsidRPr="002C7F40" w:rsidRDefault="00E066BD">
            <w:pPr>
              <w:rPr>
                <w:ins w:id="8314" w:author="Borja Gonzalez" w:date="2017-09-28T19:30:00Z"/>
                <w:rPrChange w:id="8315" w:author="GONZALEZ DIAZ, BORJA" w:date="2017-10-03T16:01:00Z">
                  <w:rPr>
                    <w:ins w:id="8316" w:author="Borja Gonzalez" w:date="2017-09-28T19:30:00Z"/>
                    <w:rFonts w:ascii="Monaco" w:eastAsiaTheme="majorEastAsia" w:hAnsi="Monaco" w:cs="Monaco"/>
                    <w:color w:val="243F60" w:themeColor="accent1" w:themeShade="7F"/>
                    <w:sz w:val="32"/>
                    <w:szCs w:val="32"/>
                    <w:lang w:val="en-US"/>
                  </w:rPr>
                </w:rPrChange>
              </w:rPr>
              <w:pPrChange w:id="8317" w:author="GONZALEZ DIAZ, BORJA" w:date="2017-09-29T19:26:00Z">
                <w:pPr>
                  <w:keepNext/>
                  <w:keepLines/>
                  <w:widowControl w:val="0"/>
                  <w:autoSpaceDE w:val="0"/>
                  <w:autoSpaceDN w:val="0"/>
                  <w:adjustRightInd w:val="0"/>
                  <w:spacing w:before="200"/>
                  <w:outlineLvl w:val="4"/>
                </w:pPr>
              </w:pPrChange>
            </w:pPr>
            <w:ins w:id="8318" w:author="Borja Gonzalez" w:date="2017-09-28T19:30:00Z">
              <w:r w:rsidRPr="00E066BD">
                <w:rPr>
                  <w:lang w:val="en-US"/>
                  <w:rPrChange w:id="8319" w:author="Borja Gonzalez" w:date="2017-09-28T19:30:00Z">
                    <w:rPr>
                      <w:rFonts w:ascii="Monaco" w:hAnsi="Monaco" w:cs="Monaco"/>
                      <w:sz w:val="32"/>
                      <w:szCs w:val="32"/>
                      <w:lang w:val="en-US"/>
                    </w:rPr>
                  </w:rPrChange>
                </w:rPr>
                <w:t xml:space="preserve">                    </w:t>
              </w:r>
              <w:r w:rsidRPr="002C7F40">
                <w:rPr>
                  <w:rPrChange w:id="8320" w:author="GONZALEZ DIAZ, BORJA" w:date="2017-10-03T16:01:00Z">
                    <w:rPr>
                      <w:rFonts w:ascii="Monaco" w:hAnsi="Monaco" w:cs="Monaco"/>
                      <w:color w:val="000000"/>
                      <w:sz w:val="32"/>
                      <w:szCs w:val="32"/>
                      <w:lang w:val="en-US"/>
                    </w:rPr>
                  </w:rPrChange>
                </w:rPr>
                <w:t>min_</w:t>
              </w:r>
              <w:proofErr w:type="gramStart"/>
              <w:r w:rsidRPr="002C7F40">
                <w:rPr>
                  <w:rPrChange w:id="8321" w:author="GONZALEZ DIAZ, BORJA" w:date="2017-10-03T16:01:00Z">
                    <w:rPr>
                      <w:rFonts w:ascii="Monaco" w:hAnsi="Monaco" w:cs="Monaco"/>
                      <w:color w:val="000000"/>
                      <w:sz w:val="32"/>
                      <w:szCs w:val="32"/>
                      <w:lang w:val="en-US"/>
                    </w:rPr>
                  </w:rPrChange>
                </w:rPr>
                <w:t>min</w:t>
              </w:r>
              <w:r w:rsidRPr="002C7F40">
                <w:rPr>
                  <w:b/>
                  <w:bCs/>
                  <w:rPrChange w:id="8322" w:author="GONZALEZ DIAZ, BORJA" w:date="2017-10-03T16:01:00Z">
                    <w:rPr>
                      <w:rFonts w:ascii="Monaco" w:hAnsi="Monaco" w:cs="Monaco"/>
                      <w:b/>
                      <w:bCs/>
                      <w:color w:val="000000"/>
                      <w:sz w:val="32"/>
                      <w:szCs w:val="32"/>
                      <w:lang w:val="en-US"/>
                    </w:rPr>
                  </w:rPrChange>
                </w:rPr>
                <w:t>.</w:t>
              </w:r>
              <w:r w:rsidRPr="002C7F40">
                <w:rPr>
                  <w:rPrChange w:id="8323" w:author="GONZALEZ DIAZ, BORJA" w:date="2017-10-03T16:01:00Z">
                    <w:rPr>
                      <w:rFonts w:ascii="Monaco" w:hAnsi="Monaco" w:cs="Monaco"/>
                      <w:color w:val="000000"/>
                      <w:sz w:val="32"/>
                      <w:szCs w:val="32"/>
                      <w:lang w:val="en-US"/>
                    </w:rPr>
                  </w:rPrChange>
                </w:rPr>
                <w:t>push</w:t>
              </w:r>
              <w:proofErr w:type="gramEnd"/>
              <w:r w:rsidRPr="002C7F40">
                <w:rPr>
                  <w:b/>
                  <w:bCs/>
                  <w:rPrChange w:id="8324" w:author="GONZALEZ DIAZ, BORJA" w:date="2017-10-03T16:01:00Z">
                    <w:rPr>
                      <w:rFonts w:ascii="Monaco" w:hAnsi="Monaco" w:cs="Monaco"/>
                      <w:b/>
                      <w:bCs/>
                      <w:color w:val="000000"/>
                      <w:sz w:val="32"/>
                      <w:szCs w:val="32"/>
                      <w:lang w:val="en-US"/>
                    </w:rPr>
                  </w:rPrChange>
                </w:rPr>
                <w:t>(</w:t>
              </w:r>
              <w:r w:rsidRPr="002C7F40">
                <w:rPr>
                  <w:b/>
                  <w:bCs/>
                  <w:color w:val="CE5C00"/>
                  <w:rPrChange w:id="8325" w:author="GONZALEZ DIAZ, BORJA" w:date="2017-10-03T16:01:00Z">
                    <w:rPr>
                      <w:rFonts w:ascii="Monaco" w:hAnsi="Monaco" w:cs="Monaco"/>
                      <w:b/>
                      <w:bCs/>
                      <w:color w:val="CE5C00"/>
                      <w:sz w:val="32"/>
                      <w:szCs w:val="32"/>
                      <w:lang w:val="en-US"/>
                    </w:rPr>
                  </w:rPrChange>
                </w:rPr>
                <w:t>-</w:t>
              </w:r>
              <w:r w:rsidRPr="002C7F40">
                <w:rPr>
                  <w:b/>
                  <w:bCs/>
                  <w:color w:val="0000CF"/>
                  <w:rPrChange w:id="8326" w:author="GONZALEZ DIAZ, BORJA" w:date="2017-10-03T16:01:00Z">
                    <w:rPr>
                      <w:rFonts w:ascii="Monaco" w:hAnsi="Monaco" w:cs="Monaco"/>
                      <w:b/>
                      <w:bCs/>
                      <w:color w:val="0000CF"/>
                      <w:sz w:val="32"/>
                      <w:szCs w:val="32"/>
                      <w:lang w:val="en-US"/>
                    </w:rPr>
                  </w:rPrChange>
                </w:rPr>
                <w:t>64.3</w:t>
              </w:r>
              <w:r w:rsidRPr="002C7F40">
                <w:rPr>
                  <w:b/>
                  <w:bCs/>
                  <w:rPrChange w:id="8327" w:author="GONZALEZ DIAZ, BORJA" w:date="2017-10-03T16:01:00Z">
                    <w:rPr>
                      <w:rFonts w:ascii="Monaco" w:hAnsi="Monaco" w:cs="Monaco"/>
                      <w:b/>
                      <w:bCs/>
                      <w:color w:val="000000"/>
                      <w:sz w:val="32"/>
                      <w:szCs w:val="32"/>
                      <w:lang w:val="en-US"/>
                    </w:rPr>
                  </w:rPrChange>
                </w:rPr>
                <w:t>);</w:t>
              </w:r>
            </w:ins>
          </w:p>
          <w:p w14:paraId="225FCF40" w14:textId="77777777" w:rsidR="00E066BD" w:rsidRPr="0079203F" w:rsidRDefault="00E066BD">
            <w:pPr>
              <w:rPr>
                <w:ins w:id="8328" w:author="Borja Gonzalez" w:date="2017-09-28T19:30:00Z"/>
                <w:lang w:val="es-ES"/>
                <w:rPrChange w:id="8329" w:author="Rodrigo García" w:date="2017-09-29T10:08:00Z">
                  <w:rPr>
                    <w:ins w:id="8330" w:author="Borja Gonzalez" w:date="2017-09-28T19:30:00Z"/>
                    <w:rFonts w:ascii="Monaco" w:eastAsiaTheme="majorEastAsia" w:hAnsi="Monaco" w:cs="Monaco"/>
                    <w:color w:val="243F60" w:themeColor="accent1" w:themeShade="7F"/>
                    <w:sz w:val="32"/>
                    <w:szCs w:val="32"/>
                    <w:lang w:val="en-US"/>
                  </w:rPr>
                </w:rPrChange>
              </w:rPr>
              <w:pPrChange w:id="8331" w:author="GONZALEZ DIAZ, BORJA" w:date="2017-09-29T19:26:00Z">
                <w:pPr>
                  <w:keepNext/>
                  <w:keepLines/>
                  <w:widowControl w:val="0"/>
                  <w:autoSpaceDE w:val="0"/>
                  <w:autoSpaceDN w:val="0"/>
                  <w:adjustRightInd w:val="0"/>
                  <w:spacing w:before="200"/>
                  <w:outlineLvl w:val="4"/>
                </w:pPr>
              </w:pPrChange>
            </w:pPr>
            <w:ins w:id="8332" w:author="Borja Gonzalez" w:date="2017-09-28T19:30:00Z">
              <w:r w:rsidRPr="002C7F40">
                <w:rPr>
                  <w:rPrChange w:id="8333" w:author="GONZALEZ DIAZ, BORJA" w:date="2017-10-03T16:01:00Z">
                    <w:rPr>
                      <w:rFonts w:ascii="Monaco" w:hAnsi="Monaco" w:cs="Monaco"/>
                      <w:sz w:val="32"/>
                      <w:szCs w:val="32"/>
                      <w:lang w:val="en-US"/>
                    </w:rPr>
                  </w:rPrChange>
                </w:rPr>
                <w:t xml:space="preserve">                </w:t>
              </w:r>
              <w:r w:rsidRPr="0079203F">
                <w:rPr>
                  <w:b/>
                  <w:bCs/>
                  <w:lang w:val="es-ES"/>
                  <w:rPrChange w:id="8334" w:author="Rodrigo García" w:date="2017-09-29T10:08:00Z">
                    <w:rPr>
                      <w:rFonts w:ascii="Monaco" w:hAnsi="Monaco" w:cs="Monaco"/>
                      <w:b/>
                      <w:bCs/>
                      <w:color w:val="000000"/>
                      <w:sz w:val="32"/>
                      <w:szCs w:val="32"/>
                      <w:lang w:val="en-US"/>
                    </w:rPr>
                  </w:rPrChange>
                </w:rPr>
                <w:t>}</w:t>
              </w:r>
            </w:ins>
          </w:p>
          <w:p w14:paraId="509E8D4F" w14:textId="77777777" w:rsidR="00E066BD" w:rsidRPr="0079203F" w:rsidRDefault="00E066BD">
            <w:pPr>
              <w:rPr>
                <w:ins w:id="8335" w:author="Borja Gonzalez" w:date="2017-09-28T19:30:00Z"/>
                <w:lang w:val="es-ES"/>
                <w:rPrChange w:id="8336" w:author="Rodrigo García" w:date="2017-09-29T10:08:00Z">
                  <w:rPr>
                    <w:ins w:id="8337" w:author="Borja Gonzalez" w:date="2017-09-28T19:30:00Z"/>
                    <w:rFonts w:ascii="Monaco" w:eastAsiaTheme="majorEastAsia" w:hAnsi="Monaco" w:cs="Monaco"/>
                    <w:color w:val="243F60" w:themeColor="accent1" w:themeShade="7F"/>
                    <w:sz w:val="32"/>
                    <w:szCs w:val="32"/>
                    <w:lang w:val="en-US"/>
                  </w:rPr>
                </w:rPrChange>
              </w:rPr>
              <w:pPrChange w:id="8338" w:author="GONZALEZ DIAZ, BORJA" w:date="2017-09-29T19:26:00Z">
                <w:pPr>
                  <w:keepNext/>
                  <w:keepLines/>
                  <w:widowControl w:val="0"/>
                  <w:autoSpaceDE w:val="0"/>
                  <w:autoSpaceDN w:val="0"/>
                  <w:adjustRightInd w:val="0"/>
                  <w:spacing w:before="200"/>
                  <w:outlineLvl w:val="4"/>
                </w:pPr>
              </w:pPrChange>
            </w:pPr>
            <w:ins w:id="8339" w:author="Borja Gonzalez" w:date="2017-09-28T19:30:00Z">
              <w:r w:rsidRPr="0079203F">
                <w:rPr>
                  <w:lang w:val="es-ES"/>
                  <w:rPrChange w:id="8340" w:author="Rodrigo García" w:date="2017-09-29T10:08:00Z">
                    <w:rPr>
                      <w:rFonts w:ascii="Monaco" w:hAnsi="Monaco" w:cs="Monaco"/>
                      <w:sz w:val="32"/>
                      <w:szCs w:val="32"/>
                      <w:lang w:val="en-US"/>
                    </w:rPr>
                  </w:rPrChange>
                </w:rPr>
                <w:t xml:space="preserve">            </w:t>
              </w:r>
              <w:r w:rsidRPr="0079203F">
                <w:rPr>
                  <w:b/>
                  <w:bCs/>
                  <w:lang w:val="es-ES"/>
                  <w:rPrChange w:id="8341" w:author="Rodrigo García" w:date="2017-09-29T10:08:00Z">
                    <w:rPr>
                      <w:rFonts w:ascii="Monaco" w:hAnsi="Monaco" w:cs="Monaco"/>
                      <w:b/>
                      <w:bCs/>
                      <w:color w:val="000000"/>
                      <w:sz w:val="32"/>
                      <w:szCs w:val="32"/>
                      <w:lang w:val="en-US"/>
                    </w:rPr>
                  </w:rPrChange>
                </w:rPr>
                <w:t>}</w:t>
              </w:r>
            </w:ins>
          </w:p>
          <w:p w14:paraId="6D9FFF57" w14:textId="77777777" w:rsidR="00E066BD" w:rsidRPr="0079203F" w:rsidRDefault="00E066BD">
            <w:pPr>
              <w:rPr>
                <w:ins w:id="8342" w:author="Borja Gonzalez" w:date="2017-09-28T19:30:00Z"/>
                <w:lang w:val="es-ES"/>
                <w:rPrChange w:id="8343" w:author="Rodrigo García" w:date="2017-09-29T10:08:00Z">
                  <w:rPr>
                    <w:ins w:id="8344" w:author="Borja Gonzalez" w:date="2017-09-28T19:30:00Z"/>
                    <w:rFonts w:ascii="Monaco" w:eastAsiaTheme="majorEastAsia" w:hAnsi="Monaco" w:cs="Monaco"/>
                    <w:color w:val="243F60" w:themeColor="accent1" w:themeShade="7F"/>
                    <w:sz w:val="32"/>
                    <w:szCs w:val="32"/>
                    <w:lang w:val="en-US"/>
                  </w:rPr>
                </w:rPrChange>
              </w:rPr>
              <w:pPrChange w:id="8345" w:author="GONZALEZ DIAZ, BORJA" w:date="2017-09-29T19:26:00Z">
                <w:pPr>
                  <w:keepNext/>
                  <w:keepLines/>
                  <w:widowControl w:val="0"/>
                  <w:autoSpaceDE w:val="0"/>
                  <w:autoSpaceDN w:val="0"/>
                  <w:adjustRightInd w:val="0"/>
                  <w:spacing w:before="200"/>
                  <w:outlineLvl w:val="4"/>
                </w:pPr>
              </w:pPrChange>
            </w:pPr>
            <w:ins w:id="8346" w:author="Borja Gonzalez" w:date="2017-09-28T19:30:00Z">
              <w:r w:rsidRPr="0079203F">
                <w:rPr>
                  <w:lang w:val="es-ES"/>
                  <w:rPrChange w:id="8347" w:author="Rodrigo García" w:date="2017-09-29T10:08:00Z">
                    <w:rPr>
                      <w:rFonts w:ascii="Monaco" w:hAnsi="Monaco" w:cs="Monaco"/>
                      <w:sz w:val="32"/>
                      <w:szCs w:val="32"/>
                      <w:lang w:val="en-US"/>
                    </w:rPr>
                  </w:rPrChange>
                </w:rPr>
                <w:t xml:space="preserve">            grafico_evolucion</w:t>
              </w:r>
              <w:r w:rsidRPr="0079203F">
                <w:rPr>
                  <w:b/>
                  <w:bCs/>
                  <w:lang w:val="es-ES"/>
                  <w:rPrChange w:id="8348" w:author="Rodrigo García" w:date="2017-09-29T10:08:00Z">
                    <w:rPr>
                      <w:rFonts w:ascii="Monaco" w:hAnsi="Monaco" w:cs="Monaco"/>
                      <w:b/>
                      <w:bCs/>
                      <w:color w:val="000000"/>
                      <w:sz w:val="32"/>
                      <w:szCs w:val="32"/>
                      <w:lang w:val="en-US"/>
                    </w:rPr>
                  </w:rPrChange>
                </w:rPr>
                <w:t>(</w:t>
              </w:r>
              <w:proofErr w:type="gramStart"/>
              <w:r w:rsidRPr="0079203F">
                <w:rPr>
                  <w:lang w:val="es-ES"/>
                  <w:rPrChange w:id="8349" w:author="Rodrigo García" w:date="2017-09-29T10:08:00Z">
                    <w:rPr>
                      <w:rFonts w:ascii="Monaco" w:hAnsi="Monaco" w:cs="Monaco"/>
                      <w:color w:val="000000"/>
                      <w:sz w:val="32"/>
                      <w:szCs w:val="32"/>
                      <w:lang w:val="en-US"/>
                    </w:rPr>
                  </w:rPrChange>
                </w:rPr>
                <w:t>max</w:t>
              </w:r>
              <w:r w:rsidRPr="0079203F">
                <w:rPr>
                  <w:b/>
                  <w:bCs/>
                  <w:lang w:val="es-ES"/>
                  <w:rPrChange w:id="8350" w:author="Rodrigo García" w:date="2017-09-29T10:08:00Z">
                    <w:rPr>
                      <w:rFonts w:ascii="Monaco" w:hAnsi="Monaco" w:cs="Monaco"/>
                      <w:b/>
                      <w:bCs/>
                      <w:color w:val="000000"/>
                      <w:sz w:val="32"/>
                      <w:szCs w:val="32"/>
                      <w:lang w:val="en-US"/>
                    </w:rPr>
                  </w:rPrChange>
                </w:rPr>
                <w:t>,</w:t>
              </w:r>
              <w:r w:rsidRPr="0079203F">
                <w:rPr>
                  <w:lang w:val="es-ES"/>
                  <w:rPrChange w:id="8351" w:author="Rodrigo García" w:date="2017-09-29T10:08:00Z">
                    <w:rPr>
                      <w:rFonts w:ascii="Monaco" w:hAnsi="Monaco" w:cs="Monaco"/>
                      <w:color w:val="000000"/>
                      <w:sz w:val="32"/>
                      <w:szCs w:val="32"/>
                      <w:lang w:val="en-US"/>
                    </w:rPr>
                  </w:rPrChange>
                </w:rPr>
                <w:t>min</w:t>
              </w:r>
              <w:proofErr w:type="gramEnd"/>
              <w:r w:rsidRPr="0079203F">
                <w:rPr>
                  <w:b/>
                  <w:bCs/>
                  <w:lang w:val="es-ES"/>
                  <w:rPrChange w:id="8352" w:author="Rodrigo García" w:date="2017-09-29T10:08:00Z">
                    <w:rPr>
                      <w:rFonts w:ascii="Monaco" w:hAnsi="Monaco" w:cs="Monaco"/>
                      <w:b/>
                      <w:bCs/>
                      <w:color w:val="000000"/>
                      <w:sz w:val="32"/>
                      <w:szCs w:val="32"/>
                      <w:lang w:val="en-US"/>
                    </w:rPr>
                  </w:rPrChange>
                </w:rPr>
                <w:t>,</w:t>
              </w:r>
              <w:r w:rsidRPr="0079203F">
                <w:rPr>
                  <w:lang w:val="es-ES"/>
                  <w:rPrChange w:id="8353" w:author="Rodrigo García" w:date="2017-09-29T10:08:00Z">
                    <w:rPr>
                      <w:rFonts w:ascii="Monaco" w:hAnsi="Monaco" w:cs="Monaco"/>
                      <w:color w:val="000000"/>
                      <w:sz w:val="32"/>
                      <w:szCs w:val="32"/>
                      <w:lang w:val="en-US"/>
                    </w:rPr>
                  </w:rPrChange>
                </w:rPr>
                <w:t>fecha</w:t>
              </w:r>
              <w:r w:rsidRPr="0079203F">
                <w:rPr>
                  <w:b/>
                  <w:bCs/>
                  <w:lang w:val="es-ES"/>
                  <w:rPrChange w:id="8354" w:author="Rodrigo García" w:date="2017-09-29T10:08:00Z">
                    <w:rPr>
                      <w:rFonts w:ascii="Monaco" w:hAnsi="Monaco" w:cs="Monaco"/>
                      <w:b/>
                      <w:bCs/>
                      <w:color w:val="000000"/>
                      <w:sz w:val="32"/>
                      <w:szCs w:val="32"/>
                      <w:lang w:val="en-US"/>
                    </w:rPr>
                  </w:rPrChange>
                </w:rPr>
                <w:t>,</w:t>
              </w:r>
              <w:r w:rsidRPr="0079203F">
                <w:rPr>
                  <w:color w:val="4E9A06"/>
                  <w:lang w:val="es-ES"/>
                  <w:rPrChange w:id="8355" w:author="Rodrigo García" w:date="2017-09-29T10:08:00Z">
                    <w:rPr>
                      <w:rFonts w:ascii="Monaco" w:hAnsi="Monaco" w:cs="Monaco"/>
                      <w:color w:val="4E9A06"/>
                      <w:sz w:val="32"/>
                      <w:szCs w:val="32"/>
                      <w:lang w:val="en-US"/>
                    </w:rPr>
                  </w:rPrChange>
                </w:rPr>
                <w:t>"Sagital"</w:t>
              </w:r>
              <w:r w:rsidRPr="0079203F">
                <w:rPr>
                  <w:b/>
                  <w:bCs/>
                  <w:lang w:val="es-ES"/>
                  <w:rPrChange w:id="8356" w:author="Rodrigo García" w:date="2017-09-29T10:08:00Z">
                    <w:rPr>
                      <w:rFonts w:ascii="Monaco" w:hAnsi="Monaco" w:cs="Monaco"/>
                      <w:b/>
                      <w:bCs/>
                      <w:color w:val="000000"/>
                      <w:sz w:val="32"/>
                      <w:szCs w:val="32"/>
                      <w:lang w:val="en-US"/>
                    </w:rPr>
                  </w:rPrChange>
                </w:rPr>
                <w:t>,</w:t>
              </w:r>
              <w:r w:rsidRPr="0079203F">
                <w:rPr>
                  <w:lang w:val="es-ES"/>
                  <w:rPrChange w:id="8357" w:author="Rodrigo García" w:date="2017-09-29T10:08:00Z">
                    <w:rPr>
                      <w:rFonts w:ascii="Monaco" w:hAnsi="Monaco" w:cs="Monaco"/>
                      <w:color w:val="000000"/>
                      <w:sz w:val="32"/>
                      <w:szCs w:val="32"/>
                      <w:lang w:val="en-US"/>
                    </w:rPr>
                  </w:rPrChange>
                </w:rPr>
                <w:t>max_max</w:t>
              </w:r>
              <w:r w:rsidRPr="0079203F">
                <w:rPr>
                  <w:b/>
                  <w:bCs/>
                  <w:lang w:val="es-ES"/>
                  <w:rPrChange w:id="8358" w:author="Rodrigo García" w:date="2017-09-29T10:08:00Z">
                    <w:rPr>
                      <w:rFonts w:ascii="Monaco" w:hAnsi="Monaco" w:cs="Monaco"/>
                      <w:b/>
                      <w:bCs/>
                      <w:color w:val="000000"/>
                      <w:sz w:val="32"/>
                      <w:szCs w:val="32"/>
                      <w:lang w:val="en-US"/>
                    </w:rPr>
                  </w:rPrChange>
                </w:rPr>
                <w:t>,</w:t>
              </w:r>
              <w:r w:rsidRPr="0079203F">
                <w:rPr>
                  <w:lang w:val="es-ES"/>
                  <w:rPrChange w:id="8359" w:author="Rodrigo García" w:date="2017-09-29T10:08:00Z">
                    <w:rPr>
                      <w:rFonts w:ascii="Monaco" w:hAnsi="Monaco" w:cs="Monaco"/>
                      <w:color w:val="000000"/>
                      <w:sz w:val="32"/>
                      <w:szCs w:val="32"/>
                      <w:lang w:val="en-US"/>
                    </w:rPr>
                  </w:rPrChange>
                </w:rPr>
                <w:t>max_min</w:t>
              </w:r>
              <w:r w:rsidRPr="0079203F">
                <w:rPr>
                  <w:b/>
                  <w:bCs/>
                  <w:lang w:val="es-ES"/>
                  <w:rPrChange w:id="8360" w:author="Rodrigo García" w:date="2017-09-29T10:08:00Z">
                    <w:rPr>
                      <w:rFonts w:ascii="Monaco" w:hAnsi="Monaco" w:cs="Monaco"/>
                      <w:b/>
                      <w:bCs/>
                      <w:color w:val="000000"/>
                      <w:sz w:val="32"/>
                      <w:szCs w:val="32"/>
                      <w:lang w:val="en-US"/>
                    </w:rPr>
                  </w:rPrChange>
                </w:rPr>
                <w:t>,</w:t>
              </w:r>
              <w:r w:rsidRPr="0079203F">
                <w:rPr>
                  <w:lang w:val="es-ES"/>
                  <w:rPrChange w:id="8361" w:author="Rodrigo García" w:date="2017-09-29T10:08:00Z">
                    <w:rPr>
                      <w:rFonts w:ascii="Monaco" w:hAnsi="Monaco" w:cs="Monaco"/>
                      <w:color w:val="000000"/>
                      <w:sz w:val="32"/>
                      <w:szCs w:val="32"/>
                      <w:lang w:val="en-US"/>
                    </w:rPr>
                  </w:rPrChange>
                </w:rPr>
                <w:t>min_max</w:t>
              </w:r>
              <w:r w:rsidRPr="0079203F">
                <w:rPr>
                  <w:b/>
                  <w:bCs/>
                  <w:lang w:val="es-ES"/>
                  <w:rPrChange w:id="8362" w:author="Rodrigo García" w:date="2017-09-29T10:08:00Z">
                    <w:rPr>
                      <w:rFonts w:ascii="Monaco" w:hAnsi="Monaco" w:cs="Monaco"/>
                      <w:b/>
                      <w:bCs/>
                      <w:color w:val="000000"/>
                      <w:sz w:val="32"/>
                      <w:szCs w:val="32"/>
                      <w:lang w:val="en-US"/>
                    </w:rPr>
                  </w:rPrChange>
                </w:rPr>
                <w:t>,</w:t>
              </w:r>
              <w:r w:rsidRPr="0079203F">
                <w:rPr>
                  <w:lang w:val="es-ES"/>
                  <w:rPrChange w:id="8363" w:author="Rodrigo García" w:date="2017-09-29T10:08:00Z">
                    <w:rPr>
                      <w:rFonts w:ascii="Monaco" w:hAnsi="Monaco" w:cs="Monaco"/>
                      <w:color w:val="000000"/>
                      <w:sz w:val="32"/>
                      <w:szCs w:val="32"/>
                      <w:lang w:val="en-US"/>
                    </w:rPr>
                  </w:rPrChange>
                </w:rPr>
                <w:t>min_min</w:t>
              </w:r>
              <w:r w:rsidRPr="0079203F">
                <w:rPr>
                  <w:b/>
                  <w:bCs/>
                  <w:lang w:val="es-ES"/>
                  <w:rPrChange w:id="8364" w:author="Rodrigo García" w:date="2017-09-29T10:08:00Z">
                    <w:rPr>
                      <w:rFonts w:ascii="Monaco" w:hAnsi="Monaco" w:cs="Monaco"/>
                      <w:b/>
                      <w:bCs/>
                      <w:color w:val="000000"/>
                      <w:sz w:val="32"/>
                      <w:szCs w:val="32"/>
                      <w:lang w:val="en-US"/>
                    </w:rPr>
                  </w:rPrChange>
                </w:rPr>
                <w:t>,</w:t>
              </w:r>
              <w:r w:rsidRPr="0079203F">
                <w:rPr>
                  <w:color w:val="4E9A06"/>
                  <w:lang w:val="es-ES"/>
                  <w:rPrChange w:id="8365" w:author="Rodrigo García" w:date="2017-09-29T10:08:00Z">
                    <w:rPr>
                      <w:rFonts w:ascii="Monaco" w:hAnsi="Monaco" w:cs="Monaco"/>
                      <w:color w:val="4E9A06"/>
                      <w:sz w:val="32"/>
                      <w:szCs w:val="32"/>
                      <w:lang w:val="en-US"/>
                    </w:rPr>
                  </w:rPrChange>
                </w:rPr>
                <w:t>"Flexión"</w:t>
              </w:r>
              <w:r w:rsidRPr="0079203F">
                <w:rPr>
                  <w:b/>
                  <w:bCs/>
                  <w:lang w:val="es-ES"/>
                  <w:rPrChange w:id="8366" w:author="Rodrigo García" w:date="2017-09-29T10:08:00Z">
                    <w:rPr>
                      <w:rFonts w:ascii="Monaco" w:hAnsi="Monaco" w:cs="Monaco"/>
                      <w:b/>
                      <w:bCs/>
                      <w:color w:val="000000"/>
                      <w:sz w:val="32"/>
                      <w:szCs w:val="32"/>
                      <w:lang w:val="en-US"/>
                    </w:rPr>
                  </w:rPrChange>
                </w:rPr>
                <w:t>,</w:t>
              </w:r>
              <w:r w:rsidRPr="0079203F">
                <w:rPr>
                  <w:color w:val="4E9A06"/>
                  <w:lang w:val="es-ES"/>
                  <w:rPrChange w:id="8367" w:author="Rodrigo García" w:date="2017-09-29T10:08:00Z">
                    <w:rPr>
                      <w:rFonts w:ascii="Monaco" w:hAnsi="Monaco" w:cs="Monaco"/>
                      <w:color w:val="4E9A06"/>
                      <w:sz w:val="32"/>
                      <w:szCs w:val="32"/>
                      <w:lang w:val="en-US"/>
                    </w:rPr>
                  </w:rPrChange>
                </w:rPr>
                <w:t>"Extensión"</w:t>
              </w:r>
              <w:r w:rsidRPr="0079203F">
                <w:rPr>
                  <w:b/>
                  <w:bCs/>
                  <w:lang w:val="es-ES"/>
                  <w:rPrChange w:id="8368" w:author="Rodrigo García" w:date="2017-09-29T10:08:00Z">
                    <w:rPr>
                      <w:rFonts w:ascii="Monaco" w:hAnsi="Monaco" w:cs="Monaco"/>
                      <w:b/>
                      <w:bCs/>
                      <w:color w:val="000000"/>
                      <w:sz w:val="32"/>
                      <w:szCs w:val="32"/>
                      <w:lang w:val="en-US"/>
                    </w:rPr>
                  </w:rPrChange>
                </w:rPr>
                <w:t>);</w:t>
              </w:r>
            </w:ins>
          </w:p>
          <w:p w14:paraId="2E139F2C" w14:textId="77777777" w:rsidR="00E066BD" w:rsidRPr="00E066BD" w:rsidRDefault="00E066BD">
            <w:pPr>
              <w:rPr>
                <w:ins w:id="8369" w:author="Borja Gonzalez" w:date="2017-09-28T19:30:00Z"/>
                <w:lang w:val="en-US"/>
                <w:rPrChange w:id="8370" w:author="Borja Gonzalez" w:date="2017-09-28T19:30:00Z">
                  <w:rPr>
                    <w:ins w:id="8371" w:author="Borja Gonzalez" w:date="2017-09-28T19:30:00Z"/>
                    <w:rFonts w:ascii="Monaco" w:eastAsiaTheme="majorEastAsia" w:hAnsi="Monaco" w:cs="Monaco"/>
                    <w:color w:val="243F60" w:themeColor="accent1" w:themeShade="7F"/>
                    <w:sz w:val="32"/>
                    <w:szCs w:val="32"/>
                    <w:lang w:val="en-US"/>
                  </w:rPr>
                </w:rPrChange>
              </w:rPr>
              <w:pPrChange w:id="8372" w:author="GONZALEZ DIAZ, BORJA" w:date="2017-09-29T19:26:00Z">
                <w:pPr>
                  <w:keepNext/>
                  <w:keepLines/>
                  <w:widowControl w:val="0"/>
                  <w:autoSpaceDE w:val="0"/>
                  <w:autoSpaceDN w:val="0"/>
                  <w:adjustRightInd w:val="0"/>
                  <w:spacing w:before="200"/>
                  <w:outlineLvl w:val="4"/>
                </w:pPr>
              </w:pPrChange>
            </w:pPr>
            <w:ins w:id="8373" w:author="Borja Gonzalez" w:date="2017-09-28T19:30:00Z">
              <w:r w:rsidRPr="0079203F">
                <w:rPr>
                  <w:lang w:val="es-ES"/>
                  <w:rPrChange w:id="8374" w:author="Rodrigo García" w:date="2017-09-29T10:08:00Z">
                    <w:rPr>
                      <w:rFonts w:ascii="Monaco" w:hAnsi="Monaco" w:cs="Monaco"/>
                      <w:sz w:val="32"/>
                      <w:szCs w:val="32"/>
                      <w:lang w:val="en-US"/>
                    </w:rPr>
                  </w:rPrChange>
                </w:rPr>
                <w:t xml:space="preserve">        </w:t>
              </w:r>
              <w:r w:rsidRPr="00E066BD">
                <w:rPr>
                  <w:b/>
                  <w:bCs/>
                  <w:lang w:val="en-US"/>
                  <w:rPrChange w:id="8375" w:author="Borja Gonzalez" w:date="2017-09-28T19:30:00Z">
                    <w:rPr>
                      <w:rFonts w:ascii="Monaco" w:hAnsi="Monaco" w:cs="Monaco"/>
                      <w:b/>
                      <w:bCs/>
                      <w:color w:val="000000"/>
                      <w:sz w:val="32"/>
                      <w:szCs w:val="32"/>
                      <w:lang w:val="en-US"/>
                    </w:rPr>
                  </w:rPrChange>
                </w:rPr>
                <w:t>}</w:t>
              </w:r>
            </w:ins>
          </w:p>
          <w:p w14:paraId="41CE2A7C" w14:textId="77777777" w:rsidR="00E066BD" w:rsidRPr="00E066BD" w:rsidRDefault="00E066BD">
            <w:pPr>
              <w:rPr>
                <w:ins w:id="8376" w:author="Borja Gonzalez" w:date="2017-09-28T19:30:00Z"/>
                <w:lang w:val="en-US"/>
                <w:rPrChange w:id="8377" w:author="Borja Gonzalez" w:date="2017-09-28T19:30:00Z">
                  <w:rPr>
                    <w:ins w:id="8378" w:author="Borja Gonzalez" w:date="2017-09-28T19:30:00Z"/>
                    <w:rFonts w:ascii="Monaco" w:eastAsiaTheme="majorEastAsia" w:hAnsi="Monaco" w:cs="Monaco"/>
                    <w:color w:val="243F60" w:themeColor="accent1" w:themeShade="7F"/>
                    <w:sz w:val="32"/>
                    <w:szCs w:val="32"/>
                    <w:lang w:val="en-US"/>
                  </w:rPr>
                </w:rPrChange>
              </w:rPr>
              <w:pPrChange w:id="8379" w:author="GONZALEZ DIAZ, BORJA" w:date="2017-09-29T19:26:00Z">
                <w:pPr>
                  <w:keepNext/>
                  <w:keepLines/>
                  <w:widowControl w:val="0"/>
                  <w:autoSpaceDE w:val="0"/>
                  <w:autoSpaceDN w:val="0"/>
                  <w:adjustRightInd w:val="0"/>
                  <w:spacing w:before="200"/>
                  <w:outlineLvl w:val="4"/>
                </w:pPr>
              </w:pPrChange>
            </w:pPr>
            <w:ins w:id="8380" w:author="Borja Gonzalez" w:date="2017-09-28T19:30:00Z">
              <w:r w:rsidRPr="00E066BD">
                <w:rPr>
                  <w:lang w:val="en-US"/>
                  <w:rPrChange w:id="8381"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8382" w:author="Borja Gonzalez" w:date="2017-09-28T19:30:00Z">
                    <w:rPr>
                      <w:rFonts w:ascii="Monaco" w:hAnsi="Monaco" w:cs="Monaco"/>
                      <w:b/>
                      <w:bCs/>
                      <w:color w:val="204A87"/>
                      <w:sz w:val="32"/>
                      <w:szCs w:val="32"/>
                      <w:lang w:val="en-US"/>
                    </w:rPr>
                  </w:rPrChange>
                </w:rPr>
                <w:t>else</w:t>
              </w:r>
              <w:r w:rsidRPr="00E066BD">
                <w:rPr>
                  <w:b/>
                  <w:bCs/>
                  <w:lang w:val="en-US"/>
                  <w:rPrChange w:id="8383" w:author="Borja Gonzalez" w:date="2017-09-28T19:30:00Z">
                    <w:rPr>
                      <w:rFonts w:ascii="Monaco" w:hAnsi="Monaco" w:cs="Monaco"/>
                      <w:b/>
                      <w:bCs/>
                      <w:color w:val="000000"/>
                      <w:sz w:val="32"/>
                      <w:szCs w:val="32"/>
                      <w:lang w:val="en-US"/>
                    </w:rPr>
                  </w:rPrChange>
                </w:rPr>
                <w:t>{</w:t>
              </w:r>
              <w:proofErr w:type="gramEnd"/>
            </w:ins>
          </w:p>
          <w:p w14:paraId="1D40A62C" w14:textId="77777777" w:rsidR="00E066BD" w:rsidRPr="00E066BD" w:rsidRDefault="00E066BD">
            <w:pPr>
              <w:rPr>
                <w:ins w:id="8384" w:author="Borja Gonzalez" w:date="2017-09-28T19:30:00Z"/>
                <w:lang w:val="en-US"/>
                <w:rPrChange w:id="8385" w:author="Borja Gonzalez" w:date="2017-09-28T19:30:00Z">
                  <w:rPr>
                    <w:ins w:id="8386" w:author="Borja Gonzalez" w:date="2017-09-28T19:30:00Z"/>
                    <w:rFonts w:ascii="Monaco" w:eastAsiaTheme="majorEastAsia" w:hAnsi="Monaco" w:cs="Monaco"/>
                    <w:color w:val="243F60" w:themeColor="accent1" w:themeShade="7F"/>
                    <w:sz w:val="32"/>
                    <w:szCs w:val="32"/>
                    <w:lang w:val="en-US"/>
                  </w:rPr>
                </w:rPrChange>
              </w:rPr>
              <w:pPrChange w:id="8387" w:author="GONZALEZ DIAZ, BORJA" w:date="2017-09-29T19:26:00Z">
                <w:pPr>
                  <w:keepNext/>
                  <w:keepLines/>
                  <w:widowControl w:val="0"/>
                  <w:autoSpaceDE w:val="0"/>
                  <w:autoSpaceDN w:val="0"/>
                  <w:adjustRightInd w:val="0"/>
                  <w:spacing w:before="200"/>
                  <w:outlineLvl w:val="4"/>
                </w:pPr>
              </w:pPrChange>
            </w:pPr>
            <w:ins w:id="8388" w:author="Borja Gonzalez" w:date="2017-09-28T19:30:00Z">
              <w:r w:rsidRPr="00E066BD">
                <w:rPr>
                  <w:lang w:val="en-US"/>
                  <w:rPrChange w:id="8389" w:author="Borja Gonzalez" w:date="2017-09-28T19:30:00Z">
                    <w:rPr>
                      <w:rFonts w:ascii="Monaco" w:hAnsi="Monaco" w:cs="Monaco"/>
                      <w:sz w:val="32"/>
                      <w:szCs w:val="32"/>
                      <w:lang w:val="en-US"/>
                    </w:rPr>
                  </w:rPrChange>
                </w:rPr>
                <w:t xml:space="preserve">            </w:t>
              </w:r>
              <w:r w:rsidRPr="00E066BD">
                <w:rPr>
                  <w:b/>
                  <w:bCs/>
                  <w:color w:val="204A87"/>
                  <w:lang w:val="en-US"/>
                  <w:rPrChange w:id="8390" w:author="Borja Gonzalez" w:date="2017-09-28T19:30:00Z">
                    <w:rPr>
                      <w:rFonts w:ascii="Monaco" w:hAnsi="Monaco" w:cs="Monaco"/>
                      <w:b/>
                      <w:bCs/>
                      <w:color w:val="204A87"/>
                      <w:sz w:val="32"/>
                      <w:szCs w:val="32"/>
                      <w:lang w:val="en-US"/>
                    </w:rPr>
                  </w:rPrChange>
                </w:rPr>
                <w:t>for</w:t>
              </w:r>
              <w:r w:rsidRPr="00E066BD">
                <w:rPr>
                  <w:b/>
                  <w:bCs/>
                  <w:lang w:val="en-US"/>
                  <w:rPrChange w:id="8391" w:author="Borja Gonzalez" w:date="2017-09-28T19:30:00Z">
                    <w:rPr>
                      <w:rFonts w:ascii="Monaco" w:hAnsi="Monaco" w:cs="Monaco"/>
                      <w:b/>
                      <w:bCs/>
                      <w:color w:val="000000"/>
                      <w:sz w:val="32"/>
                      <w:szCs w:val="32"/>
                      <w:lang w:val="en-US"/>
                    </w:rPr>
                  </w:rPrChange>
                </w:rPr>
                <w:t>(</w:t>
              </w:r>
              <w:r w:rsidRPr="00E066BD">
                <w:rPr>
                  <w:lang w:val="en-US"/>
                  <w:rPrChange w:id="8392" w:author="Borja Gonzalez" w:date="2017-09-28T19:30:00Z">
                    <w:rPr>
                      <w:rFonts w:ascii="Monaco" w:hAnsi="Monaco" w:cs="Monaco"/>
                      <w:color w:val="000000"/>
                      <w:sz w:val="32"/>
                      <w:szCs w:val="32"/>
                      <w:lang w:val="en-US"/>
                    </w:rPr>
                  </w:rPrChange>
                </w:rPr>
                <w:t>i</w:t>
              </w:r>
              <w:r w:rsidRPr="00E066BD">
                <w:rPr>
                  <w:b/>
                  <w:bCs/>
                  <w:color w:val="CE5C00"/>
                  <w:lang w:val="en-US"/>
                  <w:rPrChange w:id="8393" w:author="Borja Gonzalez" w:date="2017-09-28T19:30:00Z">
                    <w:rPr>
                      <w:rFonts w:ascii="Monaco" w:hAnsi="Monaco" w:cs="Monaco"/>
                      <w:b/>
                      <w:bCs/>
                      <w:color w:val="CE5C00"/>
                      <w:sz w:val="32"/>
                      <w:szCs w:val="32"/>
                      <w:lang w:val="en-US"/>
                    </w:rPr>
                  </w:rPrChange>
                </w:rPr>
                <w:t>=</w:t>
              </w:r>
              <w:proofErr w:type="gramStart"/>
              <w:r w:rsidRPr="00E066BD">
                <w:rPr>
                  <w:b/>
                  <w:bCs/>
                  <w:color w:val="0000CF"/>
                  <w:lang w:val="en-US"/>
                  <w:rPrChange w:id="8394" w:author="Borja Gonzalez" w:date="2017-09-28T19:30:00Z">
                    <w:rPr>
                      <w:rFonts w:ascii="Monaco" w:hAnsi="Monaco" w:cs="Monaco"/>
                      <w:b/>
                      <w:bCs/>
                      <w:color w:val="0000CF"/>
                      <w:sz w:val="32"/>
                      <w:szCs w:val="32"/>
                      <w:lang w:val="en-US"/>
                    </w:rPr>
                  </w:rPrChange>
                </w:rPr>
                <w:t>0</w:t>
              </w:r>
              <w:r w:rsidRPr="00E066BD">
                <w:rPr>
                  <w:b/>
                  <w:bCs/>
                  <w:lang w:val="en-US"/>
                  <w:rPrChange w:id="8395" w:author="Borja Gonzalez" w:date="2017-09-28T19:30:00Z">
                    <w:rPr>
                      <w:rFonts w:ascii="Monaco" w:hAnsi="Monaco" w:cs="Monaco"/>
                      <w:b/>
                      <w:bCs/>
                      <w:color w:val="000000"/>
                      <w:sz w:val="32"/>
                      <w:szCs w:val="32"/>
                      <w:lang w:val="en-US"/>
                    </w:rPr>
                  </w:rPrChange>
                </w:rPr>
                <w:t>;</w:t>
              </w:r>
              <w:r w:rsidRPr="00E066BD">
                <w:rPr>
                  <w:lang w:val="en-US"/>
                  <w:rPrChange w:id="8396" w:author="Borja Gonzalez" w:date="2017-09-28T19:30:00Z">
                    <w:rPr>
                      <w:rFonts w:ascii="Monaco" w:hAnsi="Monaco" w:cs="Monaco"/>
                      <w:color w:val="000000"/>
                      <w:sz w:val="32"/>
                      <w:szCs w:val="32"/>
                      <w:lang w:val="en-US"/>
                    </w:rPr>
                  </w:rPrChange>
                </w:rPr>
                <w:t>i</w:t>
              </w:r>
              <w:proofErr w:type="gramEnd"/>
              <w:r w:rsidRPr="00E066BD">
                <w:rPr>
                  <w:b/>
                  <w:bCs/>
                  <w:color w:val="CE5C00"/>
                  <w:lang w:val="en-US"/>
                  <w:rPrChange w:id="8397" w:author="Borja Gonzalez" w:date="2017-09-28T19:30:00Z">
                    <w:rPr>
                      <w:rFonts w:ascii="Monaco" w:hAnsi="Monaco" w:cs="Monaco"/>
                      <w:b/>
                      <w:bCs/>
                      <w:color w:val="CE5C00"/>
                      <w:sz w:val="32"/>
                      <w:szCs w:val="32"/>
                      <w:lang w:val="en-US"/>
                    </w:rPr>
                  </w:rPrChange>
                </w:rPr>
                <w:t>&lt;</w:t>
              </w:r>
              <w:r w:rsidRPr="00E066BD">
                <w:rPr>
                  <w:lang w:val="en-US"/>
                  <w:rPrChange w:id="8398" w:author="Borja Gonzalez" w:date="2017-09-28T19:30:00Z">
                    <w:rPr>
                      <w:rFonts w:ascii="Monaco" w:hAnsi="Monaco" w:cs="Monaco"/>
                      <w:color w:val="000000"/>
                      <w:sz w:val="32"/>
                      <w:szCs w:val="32"/>
                      <w:lang w:val="en-US"/>
                    </w:rPr>
                  </w:rPrChange>
                </w:rPr>
                <w:t>max_minimo</w:t>
              </w:r>
              <w:r w:rsidRPr="00E066BD">
                <w:rPr>
                  <w:b/>
                  <w:bCs/>
                  <w:lang w:val="en-US"/>
                  <w:rPrChange w:id="8399" w:author="Borja Gonzalez" w:date="2017-09-28T19:30:00Z">
                    <w:rPr>
                      <w:rFonts w:ascii="Monaco" w:hAnsi="Monaco" w:cs="Monaco"/>
                      <w:b/>
                      <w:bCs/>
                      <w:color w:val="000000"/>
                      <w:sz w:val="32"/>
                      <w:szCs w:val="32"/>
                      <w:lang w:val="en-US"/>
                    </w:rPr>
                  </w:rPrChange>
                </w:rPr>
                <w:t>[</w:t>
              </w:r>
              <w:r w:rsidRPr="00E066BD">
                <w:rPr>
                  <w:b/>
                  <w:bCs/>
                  <w:color w:val="0000CF"/>
                  <w:lang w:val="en-US"/>
                  <w:rPrChange w:id="8400" w:author="Borja Gonzalez" w:date="2017-09-28T19:30:00Z">
                    <w:rPr>
                      <w:rFonts w:ascii="Monaco" w:hAnsi="Monaco" w:cs="Monaco"/>
                      <w:b/>
                      <w:bCs/>
                      <w:color w:val="0000CF"/>
                      <w:sz w:val="32"/>
                      <w:szCs w:val="32"/>
                      <w:lang w:val="en-US"/>
                    </w:rPr>
                  </w:rPrChange>
                </w:rPr>
                <w:t>0</w:t>
              </w:r>
              <w:r w:rsidRPr="00E066BD">
                <w:rPr>
                  <w:b/>
                  <w:bCs/>
                  <w:lang w:val="en-US"/>
                  <w:rPrChange w:id="8401" w:author="Borja Gonzalez" w:date="2017-09-28T19:30:00Z">
                    <w:rPr>
                      <w:rFonts w:ascii="Monaco" w:hAnsi="Monaco" w:cs="Monaco"/>
                      <w:b/>
                      <w:bCs/>
                      <w:color w:val="000000"/>
                      <w:sz w:val="32"/>
                      <w:szCs w:val="32"/>
                      <w:lang w:val="en-US"/>
                    </w:rPr>
                  </w:rPrChange>
                </w:rPr>
                <w:t>].</w:t>
              </w:r>
              <w:r w:rsidRPr="00E066BD">
                <w:rPr>
                  <w:lang w:val="en-US"/>
                  <w:rPrChange w:id="8402" w:author="Borja Gonzalez" w:date="2017-09-28T19:30:00Z">
                    <w:rPr>
                      <w:rFonts w:ascii="Monaco" w:hAnsi="Monaco" w:cs="Monaco"/>
                      <w:color w:val="000000"/>
                      <w:sz w:val="32"/>
                      <w:szCs w:val="32"/>
                      <w:lang w:val="en-US"/>
                    </w:rPr>
                  </w:rPrChange>
                </w:rPr>
                <w:t>values</w:t>
              </w:r>
              <w:r w:rsidRPr="00E066BD">
                <w:rPr>
                  <w:b/>
                  <w:bCs/>
                  <w:lang w:val="en-US"/>
                  <w:rPrChange w:id="8403" w:author="Borja Gonzalez" w:date="2017-09-28T19:30:00Z">
                    <w:rPr>
                      <w:rFonts w:ascii="Monaco" w:hAnsi="Monaco" w:cs="Monaco"/>
                      <w:b/>
                      <w:bCs/>
                      <w:color w:val="000000"/>
                      <w:sz w:val="32"/>
                      <w:szCs w:val="32"/>
                      <w:lang w:val="en-US"/>
                    </w:rPr>
                  </w:rPrChange>
                </w:rPr>
                <w:t>.</w:t>
              </w:r>
              <w:r w:rsidRPr="00E066BD">
                <w:rPr>
                  <w:lang w:val="en-US"/>
                  <w:rPrChange w:id="8404" w:author="Borja Gonzalez" w:date="2017-09-28T19:30:00Z">
                    <w:rPr>
                      <w:rFonts w:ascii="Monaco" w:hAnsi="Monaco" w:cs="Monaco"/>
                      <w:color w:val="000000"/>
                      <w:sz w:val="32"/>
                      <w:szCs w:val="32"/>
                      <w:lang w:val="en-US"/>
                    </w:rPr>
                  </w:rPrChange>
                </w:rPr>
                <w:t>length</w:t>
              </w:r>
              <w:r w:rsidRPr="00E066BD">
                <w:rPr>
                  <w:b/>
                  <w:bCs/>
                  <w:lang w:val="en-US"/>
                  <w:rPrChange w:id="8405" w:author="Borja Gonzalez" w:date="2017-09-28T19:30:00Z">
                    <w:rPr>
                      <w:rFonts w:ascii="Monaco" w:hAnsi="Monaco" w:cs="Monaco"/>
                      <w:b/>
                      <w:bCs/>
                      <w:color w:val="000000"/>
                      <w:sz w:val="32"/>
                      <w:szCs w:val="32"/>
                      <w:lang w:val="en-US"/>
                    </w:rPr>
                  </w:rPrChange>
                </w:rPr>
                <w:t>;</w:t>
              </w:r>
              <w:r w:rsidRPr="00E066BD">
                <w:rPr>
                  <w:lang w:val="en-US"/>
                  <w:rPrChange w:id="8406" w:author="Borja Gonzalez" w:date="2017-09-28T19:30:00Z">
                    <w:rPr>
                      <w:rFonts w:ascii="Monaco" w:hAnsi="Monaco" w:cs="Monaco"/>
                      <w:color w:val="000000"/>
                      <w:sz w:val="32"/>
                      <w:szCs w:val="32"/>
                      <w:lang w:val="en-US"/>
                    </w:rPr>
                  </w:rPrChange>
                </w:rPr>
                <w:t>i</w:t>
              </w:r>
              <w:r w:rsidRPr="00E066BD">
                <w:rPr>
                  <w:b/>
                  <w:bCs/>
                  <w:color w:val="CE5C00"/>
                  <w:lang w:val="en-US"/>
                  <w:rPrChange w:id="8407" w:author="Borja Gonzalez" w:date="2017-09-28T19:30:00Z">
                    <w:rPr>
                      <w:rFonts w:ascii="Monaco" w:hAnsi="Monaco" w:cs="Monaco"/>
                      <w:b/>
                      <w:bCs/>
                      <w:color w:val="CE5C00"/>
                      <w:sz w:val="32"/>
                      <w:szCs w:val="32"/>
                      <w:lang w:val="en-US"/>
                    </w:rPr>
                  </w:rPrChange>
                </w:rPr>
                <w:t>++</w:t>
              </w:r>
              <w:r w:rsidRPr="00E066BD">
                <w:rPr>
                  <w:b/>
                  <w:bCs/>
                  <w:lang w:val="en-US"/>
                  <w:rPrChange w:id="8408" w:author="Borja Gonzalez" w:date="2017-09-28T19:30:00Z">
                    <w:rPr>
                      <w:rFonts w:ascii="Monaco" w:hAnsi="Monaco" w:cs="Monaco"/>
                      <w:b/>
                      <w:bCs/>
                      <w:color w:val="000000"/>
                      <w:sz w:val="32"/>
                      <w:szCs w:val="32"/>
                      <w:lang w:val="en-US"/>
                    </w:rPr>
                  </w:rPrChange>
                </w:rPr>
                <w:t>){</w:t>
              </w:r>
            </w:ins>
          </w:p>
          <w:p w14:paraId="5433B8A1" w14:textId="77777777" w:rsidR="00E066BD" w:rsidRPr="00E066BD" w:rsidRDefault="00E066BD">
            <w:pPr>
              <w:rPr>
                <w:ins w:id="8409" w:author="Borja Gonzalez" w:date="2017-09-28T19:30:00Z"/>
                <w:lang w:val="en-US"/>
                <w:rPrChange w:id="8410" w:author="Borja Gonzalez" w:date="2017-09-28T19:30:00Z">
                  <w:rPr>
                    <w:ins w:id="8411" w:author="Borja Gonzalez" w:date="2017-09-28T19:30:00Z"/>
                    <w:rFonts w:ascii="Monaco" w:eastAsiaTheme="majorEastAsia" w:hAnsi="Monaco" w:cs="Monaco"/>
                    <w:color w:val="243F60" w:themeColor="accent1" w:themeShade="7F"/>
                    <w:sz w:val="32"/>
                    <w:szCs w:val="32"/>
                    <w:lang w:val="en-US"/>
                  </w:rPr>
                </w:rPrChange>
              </w:rPr>
              <w:pPrChange w:id="8412" w:author="GONZALEZ DIAZ, BORJA" w:date="2017-09-29T19:26:00Z">
                <w:pPr>
                  <w:keepNext/>
                  <w:keepLines/>
                  <w:widowControl w:val="0"/>
                  <w:autoSpaceDE w:val="0"/>
                  <w:autoSpaceDN w:val="0"/>
                  <w:adjustRightInd w:val="0"/>
                  <w:spacing w:before="200"/>
                  <w:outlineLvl w:val="4"/>
                </w:pPr>
              </w:pPrChange>
            </w:pPr>
            <w:ins w:id="8413" w:author="Borja Gonzalez" w:date="2017-09-28T19:30:00Z">
              <w:r w:rsidRPr="00E066BD">
                <w:rPr>
                  <w:lang w:val="en-US"/>
                  <w:rPrChange w:id="8414" w:author="Borja Gonzalez" w:date="2017-09-28T19:30:00Z">
                    <w:rPr>
                      <w:rFonts w:ascii="Monaco" w:hAnsi="Monaco" w:cs="Monaco"/>
                      <w:sz w:val="32"/>
                      <w:szCs w:val="32"/>
                      <w:lang w:val="en-US"/>
                    </w:rPr>
                  </w:rPrChange>
                </w:rPr>
                <w:t xml:space="preserve">                </w:t>
              </w:r>
              <w:proofErr w:type="gramStart"/>
              <w:r w:rsidRPr="00E066BD">
                <w:rPr>
                  <w:lang w:val="en-US"/>
                  <w:rPrChange w:id="8415" w:author="Borja Gonzalez" w:date="2017-09-28T19:30:00Z">
                    <w:rPr>
                      <w:rFonts w:ascii="Monaco" w:hAnsi="Monaco" w:cs="Monaco"/>
                      <w:sz w:val="32"/>
                      <w:szCs w:val="32"/>
                      <w:lang w:val="en-US"/>
                    </w:rPr>
                  </w:rPrChange>
                </w:rPr>
                <w:t>max</w:t>
              </w:r>
              <w:r w:rsidRPr="00E066BD">
                <w:rPr>
                  <w:b/>
                  <w:bCs/>
                  <w:lang w:val="en-US"/>
                  <w:rPrChange w:id="8416" w:author="Borja Gonzalez" w:date="2017-09-28T19:30:00Z">
                    <w:rPr>
                      <w:rFonts w:ascii="Monaco" w:hAnsi="Monaco" w:cs="Monaco"/>
                      <w:b/>
                      <w:bCs/>
                      <w:color w:val="000000"/>
                      <w:sz w:val="32"/>
                      <w:szCs w:val="32"/>
                      <w:lang w:val="en-US"/>
                    </w:rPr>
                  </w:rPrChange>
                </w:rPr>
                <w:t>.</w:t>
              </w:r>
              <w:r w:rsidRPr="00E066BD">
                <w:rPr>
                  <w:lang w:val="en-US"/>
                  <w:rPrChange w:id="8417" w:author="Borja Gonzalez" w:date="2017-09-28T19:30:00Z">
                    <w:rPr>
                      <w:rFonts w:ascii="Monaco" w:hAnsi="Monaco" w:cs="Monaco"/>
                      <w:color w:val="000000"/>
                      <w:sz w:val="32"/>
                      <w:szCs w:val="32"/>
                      <w:lang w:val="en-US"/>
                    </w:rPr>
                  </w:rPrChange>
                </w:rPr>
                <w:t>push</w:t>
              </w:r>
              <w:proofErr w:type="gramEnd"/>
              <w:r w:rsidRPr="00E066BD">
                <w:rPr>
                  <w:b/>
                  <w:bCs/>
                  <w:lang w:val="en-US"/>
                  <w:rPrChange w:id="8418" w:author="Borja Gonzalez" w:date="2017-09-28T19:30:00Z">
                    <w:rPr>
                      <w:rFonts w:ascii="Monaco" w:hAnsi="Monaco" w:cs="Monaco"/>
                      <w:b/>
                      <w:bCs/>
                      <w:color w:val="000000"/>
                      <w:sz w:val="32"/>
                      <w:szCs w:val="32"/>
                      <w:lang w:val="en-US"/>
                    </w:rPr>
                  </w:rPrChange>
                </w:rPr>
                <w:t>(</w:t>
              </w:r>
              <w:r w:rsidRPr="00E066BD">
                <w:rPr>
                  <w:lang w:val="en-US"/>
                  <w:rPrChange w:id="8419" w:author="Borja Gonzalez" w:date="2017-09-28T19:30:00Z">
                    <w:rPr>
                      <w:rFonts w:ascii="Monaco" w:hAnsi="Monaco" w:cs="Monaco"/>
                      <w:color w:val="000000"/>
                      <w:sz w:val="32"/>
                      <w:szCs w:val="32"/>
                      <w:lang w:val="en-US"/>
                    </w:rPr>
                  </w:rPrChange>
                </w:rPr>
                <w:t>max_minimo</w:t>
              </w:r>
              <w:r w:rsidRPr="00E066BD">
                <w:rPr>
                  <w:b/>
                  <w:bCs/>
                  <w:lang w:val="en-US"/>
                  <w:rPrChange w:id="8420" w:author="Borja Gonzalez" w:date="2017-09-28T19:30:00Z">
                    <w:rPr>
                      <w:rFonts w:ascii="Monaco" w:hAnsi="Monaco" w:cs="Monaco"/>
                      <w:b/>
                      <w:bCs/>
                      <w:color w:val="000000"/>
                      <w:sz w:val="32"/>
                      <w:szCs w:val="32"/>
                      <w:lang w:val="en-US"/>
                    </w:rPr>
                  </w:rPrChange>
                </w:rPr>
                <w:t>[</w:t>
              </w:r>
              <w:r w:rsidRPr="00E066BD">
                <w:rPr>
                  <w:b/>
                  <w:bCs/>
                  <w:color w:val="0000CF"/>
                  <w:lang w:val="en-US"/>
                  <w:rPrChange w:id="8421" w:author="Borja Gonzalez" w:date="2017-09-28T19:30:00Z">
                    <w:rPr>
                      <w:rFonts w:ascii="Monaco" w:hAnsi="Monaco" w:cs="Monaco"/>
                      <w:b/>
                      <w:bCs/>
                      <w:color w:val="0000CF"/>
                      <w:sz w:val="32"/>
                      <w:szCs w:val="32"/>
                      <w:lang w:val="en-US"/>
                    </w:rPr>
                  </w:rPrChange>
                </w:rPr>
                <w:t>0</w:t>
              </w:r>
              <w:r w:rsidRPr="00E066BD">
                <w:rPr>
                  <w:b/>
                  <w:bCs/>
                  <w:lang w:val="en-US"/>
                  <w:rPrChange w:id="8422" w:author="Borja Gonzalez" w:date="2017-09-28T19:30:00Z">
                    <w:rPr>
                      <w:rFonts w:ascii="Monaco" w:hAnsi="Monaco" w:cs="Monaco"/>
                      <w:b/>
                      <w:bCs/>
                      <w:color w:val="000000"/>
                      <w:sz w:val="32"/>
                      <w:szCs w:val="32"/>
                      <w:lang w:val="en-US"/>
                    </w:rPr>
                  </w:rPrChange>
                </w:rPr>
                <w:t>].</w:t>
              </w:r>
              <w:r w:rsidRPr="00E066BD">
                <w:rPr>
                  <w:lang w:val="en-US"/>
                  <w:rPrChange w:id="8423" w:author="Borja Gonzalez" w:date="2017-09-28T19:30:00Z">
                    <w:rPr>
                      <w:rFonts w:ascii="Monaco" w:hAnsi="Monaco" w:cs="Monaco"/>
                      <w:color w:val="000000"/>
                      <w:sz w:val="32"/>
                      <w:szCs w:val="32"/>
                      <w:lang w:val="en-US"/>
                    </w:rPr>
                  </w:rPrChange>
                </w:rPr>
                <w:t>values</w:t>
              </w:r>
              <w:r w:rsidRPr="00E066BD">
                <w:rPr>
                  <w:b/>
                  <w:bCs/>
                  <w:lang w:val="en-US"/>
                  <w:rPrChange w:id="8424" w:author="Borja Gonzalez" w:date="2017-09-28T19:30:00Z">
                    <w:rPr>
                      <w:rFonts w:ascii="Monaco" w:hAnsi="Monaco" w:cs="Monaco"/>
                      <w:b/>
                      <w:bCs/>
                      <w:color w:val="000000"/>
                      <w:sz w:val="32"/>
                      <w:szCs w:val="32"/>
                      <w:lang w:val="en-US"/>
                    </w:rPr>
                  </w:rPrChange>
                </w:rPr>
                <w:t>[</w:t>
              </w:r>
              <w:r w:rsidRPr="00E066BD">
                <w:rPr>
                  <w:lang w:val="en-US"/>
                  <w:rPrChange w:id="8425" w:author="Borja Gonzalez" w:date="2017-09-28T19:30:00Z">
                    <w:rPr>
                      <w:rFonts w:ascii="Monaco" w:hAnsi="Monaco" w:cs="Monaco"/>
                      <w:color w:val="000000"/>
                      <w:sz w:val="32"/>
                      <w:szCs w:val="32"/>
                      <w:lang w:val="en-US"/>
                    </w:rPr>
                  </w:rPrChange>
                </w:rPr>
                <w:t>i</w:t>
              </w:r>
              <w:r w:rsidRPr="00E066BD">
                <w:rPr>
                  <w:b/>
                  <w:bCs/>
                  <w:lang w:val="en-US"/>
                  <w:rPrChange w:id="8426" w:author="Borja Gonzalez" w:date="2017-09-28T19:30:00Z">
                    <w:rPr>
                      <w:rFonts w:ascii="Monaco" w:hAnsi="Monaco" w:cs="Monaco"/>
                      <w:b/>
                      <w:bCs/>
                      <w:color w:val="000000"/>
                      <w:sz w:val="32"/>
                      <w:szCs w:val="32"/>
                      <w:lang w:val="en-US"/>
                    </w:rPr>
                  </w:rPrChange>
                </w:rPr>
                <w:t>][</w:t>
              </w:r>
              <w:r w:rsidRPr="00E066BD">
                <w:rPr>
                  <w:b/>
                  <w:bCs/>
                  <w:color w:val="0000CF"/>
                  <w:lang w:val="en-US"/>
                  <w:rPrChange w:id="8427" w:author="Borja Gonzalez" w:date="2017-09-28T19:30:00Z">
                    <w:rPr>
                      <w:rFonts w:ascii="Monaco" w:hAnsi="Monaco" w:cs="Monaco"/>
                      <w:b/>
                      <w:bCs/>
                      <w:color w:val="0000CF"/>
                      <w:sz w:val="32"/>
                      <w:szCs w:val="32"/>
                      <w:lang w:val="en-US"/>
                    </w:rPr>
                  </w:rPrChange>
                </w:rPr>
                <w:t>4</w:t>
              </w:r>
              <w:r w:rsidRPr="00E066BD">
                <w:rPr>
                  <w:b/>
                  <w:bCs/>
                  <w:lang w:val="en-US"/>
                  <w:rPrChange w:id="8428" w:author="Borja Gonzalez" w:date="2017-09-28T19:30:00Z">
                    <w:rPr>
                      <w:rFonts w:ascii="Monaco" w:hAnsi="Monaco" w:cs="Monaco"/>
                      <w:b/>
                      <w:bCs/>
                      <w:color w:val="000000"/>
                      <w:sz w:val="32"/>
                      <w:szCs w:val="32"/>
                      <w:lang w:val="en-US"/>
                    </w:rPr>
                  </w:rPrChange>
                </w:rPr>
                <w:t>]);</w:t>
              </w:r>
            </w:ins>
          </w:p>
          <w:p w14:paraId="5F3EDFBD" w14:textId="77777777" w:rsidR="00E066BD" w:rsidRPr="00E066BD" w:rsidRDefault="00E066BD">
            <w:pPr>
              <w:rPr>
                <w:ins w:id="8429" w:author="Borja Gonzalez" w:date="2017-09-28T19:30:00Z"/>
                <w:lang w:val="en-US"/>
                <w:rPrChange w:id="8430" w:author="Borja Gonzalez" w:date="2017-09-28T19:30:00Z">
                  <w:rPr>
                    <w:ins w:id="8431" w:author="Borja Gonzalez" w:date="2017-09-28T19:30:00Z"/>
                    <w:rFonts w:ascii="Monaco" w:eastAsiaTheme="majorEastAsia" w:hAnsi="Monaco" w:cs="Monaco"/>
                    <w:color w:val="243F60" w:themeColor="accent1" w:themeShade="7F"/>
                    <w:sz w:val="32"/>
                    <w:szCs w:val="32"/>
                    <w:lang w:val="en-US"/>
                  </w:rPr>
                </w:rPrChange>
              </w:rPr>
              <w:pPrChange w:id="8432" w:author="GONZALEZ DIAZ, BORJA" w:date="2017-09-29T19:26:00Z">
                <w:pPr>
                  <w:keepNext/>
                  <w:keepLines/>
                  <w:widowControl w:val="0"/>
                  <w:autoSpaceDE w:val="0"/>
                  <w:autoSpaceDN w:val="0"/>
                  <w:adjustRightInd w:val="0"/>
                  <w:spacing w:before="200"/>
                  <w:outlineLvl w:val="4"/>
                </w:pPr>
              </w:pPrChange>
            </w:pPr>
            <w:ins w:id="8433" w:author="Borja Gonzalez" w:date="2017-09-28T19:30:00Z">
              <w:r w:rsidRPr="00E066BD">
                <w:rPr>
                  <w:lang w:val="en-US"/>
                  <w:rPrChange w:id="8434" w:author="Borja Gonzalez" w:date="2017-09-28T19:30:00Z">
                    <w:rPr>
                      <w:rFonts w:ascii="Monaco" w:hAnsi="Monaco" w:cs="Monaco"/>
                      <w:sz w:val="32"/>
                      <w:szCs w:val="32"/>
                      <w:lang w:val="en-US"/>
                    </w:rPr>
                  </w:rPrChange>
                </w:rPr>
                <w:t xml:space="preserve">                </w:t>
              </w:r>
              <w:proofErr w:type="gramStart"/>
              <w:r w:rsidRPr="00E066BD">
                <w:rPr>
                  <w:lang w:val="en-US"/>
                  <w:rPrChange w:id="8435" w:author="Borja Gonzalez" w:date="2017-09-28T19:30:00Z">
                    <w:rPr>
                      <w:rFonts w:ascii="Monaco" w:hAnsi="Monaco" w:cs="Monaco"/>
                      <w:sz w:val="32"/>
                      <w:szCs w:val="32"/>
                      <w:lang w:val="en-US"/>
                    </w:rPr>
                  </w:rPrChange>
                </w:rPr>
                <w:t>min</w:t>
              </w:r>
              <w:r w:rsidRPr="00E066BD">
                <w:rPr>
                  <w:b/>
                  <w:bCs/>
                  <w:lang w:val="en-US"/>
                  <w:rPrChange w:id="8436" w:author="Borja Gonzalez" w:date="2017-09-28T19:30:00Z">
                    <w:rPr>
                      <w:rFonts w:ascii="Monaco" w:hAnsi="Monaco" w:cs="Monaco"/>
                      <w:b/>
                      <w:bCs/>
                      <w:color w:val="000000"/>
                      <w:sz w:val="32"/>
                      <w:szCs w:val="32"/>
                      <w:lang w:val="en-US"/>
                    </w:rPr>
                  </w:rPrChange>
                </w:rPr>
                <w:t>.</w:t>
              </w:r>
              <w:r w:rsidRPr="00E066BD">
                <w:rPr>
                  <w:lang w:val="en-US"/>
                  <w:rPrChange w:id="8437" w:author="Borja Gonzalez" w:date="2017-09-28T19:30:00Z">
                    <w:rPr>
                      <w:rFonts w:ascii="Monaco" w:hAnsi="Monaco" w:cs="Monaco"/>
                      <w:color w:val="000000"/>
                      <w:sz w:val="32"/>
                      <w:szCs w:val="32"/>
                      <w:lang w:val="en-US"/>
                    </w:rPr>
                  </w:rPrChange>
                </w:rPr>
                <w:t>push</w:t>
              </w:r>
              <w:proofErr w:type="gramEnd"/>
              <w:r w:rsidRPr="00E066BD">
                <w:rPr>
                  <w:b/>
                  <w:bCs/>
                  <w:lang w:val="en-US"/>
                  <w:rPrChange w:id="8438" w:author="Borja Gonzalez" w:date="2017-09-28T19:30:00Z">
                    <w:rPr>
                      <w:rFonts w:ascii="Monaco" w:hAnsi="Monaco" w:cs="Monaco"/>
                      <w:b/>
                      <w:bCs/>
                      <w:color w:val="000000"/>
                      <w:sz w:val="32"/>
                      <w:szCs w:val="32"/>
                      <w:lang w:val="en-US"/>
                    </w:rPr>
                  </w:rPrChange>
                </w:rPr>
                <w:t>(</w:t>
              </w:r>
              <w:r w:rsidRPr="00E066BD">
                <w:rPr>
                  <w:lang w:val="en-US"/>
                  <w:rPrChange w:id="8439" w:author="Borja Gonzalez" w:date="2017-09-28T19:30:00Z">
                    <w:rPr>
                      <w:rFonts w:ascii="Monaco" w:hAnsi="Monaco" w:cs="Monaco"/>
                      <w:color w:val="000000"/>
                      <w:sz w:val="32"/>
                      <w:szCs w:val="32"/>
                      <w:lang w:val="en-US"/>
                    </w:rPr>
                  </w:rPrChange>
                </w:rPr>
                <w:t>max_minimo</w:t>
              </w:r>
              <w:r w:rsidRPr="00E066BD">
                <w:rPr>
                  <w:b/>
                  <w:bCs/>
                  <w:lang w:val="en-US"/>
                  <w:rPrChange w:id="8440" w:author="Borja Gonzalez" w:date="2017-09-28T19:30:00Z">
                    <w:rPr>
                      <w:rFonts w:ascii="Monaco" w:hAnsi="Monaco" w:cs="Monaco"/>
                      <w:b/>
                      <w:bCs/>
                      <w:color w:val="000000"/>
                      <w:sz w:val="32"/>
                      <w:szCs w:val="32"/>
                      <w:lang w:val="en-US"/>
                    </w:rPr>
                  </w:rPrChange>
                </w:rPr>
                <w:t>[</w:t>
              </w:r>
              <w:r w:rsidRPr="00E066BD">
                <w:rPr>
                  <w:b/>
                  <w:bCs/>
                  <w:color w:val="0000CF"/>
                  <w:lang w:val="en-US"/>
                  <w:rPrChange w:id="8441" w:author="Borja Gonzalez" w:date="2017-09-28T19:30:00Z">
                    <w:rPr>
                      <w:rFonts w:ascii="Monaco" w:hAnsi="Monaco" w:cs="Monaco"/>
                      <w:b/>
                      <w:bCs/>
                      <w:color w:val="0000CF"/>
                      <w:sz w:val="32"/>
                      <w:szCs w:val="32"/>
                      <w:lang w:val="en-US"/>
                    </w:rPr>
                  </w:rPrChange>
                </w:rPr>
                <w:t>0</w:t>
              </w:r>
              <w:r w:rsidRPr="00E066BD">
                <w:rPr>
                  <w:b/>
                  <w:bCs/>
                  <w:lang w:val="en-US"/>
                  <w:rPrChange w:id="8442" w:author="Borja Gonzalez" w:date="2017-09-28T19:30:00Z">
                    <w:rPr>
                      <w:rFonts w:ascii="Monaco" w:hAnsi="Monaco" w:cs="Monaco"/>
                      <w:b/>
                      <w:bCs/>
                      <w:color w:val="000000"/>
                      <w:sz w:val="32"/>
                      <w:szCs w:val="32"/>
                      <w:lang w:val="en-US"/>
                    </w:rPr>
                  </w:rPrChange>
                </w:rPr>
                <w:t>].</w:t>
              </w:r>
              <w:r w:rsidRPr="00E066BD">
                <w:rPr>
                  <w:lang w:val="en-US"/>
                  <w:rPrChange w:id="8443" w:author="Borja Gonzalez" w:date="2017-09-28T19:30:00Z">
                    <w:rPr>
                      <w:rFonts w:ascii="Monaco" w:hAnsi="Monaco" w:cs="Monaco"/>
                      <w:color w:val="000000"/>
                      <w:sz w:val="32"/>
                      <w:szCs w:val="32"/>
                      <w:lang w:val="en-US"/>
                    </w:rPr>
                  </w:rPrChange>
                </w:rPr>
                <w:t>values</w:t>
              </w:r>
              <w:r w:rsidRPr="00E066BD">
                <w:rPr>
                  <w:b/>
                  <w:bCs/>
                  <w:lang w:val="en-US"/>
                  <w:rPrChange w:id="8444" w:author="Borja Gonzalez" w:date="2017-09-28T19:30:00Z">
                    <w:rPr>
                      <w:rFonts w:ascii="Monaco" w:hAnsi="Monaco" w:cs="Monaco"/>
                      <w:b/>
                      <w:bCs/>
                      <w:color w:val="000000"/>
                      <w:sz w:val="32"/>
                      <w:szCs w:val="32"/>
                      <w:lang w:val="en-US"/>
                    </w:rPr>
                  </w:rPrChange>
                </w:rPr>
                <w:t>[</w:t>
              </w:r>
              <w:r w:rsidRPr="00E066BD">
                <w:rPr>
                  <w:lang w:val="en-US"/>
                  <w:rPrChange w:id="8445" w:author="Borja Gonzalez" w:date="2017-09-28T19:30:00Z">
                    <w:rPr>
                      <w:rFonts w:ascii="Monaco" w:hAnsi="Monaco" w:cs="Monaco"/>
                      <w:color w:val="000000"/>
                      <w:sz w:val="32"/>
                      <w:szCs w:val="32"/>
                      <w:lang w:val="en-US"/>
                    </w:rPr>
                  </w:rPrChange>
                </w:rPr>
                <w:t>i</w:t>
              </w:r>
              <w:r w:rsidRPr="00E066BD">
                <w:rPr>
                  <w:b/>
                  <w:bCs/>
                  <w:lang w:val="en-US"/>
                  <w:rPrChange w:id="8446" w:author="Borja Gonzalez" w:date="2017-09-28T19:30:00Z">
                    <w:rPr>
                      <w:rFonts w:ascii="Monaco" w:hAnsi="Monaco" w:cs="Monaco"/>
                      <w:b/>
                      <w:bCs/>
                      <w:color w:val="000000"/>
                      <w:sz w:val="32"/>
                      <w:szCs w:val="32"/>
                      <w:lang w:val="en-US"/>
                    </w:rPr>
                  </w:rPrChange>
                </w:rPr>
                <w:t>][</w:t>
              </w:r>
              <w:r w:rsidRPr="00E066BD">
                <w:rPr>
                  <w:b/>
                  <w:bCs/>
                  <w:color w:val="0000CF"/>
                  <w:lang w:val="en-US"/>
                  <w:rPrChange w:id="8447" w:author="Borja Gonzalez" w:date="2017-09-28T19:30:00Z">
                    <w:rPr>
                      <w:rFonts w:ascii="Monaco" w:hAnsi="Monaco" w:cs="Monaco"/>
                      <w:b/>
                      <w:bCs/>
                      <w:color w:val="0000CF"/>
                      <w:sz w:val="32"/>
                      <w:szCs w:val="32"/>
                      <w:lang w:val="en-US"/>
                    </w:rPr>
                  </w:rPrChange>
                </w:rPr>
                <w:t>5</w:t>
              </w:r>
              <w:r w:rsidRPr="00E066BD">
                <w:rPr>
                  <w:b/>
                  <w:bCs/>
                  <w:lang w:val="en-US"/>
                  <w:rPrChange w:id="8448" w:author="Borja Gonzalez" w:date="2017-09-28T19:30:00Z">
                    <w:rPr>
                      <w:rFonts w:ascii="Monaco" w:hAnsi="Monaco" w:cs="Monaco"/>
                      <w:b/>
                      <w:bCs/>
                      <w:color w:val="000000"/>
                      <w:sz w:val="32"/>
                      <w:szCs w:val="32"/>
                      <w:lang w:val="en-US"/>
                    </w:rPr>
                  </w:rPrChange>
                </w:rPr>
                <w:t>]);</w:t>
              </w:r>
            </w:ins>
          </w:p>
          <w:p w14:paraId="0A1A3B0B" w14:textId="77777777" w:rsidR="00E066BD" w:rsidRPr="00E066BD" w:rsidRDefault="00E066BD">
            <w:pPr>
              <w:rPr>
                <w:ins w:id="8449" w:author="Borja Gonzalez" w:date="2017-09-28T19:30:00Z"/>
                <w:lang w:val="en-US"/>
                <w:rPrChange w:id="8450" w:author="Borja Gonzalez" w:date="2017-09-28T19:30:00Z">
                  <w:rPr>
                    <w:ins w:id="8451" w:author="Borja Gonzalez" w:date="2017-09-28T19:30:00Z"/>
                    <w:rFonts w:ascii="Monaco" w:eastAsiaTheme="majorEastAsia" w:hAnsi="Monaco" w:cs="Monaco"/>
                    <w:color w:val="243F60" w:themeColor="accent1" w:themeShade="7F"/>
                    <w:sz w:val="32"/>
                    <w:szCs w:val="32"/>
                    <w:lang w:val="en-US"/>
                  </w:rPr>
                </w:rPrChange>
              </w:rPr>
              <w:pPrChange w:id="8452" w:author="GONZALEZ DIAZ, BORJA" w:date="2017-09-29T19:26:00Z">
                <w:pPr>
                  <w:keepNext/>
                  <w:keepLines/>
                  <w:widowControl w:val="0"/>
                  <w:autoSpaceDE w:val="0"/>
                  <w:autoSpaceDN w:val="0"/>
                  <w:adjustRightInd w:val="0"/>
                  <w:spacing w:before="200"/>
                  <w:outlineLvl w:val="4"/>
                </w:pPr>
              </w:pPrChange>
            </w:pPr>
            <w:ins w:id="8453" w:author="Borja Gonzalez" w:date="2017-09-28T19:30:00Z">
              <w:r w:rsidRPr="00E066BD">
                <w:rPr>
                  <w:lang w:val="en-US"/>
                  <w:rPrChange w:id="8454" w:author="Borja Gonzalez" w:date="2017-09-28T19:30:00Z">
                    <w:rPr>
                      <w:rFonts w:ascii="Monaco" w:hAnsi="Monaco" w:cs="Monaco"/>
                      <w:sz w:val="32"/>
                      <w:szCs w:val="32"/>
                      <w:lang w:val="en-US"/>
                    </w:rPr>
                  </w:rPrChange>
                </w:rPr>
                <w:t xml:space="preserve">                </w:t>
              </w:r>
              <w:proofErr w:type="gramStart"/>
              <w:r w:rsidRPr="00E066BD">
                <w:rPr>
                  <w:lang w:val="en-US"/>
                  <w:rPrChange w:id="8455" w:author="Borja Gonzalez" w:date="2017-09-28T19:30:00Z">
                    <w:rPr>
                      <w:rFonts w:ascii="Monaco" w:hAnsi="Monaco" w:cs="Monaco"/>
                      <w:sz w:val="32"/>
                      <w:szCs w:val="32"/>
                      <w:lang w:val="en-US"/>
                    </w:rPr>
                  </w:rPrChange>
                </w:rPr>
                <w:t>fecha</w:t>
              </w:r>
              <w:r w:rsidRPr="00E066BD">
                <w:rPr>
                  <w:b/>
                  <w:bCs/>
                  <w:lang w:val="en-US"/>
                  <w:rPrChange w:id="8456" w:author="Borja Gonzalez" w:date="2017-09-28T19:30:00Z">
                    <w:rPr>
                      <w:rFonts w:ascii="Monaco" w:hAnsi="Monaco" w:cs="Monaco"/>
                      <w:b/>
                      <w:bCs/>
                      <w:color w:val="000000"/>
                      <w:sz w:val="32"/>
                      <w:szCs w:val="32"/>
                      <w:lang w:val="en-US"/>
                    </w:rPr>
                  </w:rPrChange>
                </w:rPr>
                <w:t>.</w:t>
              </w:r>
              <w:r w:rsidRPr="00E066BD">
                <w:rPr>
                  <w:lang w:val="en-US"/>
                  <w:rPrChange w:id="8457" w:author="Borja Gonzalez" w:date="2017-09-28T19:30:00Z">
                    <w:rPr>
                      <w:rFonts w:ascii="Monaco" w:hAnsi="Monaco" w:cs="Monaco"/>
                      <w:color w:val="000000"/>
                      <w:sz w:val="32"/>
                      <w:szCs w:val="32"/>
                      <w:lang w:val="en-US"/>
                    </w:rPr>
                  </w:rPrChange>
                </w:rPr>
                <w:t>push</w:t>
              </w:r>
              <w:proofErr w:type="gramEnd"/>
              <w:r w:rsidRPr="00E066BD">
                <w:rPr>
                  <w:b/>
                  <w:bCs/>
                  <w:lang w:val="en-US"/>
                  <w:rPrChange w:id="8458" w:author="Borja Gonzalez" w:date="2017-09-28T19:30:00Z">
                    <w:rPr>
                      <w:rFonts w:ascii="Monaco" w:hAnsi="Monaco" w:cs="Monaco"/>
                      <w:b/>
                      <w:bCs/>
                      <w:color w:val="000000"/>
                      <w:sz w:val="32"/>
                      <w:szCs w:val="32"/>
                      <w:lang w:val="en-US"/>
                    </w:rPr>
                  </w:rPrChange>
                </w:rPr>
                <w:t>(</w:t>
              </w:r>
              <w:r w:rsidRPr="00E066BD">
                <w:rPr>
                  <w:lang w:val="en-US"/>
                  <w:rPrChange w:id="8459" w:author="Borja Gonzalez" w:date="2017-09-28T19:30:00Z">
                    <w:rPr>
                      <w:rFonts w:ascii="Monaco" w:hAnsi="Monaco" w:cs="Monaco"/>
                      <w:color w:val="000000"/>
                      <w:sz w:val="32"/>
                      <w:szCs w:val="32"/>
                      <w:lang w:val="en-US"/>
                    </w:rPr>
                  </w:rPrChange>
                </w:rPr>
                <w:t>max_minimo</w:t>
              </w:r>
              <w:r w:rsidRPr="00E066BD">
                <w:rPr>
                  <w:b/>
                  <w:bCs/>
                  <w:lang w:val="en-US"/>
                  <w:rPrChange w:id="8460" w:author="Borja Gonzalez" w:date="2017-09-28T19:30:00Z">
                    <w:rPr>
                      <w:rFonts w:ascii="Monaco" w:hAnsi="Monaco" w:cs="Monaco"/>
                      <w:b/>
                      <w:bCs/>
                      <w:color w:val="000000"/>
                      <w:sz w:val="32"/>
                      <w:szCs w:val="32"/>
                      <w:lang w:val="en-US"/>
                    </w:rPr>
                  </w:rPrChange>
                </w:rPr>
                <w:t>[</w:t>
              </w:r>
              <w:r w:rsidRPr="00E066BD">
                <w:rPr>
                  <w:b/>
                  <w:bCs/>
                  <w:color w:val="0000CF"/>
                  <w:lang w:val="en-US"/>
                  <w:rPrChange w:id="8461" w:author="Borja Gonzalez" w:date="2017-09-28T19:30:00Z">
                    <w:rPr>
                      <w:rFonts w:ascii="Monaco" w:hAnsi="Monaco" w:cs="Monaco"/>
                      <w:b/>
                      <w:bCs/>
                      <w:color w:val="0000CF"/>
                      <w:sz w:val="32"/>
                      <w:szCs w:val="32"/>
                      <w:lang w:val="en-US"/>
                    </w:rPr>
                  </w:rPrChange>
                </w:rPr>
                <w:t>0</w:t>
              </w:r>
              <w:r w:rsidRPr="00E066BD">
                <w:rPr>
                  <w:b/>
                  <w:bCs/>
                  <w:lang w:val="en-US"/>
                  <w:rPrChange w:id="8462" w:author="Borja Gonzalez" w:date="2017-09-28T19:30:00Z">
                    <w:rPr>
                      <w:rFonts w:ascii="Monaco" w:hAnsi="Monaco" w:cs="Monaco"/>
                      <w:b/>
                      <w:bCs/>
                      <w:color w:val="000000"/>
                      <w:sz w:val="32"/>
                      <w:szCs w:val="32"/>
                      <w:lang w:val="en-US"/>
                    </w:rPr>
                  </w:rPrChange>
                </w:rPr>
                <w:t>].</w:t>
              </w:r>
              <w:r w:rsidRPr="00E066BD">
                <w:rPr>
                  <w:lang w:val="en-US"/>
                  <w:rPrChange w:id="8463" w:author="Borja Gonzalez" w:date="2017-09-28T19:30:00Z">
                    <w:rPr>
                      <w:rFonts w:ascii="Monaco" w:hAnsi="Monaco" w:cs="Monaco"/>
                      <w:color w:val="000000"/>
                      <w:sz w:val="32"/>
                      <w:szCs w:val="32"/>
                      <w:lang w:val="en-US"/>
                    </w:rPr>
                  </w:rPrChange>
                </w:rPr>
                <w:t>values</w:t>
              </w:r>
              <w:r w:rsidRPr="00E066BD">
                <w:rPr>
                  <w:b/>
                  <w:bCs/>
                  <w:lang w:val="en-US"/>
                  <w:rPrChange w:id="8464" w:author="Borja Gonzalez" w:date="2017-09-28T19:30:00Z">
                    <w:rPr>
                      <w:rFonts w:ascii="Monaco" w:hAnsi="Monaco" w:cs="Monaco"/>
                      <w:b/>
                      <w:bCs/>
                      <w:color w:val="000000"/>
                      <w:sz w:val="32"/>
                      <w:szCs w:val="32"/>
                      <w:lang w:val="en-US"/>
                    </w:rPr>
                  </w:rPrChange>
                </w:rPr>
                <w:t>[</w:t>
              </w:r>
              <w:r w:rsidRPr="00E066BD">
                <w:rPr>
                  <w:lang w:val="en-US"/>
                  <w:rPrChange w:id="8465" w:author="Borja Gonzalez" w:date="2017-09-28T19:30:00Z">
                    <w:rPr>
                      <w:rFonts w:ascii="Monaco" w:hAnsi="Monaco" w:cs="Monaco"/>
                      <w:color w:val="000000"/>
                      <w:sz w:val="32"/>
                      <w:szCs w:val="32"/>
                      <w:lang w:val="en-US"/>
                    </w:rPr>
                  </w:rPrChange>
                </w:rPr>
                <w:t>i</w:t>
              </w:r>
              <w:r w:rsidRPr="00E066BD">
                <w:rPr>
                  <w:b/>
                  <w:bCs/>
                  <w:lang w:val="en-US"/>
                  <w:rPrChange w:id="8466" w:author="Borja Gonzalez" w:date="2017-09-28T19:30:00Z">
                    <w:rPr>
                      <w:rFonts w:ascii="Monaco" w:hAnsi="Monaco" w:cs="Monaco"/>
                      <w:b/>
                      <w:bCs/>
                      <w:color w:val="000000"/>
                      <w:sz w:val="32"/>
                      <w:szCs w:val="32"/>
                      <w:lang w:val="en-US"/>
                    </w:rPr>
                  </w:rPrChange>
                </w:rPr>
                <w:t>][</w:t>
              </w:r>
              <w:r w:rsidRPr="00E066BD">
                <w:rPr>
                  <w:b/>
                  <w:bCs/>
                  <w:color w:val="0000CF"/>
                  <w:lang w:val="en-US"/>
                  <w:rPrChange w:id="8467" w:author="Borja Gonzalez" w:date="2017-09-28T19:30:00Z">
                    <w:rPr>
                      <w:rFonts w:ascii="Monaco" w:hAnsi="Monaco" w:cs="Monaco"/>
                      <w:b/>
                      <w:bCs/>
                      <w:color w:val="0000CF"/>
                      <w:sz w:val="32"/>
                      <w:szCs w:val="32"/>
                      <w:lang w:val="en-US"/>
                    </w:rPr>
                  </w:rPrChange>
                </w:rPr>
                <w:t>6</w:t>
              </w:r>
              <w:r w:rsidRPr="00E066BD">
                <w:rPr>
                  <w:b/>
                  <w:bCs/>
                  <w:lang w:val="en-US"/>
                  <w:rPrChange w:id="8468" w:author="Borja Gonzalez" w:date="2017-09-28T19:30:00Z">
                    <w:rPr>
                      <w:rFonts w:ascii="Monaco" w:hAnsi="Monaco" w:cs="Monaco"/>
                      <w:b/>
                      <w:bCs/>
                      <w:color w:val="000000"/>
                      <w:sz w:val="32"/>
                      <w:szCs w:val="32"/>
                      <w:lang w:val="en-US"/>
                    </w:rPr>
                  </w:rPrChange>
                </w:rPr>
                <w:t>])</w:t>
              </w:r>
            </w:ins>
          </w:p>
          <w:p w14:paraId="2B57BF42" w14:textId="77777777" w:rsidR="00E066BD" w:rsidRPr="00E066BD" w:rsidRDefault="00E066BD">
            <w:pPr>
              <w:rPr>
                <w:ins w:id="8469" w:author="Borja Gonzalez" w:date="2017-09-28T19:30:00Z"/>
                <w:lang w:val="en-US"/>
                <w:rPrChange w:id="8470" w:author="Borja Gonzalez" w:date="2017-09-28T19:30:00Z">
                  <w:rPr>
                    <w:ins w:id="8471" w:author="Borja Gonzalez" w:date="2017-09-28T19:30:00Z"/>
                    <w:rFonts w:ascii="Monaco" w:eastAsiaTheme="majorEastAsia" w:hAnsi="Monaco" w:cs="Monaco"/>
                    <w:color w:val="243F60" w:themeColor="accent1" w:themeShade="7F"/>
                    <w:sz w:val="32"/>
                    <w:szCs w:val="32"/>
                    <w:lang w:val="en-US"/>
                  </w:rPr>
                </w:rPrChange>
              </w:rPr>
              <w:pPrChange w:id="8472" w:author="GONZALEZ DIAZ, BORJA" w:date="2017-09-29T19:26:00Z">
                <w:pPr>
                  <w:keepNext/>
                  <w:keepLines/>
                  <w:widowControl w:val="0"/>
                  <w:autoSpaceDE w:val="0"/>
                  <w:autoSpaceDN w:val="0"/>
                  <w:adjustRightInd w:val="0"/>
                  <w:spacing w:before="200"/>
                  <w:outlineLvl w:val="4"/>
                </w:pPr>
              </w:pPrChange>
            </w:pPr>
            <w:ins w:id="8473" w:author="Borja Gonzalez" w:date="2017-09-28T19:30:00Z">
              <w:r w:rsidRPr="00E066BD">
                <w:rPr>
                  <w:lang w:val="en-US"/>
                  <w:rPrChange w:id="8474" w:author="Borja Gonzalez" w:date="2017-09-28T19:30:00Z">
                    <w:rPr>
                      <w:rFonts w:ascii="Monaco" w:hAnsi="Monaco" w:cs="Monaco"/>
                      <w:sz w:val="32"/>
                      <w:szCs w:val="32"/>
                      <w:lang w:val="en-US"/>
                    </w:rPr>
                  </w:rPrChange>
                </w:rPr>
                <w:t xml:space="preserve">                </w:t>
              </w:r>
              <w:r w:rsidRPr="00E066BD">
                <w:rPr>
                  <w:b/>
                  <w:bCs/>
                  <w:color w:val="204A87"/>
                  <w:lang w:val="en-US"/>
                  <w:rPrChange w:id="8475" w:author="Borja Gonzalez" w:date="2017-09-28T19:30:00Z">
                    <w:rPr>
                      <w:rFonts w:ascii="Monaco" w:hAnsi="Monaco" w:cs="Monaco"/>
                      <w:b/>
                      <w:bCs/>
                      <w:color w:val="204A87"/>
                      <w:sz w:val="32"/>
                      <w:szCs w:val="32"/>
                      <w:lang w:val="en-US"/>
                    </w:rPr>
                  </w:rPrChange>
                </w:rPr>
                <w:t>if</w:t>
              </w:r>
              <w:r w:rsidRPr="00E066BD">
                <w:rPr>
                  <w:lang w:val="en-US"/>
                  <w:rPrChange w:id="8476" w:author="Borja Gonzalez" w:date="2017-09-28T19:30:00Z">
                    <w:rPr>
                      <w:rFonts w:ascii="Monaco" w:hAnsi="Monaco" w:cs="Monaco"/>
                      <w:sz w:val="32"/>
                      <w:szCs w:val="32"/>
                      <w:lang w:val="en-US"/>
                    </w:rPr>
                  </w:rPrChange>
                </w:rPr>
                <w:t xml:space="preserve"> </w:t>
              </w:r>
              <w:r w:rsidRPr="00E066BD">
                <w:rPr>
                  <w:b/>
                  <w:bCs/>
                  <w:lang w:val="en-US"/>
                  <w:rPrChange w:id="8477" w:author="Borja Gonzalez" w:date="2017-09-28T19:30:00Z">
                    <w:rPr>
                      <w:rFonts w:ascii="Monaco" w:hAnsi="Monaco" w:cs="Monaco"/>
                      <w:b/>
                      <w:bCs/>
                      <w:color w:val="000000"/>
                      <w:sz w:val="32"/>
                      <w:szCs w:val="32"/>
                      <w:lang w:val="en-US"/>
                    </w:rPr>
                  </w:rPrChange>
                </w:rPr>
                <w:t>(</w:t>
              </w:r>
              <w:r w:rsidRPr="00E066BD">
                <w:rPr>
                  <w:lang w:val="en-US"/>
                  <w:rPrChange w:id="8478"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8479" w:author="Borja Gonzalez" w:date="2017-09-28T19:30:00Z">
                    <w:rPr>
                      <w:rFonts w:ascii="Monaco" w:hAnsi="Monaco" w:cs="Monaco"/>
                      <w:b/>
                      <w:bCs/>
                      <w:color w:val="CE5C00"/>
                      <w:sz w:val="32"/>
                      <w:szCs w:val="32"/>
                      <w:lang w:val="en-US"/>
                    </w:rPr>
                  </w:rPrChange>
                </w:rPr>
                <w:t>==</w:t>
              </w:r>
              <w:r w:rsidRPr="00E066BD">
                <w:rPr>
                  <w:lang w:val="en-US"/>
                  <w:rPrChange w:id="8480" w:author="Borja Gonzalez" w:date="2017-09-28T19:30:00Z">
                    <w:rPr>
                      <w:rFonts w:ascii="Monaco" w:hAnsi="Monaco" w:cs="Monaco"/>
                      <w:sz w:val="32"/>
                      <w:szCs w:val="32"/>
                      <w:lang w:val="en-US"/>
                    </w:rPr>
                  </w:rPrChange>
                </w:rPr>
                <w:t xml:space="preserve"> </w:t>
              </w:r>
              <w:r w:rsidRPr="00E066BD">
                <w:rPr>
                  <w:color w:val="4E9A06"/>
                  <w:lang w:val="en-US"/>
                  <w:rPrChange w:id="8481" w:author="Borja Gonzalez" w:date="2017-09-28T19:30:00Z">
                    <w:rPr>
                      <w:rFonts w:ascii="Monaco" w:hAnsi="Monaco" w:cs="Monaco"/>
                      <w:color w:val="4E9A06"/>
                      <w:sz w:val="32"/>
                      <w:szCs w:val="32"/>
                      <w:lang w:val="en-US"/>
                    </w:rPr>
                  </w:rPrChange>
                </w:rPr>
                <w:t>"h</w:t>
              </w:r>
              <w:proofErr w:type="gramStart"/>
              <w:r w:rsidRPr="00E066BD">
                <w:rPr>
                  <w:color w:val="4E9A06"/>
                  <w:lang w:val="en-US"/>
                  <w:rPrChange w:id="8482" w:author="Borja Gonzalez" w:date="2017-09-28T19:30:00Z">
                    <w:rPr>
                      <w:rFonts w:ascii="Monaco" w:hAnsi="Monaco" w:cs="Monaco"/>
                      <w:color w:val="4E9A06"/>
                      <w:sz w:val="32"/>
                      <w:szCs w:val="32"/>
                      <w:lang w:val="en-US"/>
                    </w:rPr>
                  </w:rPrChange>
                </w:rPr>
                <w:t>"</w:t>
              </w:r>
              <w:r w:rsidRPr="00E066BD">
                <w:rPr>
                  <w:b/>
                  <w:bCs/>
                  <w:lang w:val="en-US"/>
                  <w:rPrChange w:id="8483" w:author="Borja Gonzalez" w:date="2017-09-28T19:30:00Z">
                    <w:rPr>
                      <w:rFonts w:ascii="Monaco" w:hAnsi="Monaco" w:cs="Monaco"/>
                      <w:b/>
                      <w:bCs/>
                      <w:color w:val="000000"/>
                      <w:sz w:val="32"/>
                      <w:szCs w:val="32"/>
                      <w:lang w:val="en-US"/>
                    </w:rPr>
                  </w:rPrChange>
                </w:rPr>
                <w:t>){</w:t>
              </w:r>
              <w:proofErr w:type="gramEnd"/>
            </w:ins>
          </w:p>
          <w:p w14:paraId="60510B89" w14:textId="77777777" w:rsidR="00E066BD" w:rsidRPr="00E066BD" w:rsidRDefault="00E066BD">
            <w:pPr>
              <w:rPr>
                <w:ins w:id="8484" w:author="Borja Gonzalez" w:date="2017-09-28T19:30:00Z"/>
                <w:lang w:val="en-US"/>
                <w:rPrChange w:id="8485" w:author="Borja Gonzalez" w:date="2017-09-28T19:30:00Z">
                  <w:rPr>
                    <w:ins w:id="8486" w:author="Borja Gonzalez" w:date="2017-09-28T19:30:00Z"/>
                    <w:rFonts w:ascii="Monaco" w:eastAsiaTheme="majorEastAsia" w:hAnsi="Monaco" w:cs="Monaco"/>
                    <w:color w:val="243F60" w:themeColor="accent1" w:themeShade="7F"/>
                    <w:sz w:val="32"/>
                    <w:szCs w:val="32"/>
                    <w:lang w:val="en-US"/>
                  </w:rPr>
                </w:rPrChange>
              </w:rPr>
              <w:pPrChange w:id="8487" w:author="GONZALEZ DIAZ, BORJA" w:date="2017-09-29T19:26:00Z">
                <w:pPr>
                  <w:keepNext/>
                  <w:keepLines/>
                  <w:widowControl w:val="0"/>
                  <w:autoSpaceDE w:val="0"/>
                  <w:autoSpaceDN w:val="0"/>
                  <w:adjustRightInd w:val="0"/>
                  <w:spacing w:before="200"/>
                  <w:outlineLvl w:val="4"/>
                </w:pPr>
              </w:pPrChange>
            </w:pPr>
            <w:ins w:id="8488" w:author="Borja Gonzalez" w:date="2017-09-28T19:30:00Z">
              <w:r w:rsidRPr="00E066BD">
                <w:rPr>
                  <w:lang w:val="en-US"/>
                  <w:rPrChange w:id="8489" w:author="Borja Gonzalez" w:date="2017-09-28T19:30:00Z">
                    <w:rPr>
                      <w:rFonts w:ascii="Monaco" w:hAnsi="Monaco" w:cs="Monaco"/>
                      <w:sz w:val="32"/>
                      <w:szCs w:val="32"/>
                      <w:lang w:val="en-US"/>
                    </w:rPr>
                  </w:rPrChange>
                </w:rPr>
                <w:t xml:space="preserve">                    max_</w:t>
              </w:r>
              <w:proofErr w:type="gramStart"/>
              <w:r w:rsidRPr="00E066BD">
                <w:rPr>
                  <w:lang w:val="en-US"/>
                  <w:rPrChange w:id="8490" w:author="Borja Gonzalez" w:date="2017-09-28T19:30:00Z">
                    <w:rPr>
                      <w:rFonts w:ascii="Monaco" w:hAnsi="Monaco" w:cs="Monaco"/>
                      <w:sz w:val="32"/>
                      <w:szCs w:val="32"/>
                      <w:lang w:val="en-US"/>
                    </w:rPr>
                  </w:rPrChange>
                </w:rPr>
                <w:t>max</w:t>
              </w:r>
              <w:r w:rsidRPr="00E066BD">
                <w:rPr>
                  <w:b/>
                  <w:bCs/>
                  <w:lang w:val="en-US"/>
                  <w:rPrChange w:id="8491" w:author="Borja Gonzalez" w:date="2017-09-28T19:30:00Z">
                    <w:rPr>
                      <w:rFonts w:ascii="Monaco" w:hAnsi="Monaco" w:cs="Monaco"/>
                      <w:b/>
                      <w:bCs/>
                      <w:color w:val="000000"/>
                      <w:sz w:val="32"/>
                      <w:szCs w:val="32"/>
                      <w:lang w:val="en-US"/>
                    </w:rPr>
                  </w:rPrChange>
                </w:rPr>
                <w:t>.</w:t>
              </w:r>
              <w:r w:rsidRPr="00E066BD">
                <w:rPr>
                  <w:lang w:val="en-US"/>
                  <w:rPrChange w:id="8492" w:author="Borja Gonzalez" w:date="2017-09-28T19:30:00Z">
                    <w:rPr>
                      <w:rFonts w:ascii="Monaco" w:hAnsi="Monaco" w:cs="Monaco"/>
                      <w:color w:val="000000"/>
                      <w:sz w:val="32"/>
                      <w:szCs w:val="32"/>
                      <w:lang w:val="en-US"/>
                    </w:rPr>
                  </w:rPrChange>
                </w:rPr>
                <w:t>push</w:t>
              </w:r>
              <w:proofErr w:type="gramEnd"/>
              <w:r w:rsidRPr="00E066BD">
                <w:rPr>
                  <w:b/>
                  <w:bCs/>
                  <w:lang w:val="en-US"/>
                  <w:rPrChange w:id="8493" w:author="Borja Gonzalez" w:date="2017-09-28T19:30:00Z">
                    <w:rPr>
                      <w:rFonts w:ascii="Monaco" w:hAnsi="Monaco" w:cs="Monaco"/>
                      <w:b/>
                      <w:bCs/>
                      <w:color w:val="000000"/>
                      <w:sz w:val="32"/>
                      <w:szCs w:val="32"/>
                      <w:lang w:val="en-US"/>
                    </w:rPr>
                  </w:rPrChange>
                </w:rPr>
                <w:t>(</w:t>
              </w:r>
              <w:r w:rsidRPr="00E066BD">
                <w:rPr>
                  <w:b/>
                  <w:bCs/>
                  <w:color w:val="0000CF"/>
                  <w:lang w:val="en-US"/>
                  <w:rPrChange w:id="8494" w:author="Borja Gonzalez" w:date="2017-09-28T19:30:00Z">
                    <w:rPr>
                      <w:rFonts w:ascii="Monaco" w:hAnsi="Monaco" w:cs="Monaco"/>
                      <w:b/>
                      <w:bCs/>
                      <w:color w:val="0000CF"/>
                      <w:sz w:val="32"/>
                      <w:szCs w:val="32"/>
                      <w:lang w:val="en-US"/>
                    </w:rPr>
                  </w:rPrChange>
                </w:rPr>
                <w:t>87.4</w:t>
              </w:r>
              <w:r w:rsidRPr="00E066BD">
                <w:rPr>
                  <w:b/>
                  <w:bCs/>
                  <w:lang w:val="en-US"/>
                  <w:rPrChange w:id="8495" w:author="Borja Gonzalez" w:date="2017-09-28T19:30:00Z">
                    <w:rPr>
                      <w:rFonts w:ascii="Monaco" w:hAnsi="Monaco" w:cs="Monaco"/>
                      <w:b/>
                      <w:bCs/>
                      <w:color w:val="000000"/>
                      <w:sz w:val="32"/>
                      <w:szCs w:val="32"/>
                      <w:lang w:val="en-US"/>
                    </w:rPr>
                  </w:rPrChange>
                </w:rPr>
                <w:t>);</w:t>
              </w:r>
            </w:ins>
          </w:p>
          <w:p w14:paraId="20346854" w14:textId="77777777" w:rsidR="00E066BD" w:rsidRPr="00E066BD" w:rsidRDefault="00E066BD">
            <w:pPr>
              <w:rPr>
                <w:ins w:id="8496" w:author="Borja Gonzalez" w:date="2017-09-28T19:30:00Z"/>
                <w:lang w:val="en-US"/>
                <w:rPrChange w:id="8497" w:author="Borja Gonzalez" w:date="2017-09-28T19:30:00Z">
                  <w:rPr>
                    <w:ins w:id="8498" w:author="Borja Gonzalez" w:date="2017-09-28T19:30:00Z"/>
                    <w:rFonts w:ascii="Monaco" w:eastAsiaTheme="majorEastAsia" w:hAnsi="Monaco" w:cs="Monaco"/>
                    <w:color w:val="243F60" w:themeColor="accent1" w:themeShade="7F"/>
                    <w:sz w:val="32"/>
                    <w:szCs w:val="32"/>
                    <w:lang w:val="en-US"/>
                  </w:rPr>
                </w:rPrChange>
              </w:rPr>
              <w:pPrChange w:id="8499" w:author="GONZALEZ DIAZ, BORJA" w:date="2017-09-29T19:26:00Z">
                <w:pPr>
                  <w:keepNext/>
                  <w:keepLines/>
                  <w:widowControl w:val="0"/>
                  <w:autoSpaceDE w:val="0"/>
                  <w:autoSpaceDN w:val="0"/>
                  <w:adjustRightInd w:val="0"/>
                  <w:spacing w:before="200"/>
                  <w:outlineLvl w:val="4"/>
                </w:pPr>
              </w:pPrChange>
            </w:pPr>
            <w:ins w:id="8500" w:author="Borja Gonzalez" w:date="2017-09-28T19:30:00Z">
              <w:r w:rsidRPr="00E066BD">
                <w:rPr>
                  <w:lang w:val="en-US"/>
                  <w:rPrChange w:id="8501" w:author="Borja Gonzalez" w:date="2017-09-28T19:30:00Z">
                    <w:rPr>
                      <w:rFonts w:ascii="Monaco" w:hAnsi="Monaco" w:cs="Monaco"/>
                      <w:sz w:val="32"/>
                      <w:szCs w:val="32"/>
                      <w:lang w:val="en-US"/>
                    </w:rPr>
                  </w:rPrChange>
                </w:rPr>
                <w:t xml:space="preserve">                    max_</w:t>
              </w:r>
              <w:proofErr w:type="gramStart"/>
              <w:r w:rsidRPr="00E066BD">
                <w:rPr>
                  <w:lang w:val="en-US"/>
                  <w:rPrChange w:id="8502" w:author="Borja Gonzalez" w:date="2017-09-28T19:30:00Z">
                    <w:rPr>
                      <w:rFonts w:ascii="Monaco" w:hAnsi="Monaco" w:cs="Monaco"/>
                      <w:sz w:val="32"/>
                      <w:szCs w:val="32"/>
                      <w:lang w:val="en-US"/>
                    </w:rPr>
                  </w:rPrChange>
                </w:rPr>
                <w:t>min</w:t>
              </w:r>
              <w:r w:rsidRPr="00E066BD">
                <w:rPr>
                  <w:b/>
                  <w:bCs/>
                  <w:lang w:val="en-US"/>
                  <w:rPrChange w:id="8503" w:author="Borja Gonzalez" w:date="2017-09-28T19:30:00Z">
                    <w:rPr>
                      <w:rFonts w:ascii="Monaco" w:hAnsi="Monaco" w:cs="Monaco"/>
                      <w:b/>
                      <w:bCs/>
                      <w:color w:val="000000"/>
                      <w:sz w:val="32"/>
                      <w:szCs w:val="32"/>
                      <w:lang w:val="en-US"/>
                    </w:rPr>
                  </w:rPrChange>
                </w:rPr>
                <w:t>.</w:t>
              </w:r>
              <w:r w:rsidRPr="00E066BD">
                <w:rPr>
                  <w:lang w:val="en-US"/>
                  <w:rPrChange w:id="8504" w:author="Borja Gonzalez" w:date="2017-09-28T19:30:00Z">
                    <w:rPr>
                      <w:rFonts w:ascii="Monaco" w:hAnsi="Monaco" w:cs="Monaco"/>
                      <w:color w:val="000000"/>
                      <w:sz w:val="32"/>
                      <w:szCs w:val="32"/>
                      <w:lang w:val="en-US"/>
                    </w:rPr>
                  </w:rPrChange>
                </w:rPr>
                <w:t>push</w:t>
              </w:r>
              <w:proofErr w:type="gramEnd"/>
              <w:r w:rsidRPr="00E066BD">
                <w:rPr>
                  <w:b/>
                  <w:bCs/>
                  <w:lang w:val="en-US"/>
                  <w:rPrChange w:id="8505" w:author="Borja Gonzalez" w:date="2017-09-28T19:30:00Z">
                    <w:rPr>
                      <w:rFonts w:ascii="Monaco" w:hAnsi="Monaco" w:cs="Monaco"/>
                      <w:b/>
                      <w:bCs/>
                      <w:color w:val="000000"/>
                      <w:sz w:val="32"/>
                      <w:szCs w:val="32"/>
                      <w:lang w:val="en-US"/>
                    </w:rPr>
                  </w:rPrChange>
                </w:rPr>
                <w:t>(</w:t>
              </w:r>
              <w:r w:rsidRPr="00E066BD">
                <w:rPr>
                  <w:b/>
                  <w:bCs/>
                  <w:color w:val="0000CF"/>
                  <w:lang w:val="en-US"/>
                  <w:rPrChange w:id="8506" w:author="Borja Gonzalez" w:date="2017-09-28T19:30:00Z">
                    <w:rPr>
                      <w:rFonts w:ascii="Monaco" w:hAnsi="Monaco" w:cs="Monaco"/>
                      <w:b/>
                      <w:bCs/>
                      <w:color w:val="0000CF"/>
                      <w:sz w:val="32"/>
                      <w:szCs w:val="32"/>
                      <w:lang w:val="en-US"/>
                    </w:rPr>
                  </w:rPrChange>
                </w:rPr>
                <w:t>72.2</w:t>
              </w:r>
              <w:r w:rsidRPr="00E066BD">
                <w:rPr>
                  <w:b/>
                  <w:bCs/>
                  <w:lang w:val="en-US"/>
                  <w:rPrChange w:id="8507" w:author="Borja Gonzalez" w:date="2017-09-28T19:30:00Z">
                    <w:rPr>
                      <w:rFonts w:ascii="Monaco" w:hAnsi="Monaco" w:cs="Monaco"/>
                      <w:b/>
                      <w:bCs/>
                      <w:color w:val="000000"/>
                      <w:sz w:val="32"/>
                      <w:szCs w:val="32"/>
                      <w:lang w:val="en-US"/>
                    </w:rPr>
                  </w:rPrChange>
                </w:rPr>
                <w:t>);</w:t>
              </w:r>
            </w:ins>
          </w:p>
          <w:p w14:paraId="15932507" w14:textId="77777777" w:rsidR="00E066BD" w:rsidRPr="00E066BD" w:rsidRDefault="00E066BD">
            <w:pPr>
              <w:rPr>
                <w:ins w:id="8508" w:author="Borja Gonzalez" w:date="2017-09-28T19:30:00Z"/>
                <w:lang w:val="en-US"/>
                <w:rPrChange w:id="8509" w:author="Borja Gonzalez" w:date="2017-09-28T19:30:00Z">
                  <w:rPr>
                    <w:ins w:id="8510" w:author="Borja Gonzalez" w:date="2017-09-28T19:30:00Z"/>
                    <w:rFonts w:ascii="Monaco" w:eastAsiaTheme="majorEastAsia" w:hAnsi="Monaco" w:cs="Monaco"/>
                    <w:color w:val="243F60" w:themeColor="accent1" w:themeShade="7F"/>
                    <w:sz w:val="32"/>
                    <w:szCs w:val="32"/>
                    <w:lang w:val="en-US"/>
                  </w:rPr>
                </w:rPrChange>
              </w:rPr>
              <w:pPrChange w:id="8511" w:author="GONZALEZ DIAZ, BORJA" w:date="2017-09-29T19:26:00Z">
                <w:pPr>
                  <w:keepNext/>
                  <w:keepLines/>
                  <w:widowControl w:val="0"/>
                  <w:autoSpaceDE w:val="0"/>
                  <w:autoSpaceDN w:val="0"/>
                  <w:adjustRightInd w:val="0"/>
                  <w:spacing w:before="200"/>
                  <w:outlineLvl w:val="4"/>
                </w:pPr>
              </w:pPrChange>
            </w:pPr>
            <w:ins w:id="8512" w:author="Borja Gonzalez" w:date="2017-09-28T19:30:00Z">
              <w:r w:rsidRPr="00E066BD">
                <w:rPr>
                  <w:lang w:val="en-US"/>
                  <w:rPrChange w:id="8513" w:author="Borja Gonzalez" w:date="2017-09-28T19:30:00Z">
                    <w:rPr>
                      <w:rFonts w:ascii="Monaco" w:hAnsi="Monaco" w:cs="Monaco"/>
                      <w:sz w:val="32"/>
                      <w:szCs w:val="32"/>
                      <w:lang w:val="en-US"/>
                    </w:rPr>
                  </w:rPrChange>
                </w:rPr>
                <w:t xml:space="preserve">                    min_</w:t>
              </w:r>
              <w:proofErr w:type="gramStart"/>
              <w:r w:rsidRPr="00E066BD">
                <w:rPr>
                  <w:lang w:val="en-US"/>
                  <w:rPrChange w:id="8514" w:author="Borja Gonzalez" w:date="2017-09-28T19:30:00Z">
                    <w:rPr>
                      <w:rFonts w:ascii="Monaco" w:hAnsi="Monaco" w:cs="Monaco"/>
                      <w:sz w:val="32"/>
                      <w:szCs w:val="32"/>
                      <w:lang w:val="en-US"/>
                    </w:rPr>
                  </w:rPrChange>
                </w:rPr>
                <w:t>max</w:t>
              </w:r>
              <w:r w:rsidRPr="00E066BD">
                <w:rPr>
                  <w:b/>
                  <w:bCs/>
                  <w:lang w:val="en-US"/>
                  <w:rPrChange w:id="8515" w:author="Borja Gonzalez" w:date="2017-09-28T19:30:00Z">
                    <w:rPr>
                      <w:rFonts w:ascii="Monaco" w:hAnsi="Monaco" w:cs="Monaco"/>
                      <w:b/>
                      <w:bCs/>
                      <w:color w:val="000000"/>
                      <w:sz w:val="32"/>
                      <w:szCs w:val="32"/>
                      <w:lang w:val="en-US"/>
                    </w:rPr>
                  </w:rPrChange>
                </w:rPr>
                <w:t>.</w:t>
              </w:r>
              <w:r w:rsidRPr="00E066BD">
                <w:rPr>
                  <w:lang w:val="en-US"/>
                  <w:rPrChange w:id="8516" w:author="Borja Gonzalez" w:date="2017-09-28T19:30:00Z">
                    <w:rPr>
                      <w:rFonts w:ascii="Monaco" w:hAnsi="Monaco" w:cs="Monaco"/>
                      <w:color w:val="000000"/>
                      <w:sz w:val="32"/>
                      <w:szCs w:val="32"/>
                      <w:lang w:val="en-US"/>
                    </w:rPr>
                  </w:rPrChange>
                </w:rPr>
                <w:t>push</w:t>
              </w:r>
              <w:proofErr w:type="gramEnd"/>
              <w:r w:rsidRPr="00E066BD">
                <w:rPr>
                  <w:b/>
                  <w:bCs/>
                  <w:lang w:val="en-US"/>
                  <w:rPrChange w:id="8517" w:author="Borja Gonzalez" w:date="2017-09-28T19:30:00Z">
                    <w:rPr>
                      <w:rFonts w:ascii="Monaco" w:hAnsi="Monaco" w:cs="Monaco"/>
                      <w:b/>
                      <w:bCs/>
                      <w:color w:val="000000"/>
                      <w:sz w:val="32"/>
                      <w:szCs w:val="32"/>
                      <w:lang w:val="en-US"/>
                    </w:rPr>
                  </w:rPrChange>
                </w:rPr>
                <w:t>(</w:t>
              </w:r>
              <w:r w:rsidRPr="00E066BD">
                <w:rPr>
                  <w:b/>
                  <w:bCs/>
                  <w:color w:val="CE5C00"/>
                  <w:lang w:val="en-US"/>
                  <w:rPrChange w:id="8518" w:author="Borja Gonzalez" w:date="2017-09-28T19:30:00Z">
                    <w:rPr>
                      <w:rFonts w:ascii="Monaco" w:hAnsi="Monaco" w:cs="Monaco"/>
                      <w:b/>
                      <w:bCs/>
                      <w:color w:val="CE5C00"/>
                      <w:sz w:val="32"/>
                      <w:szCs w:val="32"/>
                      <w:lang w:val="en-US"/>
                    </w:rPr>
                  </w:rPrChange>
                </w:rPr>
                <w:t>-</w:t>
              </w:r>
              <w:r w:rsidRPr="00E066BD">
                <w:rPr>
                  <w:b/>
                  <w:bCs/>
                  <w:color w:val="0000CF"/>
                  <w:lang w:val="en-US"/>
                  <w:rPrChange w:id="8519" w:author="Borja Gonzalez" w:date="2017-09-28T19:30:00Z">
                    <w:rPr>
                      <w:rFonts w:ascii="Monaco" w:hAnsi="Monaco" w:cs="Monaco"/>
                      <w:b/>
                      <w:bCs/>
                      <w:color w:val="0000CF"/>
                      <w:sz w:val="32"/>
                      <w:szCs w:val="32"/>
                      <w:lang w:val="en-US"/>
                    </w:rPr>
                  </w:rPrChange>
                </w:rPr>
                <w:t>83.5</w:t>
              </w:r>
              <w:r w:rsidRPr="00E066BD">
                <w:rPr>
                  <w:b/>
                  <w:bCs/>
                  <w:lang w:val="en-US"/>
                  <w:rPrChange w:id="8520" w:author="Borja Gonzalez" w:date="2017-09-28T19:30:00Z">
                    <w:rPr>
                      <w:rFonts w:ascii="Monaco" w:hAnsi="Monaco" w:cs="Monaco"/>
                      <w:b/>
                      <w:bCs/>
                      <w:color w:val="000000"/>
                      <w:sz w:val="32"/>
                      <w:szCs w:val="32"/>
                      <w:lang w:val="en-US"/>
                    </w:rPr>
                  </w:rPrChange>
                </w:rPr>
                <w:t>);</w:t>
              </w:r>
            </w:ins>
          </w:p>
          <w:p w14:paraId="49002E19" w14:textId="77777777" w:rsidR="00E066BD" w:rsidRPr="00E066BD" w:rsidRDefault="00E066BD">
            <w:pPr>
              <w:rPr>
                <w:ins w:id="8521" w:author="Borja Gonzalez" w:date="2017-09-28T19:30:00Z"/>
                <w:lang w:val="en-US"/>
                <w:rPrChange w:id="8522" w:author="Borja Gonzalez" w:date="2017-09-28T19:30:00Z">
                  <w:rPr>
                    <w:ins w:id="8523" w:author="Borja Gonzalez" w:date="2017-09-28T19:30:00Z"/>
                    <w:rFonts w:ascii="Monaco" w:eastAsiaTheme="majorEastAsia" w:hAnsi="Monaco" w:cs="Monaco"/>
                    <w:color w:val="243F60" w:themeColor="accent1" w:themeShade="7F"/>
                    <w:sz w:val="32"/>
                    <w:szCs w:val="32"/>
                    <w:lang w:val="en-US"/>
                  </w:rPr>
                </w:rPrChange>
              </w:rPr>
              <w:pPrChange w:id="8524" w:author="GONZALEZ DIAZ, BORJA" w:date="2017-09-29T19:26:00Z">
                <w:pPr>
                  <w:keepNext/>
                  <w:keepLines/>
                  <w:widowControl w:val="0"/>
                  <w:autoSpaceDE w:val="0"/>
                  <w:autoSpaceDN w:val="0"/>
                  <w:adjustRightInd w:val="0"/>
                  <w:spacing w:before="200"/>
                  <w:outlineLvl w:val="4"/>
                </w:pPr>
              </w:pPrChange>
            </w:pPr>
            <w:ins w:id="8525" w:author="Borja Gonzalez" w:date="2017-09-28T19:30:00Z">
              <w:r w:rsidRPr="00E066BD">
                <w:rPr>
                  <w:lang w:val="en-US"/>
                  <w:rPrChange w:id="8526" w:author="Borja Gonzalez" w:date="2017-09-28T19:30:00Z">
                    <w:rPr>
                      <w:rFonts w:ascii="Monaco" w:hAnsi="Monaco" w:cs="Monaco"/>
                      <w:sz w:val="32"/>
                      <w:szCs w:val="32"/>
                      <w:lang w:val="en-US"/>
                    </w:rPr>
                  </w:rPrChange>
                </w:rPr>
                <w:t xml:space="preserve">                    min_</w:t>
              </w:r>
              <w:proofErr w:type="gramStart"/>
              <w:r w:rsidRPr="00E066BD">
                <w:rPr>
                  <w:lang w:val="en-US"/>
                  <w:rPrChange w:id="8527" w:author="Borja Gonzalez" w:date="2017-09-28T19:30:00Z">
                    <w:rPr>
                      <w:rFonts w:ascii="Monaco" w:hAnsi="Monaco" w:cs="Monaco"/>
                      <w:sz w:val="32"/>
                      <w:szCs w:val="32"/>
                      <w:lang w:val="en-US"/>
                    </w:rPr>
                  </w:rPrChange>
                </w:rPr>
                <w:t>min</w:t>
              </w:r>
              <w:r w:rsidRPr="00E066BD">
                <w:rPr>
                  <w:b/>
                  <w:bCs/>
                  <w:lang w:val="en-US"/>
                  <w:rPrChange w:id="8528" w:author="Borja Gonzalez" w:date="2017-09-28T19:30:00Z">
                    <w:rPr>
                      <w:rFonts w:ascii="Monaco" w:hAnsi="Monaco" w:cs="Monaco"/>
                      <w:b/>
                      <w:bCs/>
                      <w:color w:val="000000"/>
                      <w:sz w:val="32"/>
                      <w:szCs w:val="32"/>
                      <w:lang w:val="en-US"/>
                    </w:rPr>
                  </w:rPrChange>
                </w:rPr>
                <w:t>.</w:t>
              </w:r>
              <w:r w:rsidRPr="00E066BD">
                <w:rPr>
                  <w:lang w:val="en-US"/>
                  <w:rPrChange w:id="8529" w:author="Borja Gonzalez" w:date="2017-09-28T19:30:00Z">
                    <w:rPr>
                      <w:rFonts w:ascii="Monaco" w:hAnsi="Monaco" w:cs="Monaco"/>
                      <w:color w:val="000000"/>
                      <w:sz w:val="32"/>
                      <w:szCs w:val="32"/>
                      <w:lang w:val="en-US"/>
                    </w:rPr>
                  </w:rPrChange>
                </w:rPr>
                <w:t>push</w:t>
              </w:r>
              <w:proofErr w:type="gramEnd"/>
              <w:r w:rsidRPr="00E066BD">
                <w:rPr>
                  <w:b/>
                  <w:bCs/>
                  <w:lang w:val="en-US"/>
                  <w:rPrChange w:id="8530" w:author="Borja Gonzalez" w:date="2017-09-28T19:30:00Z">
                    <w:rPr>
                      <w:rFonts w:ascii="Monaco" w:hAnsi="Monaco" w:cs="Monaco"/>
                      <w:b/>
                      <w:bCs/>
                      <w:color w:val="000000"/>
                      <w:sz w:val="32"/>
                      <w:szCs w:val="32"/>
                      <w:lang w:val="en-US"/>
                    </w:rPr>
                  </w:rPrChange>
                </w:rPr>
                <w:t>(</w:t>
              </w:r>
              <w:r w:rsidRPr="00E066BD">
                <w:rPr>
                  <w:b/>
                  <w:bCs/>
                  <w:color w:val="CE5C00"/>
                  <w:lang w:val="en-US"/>
                  <w:rPrChange w:id="8531" w:author="Borja Gonzalez" w:date="2017-09-28T19:30:00Z">
                    <w:rPr>
                      <w:rFonts w:ascii="Monaco" w:hAnsi="Monaco" w:cs="Monaco"/>
                      <w:b/>
                      <w:bCs/>
                      <w:color w:val="CE5C00"/>
                      <w:sz w:val="32"/>
                      <w:szCs w:val="32"/>
                      <w:lang w:val="en-US"/>
                    </w:rPr>
                  </w:rPrChange>
                </w:rPr>
                <w:t>-</w:t>
              </w:r>
              <w:r w:rsidRPr="00E066BD">
                <w:rPr>
                  <w:b/>
                  <w:bCs/>
                  <w:color w:val="0000CF"/>
                  <w:lang w:val="en-US"/>
                  <w:rPrChange w:id="8532" w:author="Borja Gonzalez" w:date="2017-09-28T19:30:00Z">
                    <w:rPr>
                      <w:rFonts w:ascii="Monaco" w:hAnsi="Monaco" w:cs="Monaco"/>
                      <w:b/>
                      <w:bCs/>
                      <w:color w:val="0000CF"/>
                      <w:sz w:val="32"/>
                      <w:szCs w:val="32"/>
                      <w:lang w:val="en-US"/>
                    </w:rPr>
                  </w:rPrChange>
                </w:rPr>
                <w:t>67.1</w:t>
              </w:r>
              <w:r w:rsidRPr="00E066BD">
                <w:rPr>
                  <w:b/>
                  <w:bCs/>
                  <w:lang w:val="en-US"/>
                  <w:rPrChange w:id="8533" w:author="Borja Gonzalez" w:date="2017-09-28T19:30:00Z">
                    <w:rPr>
                      <w:rFonts w:ascii="Monaco" w:hAnsi="Monaco" w:cs="Monaco"/>
                      <w:b/>
                      <w:bCs/>
                      <w:color w:val="000000"/>
                      <w:sz w:val="32"/>
                      <w:szCs w:val="32"/>
                      <w:lang w:val="en-US"/>
                    </w:rPr>
                  </w:rPrChange>
                </w:rPr>
                <w:t>);</w:t>
              </w:r>
            </w:ins>
          </w:p>
          <w:p w14:paraId="26F54389" w14:textId="77777777" w:rsidR="00E066BD" w:rsidRPr="00E066BD" w:rsidRDefault="00E066BD">
            <w:pPr>
              <w:rPr>
                <w:ins w:id="8534" w:author="Borja Gonzalez" w:date="2017-09-28T19:30:00Z"/>
                <w:lang w:val="en-US"/>
                <w:rPrChange w:id="8535" w:author="Borja Gonzalez" w:date="2017-09-28T19:30:00Z">
                  <w:rPr>
                    <w:ins w:id="8536" w:author="Borja Gonzalez" w:date="2017-09-28T19:30:00Z"/>
                    <w:rFonts w:ascii="Monaco" w:eastAsiaTheme="majorEastAsia" w:hAnsi="Monaco" w:cs="Monaco"/>
                    <w:color w:val="243F60" w:themeColor="accent1" w:themeShade="7F"/>
                    <w:sz w:val="32"/>
                    <w:szCs w:val="32"/>
                    <w:lang w:val="en-US"/>
                  </w:rPr>
                </w:rPrChange>
              </w:rPr>
              <w:pPrChange w:id="8537" w:author="GONZALEZ DIAZ, BORJA" w:date="2017-09-29T19:26:00Z">
                <w:pPr>
                  <w:keepNext/>
                  <w:keepLines/>
                  <w:widowControl w:val="0"/>
                  <w:autoSpaceDE w:val="0"/>
                  <w:autoSpaceDN w:val="0"/>
                  <w:adjustRightInd w:val="0"/>
                  <w:spacing w:before="200"/>
                  <w:outlineLvl w:val="4"/>
                </w:pPr>
              </w:pPrChange>
            </w:pPr>
            <w:ins w:id="8538" w:author="Borja Gonzalez" w:date="2017-09-28T19:30:00Z">
              <w:r w:rsidRPr="00E066BD">
                <w:rPr>
                  <w:lang w:val="en-US"/>
                  <w:rPrChange w:id="8539" w:author="Borja Gonzalez" w:date="2017-09-28T19:30:00Z">
                    <w:rPr>
                      <w:rFonts w:ascii="Monaco" w:hAnsi="Monaco" w:cs="Monaco"/>
                      <w:sz w:val="32"/>
                      <w:szCs w:val="32"/>
                      <w:lang w:val="en-US"/>
                    </w:rPr>
                  </w:rPrChange>
                </w:rPr>
                <w:t xml:space="preserve">                </w:t>
              </w:r>
              <w:r w:rsidRPr="00E066BD">
                <w:rPr>
                  <w:b/>
                  <w:bCs/>
                  <w:lang w:val="en-US"/>
                  <w:rPrChange w:id="8540" w:author="Borja Gonzalez" w:date="2017-09-28T19:30:00Z">
                    <w:rPr>
                      <w:rFonts w:ascii="Monaco" w:hAnsi="Monaco" w:cs="Monaco"/>
                      <w:b/>
                      <w:bCs/>
                      <w:color w:val="000000"/>
                      <w:sz w:val="32"/>
                      <w:szCs w:val="32"/>
                      <w:lang w:val="en-US"/>
                    </w:rPr>
                  </w:rPrChange>
                </w:rPr>
                <w:t>}</w:t>
              </w:r>
            </w:ins>
          </w:p>
          <w:p w14:paraId="2A2C9911" w14:textId="77777777" w:rsidR="00E066BD" w:rsidRPr="00E066BD" w:rsidRDefault="00E066BD">
            <w:pPr>
              <w:rPr>
                <w:ins w:id="8541" w:author="Borja Gonzalez" w:date="2017-09-28T19:30:00Z"/>
                <w:lang w:val="en-US"/>
                <w:rPrChange w:id="8542" w:author="Borja Gonzalez" w:date="2017-09-28T19:30:00Z">
                  <w:rPr>
                    <w:ins w:id="8543" w:author="Borja Gonzalez" w:date="2017-09-28T19:30:00Z"/>
                    <w:rFonts w:ascii="Monaco" w:eastAsiaTheme="majorEastAsia" w:hAnsi="Monaco" w:cs="Monaco"/>
                    <w:color w:val="243F60" w:themeColor="accent1" w:themeShade="7F"/>
                    <w:sz w:val="32"/>
                    <w:szCs w:val="32"/>
                    <w:lang w:val="en-US"/>
                  </w:rPr>
                </w:rPrChange>
              </w:rPr>
              <w:pPrChange w:id="8544" w:author="GONZALEZ DIAZ, BORJA" w:date="2017-09-29T19:26:00Z">
                <w:pPr>
                  <w:keepNext/>
                  <w:keepLines/>
                  <w:widowControl w:val="0"/>
                  <w:autoSpaceDE w:val="0"/>
                  <w:autoSpaceDN w:val="0"/>
                  <w:adjustRightInd w:val="0"/>
                  <w:spacing w:before="200"/>
                  <w:outlineLvl w:val="4"/>
                </w:pPr>
              </w:pPrChange>
            </w:pPr>
            <w:ins w:id="8545" w:author="Borja Gonzalez" w:date="2017-09-28T19:30:00Z">
              <w:r w:rsidRPr="00E066BD">
                <w:rPr>
                  <w:lang w:val="en-US"/>
                  <w:rPrChange w:id="8546" w:author="Borja Gonzalez" w:date="2017-09-28T19:30:00Z">
                    <w:rPr>
                      <w:rFonts w:ascii="Monaco" w:hAnsi="Monaco" w:cs="Monaco"/>
                      <w:sz w:val="32"/>
                      <w:szCs w:val="32"/>
                      <w:lang w:val="en-US"/>
                    </w:rPr>
                  </w:rPrChange>
                </w:rPr>
                <w:t xml:space="preserve">                </w:t>
              </w:r>
              <w:proofErr w:type="gramStart"/>
              <w:r w:rsidRPr="00E066BD">
                <w:rPr>
                  <w:b/>
                  <w:bCs/>
                  <w:color w:val="204A87"/>
                  <w:lang w:val="en-US"/>
                  <w:rPrChange w:id="8547" w:author="Borja Gonzalez" w:date="2017-09-28T19:30:00Z">
                    <w:rPr>
                      <w:rFonts w:ascii="Monaco" w:hAnsi="Monaco" w:cs="Monaco"/>
                      <w:b/>
                      <w:bCs/>
                      <w:color w:val="204A87"/>
                      <w:sz w:val="32"/>
                      <w:szCs w:val="32"/>
                      <w:lang w:val="en-US"/>
                    </w:rPr>
                  </w:rPrChange>
                </w:rPr>
                <w:t>else</w:t>
              </w:r>
              <w:r w:rsidRPr="00E066BD">
                <w:rPr>
                  <w:b/>
                  <w:bCs/>
                  <w:lang w:val="en-US"/>
                  <w:rPrChange w:id="8548" w:author="Borja Gonzalez" w:date="2017-09-28T19:30:00Z">
                    <w:rPr>
                      <w:rFonts w:ascii="Monaco" w:hAnsi="Monaco" w:cs="Monaco"/>
                      <w:b/>
                      <w:bCs/>
                      <w:color w:val="000000"/>
                      <w:sz w:val="32"/>
                      <w:szCs w:val="32"/>
                      <w:lang w:val="en-US"/>
                    </w:rPr>
                  </w:rPrChange>
                </w:rPr>
                <w:t>{</w:t>
              </w:r>
              <w:proofErr w:type="gramEnd"/>
            </w:ins>
          </w:p>
          <w:p w14:paraId="0BF8E0CB" w14:textId="77777777" w:rsidR="00E066BD" w:rsidRPr="00E066BD" w:rsidRDefault="00E066BD">
            <w:pPr>
              <w:rPr>
                <w:ins w:id="8549" w:author="Borja Gonzalez" w:date="2017-09-28T19:30:00Z"/>
                <w:lang w:val="en-US"/>
                <w:rPrChange w:id="8550" w:author="Borja Gonzalez" w:date="2017-09-28T19:30:00Z">
                  <w:rPr>
                    <w:ins w:id="8551" w:author="Borja Gonzalez" w:date="2017-09-28T19:30:00Z"/>
                    <w:rFonts w:ascii="Monaco" w:eastAsiaTheme="majorEastAsia" w:hAnsi="Monaco" w:cs="Monaco"/>
                    <w:color w:val="243F60" w:themeColor="accent1" w:themeShade="7F"/>
                    <w:sz w:val="32"/>
                    <w:szCs w:val="32"/>
                    <w:lang w:val="en-US"/>
                  </w:rPr>
                </w:rPrChange>
              </w:rPr>
              <w:pPrChange w:id="8552" w:author="GONZALEZ DIAZ, BORJA" w:date="2017-09-29T19:26:00Z">
                <w:pPr>
                  <w:keepNext/>
                  <w:keepLines/>
                  <w:widowControl w:val="0"/>
                  <w:autoSpaceDE w:val="0"/>
                  <w:autoSpaceDN w:val="0"/>
                  <w:adjustRightInd w:val="0"/>
                  <w:spacing w:before="200"/>
                  <w:outlineLvl w:val="4"/>
                </w:pPr>
              </w:pPrChange>
            </w:pPr>
            <w:ins w:id="8553" w:author="Borja Gonzalez" w:date="2017-09-28T19:30:00Z">
              <w:r w:rsidRPr="00E066BD">
                <w:rPr>
                  <w:lang w:val="en-US"/>
                  <w:rPrChange w:id="8554" w:author="Borja Gonzalez" w:date="2017-09-28T19:30:00Z">
                    <w:rPr>
                      <w:rFonts w:ascii="Monaco" w:hAnsi="Monaco" w:cs="Monaco"/>
                      <w:sz w:val="32"/>
                      <w:szCs w:val="32"/>
                      <w:lang w:val="en-US"/>
                    </w:rPr>
                  </w:rPrChange>
                </w:rPr>
                <w:t xml:space="preserve">                    max_</w:t>
              </w:r>
              <w:proofErr w:type="gramStart"/>
              <w:r w:rsidRPr="00E066BD">
                <w:rPr>
                  <w:lang w:val="en-US"/>
                  <w:rPrChange w:id="8555" w:author="Borja Gonzalez" w:date="2017-09-28T19:30:00Z">
                    <w:rPr>
                      <w:rFonts w:ascii="Monaco" w:hAnsi="Monaco" w:cs="Monaco"/>
                      <w:sz w:val="32"/>
                      <w:szCs w:val="32"/>
                      <w:lang w:val="en-US"/>
                    </w:rPr>
                  </w:rPrChange>
                </w:rPr>
                <w:t>max</w:t>
              </w:r>
              <w:r w:rsidRPr="00E066BD">
                <w:rPr>
                  <w:b/>
                  <w:bCs/>
                  <w:lang w:val="en-US"/>
                  <w:rPrChange w:id="8556" w:author="Borja Gonzalez" w:date="2017-09-28T19:30:00Z">
                    <w:rPr>
                      <w:rFonts w:ascii="Monaco" w:hAnsi="Monaco" w:cs="Monaco"/>
                      <w:b/>
                      <w:bCs/>
                      <w:color w:val="000000"/>
                      <w:sz w:val="32"/>
                      <w:szCs w:val="32"/>
                      <w:lang w:val="en-US"/>
                    </w:rPr>
                  </w:rPrChange>
                </w:rPr>
                <w:t>.</w:t>
              </w:r>
              <w:r w:rsidRPr="00E066BD">
                <w:rPr>
                  <w:lang w:val="en-US"/>
                  <w:rPrChange w:id="8557" w:author="Borja Gonzalez" w:date="2017-09-28T19:30:00Z">
                    <w:rPr>
                      <w:rFonts w:ascii="Monaco" w:hAnsi="Monaco" w:cs="Monaco"/>
                      <w:color w:val="000000"/>
                      <w:sz w:val="32"/>
                      <w:szCs w:val="32"/>
                      <w:lang w:val="en-US"/>
                    </w:rPr>
                  </w:rPrChange>
                </w:rPr>
                <w:t>push</w:t>
              </w:r>
              <w:proofErr w:type="gramEnd"/>
              <w:r w:rsidRPr="00E066BD">
                <w:rPr>
                  <w:b/>
                  <w:bCs/>
                  <w:lang w:val="en-US"/>
                  <w:rPrChange w:id="8558" w:author="Borja Gonzalez" w:date="2017-09-28T19:30:00Z">
                    <w:rPr>
                      <w:rFonts w:ascii="Monaco" w:hAnsi="Monaco" w:cs="Monaco"/>
                      <w:b/>
                      <w:bCs/>
                      <w:color w:val="000000"/>
                      <w:sz w:val="32"/>
                      <w:szCs w:val="32"/>
                      <w:lang w:val="en-US"/>
                    </w:rPr>
                  </w:rPrChange>
                </w:rPr>
                <w:t>(</w:t>
              </w:r>
              <w:r w:rsidRPr="00E066BD">
                <w:rPr>
                  <w:b/>
                  <w:bCs/>
                  <w:color w:val="0000CF"/>
                  <w:lang w:val="en-US"/>
                  <w:rPrChange w:id="8559" w:author="Borja Gonzalez" w:date="2017-09-28T19:30:00Z">
                    <w:rPr>
                      <w:rFonts w:ascii="Monaco" w:hAnsi="Monaco" w:cs="Monaco"/>
                      <w:b/>
                      <w:bCs/>
                      <w:color w:val="0000CF"/>
                      <w:sz w:val="32"/>
                      <w:szCs w:val="32"/>
                      <w:lang w:val="en-US"/>
                    </w:rPr>
                  </w:rPrChange>
                </w:rPr>
                <w:t>89</w:t>
              </w:r>
              <w:r w:rsidRPr="00E066BD">
                <w:rPr>
                  <w:b/>
                  <w:bCs/>
                  <w:lang w:val="en-US"/>
                  <w:rPrChange w:id="8560" w:author="Borja Gonzalez" w:date="2017-09-28T19:30:00Z">
                    <w:rPr>
                      <w:rFonts w:ascii="Monaco" w:hAnsi="Monaco" w:cs="Monaco"/>
                      <w:b/>
                      <w:bCs/>
                      <w:color w:val="000000"/>
                      <w:sz w:val="32"/>
                      <w:szCs w:val="32"/>
                      <w:lang w:val="en-US"/>
                    </w:rPr>
                  </w:rPrChange>
                </w:rPr>
                <w:t>);</w:t>
              </w:r>
            </w:ins>
          </w:p>
          <w:p w14:paraId="65D48763" w14:textId="77777777" w:rsidR="00E066BD" w:rsidRPr="00E066BD" w:rsidRDefault="00E066BD">
            <w:pPr>
              <w:rPr>
                <w:ins w:id="8561" w:author="Borja Gonzalez" w:date="2017-09-28T19:30:00Z"/>
                <w:lang w:val="en-US"/>
                <w:rPrChange w:id="8562" w:author="Borja Gonzalez" w:date="2017-09-28T19:30:00Z">
                  <w:rPr>
                    <w:ins w:id="8563" w:author="Borja Gonzalez" w:date="2017-09-28T19:30:00Z"/>
                    <w:rFonts w:ascii="Monaco" w:eastAsiaTheme="majorEastAsia" w:hAnsi="Monaco" w:cs="Monaco"/>
                    <w:color w:val="243F60" w:themeColor="accent1" w:themeShade="7F"/>
                    <w:sz w:val="32"/>
                    <w:szCs w:val="32"/>
                    <w:lang w:val="en-US"/>
                  </w:rPr>
                </w:rPrChange>
              </w:rPr>
              <w:pPrChange w:id="8564" w:author="GONZALEZ DIAZ, BORJA" w:date="2017-09-29T19:26:00Z">
                <w:pPr>
                  <w:keepNext/>
                  <w:keepLines/>
                  <w:widowControl w:val="0"/>
                  <w:autoSpaceDE w:val="0"/>
                  <w:autoSpaceDN w:val="0"/>
                  <w:adjustRightInd w:val="0"/>
                  <w:spacing w:before="200"/>
                  <w:outlineLvl w:val="4"/>
                </w:pPr>
              </w:pPrChange>
            </w:pPr>
            <w:ins w:id="8565" w:author="Borja Gonzalez" w:date="2017-09-28T19:30:00Z">
              <w:r w:rsidRPr="00E066BD">
                <w:rPr>
                  <w:lang w:val="en-US"/>
                  <w:rPrChange w:id="8566" w:author="Borja Gonzalez" w:date="2017-09-28T19:30:00Z">
                    <w:rPr>
                      <w:rFonts w:ascii="Monaco" w:hAnsi="Monaco" w:cs="Monaco"/>
                      <w:sz w:val="32"/>
                      <w:szCs w:val="32"/>
                      <w:lang w:val="en-US"/>
                    </w:rPr>
                  </w:rPrChange>
                </w:rPr>
                <w:t xml:space="preserve">                    max_</w:t>
              </w:r>
              <w:proofErr w:type="gramStart"/>
              <w:r w:rsidRPr="00E066BD">
                <w:rPr>
                  <w:lang w:val="en-US"/>
                  <w:rPrChange w:id="8567" w:author="Borja Gonzalez" w:date="2017-09-28T19:30:00Z">
                    <w:rPr>
                      <w:rFonts w:ascii="Monaco" w:hAnsi="Monaco" w:cs="Monaco"/>
                      <w:sz w:val="32"/>
                      <w:szCs w:val="32"/>
                      <w:lang w:val="en-US"/>
                    </w:rPr>
                  </w:rPrChange>
                </w:rPr>
                <w:t>min</w:t>
              </w:r>
              <w:r w:rsidRPr="00E066BD">
                <w:rPr>
                  <w:b/>
                  <w:bCs/>
                  <w:lang w:val="en-US"/>
                  <w:rPrChange w:id="8568" w:author="Borja Gonzalez" w:date="2017-09-28T19:30:00Z">
                    <w:rPr>
                      <w:rFonts w:ascii="Monaco" w:hAnsi="Monaco" w:cs="Monaco"/>
                      <w:b/>
                      <w:bCs/>
                      <w:color w:val="000000"/>
                      <w:sz w:val="32"/>
                      <w:szCs w:val="32"/>
                      <w:lang w:val="en-US"/>
                    </w:rPr>
                  </w:rPrChange>
                </w:rPr>
                <w:t>.</w:t>
              </w:r>
              <w:r w:rsidRPr="00E066BD">
                <w:rPr>
                  <w:lang w:val="en-US"/>
                  <w:rPrChange w:id="8569" w:author="Borja Gonzalez" w:date="2017-09-28T19:30:00Z">
                    <w:rPr>
                      <w:rFonts w:ascii="Monaco" w:hAnsi="Monaco" w:cs="Monaco"/>
                      <w:color w:val="000000"/>
                      <w:sz w:val="32"/>
                      <w:szCs w:val="32"/>
                      <w:lang w:val="en-US"/>
                    </w:rPr>
                  </w:rPrChange>
                </w:rPr>
                <w:t>push</w:t>
              </w:r>
              <w:proofErr w:type="gramEnd"/>
              <w:r w:rsidRPr="00E066BD">
                <w:rPr>
                  <w:b/>
                  <w:bCs/>
                  <w:lang w:val="en-US"/>
                  <w:rPrChange w:id="8570" w:author="Borja Gonzalez" w:date="2017-09-28T19:30:00Z">
                    <w:rPr>
                      <w:rFonts w:ascii="Monaco" w:hAnsi="Monaco" w:cs="Monaco"/>
                      <w:b/>
                      <w:bCs/>
                      <w:color w:val="000000"/>
                      <w:sz w:val="32"/>
                      <w:szCs w:val="32"/>
                      <w:lang w:val="en-US"/>
                    </w:rPr>
                  </w:rPrChange>
                </w:rPr>
                <w:t>(</w:t>
              </w:r>
              <w:r w:rsidRPr="00E066BD">
                <w:rPr>
                  <w:b/>
                  <w:bCs/>
                  <w:color w:val="0000CF"/>
                  <w:lang w:val="en-US"/>
                  <w:rPrChange w:id="8571" w:author="Borja Gonzalez" w:date="2017-09-28T19:30:00Z">
                    <w:rPr>
                      <w:rFonts w:ascii="Monaco" w:hAnsi="Monaco" w:cs="Monaco"/>
                      <w:b/>
                      <w:bCs/>
                      <w:color w:val="0000CF"/>
                      <w:sz w:val="32"/>
                      <w:szCs w:val="32"/>
                      <w:lang w:val="en-US"/>
                    </w:rPr>
                  </w:rPrChange>
                </w:rPr>
                <w:t>74.6</w:t>
              </w:r>
              <w:r w:rsidRPr="00E066BD">
                <w:rPr>
                  <w:b/>
                  <w:bCs/>
                  <w:lang w:val="en-US"/>
                  <w:rPrChange w:id="8572" w:author="Borja Gonzalez" w:date="2017-09-28T19:30:00Z">
                    <w:rPr>
                      <w:rFonts w:ascii="Monaco" w:hAnsi="Monaco" w:cs="Monaco"/>
                      <w:b/>
                      <w:bCs/>
                      <w:color w:val="000000"/>
                      <w:sz w:val="32"/>
                      <w:szCs w:val="32"/>
                      <w:lang w:val="en-US"/>
                    </w:rPr>
                  </w:rPrChange>
                </w:rPr>
                <w:t>);</w:t>
              </w:r>
            </w:ins>
          </w:p>
          <w:p w14:paraId="255AD149" w14:textId="77777777" w:rsidR="00E066BD" w:rsidRPr="00E066BD" w:rsidRDefault="00E066BD">
            <w:pPr>
              <w:rPr>
                <w:ins w:id="8573" w:author="Borja Gonzalez" w:date="2017-09-28T19:30:00Z"/>
                <w:lang w:val="en-US"/>
                <w:rPrChange w:id="8574" w:author="Borja Gonzalez" w:date="2017-09-28T19:30:00Z">
                  <w:rPr>
                    <w:ins w:id="8575" w:author="Borja Gonzalez" w:date="2017-09-28T19:30:00Z"/>
                    <w:rFonts w:ascii="Monaco" w:eastAsiaTheme="majorEastAsia" w:hAnsi="Monaco" w:cs="Monaco"/>
                    <w:color w:val="243F60" w:themeColor="accent1" w:themeShade="7F"/>
                    <w:sz w:val="32"/>
                    <w:szCs w:val="32"/>
                    <w:lang w:val="en-US"/>
                  </w:rPr>
                </w:rPrChange>
              </w:rPr>
              <w:pPrChange w:id="8576" w:author="GONZALEZ DIAZ, BORJA" w:date="2017-09-29T19:26:00Z">
                <w:pPr>
                  <w:keepNext/>
                  <w:keepLines/>
                  <w:widowControl w:val="0"/>
                  <w:autoSpaceDE w:val="0"/>
                  <w:autoSpaceDN w:val="0"/>
                  <w:adjustRightInd w:val="0"/>
                  <w:spacing w:before="200"/>
                  <w:outlineLvl w:val="4"/>
                </w:pPr>
              </w:pPrChange>
            </w:pPr>
            <w:ins w:id="8577" w:author="Borja Gonzalez" w:date="2017-09-28T19:30:00Z">
              <w:r w:rsidRPr="00E066BD">
                <w:rPr>
                  <w:lang w:val="en-US"/>
                  <w:rPrChange w:id="8578" w:author="Borja Gonzalez" w:date="2017-09-28T19:30:00Z">
                    <w:rPr>
                      <w:rFonts w:ascii="Monaco" w:hAnsi="Monaco" w:cs="Monaco"/>
                      <w:sz w:val="32"/>
                      <w:szCs w:val="32"/>
                      <w:lang w:val="en-US"/>
                    </w:rPr>
                  </w:rPrChange>
                </w:rPr>
                <w:t xml:space="preserve">                    min_</w:t>
              </w:r>
              <w:proofErr w:type="gramStart"/>
              <w:r w:rsidRPr="00E066BD">
                <w:rPr>
                  <w:lang w:val="en-US"/>
                  <w:rPrChange w:id="8579" w:author="Borja Gonzalez" w:date="2017-09-28T19:30:00Z">
                    <w:rPr>
                      <w:rFonts w:ascii="Monaco" w:hAnsi="Monaco" w:cs="Monaco"/>
                      <w:sz w:val="32"/>
                      <w:szCs w:val="32"/>
                      <w:lang w:val="en-US"/>
                    </w:rPr>
                  </w:rPrChange>
                </w:rPr>
                <w:t>max</w:t>
              </w:r>
              <w:r w:rsidRPr="00E066BD">
                <w:rPr>
                  <w:b/>
                  <w:bCs/>
                  <w:lang w:val="en-US"/>
                  <w:rPrChange w:id="8580" w:author="Borja Gonzalez" w:date="2017-09-28T19:30:00Z">
                    <w:rPr>
                      <w:rFonts w:ascii="Monaco" w:hAnsi="Monaco" w:cs="Monaco"/>
                      <w:b/>
                      <w:bCs/>
                      <w:color w:val="000000"/>
                      <w:sz w:val="32"/>
                      <w:szCs w:val="32"/>
                      <w:lang w:val="en-US"/>
                    </w:rPr>
                  </w:rPrChange>
                </w:rPr>
                <w:t>.</w:t>
              </w:r>
              <w:r w:rsidRPr="00E066BD">
                <w:rPr>
                  <w:lang w:val="en-US"/>
                  <w:rPrChange w:id="8581" w:author="Borja Gonzalez" w:date="2017-09-28T19:30:00Z">
                    <w:rPr>
                      <w:rFonts w:ascii="Monaco" w:hAnsi="Monaco" w:cs="Monaco"/>
                      <w:color w:val="000000"/>
                      <w:sz w:val="32"/>
                      <w:szCs w:val="32"/>
                      <w:lang w:val="en-US"/>
                    </w:rPr>
                  </w:rPrChange>
                </w:rPr>
                <w:t>push</w:t>
              </w:r>
              <w:proofErr w:type="gramEnd"/>
              <w:r w:rsidRPr="00E066BD">
                <w:rPr>
                  <w:b/>
                  <w:bCs/>
                  <w:lang w:val="en-US"/>
                  <w:rPrChange w:id="8582" w:author="Borja Gonzalez" w:date="2017-09-28T19:30:00Z">
                    <w:rPr>
                      <w:rFonts w:ascii="Monaco" w:hAnsi="Monaco" w:cs="Monaco"/>
                      <w:b/>
                      <w:bCs/>
                      <w:color w:val="000000"/>
                      <w:sz w:val="32"/>
                      <w:szCs w:val="32"/>
                      <w:lang w:val="en-US"/>
                    </w:rPr>
                  </w:rPrChange>
                </w:rPr>
                <w:t>(</w:t>
              </w:r>
              <w:r w:rsidRPr="00E066BD">
                <w:rPr>
                  <w:b/>
                  <w:bCs/>
                  <w:color w:val="CE5C00"/>
                  <w:lang w:val="en-US"/>
                  <w:rPrChange w:id="8583" w:author="Borja Gonzalez" w:date="2017-09-28T19:30:00Z">
                    <w:rPr>
                      <w:rFonts w:ascii="Monaco" w:hAnsi="Monaco" w:cs="Monaco"/>
                      <w:b/>
                      <w:bCs/>
                      <w:color w:val="CE5C00"/>
                      <w:sz w:val="32"/>
                      <w:szCs w:val="32"/>
                      <w:lang w:val="en-US"/>
                    </w:rPr>
                  </w:rPrChange>
                </w:rPr>
                <w:t>-</w:t>
              </w:r>
              <w:r w:rsidRPr="00E066BD">
                <w:rPr>
                  <w:b/>
                  <w:bCs/>
                  <w:color w:val="0000CF"/>
                  <w:lang w:val="en-US"/>
                  <w:rPrChange w:id="8584" w:author="Borja Gonzalez" w:date="2017-09-28T19:30:00Z">
                    <w:rPr>
                      <w:rFonts w:ascii="Monaco" w:hAnsi="Monaco" w:cs="Monaco"/>
                      <w:b/>
                      <w:bCs/>
                      <w:color w:val="0000CF"/>
                      <w:sz w:val="32"/>
                      <w:szCs w:val="32"/>
                      <w:lang w:val="en-US"/>
                    </w:rPr>
                  </w:rPrChange>
                </w:rPr>
                <w:t>87.8</w:t>
              </w:r>
              <w:r w:rsidRPr="00E066BD">
                <w:rPr>
                  <w:b/>
                  <w:bCs/>
                  <w:lang w:val="en-US"/>
                  <w:rPrChange w:id="8585" w:author="Borja Gonzalez" w:date="2017-09-28T19:30:00Z">
                    <w:rPr>
                      <w:rFonts w:ascii="Monaco" w:hAnsi="Monaco" w:cs="Monaco"/>
                      <w:b/>
                      <w:bCs/>
                      <w:color w:val="000000"/>
                      <w:sz w:val="32"/>
                      <w:szCs w:val="32"/>
                      <w:lang w:val="en-US"/>
                    </w:rPr>
                  </w:rPrChange>
                </w:rPr>
                <w:t>);</w:t>
              </w:r>
            </w:ins>
          </w:p>
          <w:p w14:paraId="281B9BB6" w14:textId="77777777" w:rsidR="00E066BD" w:rsidRPr="002C7F40" w:rsidRDefault="00E066BD">
            <w:pPr>
              <w:rPr>
                <w:ins w:id="8586" w:author="Borja Gonzalez" w:date="2017-09-28T19:30:00Z"/>
                <w:rPrChange w:id="8587" w:author="GONZALEZ DIAZ, BORJA" w:date="2017-10-03T16:01:00Z">
                  <w:rPr>
                    <w:ins w:id="8588" w:author="Borja Gonzalez" w:date="2017-09-28T19:30:00Z"/>
                    <w:rFonts w:ascii="Monaco" w:eastAsiaTheme="majorEastAsia" w:hAnsi="Monaco" w:cs="Monaco"/>
                    <w:color w:val="243F60" w:themeColor="accent1" w:themeShade="7F"/>
                    <w:sz w:val="32"/>
                    <w:szCs w:val="32"/>
                    <w:lang w:val="en-US"/>
                  </w:rPr>
                </w:rPrChange>
              </w:rPr>
              <w:pPrChange w:id="8589" w:author="GONZALEZ DIAZ, BORJA" w:date="2017-09-29T19:26:00Z">
                <w:pPr>
                  <w:keepNext/>
                  <w:keepLines/>
                  <w:widowControl w:val="0"/>
                  <w:autoSpaceDE w:val="0"/>
                  <w:autoSpaceDN w:val="0"/>
                  <w:adjustRightInd w:val="0"/>
                  <w:spacing w:before="200"/>
                  <w:outlineLvl w:val="4"/>
                </w:pPr>
              </w:pPrChange>
            </w:pPr>
            <w:ins w:id="8590" w:author="Borja Gonzalez" w:date="2017-09-28T19:30:00Z">
              <w:r w:rsidRPr="00E066BD">
                <w:rPr>
                  <w:lang w:val="en-US"/>
                  <w:rPrChange w:id="8591" w:author="Borja Gonzalez" w:date="2017-09-28T19:30:00Z">
                    <w:rPr>
                      <w:rFonts w:ascii="Monaco" w:hAnsi="Monaco" w:cs="Monaco"/>
                      <w:sz w:val="32"/>
                      <w:szCs w:val="32"/>
                      <w:lang w:val="en-US"/>
                    </w:rPr>
                  </w:rPrChange>
                </w:rPr>
                <w:t xml:space="preserve">                    </w:t>
              </w:r>
              <w:r w:rsidRPr="002C7F40">
                <w:rPr>
                  <w:rPrChange w:id="8592" w:author="GONZALEZ DIAZ, BORJA" w:date="2017-10-03T16:01:00Z">
                    <w:rPr>
                      <w:rFonts w:ascii="Monaco" w:hAnsi="Monaco" w:cs="Monaco"/>
                      <w:color w:val="000000"/>
                      <w:sz w:val="32"/>
                      <w:szCs w:val="32"/>
                      <w:lang w:val="en-US"/>
                    </w:rPr>
                  </w:rPrChange>
                </w:rPr>
                <w:t>min_</w:t>
              </w:r>
              <w:proofErr w:type="gramStart"/>
              <w:r w:rsidRPr="002C7F40">
                <w:rPr>
                  <w:rPrChange w:id="8593" w:author="GONZALEZ DIAZ, BORJA" w:date="2017-10-03T16:01:00Z">
                    <w:rPr>
                      <w:rFonts w:ascii="Monaco" w:hAnsi="Monaco" w:cs="Monaco"/>
                      <w:color w:val="000000"/>
                      <w:sz w:val="32"/>
                      <w:szCs w:val="32"/>
                      <w:lang w:val="en-US"/>
                    </w:rPr>
                  </w:rPrChange>
                </w:rPr>
                <w:t>min</w:t>
              </w:r>
              <w:r w:rsidRPr="002C7F40">
                <w:rPr>
                  <w:b/>
                  <w:bCs/>
                  <w:rPrChange w:id="8594" w:author="GONZALEZ DIAZ, BORJA" w:date="2017-10-03T16:01:00Z">
                    <w:rPr>
                      <w:rFonts w:ascii="Monaco" w:hAnsi="Monaco" w:cs="Monaco"/>
                      <w:b/>
                      <w:bCs/>
                      <w:color w:val="000000"/>
                      <w:sz w:val="32"/>
                      <w:szCs w:val="32"/>
                      <w:lang w:val="en-US"/>
                    </w:rPr>
                  </w:rPrChange>
                </w:rPr>
                <w:t>.</w:t>
              </w:r>
              <w:r w:rsidRPr="002C7F40">
                <w:rPr>
                  <w:rPrChange w:id="8595" w:author="GONZALEZ DIAZ, BORJA" w:date="2017-10-03T16:01:00Z">
                    <w:rPr>
                      <w:rFonts w:ascii="Monaco" w:hAnsi="Monaco" w:cs="Monaco"/>
                      <w:color w:val="000000"/>
                      <w:sz w:val="32"/>
                      <w:szCs w:val="32"/>
                      <w:lang w:val="en-US"/>
                    </w:rPr>
                  </w:rPrChange>
                </w:rPr>
                <w:t>push</w:t>
              </w:r>
              <w:proofErr w:type="gramEnd"/>
              <w:r w:rsidRPr="002C7F40">
                <w:rPr>
                  <w:b/>
                  <w:bCs/>
                  <w:rPrChange w:id="8596" w:author="GONZALEZ DIAZ, BORJA" w:date="2017-10-03T16:01:00Z">
                    <w:rPr>
                      <w:rFonts w:ascii="Monaco" w:hAnsi="Monaco" w:cs="Monaco"/>
                      <w:b/>
                      <w:bCs/>
                      <w:color w:val="000000"/>
                      <w:sz w:val="32"/>
                      <w:szCs w:val="32"/>
                      <w:lang w:val="en-US"/>
                    </w:rPr>
                  </w:rPrChange>
                </w:rPr>
                <w:t>(</w:t>
              </w:r>
              <w:r w:rsidRPr="002C7F40">
                <w:rPr>
                  <w:b/>
                  <w:bCs/>
                  <w:color w:val="CE5C00"/>
                  <w:rPrChange w:id="8597" w:author="GONZALEZ DIAZ, BORJA" w:date="2017-10-03T16:01:00Z">
                    <w:rPr>
                      <w:rFonts w:ascii="Monaco" w:hAnsi="Monaco" w:cs="Monaco"/>
                      <w:b/>
                      <w:bCs/>
                      <w:color w:val="CE5C00"/>
                      <w:sz w:val="32"/>
                      <w:szCs w:val="32"/>
                      <w:lang w:val="en-US"/>
                    </w:rPr>
                  </w:rPrChange>
                </w:rPr>
                <w:t>-</w:t>
              </w:r>
              <w:r w:rsidRPr="002C7F40">
                <w:rPr>
                  <w:b/>
                  <w:bCs/>
                  <w:color w:val="0000CF"/>
                  <w:rPrChange w:id="8598" w:author="GONZALEZ DIAZ, BORJA" w:date="2017-10-03T16:01:00Z">
                    <w:rPr>
                      <w:rFonts w:ascii="Monaco" w:hAnsi="Monaco" w:cs="Monaco"/>
                      <w:b/>
                      <w:bCs/>
                      <w:color w:val="0000CF"/>
                      <w:sz w:val="32"/>
                      <w:szCs w:val="32"/>
                      <w:lang w:val="en-US"/>
                    </w:rPr>
                  </w:rPrChange>
                </w:rPr>
                <w:t>72.4</w:t>
              </w:r>
              <w:r w:rsidRPr="002C7F40">
                <w:rPr>
                  <w:b/>
                  <w:bCs/>
                  <w:rPrChange w:id="8599" w:author="GONZALEZ DIAZ, BORJA" w:date="2017-10-03T16:01:00Z">
                    <w:rPr>
                      <w:rFonts w:ascii="Monaco" w:hAnsi="Monaco" w:cs="Monaco"/>
                      <w:b/>
                      <w:bCs/>
                      <w:color w:val="000000"/>
                      <w:sz w:val="32"/>
                      <w:szCs w:val="32"/>
                      <w:lang w:val="en-US"/>
                    </w:rPr>
                  </w:rPrChange>
                </w:rPr>
                <w:t>);</w:t>
              </w:r>
            </w:ins>
          </w:p>
          <w:p w14:paraId="463165D1" w14:textId="77777777" w:rsidR="00E066BD" w:rsidRPr="0079203F" w:rsidRDefault="00E066BD">
            <w:pPr>
              <w:rPr>
                <w:ins w:id="8600" w:author="Borja Gonzalez" w:date="2017-09-28T19:30:00Z"/>
                <w:lang w:val="es-ES"/>
                <w:rPrChange w:id="8601" w:author="Rodrigo García" w:date="2017-09-29T10:08:00Z">
                  <w:rPr>
                    <w:ins w:id="8602" w:author="Borja Gonzalez" w:date="2017-09-28T19:30:00Z"/>
                    <w:rFonts w:ascii="Monaco" w:eastAsiaTheme="majorEastAsia" w:hAnsi="Monaco" w:cs="Monaco"/>
                    <w:color w:val="243F60" w:themeColor="accent1" w:themeShade="7F"/>
                    <w:sz w:val="32"/>
                    <w:szCs w:val="32"/>
                    <w:lang w:val="en-US"/>
                  </w:rPr>
                </w:rPrChange>
              </w:rPr>
              <w:pPrChange w:id="8603" w:author="GONZALEZ DIAZ, BORJA" w:date="2017-09-29T19:26:00Z">
                <w:pPr>
                  <w:keepNext/>
                  <w:keepLines/>
                  <w:widowControl w:val="0"/>
                  <w:autoSpaceDE w:val="0"/>
                  <w:autoSpaceDN w:val="0"/>
                  <w:adjustRightInd w:val="0"/>
                  <w:spacing w:before="200"/>
                  <w:outlineLvl w:val="4"/>
                </w:pPr>
              </w:pPrChange>
            </w:pPr>
            <w:ins w:id="8604" w:author="Borja Gonzalez" w:date="2017-09-28T19:30:00Z">
              <w:r w:rsidRPr="002C7F40">
                <w:rPr>
                  <w:rPrChange w:id="8605" w:author="GONZALEZ DIAZ, BORJA" w:date="2017-10-03T16:01:00Z">
                    <w:rPr>
                      <w:rFonts w:ascii="Monaco" w:hAnsi="Monaco" w:cs="Monaco"/>
                      <w:sz w:val="32"/>
                      <w:szCs w:val="32"/>
                      <w:lang w:val="en-US"/>
                    </w:rPr>
                  </w:rPrChange>
                </w:rPr>
                <w:t xml:space="preserve">                </w:t>
              </w:r>
              <w:r w:rsidRPr="0079203F">
                <w:rPr>
                  <w:b/>
                  <w:bCs/>
                  <w:lang w:val="es-ES"/>
                  <w:rPrChange w:id="8606" w:author="Rodrigo García" w:date="2017-09-29T10:08:00Z">
                    <w:rPr>
                      <w:rFonts w:ascii="Monaco" w:hAnsi="Monaco" w:cs="Monaco"/>
                      <w:b/>
                      <w:bCs/>
                      <w:color w:val="000000"/>
                      <w:sz w:val="32"/>
                      <w:szCs w:val="32"/>
                      <w:lang w:val="en-US"/>
                    </w:rPr>
                  </w:rPrChange>
                </w:rPr>
                <w:t>}</w:t>
              </w:r>
            </w:ins>
          </w:p>
          <w:p w14:paraId="701BCE73" w14:textId="77777777" w:rsidR="00E066BD" w:rsidRPr="0079203F" w:rsidRDefault="00E066BD">
            <w:pPr>
              <w:rPr>
                <w:ins w:id="8607" w:author="Borja Gonzalez" w:date="2017-09-28T19:30:00Z"/>
                <w:lang w:val="es-ES"/>
                <w:rPrChange w:id="8608" w:author="Rodrigo García" w:date="2017-09-29T10:08:00Z">
                  <w:rPr>
                    <w:ins w:id="8609" w:author="Borja Gonzalez" w:date="2017-09-28T19:30:00Z"/>
                    <w:rFonts w:ascii="Monaco" w:eastAsiaTheme="majorEastAsia" w:hAnsi="Monaco" w:cs="Monaco"/>
                    <w:color w:val="243F60" w:themeColor="accent1" w:themeShade="7F"/>
                    <w:sz w:val="32"/>
                    <w:szCs w:val="32"/>
                    <w:lang w:val="en-US"/>
                  </w:rPr>
                </w:rPrChange>
              </w:rPr>
              <w:pPrChange w:id="8610" w:author="GONZALEZ DIAZ, BORJA" w:date="2017-09-29T19:26:00Z">
                <w:pPr>
                  <w:keepNext/>
                  <w:keepLines/>
                  <w:widowControl w:val="0"/>
                  <w:autoSpaceDE w:val="0"/>
                  <w:autoSpaceDN w:val="0"/>
                  <w:adjustRightInd w:val="0"/>
                  <w:spacing w:before="200"/>
                  <w:outlineLvl w:val="4"/>
                </w:pPr>
              </w:pPrChange>
            </w:pPr>
            <w:ins w:id="8611" w:author="Borja Gonzalez" w:date="2017-09-28T19:30:00Z">
              <w:r w:rsidRPr="0079203F">
                <w:rPr>
                  <w:lang w:val="es-ES"/>
                  <w:rPrChange w:id="8612" w:author="Rodrigo García" w:date="2017-09-29T10:08:00Z">
                    <w:rPr>
                      <w:rFonts w:ascii="Monaco" w:hAnsi="Monaco" w:cs="Monaco"/>
                      <w:sz w:val="32"/>
                      <w:szCs w:val="32"/>
                      <w:lang w:val="en-US"/>
                    </w:rPr>
                  </w:rPrChange>
                </w:rPr>
                <w:t xml:space="preserve">            </w:t>
              </w:r>
              <w:r w:rsidRPr="0079203F">
                <w:rPr>
                  <w:b/>
                  <w:bCs/>
                  <w:lang w:val="es-ES"/>
                  <w:rPrChange w:id="8613" w:author="Rodrigo García" w:date="2017-09-29T10:08:00Z">
                    <w:rPr>
                      <w:rFonts w:ascii="Monaco" w:hAnsi="Monaco" w:cs="Monaco"/>
                      <w:b/>
                      <w:bCs/>
                      <w:color w:val="000000"/>
                      <w:sz w:val="32"/>
                      <w:szCs w:val="32"/>
                      <w:lang w:val="en-US"/>
                    </w:rPr>
                  </w:rPrChange>
                </w:rPr>
                <w:t>}</w:t>
              </w:r>
            </w:ins>
          </w:p>
          <w:p w14:paraId="75CC1593" w14:textId="77777777" w:rsidR="00E066BD" w:rsidRPr="0079203F" w:rsidRDefault="00E066BD">
            <w:pPr>
              <w:rPr>
                <w:ins w:id="8614" w:author="Borja Gonzalez" w:date="2017-09-28T19:30:00Z"/>
                <w:lang w:val="es-ES"/>
                <w:rPrChange w:id="8615" w:author="Rodrigo García" w:date="2017-09-29T10:08:00Z">
                  <w:rPr>
                    <w:ins w:id="8616" w:author="Borja Gonzalez" w:date="2017-09-28T19:30:00Z"/>
                    <w:rFonts w:ascii="Monaco" w:eastAsiaTheme="majorEastAsia" w:hAnsi="Monaco" w:cs="Monaco"/>
                    <w:color w:val="243F60" w:themeColor="accent1" w:themeShade="7F"/>
                    <w:sz w:val="32"/>
                    <w:szCs w:val="32"/>
                    <w:lang w:val="en-US"/>
                  </w:rPr>
                </w:rPrChange>
              </w:rPr>
              <w:pPrChange w:id="8617" w:author="GONZALEZ DIAZ, BORJA" w:date="2017-09-29T19:26:00Z">
                <w:pPr>
                  <w:keepNext/>
                  <w:keepLines/>
                  <w:widowControl w:val="0"/>
                  <w:autoSpaceDE w:val="0"/>
                  <w:autoSpaceDN w:val="0"/>
                  <w:adjustRightInd w:val="0"/>
                  <w:spacing w:before="200"/>
                  <w:outlineLvl w:val="4"/>
                </w:pPr>
              </w:pPrChange>
            </w:pPr>
            <w:ins w:id="8618" w:author="Borja Gonzalez" w:date="2017-09-28T19:30:00Z">
              <w:r w:rsidRPr="0079203F">
                <w:rPr>
                  <w:lang w:val="es-ES"/>
                  <w:rPrChange w:id="8619" w:author="Rodrigo García" w:date="2017-09-29T10:08:00Z">
                    <w:rPr>
                      <w:rFonts w:ascii="Monaco" w:hAnsi="Monaco" w:cs="Monaco"/>
                      <w:sz w:val="32"/>
                      <w:szCs w:val="32"/>
                      <w:lang w:val="en-US"/>
                    </w:rPr>
                  </w:rPrChange>
                </w:rPr>
                <w:t xml:space="preserve">                grafico_</w:t>
              </w:r>
              <w:proofErr w:type="gramStart"/>
              <w:r w:rsidRPr="0079203F">
                <w:rPr>
                  <w:lang w:val="es-ES"/>
                  <w:rPrChange w:id="8620" w:author="Rodrigo García" w:date="2017-09-29T10:08:00Z">
                    <w:rPr>
                      <w:rFonts w:ascii="Monaco" w:hAnsi="Monaco" w:cs="Monaco"/>
                      <w:sz w:val="32"/>
                      <w:szCs w:val="32"/>
                      <w:lang w:val="en-US"/>
                    </w:rPr>
                  </w:rPrChange>
                </w:rPr>
                <w:t>evolucion</w:t>
              </w:r>
              <w:r w:rsidRPr="0079203F">
                <w:rPr>
                  <w:b/>
                  <w:bCs/>
                  <w:lang w:val="es-ES"/>
                  <w:rPrChange w:id="8621" w:author="Rodrigo García" w:date="2017-09-29T10:08:00Z">
                    <w:rPr>
                      <w:rFonts w:ascii="Monaco" w:hAnsi="Monaco" w:cs="Monaco"/>
                      <w:b/>
                      <w:bCs/>
                      <w:color w:val="000000"/>
                      <w:sz w:val="32"/>
                      <w:szCs w:val="32"/>
                      <w:lang w:val="en-US"/>
                    </w:rPr>
                  </w:rPrChange>
                </w:rPr>
                <w:t>(</w:t>
              </w:r>
              <w:proofErr w:type="gramEnd"/>
              <w:r w:rsidRPr="0079203F">
                <w:rPr>
                  <w:lang w:val="es-ES"/>
                  <w:rPrChange w:id="8622" w:author="Rodrigo García" w:date="2017-09-29T10:08:00Z">
                    <w:rPr>
                      <w:rFonts w:ascii="Monaco" w:hAnsi="Monaco" w:cs="Monaco"/>
                      <w:color w:val="000000"/>
                      <w:sz w:val="32"/>
                      <w:szCs w:val="32"/>
                      <w:lang w:val="en-US"/>
                    </w:rPr>
                  </w:rPrChange>
                </w:rPr>
                <w:t>max</w:t>
              </w:r>
              <w:r w:rsidRPr="0079203F">
                <w:rPr>
                  <w:b/>
                  <w:bCs/>
                  <w:lang w:val="es-ES"/>
                  <w:rPrChange w:id="8623" w:author="Rodrigo García" w:date="2017-09-29T10:08:00Z">
                    <w:rPr>
                      <w:rFonts w:ascii="Monaco" w:hAnsi="Monaco" w:cs="Monaco"/>
                      <w:b/>
                      <w:bCs/>
                      <w:color w:val="000000"/>
                      <w:sz w:val="32"/>
                      <w:szCs w:val="32"/>
                      <w:lang w:val="en-US"/>
                    </w:rPr>
                  </w:rPrChange>
                </w:rPr>
                <w:t>,</w:t>
              </w:r>
              <w:r w:rsidRPr="0079203F">
                <w:rPr>
                  <w:lang w:val="es-ES"/>
                  <w:rPrChange w:id="8624" w:author="Rodrigo García" w:date="2017-09-29T10:08:00Z">
                    <w:rPr>
                      <w:rFonts w:ascii="Monaco" w:hAnsi="Monaco" w:cs="Monaco"/>
                      <w:color w:val="000000"/>
                      <w:sz w:val="32"/>
                      <w:szCs w:val="32"/>
                      <w:lang w:val="en-US"/>
                    </w:rPr>
                  </w:rPrChange>
                </w:rPr>
                <w:t>min</w:t>
              </w:r>
              <w:r w:rsidRPr="0079203F">
                <w:rPr>
                  <w:b/>
                  <w:bCs/>
                  <w:lang w:val="es-ES"/>
                  <w:rPrChange w:id="8625" w:author="Rodrigo García" w:date="2017-09-29T10:08:00Z">
                    <w:rPr>
                      <w:rFonts w:ascii="Monaco" w:hAnsi="Monaco" w:cs="Monaco"/>
                      <w:b/>
                      <w:bCs/>
                      <w:color w:val="000000"/>
                      <w:sz w:val="32"/>
                      <w:szCs w:val="32"/>
                      <w:lang w:val="en-US"/>
                    </w:rPr>
                  </w:rPrChange>
                </w:rPr>
                <w:t>,</w:t>
              </w:r>
              <w:r w:rsidRPr="0079203F">
                <w:rPr>
                  <w:lang w:val="es-ES"/>
                  <w:rPrChange w:id="8626" w:author="Rodrigo García" w:date="2017-09-29T10:08:00Z">
                    <w:rPr>
                      <w:rFonts w:ascii="Monaco" w:hAnsi="Monaco" w:cs="Monaco"/>
                      <w:color w:val="000000"/>
                      <w:sz w:val="32"/>
                      <w:szCs w:val="32"/>
                      <w:lang w:val="en-US"/>
                    </w:rPr>
                  </w:rPrChange>
                </w:rPr>
                <w:t>fecha</w:t>
              </w:r>
              <w:r w:rsidRPr="0079203F">
                <w:rPr>
                  <w:b/>
                  <w:bCs/>
                  <w:lang w:val="es-ES"/>
                  <w:rPrChange w:id="8627" w:author="Rodrigo García" w:date="2017-09-29T10:08:00Z">
                    <w:rPr>
                      <w:rFonts w:ascii="Monaco" w:hAnsi="Monaco" w:cs="Monaco"/>
                      <w:b/>
                      <w:bCs/>
                      <w:color w:val="000000"/>
                      <w:sz w:val="32"/>
                      <w:szCs w:val="32"/>
                      <w:lang w:val="en-US"/>
                    </w:rPr>
                  </w:rPrChange>
                </w:rPr>
                <w:t>,</w:t>
              </w:r>
              <w:r w:rsidRPr="0079203F">
                <w:rPr>
                  <w:color w:val="4E9A06"/>
                  <w:lang w:val="es-ES"/>
                  <w:rPrChange w:id="8628" w:author="Rodrigo García" w:date="2017-09-29T10:08:00Z">
                    <w:rPr>
                      <w:rFonts w:ascii="Monaco" w:hAnsi="Monaco" w:cs="Monaco"/>
                      <w:color w:val="4E9A06"/>
                      <w:sz w:val="32"/>
                      <w:szCs w:val="32"/>
                      <w:lang w:val="en-US"/>
                    </w:rPr>
                  </w:rPrChange>
                </w:rPr>
                <w:t>"Transversal"</w:t>
              </w:r>
              <w:r w:rsidRPr="0079203F">
                <w:rPr>
                  <w:b/>
                  <w:bCs/>
                  <w:lang w:val="es-ES"/>
                  <w:rPrChange w:id="8629" w:author="Rodrigo García" w:date="2017-09-29T10:08:00Z">
                    <w:rPr>
                      <w:rFonts w:ascii="Monaco" w:hAnsi="Monaco" w:cs="Monaco"/>
                      <w:b/>
                      <w:bCs/>
                      <w:color w:val="000000"/>
                      <w:sz w:val="32"/>
                      <w:szCs w:val="32"/>
                      <w:lang w:val="en-US"/>
                    </w:rPr>
                  </w:rPrChange>
                </w:rPr>
                <w:t>,</w:t>
              </w:r>
              <w:r w:rsidRPr="0079203F">
                <w:rPr>
                  <w:lang w:val="es-ES"/>
                  <w:rPrChange w:id="8630" w:author="Rodrigo García" w:date="2017-09-29T10:08:00Z">
                    <w:rPr>
                      <w:rFonts w:ascii="Monaco" w:hAnsi="Monaco" w:cs="Monaco"/>
                      <w:color w:val="000000"/>
                      <w:sz w:val="32"/>
                      <w:szCs w:val="32"/>
                      <w:lang w:val="en-US"/>
                    </w:rPr>
                  </w:rPrChange>
                </w:rPr>
                <w:t>max_max</w:t>
              </w:r>
              <w:r w:rsidRPr="0079203F">
                <w:rPr>
                  <w:b/>
                  <w:bCs/>
                  <w:lang w:val="es-ES"/>
                  <w:rPrChange w:id="8631" w:author="Rodrigo García" w:date="2017-09-29T10:08:00Z">
                    <w:rPr>
                      <w:rFonts w:ascii="Monaco" w:hAnsi="Monaco" w:cs="Monaco"/>
                      <w:b/>
                      <w:bCs/>
                      <w:color w:val="000000"/>
                      <w:sz w:val="32"/>
                      <w:szCs w:val="32"/>
                      <w:lang w:val="en-US"/>
                    </w:rPr>
                  </w:rPrChange>
                </w:rPr>
                <w:t>,</w:t>
              </w:r>
              <w:r w:rsidRPr="0079203F">
                <w:rPr>
                  <w:lang w:val="es-ES"/>
                  <w:rPrChange w:id="8632" w:author="Rodrigo García" w:date="2017-09-29T10:08:00Z">
                    <w:rPr>
                      <w:rFonts w:ascii="Monaco" w:hAnsi="Monaco" w:cs="Monaco"/>
                      <w:color w:val="000000"/>
                      <w:sz w:val="32"/>
                      <w:szCs w:val="32"/>
                      <w:lang w:val="en-US"/>
                    </w:rPr>
                  </w:rPrChange>
                </w:rPr>
                <w:t>max_min</w:t>
              </w:r>
              <w:r w:rsidRPr="0079203F">
                <w:rPr>
                  <w:b/>
                  <w:bCs/>
                  <w:lang w:val="es-ES"/>
                  <w:rPrChange w:id="8633" w:author="Rodrigo García" w:date="2017-09-29T10:08:00Z">
                    <w:rPr>
                      <w:rFonts w:ascii="Monaco" w:hAnsi="Monaco" w:cs="Monaco"/>
                      <w:b/>
                      <w:bCs/>
                      <w:color w:val="000000"/>
                      <w:sz w:val="32"/>
                      <w:szCs w:val="32"/>
                      <w:lang w:val="en-US"/>
                    </w:rPr>
                  </w:rPrChange>
                </w:rPr>
                <w:t>,</w:t>
              </w:r>
              <w:r w:rsidRPr="0079203F">
                <w:rPr>
                  <w:lang w:val="es-ES"/>
                  <w:rPrChange w:id="8634" w:author="Rodrigo García" w:date="2017-09-29T10:08:00Z">
                    <w:rPr>
                      <w:rFonts w:ascii="Monaco" w:hAnsi="Monaco" w:cs="Monaco"/>
                      <w:color w:val="000000"/>
                      <w:sz w:val="32"/>
                      <w:szCs w:val="32"/>
                      <w:lang w:val="en-US"/>
                    </w:rPr>
                  </w:rPrChange>
                </w:rPr>
                <w:t>min_max</w:t>
              </w:r>
              <w:r w:rsidRPr="0079203F">
                <w:rPr>
                  <w:b/>
                  <w:bCs/>
                  <w:lang w:val="es-ES"/>
                  <w:rPrChange w:id="8635" w:author="Rodrigo García" w:date="2017-09-29T10:08:00Z">
                    <w:rPr>
                      <w:rFonts w:ascii="Monaco" w:hAnsi="Monaco" w:cs="Monaco"/>
                      <w:b/>
                      <w:bCs/>
                      <w:color w:val="000000"/>
                      <w:sz w:val="32"/>
                      <w:szCs w:val="32"/>
                      <w:lang w:val="en-US"/>
                    </w:rPr>
                  </w:rPrChange>
                </w:rPr>
                <w:t>,</w:t>
              </w:r>
              <w:r w:rsidRPr="0079203F">
                <w:rPr>
                  <w:lang w:val="es-ES"/>
                  <w:rPrChange w:id="8636" w:author="Rodrigo García" w:date="2017-09-29T10:08:00Z">
                    <w:rPr>
                      <w:rFonts w:ascii="Monaco" w:hAnsi="Monaco" w:cs="Monaco"/>
                      <w:color w:val="000000"/>
                      <w:sz w:val="32"/>
                      <w:szCs w:val="32"/>
                      <w:lang w:val="en-US"/>
                    </w:rPr>
                  </w:rPrChange>
                </w:rPr>
                <w:t>min_min</w:t>
              </w:r>
              <w:r w:rsidRPr="0079203F">
                <w:rPr>
                  <w:b/>
                  <w:bCs/>
                  <w:lang w:val="es-ES"/>
                  <w:rPrChange w:id="8637" w:author="Rodrigo García" w:date="2017-09-29T10:08:00Z">
                    <w:rPr>
                      <w:rFonts w:ascii="Monaco" w:hAnsi="Monaco" w:cs="Monaco"/>
                      <w:b/>
                      <w:bCs/>
                      <w:color w:val="000000"/>
                      <w:sz w:val="32"/>
                      <w:szCs w:val="32"/>
                      <w:lang w:val="en-US"/>
                    </w:rPr>
                  </w:rPrChange>
                </w:rPr>
                <w:t>,</w:t>
              </w:r>
              <w:r w:rsidRPr="0079203F">
                <w:rPr>
                  <w:color w:val="4E9A06"/>
                  <w:lang w:val="es-ES"/>
                  <w:rPrChange w:id="8638" w:author="Rodrigo García" w:date="2017-09-29T10:08:00Z">
                    <w:rPr>
                      <w:rFonts w:ascii="Monaco" w:hAnsi="Monaco" w:cs="Monaco"/>
                      <w:color w:val="4E9A06"/>
                      <w:sz w:val="32"/>
                      <w:szCs w:val="32"/>
                      <w:lang w:val="en-US"/>
                    </w:rPr>
                  </w:rPrChange>
                </w:rPr>
                <w:t>"Rotación derecha"</w:t>
              </w:r>
              <w:r w:rsidRPr="0079203F">
                <w:rPr>
                  <w:b/>
                  <w:bCs/>
                  <w:lang w:val="es-ES"/>
                  <w:rPrChange w:id="8639" w:author="Rodrigo García" w:date="2017-09-29T10:08:00Z">
                    <w:rPr>
                      <w:rFonts w:ascii="Monaco" w:hAnsi="Monaco" w:cs="Monaco"/>
                      <w:b/>
                      <w:bCs/>
                      <w:color w:val="000000"/>
                      <w:sz w:val="32"/>
                      <w:szCs w:val="32"/>
                      <w:lang w:val="en-US"/>
                    </w:rPr>
                  </w:rPrChange>
                </w:rPr>
                <w:t>,</w:t>
              </w:r>
              <w:r w:rsidRPr="0079203F">
                <w:rPr>
                  <w:color w:val="4E9A06"/>
                  <w:lang w:val="es-ES"/>
                  <w:rPrChange w:id="8640" w:author="Rodrigo García" w:date="2017-09-29T10:08:00Z">
                    <w:rPr>
                      <w:rFonts w:ascii="Monaco" w:hAnsi="Monaco" w:cs="Monaco"/>
                      <w:color w:val="4E9A06"/>
                      <w:sz w:val="32"/>
                      <w:szCs w:val="32"/>
                      <w:lang w:val="en-US"/>
                    </w:rPr>
                  </w:rPrChange>
                </w:rPr>
                <w:t>"Rotación izquierda"</w:t>
              </w:r>
              <w:r w:rsidRPr="0079203F">
                <w:rPr>
                  <w:b/>
                  <w:bCs/>
                  <w:lang w:val="es-ES"/>
                  <w:rPrChange w:id="8641" w:author="Rodrigo García" w:date="2017-09-29T10:08:00Z">
                    <w:rPr>
                      <w:rFonts w:ascii="Monaco" w:hAnsi="Monaco" w:cs="Monaco"/>
                      <w:b/>
                      <w:bCs/>
                      <w:color w:val="000000"/>
                      <w:sz w:val="32"/>
                      <w:szCs w:val="32"/>
                      <w:lang w:val="en-US"/>
                    </w:rPr>
                  </w:rPrChange>
                </w:rPr>
                <w:t>);</w:t>
              </w:r>
            </w:ins>
          </w:p>
          <w:p w14:paraId="316495B9" w14:textId="77777777" w:rsidR="00E066BD" w:rsidRPr="00E066BD" w:rsidRDefault="00E066BD">
            <w:pPr>
              <w:rPr>
                <w:ins w:id="8642" w:author="Borja Gonzalez" w:date="2017-09-28T19:30:00Z"/>
                <w:lang w:val="en-US"/>
                <w:rPrChange w:id="8643" w:author="Borja Gonzalez" w:date="2017-09-28T19:30:00Z">
                  <w:rPr>
                    <w:ins w:id="8644" w:author="Borja Gonzalez" w:date="2017-09-28T19:30:00Z"/>
                    <w:rFonts w:ascii="Monaco" w:eastAsiaTheme="majorEastAsia" w:hAnsi="Monaco" w:cs="Monaco"/>
                    <w:color w:val="243F60" w:themeColor="accent1" w:themeShade="7F"/>
                    <w:sz w:val="32"/>
                    <w:szCs w:val="32"/>
                    <w:lang w:val="en-US"/>
                  </w:rPr>
                </w:rPrChange>
              </w:rPr>
              <w:pPrChange w:id="8645" w:author="GONZALEZ DIAZ, BORJA" w:date="2017-09-29T19:26:00Z">
                <w:pPr>
                  <w:keepNext/>
                  <w:keepLines/>
                  <w:widowControl w:val="0"/>
                  <w:autoSpaceDE w:val="0"/>
                  <w:autoSpaceDN w:val="0"/>
                  <w:adjustRightInd w:val="0"/>
                  <w:spacing w:before="200"/>
                  <w:outlineLvl w:val="4"/>
                </w:pPr>
              </w:pPrChange>
            </w:pPr>
            <w:ins w:id="8646" w:author="Borja Gonzalez" w:date="2017-09-28T19:30:00Z">
              <w:r w:rsidRPr="0079203F">
                <w:rPr>
                  <w:lang w:val="es-ES"/>
                  <w:rPrChange w:id="8647" w:author="Rodrigo García" w:date="2017-09-29T10:08:00Z">
                    <w:rPr>
                      <w:rFonts w:ascii="Monaco" w:hAnsi="Monaco" w:cs="Monaco"/>
                      <w:sz w:val="32"/>
                      <w:szCs w:val="32"/>
                      <w:lang w:val="en-US"/>
                    </w:rPr>
                  </w:rPrChange>
                </w:rPr>
                <w:t xml:space="preserve">        </w:t>
              </w:r>
              <w:r w:rsidRPr="00E066BD">
                <w:rPr>
                  <w:b/>
                  <w:bCs/>
                  <w:lang w:val="en-US"/>
                  <w:rPrChange w:id="8648" w:author="Borja Gonzalez" w:date="2017-09-28T19:30:00Z">
                    <w:rPr>
                      <w:rFonts w:ascii="Monaco" w:hAnsi="Monaco" w:cs="Monaco"/>
                      <w:b/>
                      <w:bCs/>
                      <w:color w:val="000000"/>
                      <w:sz w:val="32"/>
                      <w:szCs w:val="32"/>
                      <w:lang w:val="en-US"/>
                    </w:rPr>
                  </w:rPrChange>
                </w:rPr>
                <w:t>}</w:t>
              </w:r>
            </w:ins>
          </w:p>
          <w:p w14:paraId="7AD0B4A4" w14:textId="77777777" w:rsidR="00E066BD" w:rsidRPr="00E066BD" w:rsidRDefault="00E066BD">
            <w:pPr>
              <w:rPr>
                <w:ins w:id="8649" w:author="Borja Gonzalez" w:date="2017-09-28T19:30:00Z"/>
                <w:lang w:val="en-US"/>
                <w:rPrChange w:id="8650" w:author="Borja Gonzalez" w:date="2017-09-28T19:30:00Z">
                  <w:rPr>
                    <w:ins w:id="8651" w:author="Borja Gonzalez" w:date="2017-09-28T19:30:00Z"/>
                    <w:rFonts w:ascii="Monaco" w:eastAsiaTheme="majorEastAsia" w:hAnsi="Monaco" w:cs="Monaco"/>
                    <w:color w:val="243F60" w:themeColor="accent1" w:themeShade="7F"/>
                    <w:sz w:val="32"/>
                    <w:szCs w:val="32"/>
                    <w:lang w:val="en-US"/>
                  </w:rPr>
                </w:rPrChange>
              </w:rPr>
              <w:pPrChange w:id="8652" w:author="GONZALEZ DIAZ, BORJA" w:date="2017-09-29T19:26:00Z">
                <w:pPr>
                  <w:keepNext/>
                  <w:keepLines/>
                  <w:widowControl w:val="0"/>
                  <w:autoSpaceDE w:val="0"/>
                  <w:autoSpaceDN w:val="0"/>
                  <w:adjustRightInd w:val="0"/>
                  <w:spacing w:before="200"/>
                  <w:outlineLvl w:val="4"/>
                </w:pPr>
              </w:pPrChange>
            </w:pPr>
            <w:ins w:id="8653" w:author="Borja Gonzalez" w:date="2017-09-28T19:30:00Z">
              <w:r w:rsidRPr="00E066BD">
                <w:rPr>
                  <w:lang w:val="en-US"/>
                  <w:rPrChange w:id="8654" w:author="Borja Gonzalez" w:date="2017-09-28T19:30:00Z">
                    <w:rPr>
                      <w:rFonts w:ascii="Monaco" w:hAnsi="Monaco" w:cs="Monaco"/>
                      <w:sz w:val="32"/>
                      <w:szCs w:val="32"/>
                      <w:lang w:val="en-US"/>
                    </w:rPr>
                  </w:rPrChange>
                </w:rPr>
                <w:t xml:space="preserve">    </w:t>
              </w:r>
              <w:r w:rsidRPr="00E066BD">
                <w:rPr>
                  <w:b/>
                  <w:bCs/>
                  <w:lang w:val="en-US"/>
                  <w:rPrChange w:id="8655" w:author="Borja Gonzalez" w:date="2017-09-28T19:30:00Z">
                    <w:rPr>
                      <w:rFonts w:ascii="Monaco" w:hAnsi="Monaco" w:cs="Monaco"/>
                      <w:b/>
                      <w:bCs/>
                      <w:color w:val="000000"/>
                      <w:sz w:val="32"/>
                      <w:szCs w:val="32"/>
                      <w:lang w:val="en-US"/>
                    </w:rPr>
                  </w:rPrChange>
                </w:rPr>
                <w:t>});</w:t>
              </w:r>
            </w:ins>
          </w:p>
          <w:p w14:paraId="33AF00FF" w14:textId="77777777" w:rsidR="00E066BD" w:rsidRPr="00E066BD" w:rsidRDefault="00E066BD">
            <w:pPr>
              <w:rPr>
                <w:ins w:id="8656" w:author="Borja Gonzalez" w:date="2017-09-28T19:30:00Z"/>
                <w:lang w:val="en-US"/>
                <w:rPrChange w:id="8657" w:author="Borja Gonzalez" w:date="2017-09-28T19:30:00Z">
                  <w:rPr>
                    <w:ins w:id="8658" w:author="Borja Gonzalez" w:date="2017-09-28T19:30:00Z"/>
                    <w:rFonts w:ascii="Monaco" w:hAnsi="Monaco" w:cs="Monaco"/>
                    <w:sz w:val="32"/>
                    <w:szCs w:val="32"/>
                    <w:lang w:val="en-US"/>
                  </w:rPr>
                </w:rPrChange>
              </w:rPr>
              <w:pPrChange w:id="8659" w:author="GONZALEZ DIAZ, BORJA" w:date="2017-09-29T19:26:00Z">
                <w:pPr>
                  <w:widowControl w:val="0"/>
                  <w:autoSpaceDE w:val="0"/>
                  <w:autoSpaceDN w:val="0"/>
                  <w:adjustRightInd w:val="0"/>
                </w:pPr>
              </w:pPrChange>
            </w:pPr>
          </w:p>
          <w:p w14:paraId="5BC61592" w14:textId="77777777" w:rsidR="00E066BD" w:rsidRPr="00E066BD" w:rsidRDefault="00E066BD">
            <w:pPr>
              <w:rPr>
                <w:ins w:id="8660" w:author="Borja Gonzalez" w:date="2017-09-28T19:30:00Z"/>
                <w:lang w:val="en-US"/>
                <w:rPrChange w:id="8661" w:author="Borja Gonzalez" w:date="2017-09-28T19:30:00Z">
                  <w:rPr>
                    <w:ins w:id="8662" w:author="Borja Gonzalez" w:date="2017-09-28T19:30:00Z"/>
                    <w:rFonts w:ascii="Monaco" w:eastAsiaTheme="majorEastAsia" w:hAnsi="Monaco" w:cs="Monaco"/>
                    <w:color w:val="243F60" w:themeColor="accent1" w:themeShade="7F"/>
                    <w:sz w:val="32"/>
                    <w:szCs w:val="32"/>
                    <w:lang w:val="en-US"/>
                  </w:rPr>
                </w:rPrChange>
              </w:rPr>
              <w:pPrChange w:id="8663" w:author="GONZALEZ DIAZ, BORJA" w:date="2017-09-29T19:26:00Z">
                <w:pPr>
                  <w:keepNext/>
                  <w:keepLines/>
                  <w:widowControl w:val="0"/>
                  <w:autoSpaceDE w:val="0"/>
                  <w:autoSpaceDN w:val="0"/>
                  <w:adjustRightInd w:val="0"/>
                  <w:spacing w:before="200"/>
                  <w:outlineLvl w:val="4"/>
                </w:pPr>
              </w:pPrChange>
            </w:pPr>
            <w:ins w:id="8664" w:author="Borja Gonzalez" w:date="2017-09-28T19:30:00Z">
              <w:r w:rsidRPr="00E066BD">
                <w:rPr>
                  <w:b/>
                  <w:bCs/>
                  <w:lang w:val="en-US"/>
                  <w:rPrChange w:id="8665" w:author="Borja Gonzalez" w:date="2017-09-28T19:30:00Z">
                    <w:rPr>
                      <w:rFonts w:ascii="Monaco" w:hAnsi="Monaco" w:cs="Monaco"/>
                      <w:b/>
                      <w:bCs/>
                      <w:color w:val="000000"/>
                      <w:sz w:val="32"/>
                      <w:szCs w:val="32"/>
                      <w:lang w:val="en-US"/>
                    </w:rPr>
                  </w:rPrChange>
                </w:rPr>
                <w:t>}</w:t>
              </w:r>
            </w:ins>
          </w:p>
          <w:p w14:paraId="54155851" w14:textId="77777777" w:rsidR="00E066BD" w:rsidRDefault="00E066BD" w:rsidP="00BF0FD1">
            <w:pPr>
              <w:rPr>
                <w:ins w:id="8666" w:author="Borja Gonzalez" w:date="2017-09-28T19:30:00Z"/>
              </w:rPr>
            </w:pPr>
          </w:p>
        </w:tc>
      </w:tr>
    </w:tbl>
    <w:p w14:paraId="287EEDE6" w14:textId="64550B17" w:rsidR="00AF1C9F" w:rsidRDefault="00AF1C9F" w:rsidP="00BF0FD1"/>
    <w:p w14:paraId="3E4DDA00" w14:textId="4B5D5CF0" w:rsidR="00E9151D" w:rsidRDefault="00E9151D" w:rsidP="00BF0FD1"/>
    <w:p w14:paraId="53552B8E" w14:textId="673315DC" w:rsidR="00E9151D" w:rsidRDefault="00E9151D" w:rsidP="00BF0FD1">
      <w:r>
        <w:t>Como observamos se realiza la conexión con el servidor y de este recibimos los datos necesarios. Una vez obtenidos los datos, dependiendo del valor de “move” se realizará un gráfico u otro. En estas capturas solo vemos el caso de move=1 (evolución en el plano coronal) ya que para los otros dos casos se realiza el mismo procedimiento. Este procedimiento consiste en los siguientes pasos:</w:t>
      </w:r>
    </w:p>
    <w:p w14:paraId="5A9026F3" w14:textId="77777777" w:rsidR="00E9151D" w:rsidRDefault="00E9151D" w:rsidP="00BF0FD1"/>
    <w:p w14:paraId="2DDA941B" w14:textId="02A5BA14" w:rsidR="00E9151D" w:rsidRDefault="00E9151D" w:rsidP="00C45289">
      <w:pPr>
        <w:pStyle w:val="Prrafodelista"/>
        <w:numPr>
          <w:ilvl w:val="0"/>
          <w:numId w:val="29"/>
        </w:numPr>
      </w:pPr>
      <w:r>
        <w:t xml:space="preserve">Extraer los valores </w:t>
      </w:r>
      <w:r w:rsidR="00F55B79">
        <w:t>máximos y mínimos del movimiento y almacenarlos en dos arrays, uno con los valores máximos y otro con los valores mínimos.</w:t>
      </w:r>
    </w:p>
    <w:p w14:paraId="111A8114" w14:textId="0158381A" w:rsidR="00F55B79" w:rsidRDefault="00F55B79" w:rsidP="00C45289">
      <w:pPr>
        <w:pStyle w:val="Prrafodelista"/>
        <w:numPr>
          <w:ilvl w:val="0"/>
          <w:numId w:val="29"/>
        </w:numPr>
      </w:pPr>
      <w:r>
        <w:t>Extraer las fechas de cada máximo y mínimo y almacenarlas en otro array.</w:t>
      </w:r>
    </w:p>
    <w:p w14:paraId="1E0001F8" w14:textId="08205A51" w:rsidR="00F55B79" w:rsidRDefault="00F55B79" w:rsidP="00C45289">
      <w:pPr>
        <w:pStyle w:val="Prrafodelista"/>
        <w:numPr>
          <w:ilvl w:val="0"/>
          <w:numId w:val="29"/>
        </w:numPr>
      </w:pPr>
      <w:r>
        <w:t xml:space="preserve">Distinguir entre sexos para crear 4 arrays que formarán los </w:t>
      </w:r>
      <w:del w:id="8667" w:author="Rodrigo García" w:date="2017-09-29T10:35:00Z">
        <w:r w:rsidDel="00A31D37">
          <w:delText>limites</w:delText>
        </w:r>
      </w:del>
      <w:ins w:id="8668" w:author="Rodrigo García" w:date="2017-09-29T10:35:00Z">
        <w:r w:rsidR="00A31D37">
          <w:t>límites</w:t>
        </w:r>
      </w:ins>
      <w:r>
        <w:t xml:space="preserve"> de normalidad.</w:t>
      </w:r>
    </w:p>
    <w:p w14:paraId="569FA737" w14:textId="0A871706" w:rsidR="00F55B79" w:rsidRDefault="00F55B79" w:rsidP="00C45289">
      <w:pPr>
        <w:pStyle w:val="Prrafodelista"/>
        <w:numPr>
          <w:ilvl w:val="0"/>
          <w:numId w:val="29"/>
        </w:numPr>
      </w:pPr>
      <w:r>
        <w:t>Llamar a la función “grafico_</w:t>
      </w:r>
      <w:proofErr w:type="gramStart"/>
      <w:r>
        <w:t>evolucion(</w:t>
      </w:r>
      <w:proofErr w:type="gramEnd"/>
      <w:r>
        <w:t xml:space="preserve">)” y pasar todos los valores </w:t>
      </w:r>
      <w:del w:id="8669" w:author="Rodrigo García" w:date="2017-09-29T10:35:00Z">
        <w:r w:rsidDel="00A31D37">
          <w:delText>extraidos</w:delText>
        </w:r>
      </w:del>
      <w:ins w:id="8670" w:author="Rodrigo García" w:date="2017-09-29T10:35:00Z">
        <w:r w:rsidR="00A31D37">
          <w:t>extraídos</w:t>
        </w:r>
      </w:ins>
      <w:r>
        <w:t xml:space="preserve"> como argumentos de la función.</w:t>
      </w:r>
    </w:p>
    <w:p w14:paraId="3410C93D" w14:textId="77777777" w:rsidR="00F55B79" w:rsidRDefault="00F55B79" w:rsidP="00F55B79"/>
    <w:p w14:paraId="437E05AC" w14:textId="57C337EE" w:rsidR="00E066BD" w:rsidRDefault="00E066BD" w:rsidP="00F55B79">
      <w:pPr>
        <w:rPr>
          <w:ins w:id="8671" w:author="Borja Gonzalez" w:date="2017-09-28T19:31:00Z"/>
        </w:rPr>
      </w:pPr>
    </w:p>
    <w:tbl>
      <w:tblPr>
        <w:tblStyle w:val="Tablaconcuadrcula"/>
        <w:tblW w:w="0" w:type="auto"/>
        <w:tblLook w:val="04A0" w:firstRow="1" w:lastRow="0" w:firstColumn="1" w:lastColumn="0" w:noHBand="0" w:noVBand="1"/>
      </w:tblPr>
      <w:tblGrid>
        <w:gridCol w:w="8856"/>
      </w:tblGrid>
      <w:tr w:rsidR="00E066BD" w14:paraId="507F7910" w14:textId="77777777" w:rsidTr="00E066BD">
        <w:trPr>
          <w:ins w:id="8672" w:author="Borja Gonzalez" w:date="2017-09-28T19:31:00Z"/>
        </w:trPr>
        <w:tc>
          <w:tcPr>
            <w:tcW w:w="8856" w:type="dxa"/>
          </w:tcPr>
          <w:p w14:paraId="07F0FEB5" w14:textId="77777777" w:rsidR="00E066BD" w:rsidRPr="0079203F" w:rsidRDefault="00E066BD">
            <w:pPr>
              <w:rPr>
                <w:ins w:id="8673" w:author="Borja Gonzalez" w:date="2017-09-28T19:31:00Z"/>
                <w:lang w:val="es-ES"/>
                <w:rPrChange w:id="8674" w:author="Rodrigo García" w:date="2017-09-29T10:08:00Z">
                  <w:rPr>
                    <w:ins w:id="8675" w:author="Borja Gonzalez" w:date="2017-09-28T19:31:00Z"/>
                    <w:rFonts w:ascii="Monaco" w:eastAsiaTheme="majorEastAsia" w:hAnsi="Monaco" w:cs="Monaco"/>
                    <w:color w:val="243F60" w:themeColor="accent1" w:themeShade="7F"/>
                    <w:sz w:val="32"/>
                    <w:szCs w:val="32"/>
                    <w:lang w:val="en-US"/>
                  </w:rPr>
                </w:rPrChange>
              </w:rPr>
              <w:pPrChange w:id="8676" w:author="GONZALEZ DIAZ, BORJA" w:date="2017-09-29T19:25:00Z">
                <w:pPr>
                  <w:keepNext/>
                  <w:keepLines/>
                  <w:widowControl w:val="0"/>
                  <w:autoSpaceDE w:val="0"/>
                  <w:autoSpaceDN w:val="0"/>
                  <w:adjustRightInd w:val="0"/>
                  <w:spacing w:before="200"/>
                  <w:outlineLvl w:val="4"/>
                </w:pPr>
              </w:pPrChange>
            </w:pPr>
            <w:ins w:id="8677" w:author="Borja Gonzalez" w:date="2017-09-28T19:31:00Z">
              <w:r w:rsidRPr="0079203F">
                <w:rPr>
                  <w:b/>
                  <w:bCs/>
                  <w:color w:val="204A87"/>
                  <w:lang w:val="es-ES"/>
                  <w:rPrChange w:id="8678" w:author="Rodrigo García" w:date="2017-09-29T10:08:00Z">
                    <w:rPr>
                      <w:rFonts w:ascii="Monaco" w:hAnsi="Monaco" w:cs="Monaco"/>
                      <w:b/>
                      <w:bCs/>
                      <w:color w:val="204A87"/>
                      <w:sz w:val="32"/>
                      <w:szCs w:val="32"/>
                      <w:lang w:val="en-US"/>
                    </w:rPr>
                  </w:rPrChange>
                </w:rPr>
                <w:t>function</w:t>
              </w:r>
              <w:r w:rsidRPr="0079203F">
                <w:rPr>
                  <w:lang w:val="es-ES"/>
                  <w:rPrChange w:id="8679" w:author="Rodrigo García" w:date="2017-09-29T10:08:00Z">
                    <w:rPr>
                      <w:rFonts w:ascii="Monaco" w:hAnsi="Monaco" w:cs="Monaco"/>
                      <w:sz w:val="32"/>
                      <w:szCs w:val="32"/>
                      <w:lang w:val="en-US"/>
                    </w:rPr>
                  </w:rPrChange>
                </w:rPr>
                <w:t xml:space="preserve"> grafico_</w:t>
              </w:r>
              <w:proofErr w:type="gramStart"/>
              <w:r w:rsidRPr="0079203F">
                <w:rPr>
                  <w:lang w:val="es-ES"/>
                  <w:rPrChange w:id="8680" w:author="Rodrigo García" w:date="2017-09-29T10:08:00Z">
                    <w:rPr>
                      <w:rFonts w:ascii="Monaco" w:hAnsi="Monaco" w:cs="Monaco"/>
                      <w:sz w:val="32"/>
                      <w:szCs w:val="32"/>
                      <w:lang w:val="en-US"/>
                    </w:rPr>
                  </w:rPrChange>
                </w:rPr>
                <w:t>evolucion</w:t>
              </w:r>
              <w:r w:rsidRPr="0079203F">
                <w:rPr>
                  <w:b/>
                  <w:bCs/>
                  <w:lang w:val="es-ES"/>
                  <w:rPrChange w:id="8681" w:author="Rodrigo García" w:date="2017-09-29T10:08:00Z">
                    <w:rPr>
                      <w:rFonts w:ascii="Monaco" w:hAnsi="Monaco" w:cs="Monaco"/>
                      <w:b/>
                      <w:bCs/>
                      <w:color w:val="000000"/>
                      <w:sz w:val="32"/>
                      <w:szCs w:val="32"/>
                      <w:lang w:val="en-US"/>
                    </w:rPr>
                  </w:rPrChange>
                </w:rPr>
                <w:t>(</w:t>
              </w:r>
              <w:proofErr w:type="gramEnd"/>
              <w:r w:rsidRPr="0079203F">
                <w:rPr>
                  <w:lang w:val="es-ES"/>
                  <w:rPrChange w:id="8682" w:author="Rodrigo García" w:date="2017-09-29T10:08:00Z">
                    <w:rPr>
                      <w:rFonts w:ascii="Monaco" w:hAnsi="Monaco" w:cs="Monaco"/>
                      <w:color w:val="000000"/>
                      <w:sz w:val="32"/>
                      <w:szCs w:val="32"/>
                      <w:lang w:val="en-US"/>
                    </w:rPr>
                  </w:rPrChange>
                </w:rPr>
                <w:t>maximo</w:t>
              </w:r>
              <w:r w:rsidRPr="0079203F">
                <w:rPr>
                  <w:b/>
                  <w:bCs/>
                  <w:lang w:val="es-ES"/>
                  <w:rPrChange w:id="8683" w:author="Rodrigo García" w:date="2017-09-29T10:08:00Z">
                    <w:rPr>
                      <w:rFonts w:ascii="Monaco" w:hAnsi="Monaco" w:cs="Monaco"/>
                      <w:b/>
                      <w:bCs/>
                      <w:color w:val="000000"/>
                      <w:sz w:val="32"/>
                      <w:szCs w:val="32"/>
                      <w:lang w:val="en-US"/>
                    </w:rPr>
                  </w:rPrChange>
                </w:rPr>
                <w:t>,</w:t>
              </w:r>
              <w:r w:rsidRPr="0079203F">
                <w:rPr>
                  <w:lang w:val="es-ES"/>
                  <w:rPrChange w:id="8684" w:author="Rodrigo García" w:date="2017-09-29T10:08:00Z">
                    <w:rPr>
                      <w:rFonts w:ascii="Monaco" w:hAnsi="Monaco" w:cs="Monaco"/>
                      <w:sz w:val="32"/>
                      <w:szCs w:val="32"/>
                      <w:lang w:val="en-US"/>
                    </w:rPr>
                  </w:rPrChange>
                </w:rPr>
                <w:t xml:space="preserve"> minimo</w:t>
              </w:r>
              <w:r w:rsidRPr="0079203F">
                <w:rPr>
                  <w:b/>
                  <w:bCs/>
                  <w:lang w:val="es-ES"/>
                  <w:rPrChange w:id="8685" w:author="Rodrigo García" w:date="2017-09-29T10:08:00Z">
                    <w:rPr>
                      <w:rFonts w:ascii="Monaco" w:hAnsi="Monaco" w:cs="Monaco"/>
                      <w:b/>
                      <w:bCs/>
                      <w:color w:val="000000"/>
                      <w:sz w:val="32"/>
                      <w:szCs w:val="32"/>
                      <w:lang w:val="en-US"/>
                    </w:rPr>
                  </w:rPrChange>
                </w:rPr>
                <w:t>,</w:t>
              </w:r>
              <w:r w:rsidRPr="0079203F">
                <w:rPr>
                  <w:lang w:val="es-ES"/>
                  <w:rPrChange w:id="8686" w:author="Rodrigo García" w:date="2017-09-29T10:08:00Z">
                    <w:rPr>
                      <w:rFonts w:ascii="Monaco" w:hAnsi="Monaco" w:cs="Monaco"/>
                      <w:sz w:val="32"/>
                      <w:szCs w:val="32"/>
                      <w:lang w:val="en-US"/>
                    </w:rPr>
                  </w:rPrChange>
                </w:rPr>
                <w:t xml:space="preserve"> fechas</w:t>
              </w:r>
              <w:r w:rsidRPr="0079203F">
                <w:rPr>
                  <w:b/>
                  <w:bCs/>
                  <w:lang w:val="es-ES"/>
                  <w:rPrChange w:id="8687" w:author="Rodrigo García" w:date="2017-09-29T10:08:00Z">
                    <w:rPr>
                      <w:rFonts w:ascii="Monaco" w:hAnsi="Monaco" w:cs="Monaco"/>
                      <w:b/>
                      <w:bCs/>
                      <w:color w:val="000000"/>
                      <w:sz w:val="32"/>
                      <w:szCs w:val="32"/>
                      <w:lang w:val="en-US"/>
                    </w:rPr>
                  </w:rPrChange>
                </w:rPr>
                <w:t>,</w:t>
              </w:r>
              <w:r w:rsidRPr="0079203F">
                <w:rPr>
                  <w:lang w:val="es-ES"/>
                  <w:rPrChange w:id="8688" w:author="Rodrigo García" w:date="2017-09-29T10:08:00Z">
                    <w:rPr>
                      <w:rFonts w:ascii="Monaco" w:hAnsi="Monaco" w:cs="Monaco"/>
                      <w:sz w:val="32"/>
                      <w:szCs w:val="32"/>
                      <w:lang w:val="en-US"/>
                    </w:rPr>
                  </w:rPrChange>
                </w:rPr>
                <w:t xml:space="preserve"> x</w:t>
              </w:r>
              <w:r w:rsidRPr="0079203F">
                <w:rPr>
                  <w:b/>
                  <w:bCs/>
                  <w:lang w:val="es-ES"/>
                  <w:rPrChange w:id="8689" w:author="Rodrigo García" w:date="2017-09-29T10:08:00Z">
                    <w:rPr>
                      <w:rFonts w:ascii="Monaco" w:hAnsi="Monaco" w:cs="Monaco"/>
                      <w:b/>
                      <w:bCs/>
                      <w:color w:val="000000"/>
                      <w:sz w:val="32"/>
                      <w:szCs w:val="32"/>
                      <w:lang w:val="en-US"/>
                    </w:rPr>
                  </w:rPrChange>
                </w:rPr>
                <w:t>,</w:t>
              </w:r>
              <w:r w:rsidRPr="0079203F">
                <w:rPr>
                  <w:lang w:val="es-ES"/>
                  <w:rPrChange w:id="8690" w:author="Rodrigo García" w:date="2017-09-29T10:08:00Z">
                    <w:rPr>
                      <w:rFonts w:ascii="Monaco" w:hAnsi="Monaco" w:cs="Monaco"/>
                      <w:sz w:val="32"/>
                      <w:szCs w:val="32"/>
                      <w:lang w:val="en-US"/>
                    </w:rPr>
                  </w:rPrChange>
                </w:rPr>
                <w:t xml:space="preserve"> maximo_max</w:t>
              </w:r>
              <w:r w:rsidRPr="0079203F">
                <w:rPr>
                  <w:b/>
                  <w:bCs/>
                  <w:lang w:val="es-ES"/>
                  <w:rPrChange w:id="8691" w:author="Rodrigo García" w:date="2017-09-29T10:08:00Z">
                    <w:rPr>
                      <w:rFonts w:ascii="Monaco" w:hAnsi="Monaco" w:cs="Monaco"/>
                      <w:b/>
                      <w:bCs/>
                      <w:color w:val="000000"/>
                      <w:sz w:val="32"/>
                      <w:szCs w:val="32"/>
                      <w:lang w:val="en-US"/>
                    </w:rPr>
                  </w:rPrChange>
                </w:rPr>
                <w:t>,</w:t>
              </w:r>
              <w:r w:rsidRPr="0079203F">
                <w:rPr>
                  <w:lang w:val="es-ES"/>
                  <w:rPrChange w:id="8692" w:author="Rodrigo García" w:date="2017-09-29T10:08:00Z">
                    <w:rPr>
                      <w:rFonts w:ascii="Monaco" w:hAnsi="Monaco" w:cs="Monaco"/>
                      <w:sz w:val="32"/>
                      <w:szCs w:val="32"/>
                      <w:lang w:val="en-US"/>
                    </w:rPr>
                  </w:rPrChange>
                </w:rPr>
                <w:t xml:space="preserve"> maximo_min</w:t>
              </w:r>
              <w:r w:rsidRPr="0079203F">
                <w:rPr>
                  <w:b/>
                  <w:bCs/>
                  <w:lang w:val="es-ES"/>
                  <w:rPrChange w:id="8693" w:author="Rodrigo García" w:date="2017-09-29T10:08:00Z">
                    <w:rPr>
                      <w:rFonts w:ascii="Monaco" w:hAnsi="Monaco" w:cs="Monaco"/>
                      <w:b/>
                      <w:bCs/>
                      <w:color w:val="000000"/>
                      <w:sz w:val="32"/>
                      <w:szCs w:val="32"/>
                      <w:lang w:val="en-US"/>
                    </w:rPr>
                  </w:rPrChange>
                </w:rPr>
                <w:t>,</w:t>
              </w:r>
              <w:r w:rsidRPr="0079203F">
                <w:rPr>
                  <w:lang w:val="es-ES"/>
                  <w:rPrChange w:id="8694" w:author="Rodrigo García" w:date="2017-09-29T10:08:00Z">
                    <w:rPr>
                      <w:rFonts w:ascii="Monaco" w:hAnsi="Monaco" w:cs="Monaco"/>
                      <w:sz w:val="32"/>
                      <w:szCs w:val="32"/>
                      <w:lang w:val="en-US"/>
                    </w:rPr>
                  </w:rPrChange>
                </w:rPr>
                <w:t xml:space="preserve"> minimo_max</w:t>
              </w:r>
              <w:r w:rsidRPr="0079203F">
                <w:rPr>
                  <w:b/>
                  <w:bCs/>
                  <w:lang w:val="es-ES"/>
                  <w:rPrChange w:id="8695" w:author="Rodrigo García" w:date="2017-09-29T10:08:00Z">
                    <w:rPr>
                      <w:rFonts w:ascii="Monaco" w:hAnsi="Monaco" w:cs="Monaco"/>
                      <w:b/>
                      <w:bCs/>
                      <w:color w:val="000000"/>
                      <w:sz w:val="32"/>
                      <w:szCs w:val="32"/>
                      <w:lang w:val="en-US"/>
                    </w:rPr>
                  </w:rPrChange>
                </w:rPr>
                <w:t>,</w:t>
              </w:r>
              <w:r w:rsidRPr="0079203F">
                <w:rPr>
                  <w:lang w:val="es-ES"/>
                  <w:rPrChange w:id="8696" w:author="Rodrigo García" w:date="2017-09-29T10:08:00Z">
                    <w:rPr>
                      <w:rFonts w:ascii="Monaco" w:hAnsi="Monaco" w:cs="Monaco"/>
                      <w:sz w:val="32"/>
                      <w:szCs w:val="32"/>
                      <w:lang w:val="en-US"/>
                    </w:rPr>
                  </w:rPrChange>
                </w:rPr>
                <w:t xml:space="preserve"> minimo_min</w:t>
              </w:r>
              <w:r w:rsidRPr="0079203F">
                <w:rPr>
                  <w:b/>
                  <w:bCs/>
                  <w:lang w:val="es-ES"/>
                  <w:rPrChange w:id="8697" w:author="Rodrigo García" w:date="2017-09-29T10:08:00Z">
                    <w:rPr>
                      <w:rFonts w:ascii="Monaco" w:hAnsi="Monaco" w:cs="Monaco"/>
                      <w:b/>
                      <w:bCs/>
                      <w:color w:val="000000"/>
                      <w:sz w:val="32"/>
                      <w:szCs w:val="32"/>
                      <w:lang w:val="en-US"/>
                    </w:rPr>
                  </w:rPrChange>
                </w:rPr>
                <w:t>,</w:t>
              </w:r>
              <w:r w:rsidRPr="0079203F">
                <w:rPr>
                  <w:lang w:val="es-ES"/>
                  <w:rPrChange w:id="8698" w:author="Rodrigo García" w:date="2017-09-29T10:08:00Z">
                    <w:rPr>
                      <w:rFonts w:ascii="Monaco" w:hAnsi="Monaco" w:cs="Monaco"/>
                      <w:color w:val="000000"/>
                      <w:sz w:val="32"/>
                      <w:szCs w:val="32"/>
                      <w:lang w:val="en-US"/>
                    </w:rPr>
                  </w:rPrChange>
                </w:rPr>
                <w:t>titulo1</w:t>
              </w:r>
              <w:r w:rsidRPr="0079203F">
                <w:rPr>
                  <w:b/>
                  <w:bCs/>
                  <w:lang w:val="es-ES"/>
                  <w:rPrChange w:id="8699" w:author="Rodrigo García" w:date="2017-09-29T10:08:00Z">
                    <w:rPr>
                      <w:rFonts w:ascii="Monaco" w:hAnsi="Monaco" w:cs="Monaco"/>
                      <w:b/>
                      <w:bCs/>
                      <w:color w:val="000000"/>
                      <w:sz w:val="32"/>
                      <w:szCs w:val="32"/>
                      <w:lang w:val="en-US"/>
                    </w:rPr>
                  </w:rPrChange>
                </w:rPr>
                <w:t>,</w:t>
              </w:r>
              <w:r w:rsidRPr="0079203F">
                <w:rPr>
                  <w:lang w:val="es-ES"/>
                  <w:rPrChange w:id="8700" w:author="Rodrigo García" w:date="2017-09-29T10:08:00Z">
                    <w:rPr>
                      <w:rFonts w:ascii="Monaco" w:hAnsi="Monaco" w:cs="Monaco"/>
                      <w:color w:val="000000"/>
                      <w:sz w:val="32"/>
                      <w:szCs w:val="32"/>
                      <w:lang w:val="en-US"/>
                    </w:rPr>
                  </w:rPrChange>
                </w:rPr>
                <w:t>titulo2</w:t>
              </w:r>
              <w:r w:rsidRPr="0079203F">
                <w:rPr>
                  <w:b/>
                  <w:bCs/>
                  <w:lang w:val="es-ES"/>
                  <w:rPrChange w:id="8701" w:author="Rodrigo García" w:date="2017-09-29T10:08:00Z">
                    <w:rPr>
                      <w:rFonts w:ascii="Monaco" w:hAnsi="Monaco" w:cs="Monaco"/>
                      <w:b/>
                      <w:bCs/>
                      <w:color w:val="000000"/>
                      <w:sz w:val="32"/>
                      <w:szCs w:val="32"/>
                      <w:lang w:val="en-US"/>
                    </w:rPr>
                  </w:rPrChange>
                </w:rPr>
                <w:t>){</w:t>
              </w:r>
            </w:ins>
          </w:p>
          <w:p w14:paraId="4368109D" w14:textId="77777777" w:rsidR="00E066BD" w:rsidRPr="00E066BD" w:rsidRDefault="00E066BD">
            <w:pPr>
              <w:rPr>
                <w:ins w:id="8702" w:author="Borja Gonzalez" w:date="2017-09-28T19:31:00Z"/>
                <w:lang w:val="en-US"/>
                <w:rPrChange w:id="8703" w:author="Borja Gonzalez" w:date="2017-09-28T19:31:00Z">
                  <w:rPr>
                    <w:ins w:id="8704" w:author="Borja Gonzalez" w:date="2017-09-28T19:31:00Z"/>
                    <w:rFonts w:ascii="Monaco" w:eastAsiaTheme="majorEastAsia" w:hAnsi="Monaco" w:cs="Monaco"/>
                    <w:color w:val="243F60" w:themeColor="accent1" w:themeShade="7F"/>
                    <w:sz w:val="32"/>
                    <w:szCs w:val="32"/>
                    <w:lang w:val="en-US"/>
                  </w:rPr>
                </w:rPrChange>
              </w:rPr>
              <w:pPrChange w:id="8705" w:author="GONZALEZ DIAZ, BORJA" w:date="2017-09-29T19:25:00Z">
                <w:pPr>
                  <w:keepNext/>
                  <w:keepLines/>
                  <w:widowControl w:val="0"/>
                  <w:autoSpaceDE w:val="0"/>
                  <w:autoSpaceDN w:val="0"/>
                  <w:adjustRightInd w:val="0"/>
                  <w:spacing w:before="200"/>
                  <w:outlineLvl w:val="4"/>
                </w:pPr>
              </w:pPrChange>
            </w:pPr>
            <w:ins w:id="8706" w:author="Borja Gonzalez" w:date="2017-09-28T19:31:00Z">
              <w:r w:rsidRPr="0079203F">
                <w:rPr>
                  <w:lang w:val="es-ES"/>
                  <w:rPrChange w:id="8707" w:author="Rodrigo García" w:date="2017-09-29T10:08:00Z">
                    <w:rPr>
                      <w:rFonts w:ascii="Monaco" w:hAnsi="Monaco" w:cs="Monaco"/>
                      <w:sz w:val="32"/>
                      <w:szCs w:val="32"/>
                      <w:lang w:val="en-US"/>
                    </w:rPr>
                  </w:rPrChange>
                </w:rPr>
                <w:t xml:space="preserve">    </w:t>
              </w:r>
              <w:r w:rsidRPr="00E066BD">
                <w:rPr>
                  <w:lang w:val="en-US"/>
                  <w:rPrChange w:id="8708" w:author="Borja Gonzalez" w:date="2017-09-28T19:31:00Z">
                    <w:rPr>
                      <w:rFonts w:ascii="Monaco" w:hAnsi="Monaco" w:cs="Monaco"/>
                      <w:color w:val="000000"/>
                      <w:sz w:val="32"/>
                      <w:szCs w:val="32"/>
                      <w:lang w:val="en-US"/>
                    </w:rPr>
                  </w:rPrChange>
                </w:rPr>
                <w:t>var_i</w:t>
              </w:r>
              <w:r w:rsidRPr="00E066BD">
                <w:rPr>
                  <w:b/>
                  <w:bCs/>
                  <w:color w:val="CE5C00"/>
                  <w:lang w:val="en-US"/>
                  <w:rPrChange w:id="8709" w:author="Borja Gonzalez" w:date="2017-09-28T19:31:00Z">
                    <w:rPr>
                      <w:rFonts w:ascii="Monaco" w:hAnsi="Monaco" w:cs="Monaco"/>
                      <w:b/>
                      <w:bCs/>
                      <w:color w:val="CE5C00"/>
                      <w:sz w:val="32"/>
                      <w:szCs w:val="32"/>
                      <w:lang w:val="en-US"/>
                    </w:rPr>
                  </w:rPrChange>
                </w:rPr>
                <w:t>+=</w:t>
              </w:r>
              <w:r w:rsidRPr="00E066BD">
                <w:rPr>
                  <w:b/>
                  <w:bCs/>
                  <w:color w:val="0000CF"/>
                  <w:lang w:val="en-US"/>
                  <w:rPrChange w:id="8710" w:author="Borja Gonzalez" w:date="2017-09-28T19:31:00Z">
                    <w:rPr>
                      <w:rFonts w:ascii="Monaco" w:hAnsi="Monaco" w:cs="Monaco"/>
                      <w:b/>
                      <w:bCs/>
                      <w:color w:val="0000CF"/>
                      <w:sz w:val="32"/>
                      <w:szCs w:val="32"/>
                      <w:lang w:val="en-US"/>
                    </w:rPr>
                  </w:rPrChange>
                </w:rPr>
                <w:t>1</w:t>
              </w:r>
              <w:r w:rsidRPr="00E066BD">
                <w:rPr>
                  <w:b/>
                  <w:bCs/>
                  <w:lang w:val="en-US"/>
                  <w:rPrChange w:id="8711" w:author="Borja Gonzalez" w:date="2017-09-28T19:31:00Z">
                    <w:rPr>
                      <w:rFonts w:ascii="Monaco" w:hAnsi="Monaco" w:cs="Monaco"/>
                      <w:b/>
                      <w:bCs/>
                      <w:color w:val="000000"/>
                      <w:sz w:val="32"/>
                      <w:szCs w:val="32"/>
                      <w:lang w:val="en-US"/>
                    </w:rPr>
                  </w:rPrChange>
                </w:rPr>
                <w:t>;</w:t>
              </w:r>
            </w:ins>
          </w:p>
          <w:p w14:paraId="0A522CFB" w14:textId="77777777" w:rsidR="00E066BD" w:rsidRPr="00E066BD" w:rsidRDefault="00E066BD">
            <w:pPr>
              <w:rPr>
                <w:ins w:id="8712" w:author="Borja Gonzalez" w:date="2017-09-28T19:31:00Z"/>
                <w:lang w:val="en-US"/>
                <w:rPrChange w:id="8713" w:author="Borja Gonzalez" w:date="2017-09-28T19:31:00Z">
                  <w:rPr>
                    <w:ins w:id="8714" w:author="Borja Gonzalez" w:date="2017-09-28T19:31:00Z"/>
                    <w:rFonts w:ascii="Monaco" w:eastAsiaTheme="majorEastAsia" w:hAnsi="Monaco" w:cs="Monaco"/>
                    <w:color w:val="243F60" w:themeColor="accent1" w:themeShade="7F"/>
                    <w:sz w:val="32"/>
                    <w:szCs w:val="32"/>
                    <w:lang w:val="en-US"/>
                  </w:rPr>
                </w:rPrChange>
              </w:rPr>
              <w:pPrChange w:id="8715" w:author="GONZALEZ DIAZ, BORJA" w:date="2017-09-29T19:25:00Z">
                <w:pPr>
                  <w:keepNext/>
                  <w:keepLines/>
                  <w:widowControl w:val="0"/>
                  <w:autoSpaceDE w:val="0"/>
                  <w:autoSpaceDN w:val="0"/>
                  <w:adjustRightInd w:val="0"/>
                  <w:spacing w:before="200"/>
                  <w:outlineLvl w:val="4"/>
                </w:pPr>
              </w:pPrChange>
            </w:pPr>
            <w:ins w:id="8716" w:author="Borja Gonzalez" w:date="2017-09-28T19:31:00Z">
              <w:r w:rsidRPr="00E066BD">
                <w:rPr>
                  <w:lang w:val="en-US"/>
                  <w:rPrChange w:id="8717" w:author="Borja Gonzalez" w:date="2017-09-28T19:31:00Z">
                    <w:rPr>
                      <w:rFonts w:ascii="Monaco" w:hAnsi="Monaco" w:cs="Monaco"/>
                      <w:sz w:val="32"/>
                      <w:szCs w:val="32"/>
                      <w:lang w:val="en-US"/>
                    </w:rPr>
                  </w:rPrChange>
                </w:rPr>
                <w:t xml:space="preserve">    </w:t>
              </w:r>
              <w:r w:rsidRPr="00E066BD">
                <w:rPr>
                  <w:b/>
                  <w:bCs/>
                  <w:color w:val="204A87"/>
                  <w:lang w:val="en-US"/>
                  <w:rPrChange w:id="8718" w:author="Borja Gonzalez" w:date="2017-09-28T19:31:00Z">
                    <w:rPr>
                      <w:rFonts w:ascii="Monaco" w:hAnsi="Monaco" w:cs="Monaco"/>
                      <w:b/>
                      <w:bCs/>
                      <w:color w:val="204A87"/>
                      <w:sz w:val="32"/>
                      <w:szCs w:val="32"/>
                      <w:lang w:val="en-US"/>
                    </w:rPr>
                  </w:rPrChange>
                </w:rPr>
                <w:t>var</w:t>
              </w:r>
              <w:r w:rsidRPr="00E066BD">
                <w:rPr>
                  <w:lang w:val="en-US"/>
                  <w:rPrChange w:id="8719" w:author="Borja Gonzalez" w:date="2017-09-28T19:31:00Z">
                    <w:rPr>
                      <w:rFonts w:ascii="Monaco" w:hAnsi="Monaco" w:cs="Monaco"/>
                      <w:sz w:val="32"/>
                      <w:szCs w:val="32"/>
                      <w:lang w:val="en-US"/>
                    </w:rPr>
                  </w:rPrChange>
                </w:rPr>
                <w:t xml:space="preserve"> url </w:t>
              </w:r>
              <w:r w:rsidRPr="00E066BD">
                <w:rPr>
                  <w:b/>
                  <w:bCs/>
                  <w:color w:val="CE5C00"/>
                  <w:lang w:val="en-US"/>
                  <w:rPrChange w:id="8720" w:author="Borja Gonzalez" w:date="2017-09-28T19:31:00Z">
                    <w:rPr>
                      <w:rFonts w:ascii="Monaco" w:hAnsi="Monaco" w:cs="Monaco"/>
                      <w:b/>
                      <w:bCs/>
                      <w:color w:val="CE5C00"/>
                      <w:sz w:val="32"/>
                      <w:szCs w:val="32"/>
                      <w:lang w:val="en-US"/>
                    </w:rPr>
                  </w:rPrChange>
                </w:rPr>
                <w:t>=</w:t>
              </w:r>
              <w:r w:rsidRPr="00E066BD">
                <w:rPr>
                  <w:lang w:val="en-US"/>
                  <w:rPrChange w:id="8721" w:author="Borja Gonzalez" w:date="2017-09-28T19:31:00Z">
                    <w:rPr>
                      <w:rFonts w:ascii="Monaco" w:hAnsi="Monaco" w:cs="Monaco"/>
                      <w:sz w:val="32"/>
                      <w:szCs w:val="32"/>
                      <w:lang w:val="en-US"/>
                    </w:rPr>
                  </w:rPrChange>
                </w:rPr>
                <w:t xml:space="preserve"> </w:t>
              </w:r>
              <w:proofErr w:type="gramStart"/>
              <w:r w:rsidRPr="00E066BD">
                <w:rPr>
                  <w:color w:val="204A87"/>
                  <w:lang w:val="en-US"/>
                  <w:rPrChange w:id="8722" w:author="Borja Gonzalez" w:date="2017-09-28T19:31:00Z">
                    <w:rPr>
                      <w:rFonts w:ascii="Monaco" w:hAnsi="Monaco" w:cs="Monaco"/>
                      <w:color w:val="204A87"/>
                      <w:sz w:val="32"/>
                      <w:szCs w:val="32"/>
                      <w:lang w:val="en-US"/>
                    </w:rPr>
                  </w:rPrChange>
                </w:rPr>
                <w:t>window</w:t>
              </w:r>
              <w:r w:rsidRPr="00E066BD">
                <w:rPr>
                  <w:b/>
                  <w:bCs/>
                  <w:lang w:val="en-US"/>
                  <w:rPrChange w:id="8723" w:author="Borja Gonzalez" w:date="2017-09-28T19:31:00Z">
                    <w:rPr>
                      <w:rFonts w:ascii="Monaco" w:hAnsi="Monaco" w:cs="Monaco"/>
                      <w:b/>
                      <w:bCs/>
                      <w:color w:val="000000"/>
                      <w:sz w:val="32"/>
                      <w:szCs w:val="32"/>
                      <w:lang w:val="en-US"/>
                    </w:rPr>
                  </w:rPrChange>
                </w:rPr>
                <w:t>.</w:t>
              </w:r>
              <w:r w:rsidRPr="00E066BD">
                <w:rPr>
                  <w:lang w:val="en-US"/>
                  <w:rPrChange w:id="8724" w:author="Borja Gonzalez" w:date="2017-09-28T19:31:00Z">
                    <w:rPr>
                      <w:rFonts w:ascii="Monaco" w:hAnsi="Monaco" w:cs="Monaco"/>
                      <w:color w:val="000000"/>
                      <w:sz w:val="32"/>
                      <w:szCs w:val="32"/>
                      <w:lang w:val="en-US"/>
                    </w:rPr>
                  </w:rPrChange>
                </w:rPr>
                <w:t>location</w:t>
              </w:r>
              <w:proofErr w:type="gramEnd"/>
              <w:r w:rsidRPr="00E066BD">
                <w:rPr>
                  <w:b/>
                  <w:bCs/>
                  <w:lang w:val="en-US"/>
                  <w:rPrChange w:id="8725" w:author="Borja Gonzalez" w:date="2017-09-28T19:31:00Z">
                    <w:rPr>
                      <w:rFonts w:ascii="Monaco" w:hAnsi="Monaco" w:cs="Monaco"/>
                      <w:b/>
                      <w:bCs/>
                      <w:color w:val="000000"/>
                      <w:sz w:val="32"/>
                      <w:szCs w:val="32"/>
                      <w:lang w:val="en-US"/>
                    </w:rPr>
                  </w:rPrChange>
                </w:rPr>
                <w:t>.</w:t>
              </w:r>
              <w:r w:rsidRPr="00E066BD">
                <w:rPr>
                  <w:lang w:val="en-US"/>
                  <w:rPrChange w:id="8726" w:author="Borja Gonzalez" w:date="2017-09-28T19:31:00Z">
                    <w:rPr>
                      <w:rFonts w:ascii="Monaco" w:hAnsi="Monaco" w:cs="Monaco"/>
                      <w:color w:val="000000"/>
                      <w:sz w:val="32"/>
                      <w:szCs w:val="32"/>
                      <w:lang w:val="en-US"/>
                    </w:rPr>
                  </w:rPrChange>
                </w:rPr>
                <w:t>href</w:t>
              </w:r>
              <w:r w:rsidRPr="00E066BD">
                <w:rPr>
                  <w:b/>
                  <w:bCs/>
                  <w:lang w:val="en-US"/>
                  <w:rPrChange w:id="8727" w:author="Borja Gonzalez" w:date="2017-09-28T19:31:00Z">
                    <w:rPr>
                      <w:rFonts w:ascii="Monaco" w:hAnsi="Monaco" w:cs="Monaco"/>
                      <w:b/>
                      <w:bCs/>
                      <w:color w:val="000000"/>
                      <w:sz w:val="32"/>
                      <w:szCs w:val="32"/>
                      <w:lang w:val="en-US"/>
                    </w:rPr>
                  </w:rPrChange>
                </w:rPr>
                <w:t>;</w:t>
              </w:r>
            </w:ins>
          </w:p>
          <w:p w14:paraId="0D9459C6" w14:textId="77777777" w:rsidR="00E066BD" w:rsidRPr="00E066BD" w:rsidRDefault="00E066BD">
            <w:pPr>
              <w:rPr>
                <w:ins w:id="8728" w:author="Borja Gonzalez" w:date="2017-09-28T19:31:00Z"/>
                <w:lang w:val="en-US"/>
                <w:rPrChange w:id="8729" w:author="Borja Gonzalez" w:date="2017-09-28T19:31:00Z">
                  <w:rPr>
                    <w:ins w:id="8730" w:author="Borja Gonzalez" w:date="2017-09-28T19:31:00Z"/>
                    <w:rFonts w:ascii="Monaco" w:eastAsiaTheme="majorEastAsia" w:hAnsi="Monaco" w:cs="Monaco"/>
                    <w:color w:val="243F60" w:themeColor="accent1" w:themeShade="7F"/>
                    <w:sz w:val="32"/>
                    <w:szCs w:val="32"/>
                    <w:lang w:val="en-US"/>
                  </w:rPr>
                </w:rPrChange>
              </w:rPr>
              <w:pPrChange w:id="8731" w:author="GONZALEZ DIAZ, BORJA" w:date="2017-09-29T19:25:00Z">
                <w:pPr>
                  <w:keepNext/>
                  <w:keepLines/>
                  <w:widowControl w:val="0"/>
                  <w:autoSpaceDE w:val="0"/>
                  <w:autoSpaceDN w:val="0"/>
                  <w:adjustRightInd w:val="0"/>
                  <w:spacing w:before="200"/>
                  <w:outlineLvl w:val="4"/>
                </w:pPr>
              </w:pPrChange>
            </w:pPr>
            <w:ins w:id="8732" w:author="Borja Gonzalez" w:date="2017-09-28T19:31:00Z">
              <w:r w:rsidRPr="00E066BD">
                <w:rPr>
                  <w:lang w:val="en-US"/>
                  <w:rPrChange w:id="8733" w:author="Borja Gonzalez" w:date="2017-09-28T19:31:00Z">
                    <w:rPr>
                      <w:rFonts w:ascii="Monaco" w:hAnsi="Monaco" w:cs="Monaco"/>
                      <w:sz w:val="32"/>
                      <w:szCs w:val="32"/>
                      <w:lang w:val="en-US"/>
                    </w:rPr>
                  </w:rPrChange>
                </w:rPr>
                <w:t xml:space="preserve">    </w:t>
              </w:r>
              <w:r w:rsidRPr="00E066BD">
                <w:rPr>
                  <w:b/>
                  <w:bCs/>
                  <w:color w:val="204A87"/>
                  <w:lang w:val="en-US"/>
                  <w:rPrChange w:id="8734" w:author="Borja Gonzalez" w:date="2017-09-28T19:31:00Z">
                    <w:rPr>
                      <w:rFonts w:ascii="Monaco" w:hAnsi="Monaco" w:cs="Monaco"/>
                      <w:b/>
                      <w:bCs/>
                      <w:color w:val="204A87"/>
                      <w:sz w:val="32"/>
                      <w:szCs w:val="32"/>
                      <w:lang w:val="en-US"/>
                    </w:rPr>
                  </w:rPrChange>
                </w:rPr>
                <w:t>var</w:t>
              </w:r>
              <w:r w:rsidRPr="00E066BD">
                <w:rPr>
                  <w:lang w:val="en-US"/>
                  <w:rPrChange w:id="8735" w:author="Borja Gonzalez" w:date="2017-09-28T19:31:00Z">
                    <w:rPr>
                      <w:rFonts w:ascii="Monaco" w:hAnsi="Monaco" w:cs="Monaco"/>
                      <w:sz w:val="32"/>
                      <w:szCs w:val="32"/>
                      <w:lang w:val="en-US"/>
                    </w:rPr>
                  </w:rPrChange>
                </w:rPr>
                <w:t xml:space="preserve"> url1 </w:t>
              </w:r>
              <w:r w:rsidRPr="00E066BD">
                <w:rPr>
                  <w:b/>
                  <w:bCs/>
                  <w:color w:val="CE5C00"/>
                  <w:lang w:val="en-US"/>
                  <w:rPrChange w:id="8736" w:author="Borja Gonzalez" w:date="2017-09-28T19:31:00Z">
                    <w:rPr>
                      <w:rFonts w:ascii="Monaco" w:hAnsi="Monaco" w:cs="Monaco"/>
                      <w:b/>
                      <w:bCs/>
                      <w:color w:val="CE5C00"/>
                      <w:sz w:val="32"/>
                      <w:szCs w:val="32"/>
                      <w:lang w:val="en-US"/>
                    </w:rPr>
                  </w:rPrChange>
                </w:rPr>
                <w:t>=</w:t>
              </w:r>
              <w:r w:rsidRPr="00E066BD">
                <w:rPr>
                  <w:lang w:val="en-US"/>
                  <w:rPrChange w:id="8737" w:author="Borja Gonzalez" w:date="2017-09-28T19:31:00Z">
                    <w:rPr>
                      <w:rFonts w:ascii="Monaco" w:hAnsi="Monaco" w:cs="Monaco"/>
                      <w:sz w:val="32"/>
                      <w:szCs w:val="32"/>
                      <w:lang w:val="en-US"/>
                    </w:rPr>
                  </w:rPrChange>
                </w:rPr>
                <w:t xml:space="preserve"> </w:t>
              </w:r>
              <w:r w:rsidRPr="00E066BD">
                <w:rPr>
                  <w:b/>
                  <w:bCs/>
                  <w:color w:val="204A87"/>
                  <w:lang w:val="en-US"/>
                  <w:rPrChange w:id="8738" w:author="Borja Gonzalez" w:date="2017-09-28T19:31:00Z">
                    <w:rPr>
                      <w:rFonts w:ascii="Monaco" w:hAnsi="Monaco" w:cs="Monaco"/>
                      <w:b/>
                      <w:bCs/>
                      <w:color w:val="204A87"/>
                      <w:sz w:val="32"/>
                      <w:szCs w:val="32"/>
                      <w:lang w:val="en-US"/>
                    </w:rPr>
                  </w:rPrChange>
                </w:rPr>
                <w:t>new</w:t>
              </w:r>
              <w:r w:rsidRPr="00E066BD">
                <w:rPr>
                  <w:lang w:val="en-US"/>
                  <w:rPrChange w:id="8739" w:author="Borja Gonzalez" w:date="2017-09-28T19:31:00Z">
                    <w:rPr>
                      <w:rFonts w:ascii="Monaco" w:hAnsi="Monaco" w:cs="Monaco"/>
                      <w:sz w:val="32"/>
                      <w:szCs w:val="32"/>
                      <w:lang w:val="en-US"/>
                    </w:rPr>
                  </w:rPrChange>
                </w:rPr>
                <w:t xml:space="preserve"> URL</w:t>
              </w:r>
              <w:r w:rsidRPr="00E066BD">
                <w:rPr>
                  <w:b/>
                  <w:bCs/>
                  <w:lang w:val="en-US"/>
                  <w:rPrChange w:id="8740" w:author="Borja Gonzalez" w:date="2017-09-28T19:31:00Z">
                    <w:rPr>
                      <w:rFonts w:ascii="Monaco" w:hAnsi="Monaco" w:cs="Monaco"/>
                      <w:b/>
                      <w:bCs/>
                      <w:color w:val="000000"/>
                      <w:sz w:val="32"/>
                      <w:szCs w:val="32"/>
                      <w:lang w:val="en-US"/>
                    </w:rPr>
                  </w:rPrChange>
                </w:rPr>
                <w:t>(</w:t>
              </w:r>
              <w:r w:rsidRPr="00E066BD">
                <w:rPr>
                  <w:lang w:val="en-US"/>
                  <w:rPrChange w:id="8741" w:author="Borja Gonzalez" w:date="2017-09-28T19:31:00Z">
                    <w:rPr>
                      <w:rFonts w:ascii="Monaco" w:hAnsi="Monaco" w:cs="Monaco"/>
                      <w:color w:val="000000"/>
                      <w:sz w:val="32"/>
                      <w:szCs w:val="32"/>
                      <w:lang w:val="en-US"/>
                    </w:rPr>
                  </w:rPrChange>
                </w:rPr>
                <w:t>url</w:t>
              </w:r>
              <w:r w:rsidRPr="00E066BD">
                <w:rPr>
                  <w:b/>
                  <w:bCs/>
                  <w:lang w:val="en-US"/>
                  <w:rPrChange w:id="8742" w:author="Borja Gonzalez" w:date="2017-09-28T19:31:00Z">
                    <w:rPr>
                      <w:rFonts w:ascii="Monaco" w:hAnsi="Monaco" w:cs="Monaco"/>
                      <w:b/>
                      <w:bCs/>
                      <w:color w:val="000000"/>
                      <w:sz w:val="32"/>
                      <w:szCs w:val="32"/>
                      <w:lang w:val="en-US"/>
                    </w:rPr>
                  </w:rPrChange>
                </w:rPr>
                <w:t>);</w:t>
              </w:r>
            </w:ins>
          </w:p>
          <w:p w14:paraId="0F44CA70" w14:textId="77777777" w:rsidR="00E066BD" w:rsidRPr="0079203F" w:rsidRDefault="00E066BD">
            <w:pPr>
              <w:rPr>
                <w:ins w:id="8743" w:author="Borja Gonzalez" w:date="2017-09-28T19:31:00Z"/>
                <w:lang w:val="es-ES"/>
                <w:rPrChange w:id="8744" w:author="Rodrigo García" w:date="2017-09-29T10:08:00Z">
                  <w:rPr>
                    <w:ins w:id="8745" w:author="Borja Gonzalez" w:date="2017-09-28T19:31:00Z"/>
                    <w:rFonts w:ascii="Monaco" w:eastAsiaTheme="majorEastAsia" w:hAnsi="Monaco" w:cs="Monaco"/>
                    <w:color w:val="243F60" w:themeColor="accent1" w:themeShade="7F"/>
                    <w:sz w:val="32"/>
                    <w:szCs w:val="32"/>
                    <w:lang w:val="en-US"/>
                  </w:rPr>
                </w:rPrChange>
              </w:rPr>
              <w:pPrChange w:id="8746" w:author="GONZALEZ DIAZ, BORJA" w:date="2017-09-29T19:25:00Z">
                <w:pPr>
                  <w:keepNext/>
                  <w:keepLines/>
                  <w:widowControl w:val="0"/>
                  <w:autoSpaceDE w:val="0"/>
                  <w:autoSpaceDN w:val="0"/>
                  <w:adjustRightInd w:val="0"/>
                  <w:spacing w:before="200"/>
                  <w:outlineLvl w:val="4"/>
                </w:pPr>
              </w:pPrChange>
            </w:pPr>
            <w:ins w:id="8747" w:author="Borja Gonzalez" w:date="2017-09-28T19:31:00Z">
              <w:r w:rsidRPr="00E066BD">
                <w:rPr>
                  <w:lang w:val="en-US"/>
                  <w:rPrChange w:id="8748" w:author="Borja Gonzalez" w:date="2017-09-28T19:31:00Z">
                    <w:rPr>
                      <w:rFonts w:ascii="Monaco" w:hAnsi="Monaco" w:cs="Monaco"/>
                      <w:sz w:val="32"/>
                      <w:szCs w:val="32"/>
                      <w:lang w:val="en-US"/>
                    </w:rPr>
                  </w:rPrChange>
                </w:rPr>
                <w:t xml:space="preserve">    </w:t>
              </w:r>
              <w:r w:rsidRPr="0079203F">
                <w:rPr>
                  <w:b/>
                  <w:bCs/>
                  <w:color w:val="204A87"/>
                  <w:lang w:val="es-ES"/>
                  <w:rPrChange w:id="8749" w:author="Rodrigo García" w:date="2017-09-29T10:08:00Z">
                    <w:rPr>
                      <w:rFonts w:ascii="Monaco" w:hAnsi="Monaco" w:cs="Monaco"/>
                      <w:b/>
                      <w:bCs/>
                      <w:color w:val="204A87"/>
                      <w:sz w:val="32"/>
                      <w:szCs w:val="32"/>
                      <w:lang w:val="en-US"/>
                    </w:rPr>
                  </w:rPrChange>
                </w:rPr>
                <w:t>var</w:t>
              </w:r>
              <w:r w:rsidRPr="0079203F">
                <w:rPr>
                  <w:lang w:val="es-ES"/>
                  <w:rPrChange w:id="8750" w:author="Rodrigo García" w:date="2017-09-29T10:08:00Z">
                    <w:rPr>
                      <w:rFonts w:ascii="Monaco" w:hAnsi="Monaco" w:cs="Monaco"/>
                      <w:sz w:val="32"/>
                      <w:szCs w:val="32"/>
                      <w:lang w:val="en-US"/>
                    </w:rPr>
                  </w:rPrChange>
                </w:rPr>
                <w:t xml:space="preserve"> nombre </w:t>
              </w:r>
              <w:r w:rsidRPr="0079203F">
                <w:rPr>
                  <w:b/>
                  <w:bCs/>
                  <w:color w:val="CE5C00"/>
                  <w:lang w:val="es-ES"/>
                  <w:rPrChange w:id="8751" w:author="Rodrigo García" w:date="2017-09-29T10:08:00Z">
                    <w:rPr>
                      <w:rFonts w:ascii="Monaco" w:hAnsi="Monaco" w:cs="Monaco"/>
                      <w:b/>
                      <w:bCs/>
                      <w:color w:val="CE5C00"/>
                      <w:sz w:val="32"/>
                      <w:szCs w:val="32"/>
                      <w:lang w:val="en-US"/>
                    </w:rPr>
                  </w:rPrChange>
                </w:rPr>
                <w:t>=</w:t>
              </w:r>
              <w:r w:rsidRPr="0079203F">
                <w:rPr>
                  <w:lang w:val="es-ES"/>
                  <w:rPrChange w:id="8752" w:author="Rodrigo García" w:date="2017-09-29T10:08:00Z">
                    <w:rPr>
                      <w:rFonts w:ascii="Monaco" w:hAnsi="Monaco" w:cs="Monaco"/>
                      <w:sz w:val="32"/>
                      <w:szCs w:val="32"/>
                      <w:lang w:val="en-US"/>
                    </w:rPr>
                  </w:rPrChange>
                </w:rPr>
                <w:t xml:space="preserve"> url1</w:t>
              </w:r>
              <w:r w:rsidRPr="0079203F">
                <w:rPr>
                  <w:b/>
                  <w:bCs/>
                  <w:lang w:val="es-ES"/>
                  <w:rPrChange w:id="8753" w:author="Rodrigo García" w:date="2017-09-29T10:08:00Z">
                    <w:rPr>
                      <w:rFonts w:ascii="Monaco" w:hAnsi="Monaco" w:cs="Monaco"/>
                      <w:b/>
                      <w:bCs/>
                      <w:color w:val="000000"/>
                      <w:sz w:val="32"/>
                      <w:szCs w:val="32"/>
                      <w:lang w:val="en-US"/>
                    </w:rPr>
                  </w:rPrChange>
                </w:rPr>
                <w:t>.</w:t>
              </w:r>
              <w:r w:rsidRPr="0079203F">
                <w:rPr>
                  <w:lang w:val="es-ES"/>
                  <w:rPrChange w:id="8754" w:author="Rodrigo García" w:date="2017-09-29T10:08:00Z">
                    <w:rPr>
                      <w:rFonts w:ascii="Monaco" w:hAnsi="Monaco" w:cs="Monaco"/>
                      <w:color w:val="000000"/>
                      <w:sz w:val="32"/>
                      <w:szCs w:val="32"/>
                      <w:lang w:val="en-US"/>
                    </w:rPr>
                  </w:rPrChange>
                </w:rPr>
                <w:t>searchParams</w:t>
              </w:r>
              <w:r w:rsidRPr="0079203F">
                <w:rPr>
                  <w:b/>
                  <w:bCs/>
                  <w:lang w:val="es-ES"/>
                  <w:rPrChange w:id="8755" w:author="Rodrigo García" w:date="2017-09-29T10:08:00Z">
                    <w:rPr>
                      <w:rFonts w:ascii="Monaco" w:hAnsi="Monaco" w:cs="Monaco"/>
                      <w:b/>
                      <w:bCs/>
                      <w:color w:val="000000"/>
                      <w:sz w:val="32"/>
                      <w:szCs w:val="32"/>
                      <w:lang w:val="en-US"/>
                    </w:rPr>
                  </w:rPrChange>
                </w:rPr>
                <w:t>.</w:t>
              </w:r>
              <w:r w:rsidRPr="0079203F">
                <w:rPr>
                  <w:lang w:val="es-ES"/>
                  <w:rPrChange w:id="8756" w:author="Rodrigo García" w:date="2017-09-29T10:08:00Z">
                    <w:rPr>
                      <w:rFonts w:ascii="Monaco" w:hAnsi="Monaco" w:cs="Monaco"/>
                      <w:color w:val="000000"/>
                      <w:sz w:val="32"/>
                      <w:szCs w:val="32"/>
                      <w:lang w:val="en-US"/>
                    </w:rPr>
                  </w:rPrChange>
                </w:rPr>
                <w:t>get</w:t>
              </w:r>
              <w:r w:rsidRPr="0079203F">
                <w:rPr>
                  <w:b/>
                  <w:bCs/>
                  <w:lang w:val="es-ES"/>
                  <w:rPrChange w:id="8757" w:author="Rodrigo García" w:date="2017-09-29T10:08:00Z">
                    <w:rPr>
                      <w:rFonts w:ascii="Monaco" w:hAnsi="Monaco" w:cs="Monaco"/>
                      <w:b/>
                      <w:bCs/>
                      <w:color w:val="000000"/>
                      <w:sz w:val="32"/>
                      <w:szCs w:val="32"/>
                      <w:lang w:val="en-US"/>
                    </w:rPr>
                  </w:rPrChange>
                </w:rPr>
                <w:t>(</w:t>
              </w:r>
              <w:r w:rsidRPr="0079203F">
                <w:rPr>
                  <w:color w:val="4E9A06"/>
                  <w:lang w:val="es-ES"/>
                  <w:rPrChange w:id="8758" w:author="Rodrigo García" w:date="2017-09-29T10:08:00Z">
                    <w:rPr>
                      <w:rFonts w:ascii="Monaco" w:hAnsi="Monaco" w:cs="Monaco"/>
                      <w:color w:val="4E9A06"/>
                      <w:sz w:val="32"/>
                      <w:szCs w:val="32"/>
                      <w:lang w:val="en-US"/>
                    </w:rPr>
                  </w:rPrChange>
                </w:rPr>
                <w:t>"var2"</w:t>
              </w:r>
              <w:r w:rsidRPr="0079203F">
                <w:rPr>
                  <w:b/>
                  <w:bCs/>
                  <w:lang w:val="es-ES"/>
                  <w:rPrChange w:id="8759" w:author="Rodrigo García" w:date="2017-09-29T10:08:00Z">
                    <w:rPr>
                      <w:rFonts w:ascii="Monaco" w:hAnsi="Monaco" w:cs="Monaco"/>
                      <w:b/>
                      <w:bCs/>
                      <w:color w:val="000000"/>
                      <w:sz w:val="32"/>
                      <w:szCs w:val="32"/>
                      <w:lang w:val="en-US"/>
                    </w:rPr>
                  </w:rPrChange>
                </w:rPr>
                <w:t>);</w:t>
              </w:r>
            </w:ins>
          </w:p>
          <w:p w14:paraId="5D16E56E" w14:textId="77777777" w:rsidR="00E066BD" w:rsidRPr="0079203F" w:rsidRDefault="00E066BD">
            <w:pPr>
              <w:rPr>
                <w:ins w:id="8760" w:author="Borja Gonzalez" w:date="2017-09-28T19:31:00Z"/>
                <w:lang w:val="es-ES"/>
                <w:rPrChange w:id="8761" w:author="Rodrigo García" w:date="2017-09-29T10:08:00Z">
                  <w:rPr>
                    <w:ins w:id="8762" w:author="Borja Gonzalez" w:date="2017-09-28T19:31:00Z"/>
                    <w:rFonts w:ascii="Monaco" w:eastAsiaTheme="majorEastAsia" w:hAnsi="Monaco" w:cs="Monaco"/>
                    <w:color w:val="243F60" w:themeColor="accent1" w:themeShade="7F"/>
                    <w:sz w:val="32"/>
                    <w:szCs w:val="32"/>
                    <w:lang w:val="en-US"/>
                  </w:rPr>
                </w:rPrChange>
              </w:rPr>
              <w:pPrChange w:id="8763" w:author="GONZALEZ DIAZ, BORJA" w:date="2017-09-29T19:25:00Z">
                <w:pPr>
                  <w:keepNext/>
                  <w:keepLines/>
                  <w:widowControl w:val="0"/>
                  <w:autoSpaceDE w:val="0"/>
                  <w:autoSpaceDN w:val="0"/>
                  <w:adjustRightInd w:val="0"/>
                  <w:spacing w:before="200"/>
                  <w:outlineLvl w:val="4"/>
                </w:pPr>
              </w:pPrChange>
            </w:pPr>
            <w:ins w:id="8764" w:author="Borja Gonzalez" w:date="2017-09-28T19:31:00Z">
              <w:r w:rsidRPr="0079203F">
                <w:rPr>
                  <w:lang w:val="es-ES"/>
                  <w:rPrChange w:id="8765" w:author="Rodrigo García" w:date="2017-09-29T10:08:00Z">
                    <w:rPr>
                      <w:rFonts w:ascii="Monaco" w:hAnsi="Monaco" w:cs="Monaco"/>
                      <w:sz w:val="32"/>
                      <w:szCs w:val="32"/>
                      <w:lang w:val="en-US"/>
                    </w:rPr>
                  </w:rPrChange>
                </w:rPr>
                <w:t xml:space="preserve">    </w:t>
              </w:r>
              <w:r w:rsidRPr="0079203F">
                <w:rPr>
                  <w:b/>
                  <w:bCs/>
                  <w:color w:val="204A87"/>
                  <w:lang w:val="es-ES"/>
                  <w:rPrChange w:id="8766" w:author="Rodrigo García" w:date="2017-09-29T10:08:00Z">
                    <w:rPr>
                      <w:rFonts w:ascii="Monaco" w:hAnsi="Monaco" w:cs="Monaco"/>
                      <w:b/>
                      <w:bCs/>
                      <w:color w:val="204A87"/>
                      <w:sz w:val="32"/>
                      <w:szCs w:val="32"/>
                      <w:lang w:val="en-US"/>
                    </w:rPr>
                  </w:rPrChange>
                </w:rPr>
                <w:t>var</w:t>
              </w:r>
              <w:r w:rsidRPr="0079203F">
                <w:rPr>
                  <w:lang w:val="es-ES"/>
                  <w:rPrChange w:id="8767" w:author="Rodrigo García" w:date="2017-09-29T10:08:00Z">
                    <w:rPr>
                      <w:rFonts w:ascii="Monaco" w:hAnsi="Monaco" w:cs="Monaco"/>
                      <w:sz w:val="32"/>
                      <w:szCs w:val="32"/>
                      <w:lang w:val="en-US"/>
                    </w:rPr>
                  </w:rPrChange>
                </w:rPr>
                <w:t xml:space="preserve"> apellido </w:t>
              </w:r>
              <w:r w:rsidRPr="0079203F">
                <w:rPr>
                  <w:b/>
                  <w:bCs/>
                  <w:color w:val="CE5C00"/>
                  <w:lang w:val="es-ES"/>
                  <w:rPrChange w:id="8768" w:author="Rodrigo García" w:date="2017-09-29T10:08:00Z">
                    <w:rPr>
                      <w:rFonts w:ascii="Monaco" w:hAnsi="Monaco" w:cs="Monaco"/>
                      <w:b/>
                      <w:bCs/>
                      <w:color w:val="CE5C00"/>
                      <w:sz w:val="32"/>
                      <w:szCs w:val="32"/>
                      <w:lang w:val="en-US"/>
                    </w:rPr>
                  </w:rPrChange>
                </w:rPr>
                <w:t>=</w:t>
              </w:r>
              <w:r w:rsidRPr="0079203F">
                <w:rPr>
                  <w:lang w:val="es-ES"/>
                  <w:rPrChange w:id="8769" w:author="Rodrigo García" w:date="2017-09-29T10:08:00Z">
                    <w:rPr>
                      <w:rFonts w:ascii="Monaco" w:hAnsi="Monaco" w:cs="Monaco"/>
                      <w:sz w:val="32"/>
                      <w:szCs w:val="32"/>
                      <w:lang w:val="en-US"/>
                    </w:rPr>
                  </w:rPrChange>
                </w:rPr>
                <w:t xml:space="preserve"> url1</w:t>
              </w:r>
              <w:r w:rsidRPr="0079203F">
                <w:rPr>
                  <w:b/>
                  <w:bCs/>
                  <w:lang w:val="es-ES"/>
                  <w:rPrChange w:id="8770" w:author="Rodrigo García" w:date="2017-09-29T10:08:00Z">
                    <w:rPr>
                      <w:rFonts w:ascii="Monaco" w:hAnsi="Monaco" w:cs="Monaco"/>
                      <w:b/>
                      <w:bCs/>
                      <w:color w:val="000000"/>
                      <w:sz w:val="32"/>
                      <w:szCs w:val="32"/>
                      <w:lang w:val="en-US"/>
                    </w:rPr>
                  </w:rPrChange>
                </w:rPr>
                <w:t>.</w:t>
              </w:r>
              <w:r w:rsidRPr="0079203F">
                <w:rPr>
                  <w:lang w:val="es-ES"/>
                  <w:rPrChange w:id="8771" w:author="Rodrigo García" w:date="2017-09-29T10:08:00Z">
                    <w:rPr>
                      <w:rFonts w:ascii="Monaco" w:hAnsi="Monaco" w:cs="Monaco"/>
                      <w:color w:val="000000"/>
                      <w:sz w:val="32"/>
                      <w:szCs w:val="32"/>
                      <w:lang w:val="en-US"/>
                    </w:rPr>
                  </w:rPrChange>
                </w:rPr>
                <w:t>searchParams</w:t>
              </w:r>
              <w:r w:rsidRPr="0079203F">
                <w:rPr>
                  <w:b/>
                  <w:bCs/>
                  <w:lang w:val="es-ES"/>
                  <w:rPrChange w:id="8772" w:author="Rodrigo García" w:date="2017-09-29T10:08:00Z">
                    <w:rPr>
                      <w:rFonts w:ascii="Monaco" w:hAnsi="Monaco" w:cs="Monaco"/>
                      <w:b/>
                      <w:bCs/>
                      <w:color w:val="000000"/>
                      <w:sz w:val="32"/>
                      <w:szCs w:val="32"/>
                      <w:lang w:val="en-US"/>
                    </w:rPr>
                  </w:rPrChange>
                </w:rPr>
                <w:t>.</w:t>
              </w:r>
              <w:r w:rsidRPr="0079203F">
                <w:rPr>
                  <w:lang w:val="es-ES"/>
                  <w:rPrChange w:id="8773" w:author="Rodrigo García" w:date="2017-09-29T10:08:00Z">
                    <w:rPr>
                      <w:rFonts w:ascii="Monaco" w:hAnsi="Monaco" w:cs="Monaco"/>
                      <w:color w:val="000000"/>
                      <w:sz w:val="32"/>
                      <w:szCs w:val="32"/>
                      <w:lang w:val="en-US"/>
                    </w:rPr>
                  </w:rPrChange>
                </w:rPr>
                <w:t>get</w:t>
              </w:r>
              <w:r w:rsidRPr="0079203F">
                <w:rPr>
                  <w:b/>
                  <w:bCs/>
                  <w:lang w:val="es-ES"/>
                  <w:rPrChange w:id="8774" w:author="Rodrigo García" w:date="2017-09-29T10:08:00Z">
                    <w:rPr>
                      <w:rFonts w:ascii="Monaco" w:hAnsi="Monaco" w:cs="Monaco"/>
                      <w:b/>
                      <w:bCs/>
                      <w:color w:val="000000"/>
                      <w:sz w:val="32"/>
                      <w:szCs w:val="32"/>
                      <w:lang w:val="en-US"/>
                    </w:rPr>
                  </w:rPrChange>
                </w:rPr>
                <w:t>(</w:t>
              </w:r>
              <w:r w:rsidRPr="0079203F">
                <w:rPr>
                  <w:color w:val="4E9A06"/>
                  <w:lang w:val="es-ES"/>
                  <w:rPrChange w:id="8775" w:author="Rodrigo García" w:date="2017-09-29T10:08:00Z">
                    <w:rPr>
                      <w:rFonts w:ascii="Monaco" w:hAnsi="Monaco" w:cs="Monaco"/>
                      <w:color w:val="4E9A06"/>
                      <w:sz w:val="32"/>
                      <w:szCs w:val="32"/>
                      <w:lang w:val="en-US"/>
                    </w:rPr>
                  </w:rPrChange>
                </w:rPr>
                <w:t>"var3"</w:t>
              </w:r>
              <w:r w:rsidRPr="0079203F">
                <w:rPr>
                  <w:b/>
                  <w:bCs/>
                  <w:lang w:val="es-ES"/>
                  <w:rPrChange w:id="8776" w:author="Rodrigo García" w:date="2017-09-29T10:08:00Z">
                    <w:rPr>
                      <w:rFonts w:ascii="Monaco" w:hAnsi="Monaco" w:cs="Monaco"/>
                      <w:b/>
                      <w:bCs/>
                      <w:color w:val="000000"/>
                      <w:sz w:val="32"/>
                      <w:szCs w:val="32"/>
                      <w:lang w:val="en-US"/>
                    </w:rPr>
                  </w:rPrChange>
                </w:rPr>
                <w:t>);</w:t>
              </w:r>
            </w:ins>
          </w:p>
          <w:p w14:paraId="526C9662" w14:textId="77777777" w:rsidR="00E066BD" w:rsidRPr="00E066BD" w:rsidRDefault="00E066BD">
            <w:pPr>
              <w:rPr>
                <w:ins w:id="8777" w:author="Borja Gonzalez" w:date="2017-09-28T19:31:00Z"/>
                <w:lang w:val="en-US"/>
                <w:rPrChange w:id="8778" w:author="Borja Gonzalez" w:date="2017-09-28T19:31:00Z">
                  <w:rPr>
                    <w:ins w:id="8779" w:author="Borja Gonzalez" w:date="2017-09-28T19:31:00Z"/>
                    <w:rFonts w:ascii="Monaco" w:eastAsiaTheme="majorEastAsia" w:hAnsi="Monaco" w:cs="Monaco"/>
                    <w:color w:val="243F60" w:themeColor="accent1" w:themeShade="7F"/>
                    <w:sz w:val="32"/>
                    <w:szCs w:val="32"/>
                    <w:lang w:val="en-US"/>
                  </w:rPr>
                </w:rPrChange>
              </w:rPr>
              <w:pPrChange w:id="8780" w:author="GONZALEZ DIAZ, BORJA" w:date="2017-09-29T19:25:00Z">
                <w:pPr>
                  <w:keepNext/>
                  <w:keepLines/>
                  <w:widowControl w:val="0"/>
                  <w:autoSpaceDE w:val="0"/>
                  <w:autoSpaceDN w:val="0"/>
                  <w:adjustRightInd w:val="0"/>
                  <w:spacing w:before="200"/>
                  <w:outlineLvl w:val="4"/>
                </w:pPr>
              </w:pPrChange>
            </w:pPr>
            <w:ins w:id="8781" w:author="Borja Gonzalez" w:date="2017-09-28T19:31:00Z">
              <w:r w:rsidRPr="0079203F">
                <w:rPr>
                  <w:lang w:val="es-ES"/>
                  <w:rPrChange w:id="8782" w:author="Rodrigo García" w:date="2017-09-29T10:08:00Z">
                    <w:rPr>
                      <w:rFonts w:ascii="Monaco" w:hAnsi="Monaco" w:cs="Monaco"/>
                      <w:sz w:val="32"/>
                      <w:szCs w:val="32"/>
                      <w:lang w:val="en-US"/>
                    </w:rPr>
                  </w:rPrChange>
                </w:rPr>
                <w:t xml:space="preserve">    </w:t>
              </w:r>
              <w:r w:rsidRPr="00E066BD">
                <w:rPr>
                  <w:b/>
                  <w:bCs/>
                  <w:color w:val="204A87"/>
                  <w:lang w:val="en-US"/>
                  <w:rPrChange w:id="8783" w:author="Borja Gonzalez" w:date="2017-09-28T19:31:00Z">
                    <w:rPr>
                      <w:rFonts w:ascii="Monaco" w:hAnsi="Monaco" w:cs="Monaco"/>
                      <w:b/>
                      <w:bCs/>
                      <w:color w:val="204A87"/>
                      <w:sz w:val="32"/>
                      <w:szCs w:val="32"/>
                      <w:lang w:val="en-US"/>
                    </w:rPr>
                  </w:rPrChange>
                </w:rPr>
                <w:t>var</w:t>
              </w:r>
              <w:r w:rsidRPr="00E066BD">
                <w:rPr>
                  <w:lang w:val="en-US"/>
                  <w:rPrChange w:id="8784" w:author="Borja Gonzalez" w:date="2017-09-28T19:31:00Z">
                    <w:rPr>
                      <w:rFonts w:ascii="Monaco" w:hAnsi="Monaco" w:cs="Monaco"/>
                      <w:sz w:val="32"/>
                      <w:szCs w:val="32"/>
                      <w:lang w:val="en-US"/>
                    </w:rPr>
                  </w:rPrChange>
                </w:rPr>
                <w:t xml:space="preserve"> sexo </w:t>
              </w:r>
              <w:r w:rsidRPr="00E066BD">
                <w:rPr>
                  <w:b/>
                  <w:bCs/>
                  <w:color w:val="CE5C00"/>
                  <w:lang w:val="en-US"/>
                  <w:rPrChange w:id="8785" w:author="Borja Gonzalez" w:date="2017-09-28T19:31:00Z">
                    <w:rPr>
                      <w:rFonts w:ascii="Monaco" w:hAnsi="Monaco" w:cs="Monaco"/>
                      <w:b/>
                      <w:bCs/>
                      <w:color w:val="CE5C00"/>
                      <w:sz w:val="32"/>
                      <w:szCs w:val="32"/>
                      <w:lang w:val="en-US"/>
                    </w:rPr>
                  </w:rPrChange>
                </w:rPr>
                <w:t>=</w:t>
              </w:r>
              <w:r w:rsidRPr="00E066BD">
                <w:rPr>
                  <w:lang w:val="en-US"/>
                  <w:rPrChange w:id="8786" w:author="Borja Gonzalez" w:date="2017-09-28T19:31:00Z">
                    <w:rPr>
                      <w:rFonts w:ascii="Monaco" w:hAnsi="Monaco" w:cs="Monaco"/>
                      <w:sz w:val="32"/>
                      <w:szCs w:val="32"/>
                      <w:lang w:val="en-US"/>
                    </w:rPr>
                  </w:rPrChange>
                </w:rPr>
                <w:t xml:space="preserve"> url1</w:t>
              </w:r>
              <w:r w:rsidRPr="00E066BD">
                <w:rPr>
                  <w:b/>
                  <w:bCs/>
                  <w:lang w:val="en-US"/>
                  <w:rPrChange w:id="8787" w:author="Borja Gonzalez" w:date="2017-09-28T19:31:00Z">
                    <w:rPr>
                      <w:rFonts w:ascii="Monaco" w:hAnsi="Monaco" w:cs="Monaco"/>
                      <w:b/>
                      <w:bCs/>
                      <w:color w:val="000000"/>
                      <w:sz w:val="32"/>
                      <w:szCs w:val="32"/>
                      <w:lang w:val="en-US"/>
                    </w:rPr>
                  </w:rPrChange>
                </w:rPr>
                <w:t>.</w:t>
              </w:r>
              <w:r w:rsidRPr="00E066BD">
                <w:rPr>
                  <w:lang w:val="en-US"/>
                  <w:rPrChange w:id="8788" w:author="Borja Gonzalez" w:date="2017-09-28T19:31:00Z">
                    <w:rPr>
                      <w:rFonts w:ascii="Monaco" w:hAnsi="Monaco" w:cs="Monaco"/>
                      <w:color w:val="000000"/>
                      <w:sz w:val="32"/>
                      <w:szCs w:val="32"/>
                      <w:lang w:val="en-US"/>
                    </w:rPr>
                  </w:rPrChange>
                </w:rPr>
                <w:t>searchParams</w:t>
              </w:r>
              <w:r w:rsidRPr="00E066BD">
                <w:rPr>
                  <w:b/>
                  <w:bCs/>
                  <w:lang w:val="en-US"/>
                  <w:rPrChange w:id="8789" w:author="Borja Gonzalez" w:date="2017-09-28T19:31:00Z">
                    <w:rPr>
                      <w:rFonts w:ascii="Monaco" w:hAnsi="Monaco" w:cs="Monaco"/>
                      <w:b/>
                      <w:bCs/>
                      <w:color w:val="000000"/>
                      <w:sz w:val="32"/>
                      <w:szCs w:val="32"/>
                      <w:lang w:val="en-US"/>
                    </w:rPr>
                  </w:rPrChange>
                </w:rPr>
                <w:t>.</w:t>
              </w:r>
              <w:r w:rsidRPr="00E066BD">
                <w:rPr>
                  <w:lang w:val="en-US"/>
                  <w:rPrChange w:id="8790" w:author="Borja Gonzalez" w:date="2017-09-28T19:31:00Z">
                    <w:rPr>
                      <w:rFonts w:ascii="Monaco" w:hAnsi="Monaco" w:cs="Monaco"/>
                      <w:color w:val="000000"/>
                      <w:sz w:val="32"/>
                      <w:szCs w:val="32"/>
                      <w:lang w:val="en-US"/>
                    </w:rPr>
                  </w:rPrChange>
                </w:rPr>
                <w:t>get</w:t>
              </w:r>
              <w:r w:rsidRPr="00E066BD">
                <w:rPr>
                  <w:b/>
                  <w:bCs/>
                  <w:lang w:val="en-US"/>
                  <w:rPrChange w:id="8791" w:author="Borja Gonzalez" w:date="2017-09-28T19:31:00Z">
                    <w:rPr>
                      <w:rFonts w:ascii="Monaco" w:hAnsi="Monaco" w:cs="Monaco"/>
                      <w:b/>
                      <w:bCs/>
                      <w:color w:val="000000"/>
                      <w:sz w:val="32"/>
                      <w:szCs w:val="32"/>
                      <w:lang w:val="en-US"/>
                    </w:rPr>
                  </w:rPrChange>
                </w:rPr>
                <w:t>(</w:t>
              </w:r>
              <w:r w:rsidRPr="00E066BD">
                <w:rPr>
                  <w:color w:val="4E9A06"/>
                  <w:lang w:val="en-US"/>
                  <w:rPrChange w:id="8792" w:author="Borja Gonzalez" w:date="2017-09-28T19:31:00Z">
                    <w:rPr>
                      <w:rFonts w:ascii="Monaco" w:hAnsi="Monaco" w:cs="Monaco"/>
                      <w:color w:val="4E9A06"/>
                      <w:sz w:val="32"/>
                      <w:szCs w:val="32"/>
                      <w:lang w:val="en-US"/>
                    </w:rPr>
                  </w:rPrChange>
                </w:rPr>
                <w:t>"var4"</w:t>
              </w:r>
              <w:r w:rsidRPr="00E066BD">
                <w:rPr>
                  <w:b/>
                  <w:bCs/>
                  <w:lang w:val="en-US"/>
                  <w:rPrChange w:id="8793" w:author="Borja Gonzalez" w:date="2017-09-28T19:31:00Z">
                    <w:rPr>
                      <w:rFonts w:ascii="Monaco" w:hAnsi="Monaco" w:cs="Monaco"/>
                      <w:b/>
                      <w:bCs/>
                      <w:color w:val="000000"/>
                      <w:sz w:val="32"/>
                      <w:szCs w:val="32"/>
                      <w:lang w:val="en-US"/>
                    </w:rPr>
                  </w:rPrChange>
                </w:rPr>
                <w:t>);</w:t>
              </w:r>
            </w:ins>
          </w:p>
          <w:p w14:paraId="2AD21D3F" w14:textId="77777777" w:rsidR="00E066BD" w:rsidRPr="00E066BD" w:rsidRDefault="00E066BD">
            <w:pPr>
              <w:rPr>
                <w:ins w:id="8794" w:author="Borja Gonzalez" w:date="2017-09-28T19:31:00Z"/>
                <w:lang w:val="en-US"/>
                <w:rPrChange w:id="8795" w:author="Borja Gonzalez" w:date="2017-09-28T19:31:00Z">
                  <w:rPr>
                    <w:ins w:id="8796" w:author="Borja Gonzalez" w:date="2017-09-28T19:31:00Z"/>
                    <w:rFonts w:ascii="Monaco" w:eastAsiaTheme="majorEastAsia" w:hAnsi="Monaco" w:cs="Monaco"/>
                    <w:color w:val="243F60" w:themeColor="accent1" w:themeShade="7F"/>
                    <w:sz w:val="32"/>
                    <w:szCs w:val="32"/>
                    <w:lang w:val="en-US"/>
                  </w:rPr>
                </w:rPrChange>
              </w:rPr>
              <w:pPrChange w:id="8797" w:author="GONZALEZ DIAZ, BORJA" w:date="2017-09-29T19:25:00Z">
                <w:pPr>
                  <w:keepNext/>
                  <w:keepLines/>
                  <w:widowControl w:val="0"/>
                  <w:autoSpaceDE w:val="0"/>
                  <w:autoSpaceDN w:val="0"/>
                  <w:adjustRightInd w:val="0"/>
                  <w:spacing w:before="200"/>
                  <w:outlineLvl w:val="4"/>
                </w:pPr>
              </w:pPrChange>
            </w:pPr>
            <w:ins w:id="8798" w:author="Borja Gonzalez" w:date="2017-09-28T19:31:00Z">
              <w:r w:rsidRPr="00E066BD">
                <w:rPr>
                  <w:lang w:val="en-US"/>
                  <w:rPrChange w:id="8799" w:author="Borja Gonzalez" w:date="2017-09-28T19:31:00Z">
                    <w:rPr>
                      <w:rFonts w:ascii="Monaco" w:hAnsi="Monaco" w:cs="Monaco"/>
                      <w:sz w:val="32"/>
                      <w:szCs w:val="32"/>
                      <w:lang w:val="en-US"/>
                    </w:rPr>
                  </w:rPrChange>
                </w:rPr>
                <w:t xml:space="preserve">    </w:t>
              </w:r>
              <w:r w:rsidRPr="00E066BD">
                <w:rPr>
                  <w:b/>
                  <w:bCs/>
                  <w:color w:val="204A87"/>
                  <w:lang w:val="en-US"/>
                  <w:rPrChange w:id="8800" w:author="Borja Gonzalez" w:date="2017-09-28T19:31:00Z">
                    <w:rPr>
                      <w:rFonts w:ascii="Monaco" w:hAnsi="Monaco" w:cs="Monaco"/>
                      <w:b/>
                      <w:bCs/>
                      <w:color w:val="204A87"/>
                      <w:sz w:val="32"/>
                      <w:szCs w:val="32"/>
                      <w:lang w:val="en-US"/>
                    </w:rPr>
                  </w:rPrChange>
                </w:rPr>
                <w:t>const</w:t>
              </w:r>
              <w:r w:rsidRPr="00E066BD">
                <w:rPr>
                  <w:lang w:val="en-US"/>
                  <w:rPrChange w:id="8801" w:author="Borja Gonzalez" w:date="2017-09-28T19:31:00Z">
                    <w:rPr>
                      <w:rFonts w:ascii="Monaco" w:hAnsi="Monaco" w:cs="Monaco"/>
                      <w:sz w:val="32"/>
                      <w:szCs w:val="32"/>
                      <w:lang w:val="en-US"/>
                    </w:rPr>
                  </w:rPrChange>
                </w:rPr>
                <w:t xml:space="preserve"> CHART </w:t>
              </w:r>
              <w:r w:rsidRPr="00E066BD">
                <w:rPr>
                  <w:b/>
                  <w:bCs/>
                  <w:color w:val="CE5C00"/>
                  <w:lang w:val="en-US"/>
                  <w:rPrChange w:id="8802" w:author="Borja Gonzalez" w:date="2017-09-28T19:31:00Z">
                    <w:rPr>
                      <w:rFonts w:ascii="Monaco" w:hAnsi="Monaco" w:cs="Monaco"/>
                      <w:b/>
                      <w:bCs/>
                      <w:color w:val="CE5C00"/>
                      <w:sz w:val="32"/>
                      <w:szCs w:val="32"/>
                      <w:lang w:val="en-US"/>
                    </w:rPr>
                  </w:rPrChange>
                </w:rPr>
                <w:t>=</w:t>
              </w:r>
              <w:r w:rsidRPr="00E066BD">
                <w:rPr>
                  <w:lang w:val="en-US"/>
                  <w:rPrChange w:id="8803" w:author="Borja Gonzalez" w:date="2017-09-28T19:31:00Z">
                    <w:rPr>
                      <w:rFonts w:ascii="Monaco" w:hAnsi="Monaco" w:cs="Monaco"/>
                      <w:sz w:val="32"/>
                      <w:szCs w:val="32"/>
                      <w:lang w:val="en-US"/>
                    </w:rPr>
                  </w:rPrChange>
                </w:rPr>
                <w:t xml:space="preserve"> </w:t>
              </w:r>
              <w:proofErr w:type="gramStart"/>
              <w:r w:rsidRPr="00E066BD">
                <w:rPr>
                  <w:color w:val="204A87"/>
                  <w:lang w:val="en-US"/>
                  <w:rPrChange w:id="8804" w:author="Borja Gonzalez" w:date="2017-09-28T19:31:00Z">
                    <w:rPr>
                      <w:rFonts w:ascii="Monaco" w:hAnsi="Monaco" w:cs="Monaco"/>
                      <w:color w:val="204A87"/>
                      <w:sz w:val="32"/>
                      <w:szCs w:val="32"/>
                      <w:lang w:val="en-US"/>
                    </w:rPr>
                  </w:rPrChange>
                </w:rPr>
                <w:t>document</w:t>
              </w:r>
              <w:r w:rsidRPr="00E066BD">
                <w:rPr>
                  <w:b/>
                  <w:bCs/>
                  <w:lang w:val="en-US"/>
                  <w:rPrChange w:id="8805" w:author="Borja Gonzalez" w:date="2017-09-28T19:31:00Z">
                    <w:rPr>
                      <w:rFonts w:ascii="Monaco" w:hAnsi="Monaco" w:cs="Monaco"/>
                      <w:b/>
                      <w:bCs/>
                      <w:color w:val="000000"/>
                      <w:sz w:val="32"/>
                      <w:szCs w:val="32"/>
                      <w:lang w:val="en-US"/>
                    </w:rPr>
                  </w:rPrChange>
                </w:rPr>
                <w:t>.</w:t>
              </w:r>
              <w:r w:rsidRPr="00E066BD">
                <w:rPr>
                  <w:lang w:val="en-US"/>
                  <w:rPrChange w:id="8806" w:author="Borja Gonzalez" w:date="2017-09-28T19:31:00Z">
                    <w:rPr>
                      <w:rFonts w:ascii="Monaco" w:hAnsi="Monaco" w:cs="Monaco"/>
                      <w:color w:val="000000"/>
                      <w:sz w:val="32"/>
                      <w:szCs w:val="32"/>
                      <w:lang w:val="en-US"/>
                    </w:rPr>
                  </w:rPrChange>
                </w:rPr>
                <w:t>getElementById</w:t>
              </w:r>
              <w:proofErr w:type="gramEnd"/>
              <w:r w:rsidRPr="00E066BD">
                <w:rPr>
                  <w:b/>
                  <w:bCs/>
                  <w:lang w:val="en-US"/>
                  <w:rPrChange w:id="8807" w:author="Borja Gonzalez" w:date="2017-09-28T19:31:00Z">
                    <w:rPr>
                      <w:rFonts w:ascii="Monaco" w:hAnsi="Monaco" w:cs="Monaco"/>
                      <w:b/>
                      <w:bCs/>
                      <w:color w:val="000000"/>
                      <w:sz w:val="32"/>
                      <w:szCs w:val="32"/>
                      <w:lang w:val="en-US"/>
                    </w:rPr>
                  </w:rPrChange>
                </w:rPr>
                <w:t>(</w:t>
              </w:r>
              <w:r w:rsidRPr="00E066BD">
                <w:rPr>
                  <w:color w:val="4E9A06"/>
                  <w:lang w:val="en-US"/>
                  <w:rPrChange w:id="8808" w:author="Borja Gonzalez" w:date="2017-09-28T19:31:00Z">
                    <w:rPr>
                      <w:rFonts w:ascii="Monaco" w:hAnsi="Monaco" w:cs="Monaco"/>
                      <w:color w:val="4E9A06"/>
                      <w:sz w:val="32"/>
                      <w:szCs w:val="32"/>
                      <w:lang w:val="en-US"/>
                    </w:rPr>
                  </w:rPrChange>
                </w:rPr>
                <w:t>"lineChart"</w:t>
              </w:r>
              <w:r w:rsidRPr="00E066BD">
                <w:rPr>
                  <w:b/>
                  <w:bCs/>
                  <w:lang w:val="en-US"/>
                  <w:rPrChange w:id="8809" w:author="Borja Gonzalez" w:date="2017-09-28T19:31:00Z">
                    <w:rPr>
                      <w:rFonts w:ascii="Monaco" w:hAnsi="Monaco" w:cs="Monaco"/>
                      <w:b/>
                      <w:bCs/>
                      <w:color w:val="000000"/>
                      <w:sz w:val="32"/>
                      <w:szCs w:val="32"/>
                      <w:lang w:val="en-US"/>
                    </w:rPr>
                  </w:rPrChange>
                </w:rPr>
                <w:t>);</w:t>
              </w:r>
            </w:ins>
          </w:p>
          <w:p w14:paraId="59B8C616" w14:textId="77777777" w:rsidR="00E066BD" w:rsidRPr="00E066BD" w:rsidRDefault="00E066BD">
            <w:pPr>
              <w:rPr>
                <w:ins w:id="8810" w:author="Borja Gonzalez" w:date="2017-09-28T19:31:00Z"/>
                <w:lang w:val="en-US"/>
                <w:rPrChange w:id="8811" w:author="Borja Gonzalez" w:date="2017-09-28T19:31:00Z">
                  <w:rPr>
                    <w:ins w:id="8812" w:author="Borja Gonzalez" w:date="2017-09-28T19:31:00Z"/>
                    <w:rFonts w:ascii="Monaco" w:eastAsiaTheme="majorEastAsia" w:hAnsi="Monaco" w:cs="Monaco"/>
                    <w:color w:val="243F60" w:themeColor="accent1" w:themeShade="7F"/>
                    <w:sz w:val="32"/>
                    <w:szCs w:val="32"/>
                    <w:lang w:val="en-US"/>
                  </w:rPr>
                </w:rPrChange>
              </w:rPr>
              <w:pPrChange w:id="8813" w:author="GONZALEZ DIAZ, BORJA" w:date="2017-09-29T19:25:00Z">
                <w:pPr>
                  <w:keepNext/>
                  <w:keepLines/>
                  <w:widowControl w:val="0"/>
                  <w:autoSpaceDE w:val="0"/>
                  <w:autoSpaceDN w:val="0"/>
                  <w:adjustRightInd w:val="0"/>
                  <w:spacing w:before="200"/>
                  <w:outlineLvl w:val="4"/>
                </w:pPr>
              </w:pPrChange>
            </w:pPr>
            <w:ins w:id="8814" w:author="Borja Gonzalez" w:date="2017-09-28T19:31:00Z">
              <w:r w:rsidRPr="00E066BD">
                <w:rPr>
                  <w:lang w:val="en-US"/>
                  <w:rPrChange w:id="8815" w:author="Borja Gonzalez" w:date="2017-09-28T19:31:00Z">
                    <w:rPr>
                      <w:rFonts w:ascii="Monaco" w:hAnsi="Monaco" w:cs="Monaco"/>
                      <w:sz w:val="32"/>
                      <w:szCs w:val="32"/>
                      <w:lang w:val="en-US"/>
                    </w:rPr>
                  </w:rPrChange>
                </w:rPr>
                <w:t xml:space="preserve">    </w:t>
              </w:r>
              <w:r w:rsidRPr="00E066BD">
                <w:rPr>
                  <w:b/>
                  <w:bCs/>
                  <w:color w:val="204A87"/>
                  <w:lang w:val="en-US"/>
                  <w:rPrChange w:id="8816" w:author="Borja Gonzalez" w:date="2017-09-28T19:31:00Z">
                    <w:rPr>
                      <w:rFonts w:ascii="Monaco" w:hAnsi="Monaco" w:cs="Monaco"/>
                      <w:b/>
                      <w:bCs/>
                      <w:color w:val="204A87"/>
                      <w:sz w:val="32"/>
                      <w:szCs w:val="32"/>
                      <w:lang w:val="en-US"/>
                    </w:rPr>
                  </w:rPrChange>
                </w:rPr>
                <w:t>if</w:t>
              </w:r>
              <w:r w:rsidRPr="00E066BD">
                <w:rPr>
                  <w:lang w:val="en-US"/>
                  <w:rPrChange w:id="8817" w:author="Borja Gonzalez" w:date="2017-09-28T19:31:00Z">
                    <w:rPr>
                      <w:rFonts w:ascii="Monaco" w:hAnsi="Monaco" w:cs="Monaco"/>
                      <w:sz w:val="32"/>
                      <w:szCs w:val="32"/>
                      <w:lang w:val="en-US"/>
                    </w:rPr>
                  </w:rPrChange>
                </w:rPr>
                <w:t xml:space="preserve"> </w:t>
              </w:r>
              <w:r w:rsidRPr="00E066BD">
                <w:rPr>
                  <w:b/>
                  <w:bCs/>
                  <w:lang w:val="en-US"/>
                  <w:rPrChange w:id="8818" w:author="Borja Gonzalez" w:date="2017-09-28T19:31:00Z">
                    <w:rPr>
                      <w:rFonts w:ascii="Monaco" w:hAnsi="Monaco" w:cs="Monaco"/>
                      <w:b/>
                      <w:bCs/>
                      <w:color w:val="000000"/>
                      <w:sz w:val="32"/>
                      <w:szCs w:val="32"/>
                      <w:lang w:val="en-US"/>
                    </w:rPr>
                  </w:rPrChange>
                </w:rPr>
                <w:t>(</w:t>
              </w:r>
              <w:r w:rsidRPr="00E066BD">
                <w:rPr>
                  <w:lang w:val="en-US"/>
                  <w:rPrChange w:id="8819" w:author="Borja Gonzalez" w:date="2017-09-28T19:31:00Z">
                    <w:rPr>
                      <w:rFonts w:ascii="Monaco" w:hAnsi="Monaco" w:cs="Monaco"/>
                      <w:color w:val="000000"/>
                      <w:sz w:val="32"/>
                      <w:szCs w:val="32"/>
                      <w:lang w:val="en-US"/>
                    </w:rPr>
                  </w:rPrChange>
                </w:rPr>
                <w:t>var_i</w:t>
              </w:r>
              <w:r w:rsidRPr="00E066BD">
                <w:rPr>
                  <w:b/>
                  <w:bCs/>
                  <w:color w:val="CE5C00"/>
                  <w:lang w:val="en-US"/>
                  <w:rPrChange w:id="8820" w:author="Borja Gonzalez" w:date="2017-09-28T19:31:00Z">
                    <w:rPr>
                      <w:rFonts w:ascii="Monaco" w:hAnsi="Monaco" w:cs="Monaco"/>
                      <w:b/>
                      <w:bCs/>
                      <w:color w:val="CE5C00"/>
                      <w:sz w:val="32"/>
                      <w:szCs w:val="32"/>
                      <w:lang w:val="en-US"/>
                    </w:rPr>
                  </w:rPrChange>
                </w:rPr>
                <w:t>&gt;=</w:t>
              </w:r>
              <w:proofErr w:type="gramStart"/>
              <w:r w:rsidRPr="00E066BD">
                <w:rPr>
                  <w:b/>
                  <w:bCs/>
                  <w:color w:val="0000CF"/>
                  <w:lang w:val="en-US"/>
                  <w:rPrChange w:id="8821" w:author="Borja Gonzalez" w:date="2017-09-28T19:31:00Z">
                    <w:rPr>
                      <w:rFonts w:ascii="Monaco" w:hAnsi="Monaco" w:cs="Monaco"/>
                      <w:b/>
                      <w:bCs/>
                      <w:color w:val="0000CF"/>
                      <w:sz w:val="32"/>
                      <w:szCs w:val="32"/>
                      <w:lang w:val="en-US"/>
                    </w:rPr>
                  </w:rPrChange>
                </w:rPr>
                <w:t>2</w:t>
              </w:r>
              <w:r w:rsidRPr="00E066BD">
                <w:rPr>
                  <w:b/>
                  <w:bCs/>
                  <w:lang w:val="en-US"/>
                  <w:rPrChange w:id="8822" w:author="Borja Gonzalez" w:date="2017-09-28T19:31:00Z">
                    <w:rPr>
                      <w:rFonts w:ascii="Monaco" w:hAnsi="Monaco" w:cs="Monaco"/>
                      <w:b/>
                      <w:bCs/>
                      <w:color w:val="000000"/>
                      <w:sz w:val="32"/>
                      <w:szCs w:val="32"/>
                      <w:lang w:val="en-US"/>
                    </w:rPr>
                  </w:rPrChange>
                </w:rPr>
                <w:t>){</w:t>
              </w:r>
              <w:proofErr w:type="gramEnd"/>
            </w:ins>
          </w:p>
          <w:p w14:paraId="20942FC8" w14:textId="77777777" w:rsidR="00E066BD" w:rsidRPr="00E066BD" w:rsidRDefault="00E066BD">
            <w:pPr>
              <w:rPr>
                <w:ins w:id="8823" w:author="Borja Gonzalez" w:date="2017-09-28T19:31:00Z"/>
                <w:lang w:val="en-US"/>
                <w:rPrChange w:id="8824" w:author="Borja Gonzalez" w:date="2017-09-28T19:31:00Z">
                  <w:rPr>
                    <w:ins w:id="8825" w:author="Borja Gonzalez" w:date="2017-09-28T19:31:00Z"/>
                    <w:rFonts w:ascii="Monaco" w:eastAsiaTheme="majorEastAsia" w:hAnsi="Monaco" w:cs="Monaco"/>
                    <w:color w:val="243F60" w:themeColor="accent1" w:themeShade="7F"/>
                    <w:sz w:val="32"/>
                    <w:szCs w:val="32"/>
                    <w:lang w:val="en-US"/>
                  </w:rPr>
                </w:rPrChange>
              </w:rPr>
              <w:pPrChange w:id="8826" w:author="GONZALEZ DIAZ, BORJA" w:date="2017-09-29T19:25:00Z">
                <w:pPr>
                  <w:keepNext/>
                  <w:keepLines/>
                  <w:widowControl w:val="0"/>
                  <w:autoSpaceDE w:val="0"/>
                  <w:autoSpaceDN w:val="0"/>
                  <w:adjustRightInd w:val="0"/>
                  <w:spacing w:before="200"/>
                  <w:outlineLvl w:val="4"/>
                </w:pPr>
              </w:pPrChange>
            </w:pPr>
            <w:ins w:id="8827" w:author="Borja Gonzalez" w:date="2017-09-28T19:31:00Z">
              <w:r w:rsidRPr="00E066BD">
                <w:rPr>
                  <w:lang w:val="en-US"/>
                  <w:rPrChange w:id="8828" w:author="Borja Gonzalez" w:date="2017-09-28T19:31:00Z">
                    <w:rPr>
                      <w:rFonts w:ascii="Monaco" w:hAnsi="Monaco" w:cs="Monaco"/>
                      <w:sz w:val="32"/>
                      <w:szCs w:val="32"/>
                      <w:lang w:val="en-US"/>
                    </w:rPr>
                  </w:rPrChange>
                </w:rPr>
                <w:t xml:space="preserve">        lineChart</w:t>
              </w:r>
              <w:r w:rsidRPr="00E066BD">
                <w:rPr>
                  <w:b/>
                  <w:bCs/>
                  <w:lang w:val="en-US"/>
                  <w:rPrChange w:id="8829" w:author="Borja Gonzalez" w:date="2017-09-28T19:31:00Z">
                    <w:rPr>
                      <w:rFonts w:ascii="Monaco" w:hAnsi="Monaco" w:cs="Monaco"/>
                      <w:b/>
                      <w:bCs/>
                      <w:color w:val="000000"/>
                      <w:sz w:val="32"/>
                      <w:szCs w:val="32"/>
                      <w:lang w:val="en-US"/>
                    </w:rPr>
                  </w:rPrChange>
                </w:rPr>
                <w:t>.</w:t>
              </w:r>
              <w:r w:rsidRPr="00E066BD">
                <w:rPr>
                  <w:lang w:val="en-US"/>
                  <w:rPrChange w:id="8830" w:author="Borja Gonzalez" w:date="2017-09-28T19:31:00Z">
                    <w:rPr>
                      <w:rFonts w:ascii="Monaco" w:hAnsi="Monaco" w:cs="Monaco"/>
                      <w:color w:val="000000"/>
                      <w:sz w:val="32"/>
                      <w:szCs w:val="32"/>
                      <w:lang w:val="en-US"/>
                    </w:rPr>
                  </w:rPrChange>
                </w:rPr>
                <w:t>destroy</w:t>
              </w:r>
              <w:r w:rsidRPr="00E066BD">
                <w:rPr>
                  <w:b/>
                  <w:bCs/>
                  <w:lang w:val="en-US"/>
                  <w:rPrChange w:id="8831" w:author="Borja Gonzalez" w:date="2017-09-28T19:31:00Z">
                    <w:rPr>
                      <w:rFonts w:ascii="Monaco" w:hAnsi="Monaco" w:cs="Monaco"/>
                      <w:b/>
                      <w:bCs/>
                      <w:color w:val="000000"/>
                      <w:sz w:val="32"/>
                      <w:szCs w:val="32"/>
                      <w:lang w:val="en-US"/>
                    </w:rPr>
                  </w:rPrChange>
                </w:rPr>
                <w:t>();</w:t>
              </w:r>
            </w:ins>
          </w:p>
          <w:p w14:paraId="6FF9D3CF" w14:textId="77777777" w:rsidR="00E066BD" w:rsidRPr="00E066BD" w:rsidRDefault="00E066BD">
            <w:pPr>
              <w:rPr>
                <w:ins w:id="8832" w:author="Borja Gonzalez" w:date="2017-09-28T19:31:00Z"/>
                <w:lang w:val="en-US"/>
                <w:rPrChange w:id="8833" w:author="Borja Gonzalez" w:date="2017-09-28T19:31:00Z">
                  <w:rPr>
                    <w:ins w:id="8834" w:author="Borja Gonzalez" w:date="2017-09-28T19:31:00Z"/>
                    <w:rFonts w:ascii="Monaco" w:eastAsiaTheme="majorEastAsia" w:hAnsi="Monaco" w:cs="Monaco"/>
                    <w:color w:val="243F60" w:themeColor="accent1" w:themeShade="7F"/>
                    <w:sz w:val="32"/>
                    <w:szCs w:val="32"/>
                    <w:lang w:val="en-US"/>
                  </w:rPr>
                </w:rPrChange>
              </w:rPr>
              <w:pPrChange w:id="8835" w:author="GONZALEZ DIAZ, BORJA" w:date="2017-09-29T19:25:00Z">
                <w:pPr>
                  <w:keepNext/>
                  <w:keepLines/>
                  <w:widowControl w:val="0"/>
                  <w:autoSpaceDE w:val="0"/>
                  <w:autoSpaceDN w:val="0"/>
                  <w:adjustRightInd w:val="0"/>
                  <w:spacing w:before="200"/>
                  <w:outlineLvl w:val="4"/>
                </w:pPr>
              </w:pPrChange>
            </w:pPr>
            <w:ins w:id="8836" w:author="Borja Gonzalez" w:date="2017-09-28T19:31:00Z">
              <w:r w:rsidRPr="00E066BD">
                <w:rPr>
                  <w:lang w:val="en-US"/>
                  <w:rPrChange w:id="8837" w:author="Borja Gonzalez" w:date="2017-09-28T19:31:00Z">
                    <w:rPr>
                      <w:rFonts w:ascii="Monaco" w:hAnsi="Monaco" w:cs="Monaco"/>
                      <w:sz w:val="32"/>
                      <w:szCs w:val="32"/>
                      <w:lang w:val="en-US"/>
                    </w:rPr>
                  </w:rPrChange>
                </w:rPr>
                <w:t xml:space="preserve">    </w:t>
              </w:r>
              <w:r w:rsidRPr="00E066BD">
                <w:rPr>
                  <w:b/>
                  <w:bCs/>
                  <w:lang w:val="en-US"/>
                  <w:rPrChange w:id="8838" w:author="Borja Gonzalez" w:date="2017-09-28T19:31:00Z">
                    <w:rPr>
                      <w:rFonts w:ascii="Monaco" w:hAnsi="Monaco" w:cs="Monaco"/>
                      <w:b/>
                      <w:bCs/>
                      <w:color w:val="000000"/>
                      <w:sz w:val="32"/>
                      <w:szCs w:val="32"/>
                      <w:lang w:val="en-US"/>
                    </w:rPr>
                  </w:rPrChange>
                </w:rPr>
                <w:t>}</w:t>
              </w:r>
            </w:ins>
          </w:p>
          <w:p w14:paraId="5E3FA954" w14:textId="77777777" w:rsidR="00E066BD" w:rsidRPr="00E066BD" w:rsidRDefault="00E066BD">
            <w:pPr>
              <w:rPr>
                <w:ins w:id="8839" w:author="Borja Gonzalez" w:date="2017-09-28T19:31:00Z"/>
                <w:lang w:val="en-US"/>
                <w:rPrChange w:id="8840" w:author="Borja Gonzalez" w:date="2017-09-28T19:31:00Z">
                  <w:rPr>
                    <w:ins w:id="8841" w:author="Borja Gonzalez" w:date="2017-09-28T19:31:00Z"/>
                    <w:rFonts w:ascii="Monaco" w:eastAsiaTheme="majorEastAsia" w:hAnsi="Monaco" w:cs="Monaco"/>
                    <w:color w:val="243F60" w:themeColor="accent1" w:themeShade="7F"/>
                    <w:sz w:val="32"/>
                    <w:szCs w:val="32"/>
                    <w:lang w:val="en-US"/>
                  </w:rPr>
                </w:rPrChange>
              </w:rPr>
              <w:pPrChange w:id="8842" w:author="GONZALEZ DIAZ, BORJA" w:date="2017-09-29T19:25:00Z">
                <w:pPr>
                  <w:keepNext/>
                  <w:keepLines/>
                  <w:widowControl w:val="0"/>
                  <w:autoSpaceDE w:val="0"/>
                  <w:autoSpaceDN w:val="0"/>
                  <w:adjustRightInd w:val="0"/>
                  <w:spacing w:before="200"/>
                  <w:outlineLvl w:val="4"/>
                </w:pPr>
              </w:pPrChange>
            </w:pPr>
            <w:ins w:id="8843" w:author="Borja Gonzalez" w:date="2017-09-28T19:31:00Z">
              <w:r w:rsidRPr="00E066BD">
                <w:rPr>
                  <w:lang w:val="en-US"/>
                  <w:rPrChange w:id="8844" w:author="Borja Gonzalez" w:date="2017-09-28T19:31:00Z">
                    <w:rPr>
                      <w:rFonts w:ascii="Monaco" w:hAnsi="Monaco" w:cs="Monaco"/>
                      <w:sz w:val="32"/>
                      <w:szCs w:val="32"/>
                      <w:lang w:val="en-US"/>
                    </w:rPr>
                  </w:rPrChange>
                </w:rPr>
                <w:t xml:space="preserve">    lineChart </w:t>
              </w:r>
              <w:r w:rsidRPr="00E066BD">
                <w:rPr>
                  <w:b/>
                  <w:bCs/>
                  <w:color w:val="CE5C00"/>
                  <w:lang w:val="en-US"/>
                  <w:rPrChange w:id="8845" w:author="Borja Gonzalez" w:date="2017-09-28T19:31:00Z">
                    <w:rPr>
                      <w:rFonts w:ascii="Monaco" w:hAnsi="Monaco" w:cs="Monaco"/>
                      <w:b/>
                      <w:bCs/>
                      <w:color w:val="CE5C00"/>
                      <w:sz w:val="32"/>
                      <w:szCs w:val="32"/>
                      <w:lang w:val="en-US"/>
                    </w:rPr>
                  </w:rPrChange>
                </w:rPr>
                <w:t>=</w:t>
              </w:r>
              <w:r w:rsidRPr="00E066BD">
                <w:rPr>
                  <w:lang w:val="en-US"/>
                  <w:rPrChange w:id="8846" w:author="Borja Gonzalez" w:date="2017-09-28T19:31:00Z">
                    <w:rPr>
                      <w:rFonts w:ascii="Monaco" w:hAnsi="Monaco" w:cs="Monaco"/>
                      <w:sz w:val="32"/>
                      <w:szCs w:val="32"/>
                      <w:lang w:val="en-US"/>
                    </w:rPr>
                  </w:rPrChange>
                </w:rPr>
                <w:t xml:space="preserve"> </w:t>
              </w:r>
              <w:r w:rsidRPr="00E066BD">
                <w:rPr>
                  <w:b/>
                  <w:bCs/>
                  <w:color w:val="204A87"/>
                  <w:lang w:val="en-US"/>
                  <w:rPrChange w:id="8847" w:author="Borja Gonzalez" w:date="2017-09-28T19:31:00Z">
                    <w:rPr>
                      <w:rFonts w:ascii="Monaco" w:hAnsi="Monaco" w:cs="Monaco"/>
                      <w:b/>
                      <w:bCs/>
                      <w:color w:val="204A87"/>
                      <w:sz w:val="32"/>
                      <w:szCs w:val="32"/>
                      <w:lang w:val="en-US"/>
                    </w:rPr>
                  </w:rPrChange>
                </w:rPr>
                <w:t>new</w:t>
              </w:r>
              <w:r w:rsidRPr="00E066BD">
                <w:rPr>
                  <w:lang w:val="en-US"/>
                  <w:rPrChange w:id="8848" w:author="Borja Gonzalez" w:date="2017-09-28T19:31:00Z">
                    <w:rPr>
                      <w:rFonts w:ascii="Monaco" w:hAnsi="Monaco" w:cs="Monaco"/>
                      <w:sz w:val="32"/>
                      <w:szCs w:val="32"/>
                      <w:lang w:val="en-US"/>
                    </w:rPr>
                  </w:rPrChange>
                </w:rPr>
                <w:t xml:space="preserve"> </w:t>
              </w:r>
              <w:proofErr w:type="gramStart"/>
              <w:r w:rsidRPr="00E066BD">
                <w:rPr>
                  <w:lang w:val="en-US"/>
                  <w:rPrChange w:id="8849" w:author="Borja Gonzalez" w:date="2017-09-28T19:31:00Z">
                    <w:rPr>
                      <w:rFonts w:ascii="Monaco" w:hAnsi="Monaco" w:cs="Monaco"/>
                      <w:sz w:val="32"/>
                      <w:szCs w:val="32"/>
                      <w:lang w:val="en-US"/>
                    </w:rPr>
                  </w:rPrChange>
                </w:rPr>
                <w:t>Chart</w:t>
              </w:r>
              <w:r w:rsidRPr="00E066BD">
                <w:rPr>
                  <w:b/>
                  <w:bCs/>
                  <w:lang w:val="en-US"/>
                  <w:rPrChange w:id="8850" w:author="Borja Gonzalez" w:date="2017-09-28T19:31:00Z">
                    <w:rPr>
                      <w:rFonts w:ascii="Monaco" w:hAnsi="Monaco" w:cs="Monaco"/>
                      <w:b/>
                      <w:bCs/>
                      <w:color w:val="000000"/>
                      <w:sz w:val="32"/>
                      <w:szCs w:val="32"/>
                      <w:lang w:val="en-US"/>
                    </w:rPr>
                  </w:rPrChange>
                </w:rPr>
                <w:t>(</w:t>
              </w:r>
              <w:proofErr w:type="gramEnd"/>
              <w:r w:rsidRPr="00E066BD">
                <w:rPr>
                  <w:lang w:val="en-US"/>
                  <w:rPrChange w:id="8851" w:author="Borja Gonzalez" w:date="2017-09-28T19:31:00Z">
                    <w:rPr>
                      <w:rFonts w:ascii="Monaco" w:hAnsi="Monaco" w:cs="Monaco"/>
                      <w:color w:val="000000"/>
                      <w:sz w:val="32"/>
                      <w:szCs w:val="32"/>
                      <w:lang w:val="en-US"/>
                    </w:rPr>
                  </w:rPrChange>
                </w:rPr>
                <w:t>CHART</w:t>
              </w:r>
              <w:r w:rsidRPr="00E066BD">
                <w:rPr>
                  <w:b/>
                  <w:bCs/>
                  <w:lang w:val="en-US"/>
                  <w:rPrChange w:id="8852" w:author="Borja Gonzalez" w:date="2017-09-28T19:31:00Z">
                    <w:rPr>
                      <w:rFonts w:ascii="Monaco" w:hAnsi="Monaco" w:cs="Monaco"/>
                      <w:b/>
                      <w:bCs/>
                      <w:color w:val="000000"/>
                      <w:sz w:val="32"/>
                      <w:szCs w:val="32"/>
                      <w:lang w:val="en-US"/>
                    </w:rPr>
                  </w:rPrChange>
                </w:rPr>
                <w:t>,</w:t>
              </w:r>
              <w:r w:rsidRPr="00E066BD">
                <w:rPr>
                  <w:lang w:val="en-US"/>
                  <w:rPrChange w:id="8853" w:author="Borja Gonzalez" w:date="2017-09-28T19:31:00Z">
                    <w:rPr>
                      <w:rFonts w:ascii="Monaco" w:hAnsi="Monaco" w:cs="Monaco"/>
                      <w:sz w:val="32"/>
                      <w:szCs w:val="32"/>
                      <w:lang w:val="en-US"/>
                    </w:rPr>
                  </w:rPrChange>
                </w:rPr>
                <w:t xml:space="preserve"> </w:t>
              </w:r>
              <w:r w:rsidRPr="00E066BD">
                <w:rPr>
                  <w:b/>
                  <w:bCs/>
                  <w:lang w:val="en-US"/>
                  <w:rPrChange w:id="8854" w:author="Borja Gonzalez" w:date="2017-09-28T19:31:00Z">
                    <w:rPr>
                      <w:rFonts w:ascii="Monaco" w:hAnsi="Monaco" w:cs="Monaco"/>
                      <w:b/>
                      <w:bCs/>
                      <w:color w:val="000000"/>
                      <w:sz w:val="32"/>
                      <w:szCs w:val="32"/>
                      <w:lang w:val="en-US"/>
                    </w:rPr>
                  </w:rPrChange>
                </w:rPr>
                <w:t>{</w:t>
              </w:r>
            </w:ins>
          </w:p>
          <w:p w14:paraId="4B4FE28B" w14:textId="77777777" w:rsidR="00E066BD" w:rsidRPr="00E066BD" w:rsidRDefault="00E066BD">
            <w:pPr>
              <w:rPr>
                <w:ins w:id="8855" w:author="Borja Gonzalez" w:date="2017-09-28T19:31:00Z"/>
                <w:lang w:val="en-US"/>
                <w:rPrChange w:id="8856" w:author="Borja Gonzalez" w:date="2017-09-28T19:31:00Z">
                  <w:rPr>
                    <w:ins w:id="8857" w:author="Borja Gonzalez" w:date="2017-09-28T19:31:00Z"/>
                    <w:rFonts w:ascii="Monaco" w:eastAsiaTheme="majorEastAsia" w:hAnsi="Monaco" w:cs="Monaco"/>
                    <w:color w:val="243F60" w:themeColor="accent1" w:themeShade="7F"/>
                    <w:sz w:val="32"/>
                    <w:szCs w:val="32"/>
                    <w:lang w:val="en-US"/>
                  </w:rPr>
                </w:rPrChange>
              </w:rPr>
              <w:pPrChange w:id="8858" w:author="GONZALEZ DIAZ, BORJA" w:date="2017-09-29T19:25:00Z">
                <w:pPr>
                  <w:keepNext/>
                  <w:keepLines/>
                  <w:widowControl w:val="0"/>
                  <w:autoSpaceDE w:val="0"/>
                  <w:autoSpaceDN w:val="0"/>
                  <w:adjustRightInd w:val="0"/>
                  <w:spacing w:before="200"/>
                  <w:outlineLvl w:val="4"/>
                </w:pPr>
              </w:pPrChange>
            </w:pPr>
            <w:ins w:id="8859" w:author="Borja Gonzalez" w:date="2017-09-28T19:31:00Z">
              <w:r w:rsidRPr="00E066BD">
                <w:rPr>
                  <w:lang w:val="en-US"/>
                  <w:rPrChange w:id="8860" w:author="Borja Gonzalez" w:date="2017-09-28T19:31:00Z">
                    <w:rPr>
                      <w:rFonts w:ascii="Monaco" w:hAnsi="Monaco" w:cs="Monaco"/>
                      <w:sz w:val="32"/>
                      <w:szCs w:val="32"/>
                      <w:lang w:val="en-US"/>
                    </w:rPr>
                  </w:rPrChange>
                </w:rPr>
                <w:t xml:space="preserve">    type</w:t>
              </w:r>
              <w:r w:rsidRPr="00E066BD">
                <w:rPr>
                  <w:b/>
                  <w:bCs/>
                  <w:color w:val="CE5C00"/>
                  <w:lang w:val="en-US"/>
                  <w:rPrChange w:id="8861" w:author="Borja Gonzalez" w:date="2017-09-28T19:31:00Z">
                    <w:rPr>
                      <w:rFonts w:ascii="Monaco" w:hAnsi="Monaco" w:cs="Monaco"/>
                      <w:b/>
                      <w:bCs/>
                      <w:color w:val="CE5C00"/>
                      <w:sz w:val="32"/>
                      <w:szCs w:val="32"/>
                      <w:lang w:val="en-US"/>
                    </w:rPr>
                  </w:rPrChange>
                </w:rPr>
                <w:t>:</w:t>
              </w:r>
              <w:r w:rsidRPr="00E066BD">
                <w:rPr>
                  <w:lang w:val="en-US"/>
                  <w:rPrChange w:id="8862" w:author="Borja Gonzalez" w:date="2017-09-28T19:31:00Z">
                    <w:rPr>
                      <w:rFonts w:ascii="Monaco" w:hAnsi="Monaco" w:cs="Monaco"/>
                      <w:sz w:val="32"/>
                      <w:szCs w:val="32"/>
                      <w:lang w:val="en-US"/>
                    </w:rPr>
                  </w:rPrChange>
                </w:rPr>
                <w:t xml:space="preserve"> </w:t>
              </w:r>
              <w:r w:rsidRPr="00E066BD">
                <w:rPr>
                  <w:color w:val="4E9A06"/>
                  <w:lang w:val="en-US"/>
                  <w:rPrChange w:id="8863" w:author="Borja Gonzalez" w:date="2017-09-28T19:31:00Z">
                    <w:rPr>
                      <w:rFonts w:ascii="Monaco" w:hAnsi="Monaco" w:cs="Monaco"/>
                      <w:color w:val="4E9A06"/>
                      <w:sz w:val="32"/>
                      <w:szCs w:val="32"/>
                      <w:lang w:val="en-US"/>
                    </w:rPr>
                  </w:rPrChange>
                </w:rPr>
                <w:t>'line'</w:t>
              </w:r>
              <w:r w:rsidRPr="00E066BD">
                <w:rPr>
                  <w:b/>
                  <w:bCs/>
                  <w:lang w:val="en-US"/>
                  <w:rPrChange w:id="8864" w:author="Borja Gonzalez" w:date="2017-09-28T19:31:00Z">
                    <w:rPr>
                      <w:rFonts w:ascii="Monaco" w:hAnsi="Monaco" w:cs="Monaco"/>
                      <w:b/>
                      <w:bCs/>
                      <w:color w:val="000000"/>
                      <w:sz w:val="32"/>
                      <w:szCs w:val="32"/>
                      <w:lang w:val="en-US"/>
                    </w:rPr>
                  </w:rPrChange>
                </w:rPr>
                <w:t>,</w:t>
              </w:r>
            </w:ins>
          </w:p>
          <w:p w14:paraId="52B2BEF8" w14:textId="77777777" w:rsidR="00E066BD" w:rsidRPr="0079203F" w:rsidRDefault="00E066BD">
            <w:pPr>
              <w:rPr>
                <w:ins w:id="8865" w:author="Borja Gonzalez" w:date="2017-09-28T19:31:00Z"/>
                <w:lang w:val="es-ES"/>
                <w:rPrChange w:id="8866" w:author="Rodrigo García" w:date="2017-09-29T10:09:00Z">
                  <w:rPr>
                    <w:ins w:id="8867" w:author="Borja Gonzalez" w:date="2017-09-28T19:31:00Z"/>
                    <w:rFonts w:ascii="Monaco" w:eastAsiaTheme="majorEastAsia" w:hAnsi="Monaco" w:cs="Monaco"/>
                    <w:color w:val="243F60" w:themeColor="accent1" w:themeShade="7F"/>
                    <w:sz w:val="32"/>
                    <w:szCs w:val="32"/>
                    <w:lang w:val="en-US"/>
                  </w:rPr>
                </w:rPrChange>
              </w:rPr>
              <w:pPrChange w:id="8868" w:author="GONZALEZ DIAZ, BORJA" w:date="2017-09-29T19:25:00Z">
                <w:pPr>
                  <w:keepNext/>
                  <w:keepLines/>
                  <w:widowControl w:val="0"/>
                  <w:autoSpaceDE w:val="0"/>
                  <w:autoSpaceDN w:val="0"/>
                  <w:adjustRightInd w:val="0"/>
                  <w:spacing w:before="200"/>
                  <w:outlineLvl w:val="4"/>
                </w:pPr>
              </w:pPrChange>
            </w:pPr>
            <w:ins w:id="8869" w:author="Borja Gonzalez" w:date="2017-09-28T19:31:00Z">
              <w:r w:rsidRPr="00E066BD">
                <w:rPr>
                  <w:lang w:val="en-US"/>
                  <w:rPrChange w:id="8870" w:author="Borja Gonzalez" w:date="2017-09-28T19:31:00Z">
                    <w:rPr>
                      <w:rFonts w:ascii="Monaco" w:hAnsi="Monaco" w:cs="Monaco"/>
                      <w:sz w:val="32"/>
                      <w:szCs w:val="32"/>
                      <w:lang w:val="en-US"/>
                    </w:rPr>
                  </w:rPrChange>
                </w:rPr>
                <w:t xml:space="preserve">    </w:t>
              </w:r>
              <w:r w:rsidRPr="0079203F">
                <w:rPr>
                  <w:lang w:val="es-ES"/>
                  <w:rPrChange w:id="8871" w:author="Rodrigo García" w:date="2017-09-29T10:09:00Z">
                    <w:rPr>
                      <w:rFonts w:ascii="Monaco" w:hAnsi="Monaco" w:cs="Monaco"/>
                      <w:color w:val="000000"/>
                      <w:sz w:val="32"/>
                      <w:szCs w:val="32"/>
                      <w:lang w:val="en-US"/>
                    </w:rPr>
                  </w:rPrChange>
                </w:rPr>
                <w:t>data</w:t>
              </w:r>
              <w:r w:rsidRPr="0079203F">
                <w:rPr>
                  <w:b/>
                  <w:bCs/>
                  <w:color w:val="CE5C00"/>
                  <w:lang w:val="es-ES"/>
                  <w:rPrChange w:id="8872" w:author="Rodrigo García" w:date="2017-09-29T10:09:00Z">
                    <w:rPr>
                      <w:rFonts w:ascii="Monaco" w:hAnsi="Monaco" w:cs="Monaco"/>
                      <w:b/>
                      <w:bCs/>
                      <w:color w:val="CE5C00"/>
                      <w:sz w:val="32"/>
                      <w:szCs w:val="32"/>
                      <w:lang w:val="en-US"/>
                    </w:rPr>
                  </w:rPrChange>
                </w:rPr>
                <w:t>:</w:t>
              </w:r>
              <w:r w:rsidRPr="0079203F">
                <w:rPr>
                  <w:lang w:val="es-ES"/>
                  <w:rPrChange w:id="8873" w:author="Rodrigo García" w:date="2017-09-29T10:09:00Z">
                    <w:rPr>
                      <w:rFonts w:ascii="Monaco" w:hAnsi="Monaco" w:cs="Monaco"/>
                      <w:sz w:val="32"/>
                      <w:szCs w:val="32"/>
                      <w:lang w:val="en-US"/>
                    </w:rPr>
                  </w:rPrChange>
                </w:rPr>
                <w:t xml:space="preserve"> </w:t>
              </w:r>
              <w:r w:rsidRPr="0079203F">
                <w:rPr>
                  <w:b/>
                  <w:bCs/>
                  <w:lang w:val="es-ES"/>
                  <w:rPrChange w:id="8874" w:author="Rodrigo García" w:date="2017-09-29T10:09:00Z">
                    <w:rPr>
                      <w:rFonts w:ascii="Monaco" w:hAnsi="Monaco" w:cs="Monaco"/>
                      <w:b/>
                      <w:bCs/>
                      <w:color w:val="000000"/>
                      <w:sz w:val="32"/>
                      <w:szCs w:val="32"/>
                      <w:lang w:val="en-US"/>
                    </w:rPr>
                  </w:rPrChange>
                </w:rPr>
                <w:t>{</w:t>
              </w:r>
            </w:ins>
          </w:p>
          <w:p w14:paraId="2E550D15" w14:textId="77777777" w:rsidR="00E066BD" w:rsidRPr="0079203F" w:rsidRDefault="00E066BD">
            <w:pPr>
              <w:rPr>
                <w:ins w:id="8875" w:author="Borja Gonzalez" w:date="2017-09-28T19:31:00Z"/>
                <w:lang w:val="es-ES"/>
                <w:rPrChange w:id="8876" w:author="Rodrigo García" w:date="2017-09-29T10:09:00Z">
                  <w:rPr>
                    <w:ins w:id="8877" w:author="Borja Gonzalez" w:date="2017-09-28T19:31:00Z"/>
                    <w:rFonts w:ascii="Monaco" w:eastAsiaTheme="majorEastAsia" w:hAnsi="Monaco" w:cs="Monaco"/>
                    <w:color w:val="243F60" w:themeColor="accent1" w:themeShade="7F"/>
                    <w:sz w:val="32"/>
                    <w:szCs w:val="32"/>
                    <w:lang w:val="en-US"/>
                  </w:rPr>
                </w:rPrChange>
              </w:rPr>
              <w:pPrChange w:id="8878" w:author="GONZALEZ DIAZ, BORJA" w:date="2017-09-29T19:25:00Z">
                <w:pPr>
                  <w:keepNext/>
                  <w:keepLines/>
                  <w:widowControl w:val="0"/>
                  <w:autoSpaceDE w:val="0"/>
                  <w:autoSpaceDN w:val="0"/>
                  <w:adjustRightInd w:val="0"/>
                  <w:spacing w:before="200"/>
                  <w:outlineLvl w:val="4"/>
                </w:pPr>
              </w:pPrChange>
            </w:pPr>
            <w:ins w:id="8879" w:author="Borja Gonzalez" w:date="2017-09-28T19:31:00Z">
              <w:r w:rsidRPr="0079203F">
                <w:rPr>
                  <w:lang w:val="es-ES"/>
                  <w:rPrChange w:id="8880" w:author="Rodrigo García" w:date="2017-09-29T10:09:00Z">
                    <w:rPr>
                      <w:rFonts w:ascii="Monaco" w:hAnsi="Monaco" w:cs="Monaco"/>
                      <w:sz w:val="32"/>
                      <w:szCs w:val="32"/>
                      <w:lang w:val="en-US"/>
                    </w:rPr>
                  </w:rPrChange>
                </w:rPr>
                <w:t xml:space="preserve">    labels</w:t>
              </w:r>
              <w:r w:rsidRPr="0079203F">
                <w:rPr>
                  <w:b/>
                  <w:bCs/>
                  <w:color w:val="CE5C00"/>
                  <w:lang w:val="es-ES"/>
                  <w:rPrChange w:id="8881" w:author="Rodrigo García" w:date="2017-09-29T10:09:00Z">
                    <w:rPr>
                      <w:rFonts w:ascii="Monaco" w:hAnsi="Monaco" w:cs="Monaco"/>
                      <w:b/>
                      <w:bCs/>
                      <w:color w:val="CE5C00"/>
                      <w:sz w:val="32"/>
                      <w:szCs w:val="32"/>
                      <w:lang w:val="en-US"/>
                    </w:rPr>
                  </w:rPrChange>
                </w:rPr>
                <w:t>:</w:t>
              </w:r>
              <w:r w:rsidRPr="0079203F">
                <w:rPr>
                  <w:lang w:val="es-ES"/>
                  <w:rPrChange w:id="8882" w:author="Rodrigo García" w:date="2017-09-29T10:09:00Z">
                    <w:rPr>
                      <w:rFonts w:ascii="Monaco" w:hAnsi="Monaco" w:cs="Monaco"/>
                      <w:sz w:val="32"/>
                      <w:szCs w:val="32"/>
                      <w:lang w:val="en-US"/>
                    </w:rPr>
                  </w:rPrChange>
                </w:rPr>
                <w:t xml:space="preserve"> fechas</w:t>
              </w:r>
              <w:r w:rsidRPr="0079203F">
                <w:rPr>
                  <w:b/>
                  <w:bCs/>
                  <w:lang w:val="es-ES"/>
                  <w:rPrChange w:id="8883" w:author="Rodrigo García" w:date="2017-09-29T10:09:00Z">
                    <w:rPr>
                      <w:rFonts w:ascii="Monaco" w:hAnsi="Monaco" w:cs="Monaco"/>
                      <w:b/>
                      <w:bCs/>
                      <w:color w:val="000000"/>
                      <w:sz w:val="32"/>
                      <w:szCs w:val="32"/>
                      <w:lang w:val="en-US"/>
                    </w:rPr>
                  </w:rPrChange>
                </w:rPr>
                <w:t>,</w:t>
              </w:r>
            </w:ins>
          </w:p>
          <w:p w14:paraId="0FE3A211" w14:textId="77777777" w:rsidR="00E066BD" w:rsidRPr="0079203F" w:rsidRDefault="00E066BD">
            <w:pPr>
              <w:rPr>
                <w:ins w:id="8884" w:author="Borja Gonzalez" w:date="2017-09-28T19:31:00Z"/>
                <w:lang w:val="es-ES"/>
                <w:rPrChange w:id="8885" w:author="Rodrigo García" w:date="2017-09-29T10:09:00Z">
                  <w:rPr>
                    <w:ins w:id="8886" w:author="Borja Gonzalez" w:date="2017-09-28T19:31:00Z"/>
                    <w:rFonts w:ascii="Monaco" w:eastAsiaTheme="majorEastAsia" w:hAnsi="Monaco" w:cs="Monaco"/>
                    <w:color w:val="243F60" w:themeColor="accent1" w:themeShade="7F"/>
                    <w:sz w:val="32"/>
                    <w:szCs w:val="32"/>
                    <w:lang w:val="en-US"/>
                  </w:rPr>
                </w:rPrChange>
              </w:rPr>
              <w:pPrChange w:id="8887" w:author="GONZALEZ DIAZ, BORJA" w:date="2017-09-29T19:25:00Z">
                <w:pPr>
                  <w:keepNext/>
                  <w:keepLines/>
                  <w:widowControl w:val="0"/>
                  <w:autoSpaceDE w:val="0"/>
                  <w:autoSpaceDN w:val="0"/>
                  <w:adjustRightInd w:val="0"/>
                  <w:spacing w:before="200"/>
                  <w:outlineLvl w:val="4"/>
                </w:pPr>
              </w:pPrChange>
            </w:pPr>
            <w:ins w:id="8888" w:author="Borja Gonzalez" w:date="2017-09-28T19:31:00Z">
              <w:r w:rsidRPr="0079203F">
                <w:rPr>
                  <w:lang w:val="es-ES"/>
                  <w:rPrChange w:id="8889" w:author="Rodrigo García" w:date="2017-09-29T10:09:00Z">
                    <w:rPr>
                      <w:rFonts w:ascii="Monaco" w:hAnsi="Monaco" w:cs="Monaco"/>
                      <w:sz w:val="32"/>
                      <w:szCs w:val="32"/>
                      <w:lang w:val="en-US"/>
                    </w:rPr>
                  </w:rPrChange>
                </w:rPr>
                <w:t xml:space="preserve">    datasets</w:t>
              </w:r>
              <w:r w:rsidRPr="0079203F">
                <w:rPr>
                  <w:b/>
                  <w:bCs/>
                  <w:color w:val="CE5C00"/>
                  <w:lang w:val="es-ES"/>
                  <w:rPrChange w:id="8890" w:author="Rodrigo García" w:date="2017-09-29T10:09:00Z">
                    <w:rPr>
                      <w:rFonts w:ascii="Monaco" w:hAnsi="Monaco" w:cs="Monaco"/>
                      <w:b/>
                      <w:bCs/>
                      <w:color w:val="CE5C00"/>
                      <w:sz w:val="32"/>
                      <w:szCs w:val="32"/>
                      <w:lang w:val="en-US"/>
                    </w:rPr>
                  </w:rPrChange>
                </w:rPr>
                <w:t>:</w:t>
              </w:r>
              <w:r w:rsidRPr="0079203F">
                <w:rPr>
                  <w:lang w:val="es-ES"/>
                  <w:rPrChange w:id="8891" w:author="Rodrigo García" w:date="2017-09-29T10:09:00Z">
                    <w:rPr>
                      <w:rFonts w:ascii="Monaco" w:hAnsi="Monaco" w:cs="Monaco"/>
                      <w:sz w:val="32"/>
                      <w:szCs w:val="32"/>
                      <w:lang w:val="en-US"/>
                    </w:rPr>
                  </w:rPrChange>
                </w:rPr>
                <w:t xml:space="preserve"> </w:t>
              </w:r>
              <w:r w:rsidRPr="0079203F">
                <w:rPr>
                  <w:b/>
                  <w:bCs/>
                  <w:lang w:val="es-ES"/>
                  <w:rPrChange w:id="8892" w:author="Rodrigo García" w:date="2017-09-29T10:09:00Z">
                    <w:rPr>
                      <w:rFonts w:ascii="Monaco" w:hAnsi="Monaco" w:cs="Monaco"/>
                      <w:b/>
                      <w:bCs/>
                      <w:color w:val="000000"/>
                      <w:sz w:val="32"/>
                      <w:szCs w:val="32"/>
                      <w:lang w:val="en-US"/>
                    </w:rPr>
                  </w:rPrChange>
                </w:rPr>
                <w:t>[</w:t>
              </w:r>
            </w:ins>
          </w:p>
          <w:p w14:paraId="2ACD2BF0" w14:textId="77777777" w:rsidR="00E066BD" w:rsidRPr="0079203F" w:rsidRDefault="00E066BD">
            <w:pPr>
              <w:rPr>
                <w:ins w:id="8893" w:author="Borja Gonzalez" w:date="2017-09-28T19:31:00Z"/>
                <w:lang w:val="es-ES"/>
                <w:rPrChange w:id="8894" w:author="Rodrigo García" w:date="2017-09-29T10:09:00Z">
                  <w:rPr>
                    <w:ins w:id="8895" w:author="Borja Gonzalez" w:date="2017-09-28T19:31:00Z"/>
                    <w:rFonts w:ascii="Monaco" w:eastAsiaTheme="majorEastAsia" w:hAnsi="Monaco" w:cs="Monaco"/>
                    <w:color w:val="243F60" w:themeColor="accent1" w:themeShade="7F"/>
                    <w:sz w:val="32"/>
                    <w:szCs w:val="32"/>
                    <w:lang w:val="en-US"/>
                  </w:rPr>
                </w:rPrChange>
              </w:rPr>
              <w:pPrChange w:id="8896" w:author="GONZALEZ DIAZ, BORJA" w:date="2017-09-29T19:25:00Z">
                <w:pPr>
                  <w:keepNext/>
                  <w:keepLines/>
                  <w:widowControl w:val="0"/>
                  <w:autoSpaceDE w:val="0"/>
                  <w:autoSpaceDN w:val="0"/>
                  <w:adjustRightInd w:val="0"/>
                  <w:spacing w:before="200"/>
                  <w:outlineLvl w:val="4"/>
                </w:pPr>
              </w:pPrChange>
            </w:pPr>
            <w:ins w:id="8897" w:author="Borja Gonzalez" w:date="2017-09-28T19:31:00Z">
              <w:r w:rsidRPr="0079203F">
                <w:rPr>
                  <w:lang w:val="es-ES"/>
                  <w:rPrChange w:id="8898" w:author="Rodrigo García" w:date="2017-09-29T10:09:00Z">
                    <w:rPr>
                      <w:rFonts w:ascii="Monaco" w:hAnsi="Monaco" w:cs="Monaco"/>
                      <w:sz w:val="32"/>
                      <w:szCs w:val="32"/>
                      <w:lang w:val="en-US"/>
                    </w:rPr>
                  </w:rPrChange>
                </w:rPr>
                <w:t xml:space="preserve">        </w:t>
              </w:r>
              <w:r w:rsidRPr="0079203F">
                <w:rPr>
                  <w:b/>
                  <w:bCs/>
                  <w:lang w:val="es-ES"/>
                  <w:rPrChange w:id="8899" w:author="Rodrigo García" w:date="2017-09-29T10:09:00Z">
                    <w:rPr>
                      <w:rFonts w:ascii="Monaco" w:hAnsi="Monaco" w:cs="Monaco"/>
                      <w:b/>
                      <w:bCs/>
                      <w:color w:val="000000"/>
                      <w:sz w:val="32"/>
                      <w:szCs w:val="32"/>
                      <w:lang w:val="en-US"/>
                    </w:rPr>
                  </w:rPrChange>
                </w:rPr>
                <w:t>{</w:t>
              </w:r>
            </w:ins>
          </w:p>
          <w:p w14:paraId="1C1B4DC9" w14:textId="77777777" w:rsidR="00E066BD" w:rsidRPr="0079203F" w:rsidRDefault="00E066BD">
            <w:pPr>
              <w:rPr>
                <w:ins w:id="8900" w:author="Borja Gonzalez" w:date="2017-09-28T19:31:00Z"/>
                <w:lang w:val="es-ES"/>
                <w:rPrChange w:id="8901" w:author="Rodrigo García" w:date="2017-09-29T10:09:00Z">
                  <w:rPr>
                    <w:ins w:id="8902" w:author="Borja Gonzalez" w:date="2017-09-28T19:31:00Z"/>
                    <w:rFonts w:ascii="Monaco" w:eastAsiaTheme="majorEastAsia" w:hAnsi="Monaco" w:cs="Monaco"/>
                    <w:color w:val="243F60" w:themeColor="accent1" w:themeShade="7F"/>
                    <w:sz w:val="32"/>
                    <w:szCs w:val="32"/>
                    <w:lang w:val="en-US"/>
                  </w:rPr>
                </w:rPrChange>
              </w:rPr>
              <w:pPrChange w:id="8903" w:author="GONZALEZ DIAZ, BORJA" w:date="2017-09-29T19:25:00Z">
                <w:pPr>
                  <w:keepNext/>
                  <w:keepLines/>
                  <w:widowControl w:val="0"/>
                  <w:autoSpaceDE w:val="0"/>
                  <w:autoSpaceDN w:val="0"/>
                  <w:adjustRightInd w:val="0"/>
                  <w:spacing w:before="200"/>
                  <w:outlineLvl w:val="4"/>
                </w:pPr>
              </w:pPrChange>
            </w:pPr>
            <w:ins w:id="8904" w:author="Borja Gonzalez" w:date="2017-09-28T19:31:00Z">
              <w:r w:rsidRPr="0079203F">
                <w:rPr>
                  <w:lang w:val="es-ES"/>
                  <w:rPrChange w:id="8905" w:author="Rodrigo García" w:date="2017-09-29T10:09:00Z">
                    <w:rPr>
                      <w:rFonts w:ascii="Monaco" w:hAnsi="Monaco" w:cs="Monaco"/>
                      <w:sz w:val="32"/>
                      <w:szCs w:val="32"/>
                      <w:lang w:val="en-US"/>
                    </w:rPr>
                  </w:rPrChange>
                </w:rPr>
                <w:t xml:space="preserve">            label</w:t>
              </w:r>
              <w:r w:rsidRPr="0079203F">
                <w:rPr>
                  <w:b/>
                  <w:bCs/>
                  <w:color w:val="CE5C00"/>
                  <w:lang w:val="es-ES"/>
                  <w:rPrChange w:id="8906" w:author="Rodrigo García" w:date="2017-09-29T10:09:00Z">
                    <w:rPr>
                      <w:rFonts w:ascii="Monaco" w:hAnsi="Monaco" w:cs="Monaco"/>
                      <w:b/>
                      <w:bCs/>
                      <w:color w:val="CE5C00"/>
                      <w:sz w:val="32"/>
                      <w:szCs w:val="32"/>
                      <w:lang w:val="en-US"/>
                    </w:rPr>
                  </w:rPrChange>
                </w:rPr>
                <w:t>:</w:t>
              </w:r>
              <w:r w:rsidRPr="0079203F">
                <w:rPr>
                  <w:lang w:val="es-ES"/>
                  <w:rPrChange w:id="8907" w:author="Rodrigo García" w:date="2017-09-29T10:09:00Z">
                    <w:rPr>
                      <w:rFonts w:ascii="Monaco" w:hAnsi="Monaco" w:cs="Monaco"/>
                      <w:sz w:val="32"/>
                      <w:szCs w:val="32"/>
                      <w:lang w:val="en-US"/>
                    </w:rPr>
                  </w:rPrChange>
                </w:rPr>
                <w:t xml:space="preserve"> titulo1</w:t>
              </w:r>
              <w:r w:rsidRPr="0079203F">
                <w:rPr>
                  <w:b/>
                  <w:bCs/>
                  <w:color w:val="CE5C00"/>
                  <w:lang w:val="es-ES"/>
                  <w:rPrChange w:id="8908" w:author="Rodrigo García" w:date="2017-09-29T10:09:00Z">
                    <w:rPr>
                      <w:rFonts w:ascii="Monaco" w:hAnsi="Monaco" w:cs="Monaco"/>
                      <w:b/>
                      <w:bCs/>
                      <w:color w:val="CE5C00"/>
                      <w:sz w:val="32"/>
                      <w:szCs w:val="32"/>
                      <w:lang w:val="en-US"/>
                    </w:rPr>
                  </w:rPrChange>
                </w:rPr>
                <w:t>+</w:t>
              </w:r>
              <w:r w:rsidRPr="0079203F">
                <w:rPr>
                  <w:color w:val="4E9A06"/>
                  <w:lang w:val="es-ES"/>
                  <w:rPrChange w:id="8909" w:author="Rodrigo García" w:date="2017-09-29T10:09:00Z">
                    <w:rPr>
                      <w:rFonts w:ascii="Monaco" w:hAnsi="Monaco" w:cs="Monaco"/>
                      <w:color w:val="4E9A06"/>
                      <w:sz w:val="32"/>
                      <w:szCs w:val="32"/>
                      <w:lang w:val="en-US"/>
                    </w:rPr>
                  </w:rPrChange>
                </w:rPr>
                <w:t>" max"</w:t>
              </w:r>
              <w:r w:rsidRPr="0079203F">
                <w:rPr>
                  <w:b/>
                  <w:bCs/>
                  <w:lang w:val="es-ES"/>
                  <w:rPrChange w:id="8910" w:author="Rodrigo García" w:date="2017-09-29T10:09:00Z">
                    <w:rPr>
                      <w:rFonts w:ascii="Monaco" w:hAnsi="Monaco" w:cs="Monaco"/>
                      <w:b/>
                      <w:bCs/>
                      <w:color w:val="000000"/>
                      <w:sz w:val="32"/>
                      <w:szCs w:val="32"/>
                      <w:lang w:val="en-US"/>
                    </w:rPr>
                  </w:rPrChange>
                </w:rPr>
                <w:t>,</w:t>
              </w:r>
            </w:ins>
          </w:p>
          <w:p w14:paraId="5E83E951" w14:textId="77777777" w:rsidR="00E066BD" w:rsidRPr="00E066BD" w:rsidRDefault="00E066BD">
            <w:pPr>
              <w:rPr>
                <w:ins w:id="8911" w:author="Borja Gonzalez" w:date="2017-09-28T19:31:00Z"/>
                <w:lang w:val="en-US"/>
                <w:rPrChange w:id="8912" w:author="Borja Gonzalez" w:date="2017-09-28T19:31:00Z">
                  <w:rPr>
                    <w:ins w:id="8913" w:author="Borja Gonzalez" w:date="2017-09-28T19:31:00Z"/>
                    <w:rFonts w:ascii="Monaco" w:eastAsiaTheme="majorEastAsia" w:hAnsi="Monaco" w:cs="Monaco"/>
                    <w:color w:val="243F60" w:themeColor="accent1" w:themeShade="7F"/>
                    <w:sz w:val="32"/>
                    <w:szCs w:val="32"/>
                    <w:lang w:val="en-US"/>
                  </w:rPr>
                </w:rPrChange>
              </w:rPr>
              <w:pPrChange w:id="8914" w:author="GONZALEZ DIAZ, BORJA" w:date="2017-09-29T19:25:00Z">
                <w:pPr>
                  <w:keepNext/>
                  <w:keepLines/>
                  <w:widowControl w:val="0"/>
                  <w:autoSpaceDE w:val="0"/>
                  <w:autoSpaceDN w:val="0"/>
                  <w:adjustRightInd w:val="0"/>
                  <w:spacing w:before="200"/>
                  <w:outlineLvl w:val="4"/>
                </w:pPr>
              </w:pPrChange>
            </w:pPr>
            <w:ins w:id="8915" w:author="Borja Gonzalez" w:date="2017-09-28T19:31:00Z">
              <w:r w:rsidRPr="0079203F">
                <w:rPr>
                  <w:lang w:val="es-ES"/>
                  <w:rPrChange w:id="8916" w:author="Rodrigo García" w:date="2017-09-29T10:09:00Z">
                    <w:rPr>
                      <w:rFonts w:ascii="Monaco" w:hAnsi="Monaco" w:cs="Monaco"/>
                      <w:sz w:val="32"/>
                      <w:szCs w:val="32"/>
                      <w:lang w:val="en-US"/>
                    </w:rPr>
                  </w:rPrChange>
                </w:rPr>
                <w:t xml:space="preserve">            </w:t>
              </w:r>
              <w:r w:rsidRPr="00E066BD">
                <w:rPr>
                  <w:lang w:val="en-US"/>
                  <w:rPrChange w:id="8917" w:author="Borja Gonzalez" w:date="2017-09-28T19:31:00Z">
                    <w:rPr>
                      <w:rFonts w:ascii="Monaco" w:hAnsi="Monaco" w:cs="Monaco"/>
                      <w:color w:val="000000"/>
                      <w:sz w:val="32"/>
                      <w:szCs w:val="32"/>
                      <w:lang w:val="en-US"/>
                    </w:rPr>
                  </w:rPrChange>
                </w:rPr>
                <w:t>fill</w:t>
              </w:r>
              <w:r w:rsidRPr="00E066BD">
                <w:rPr>
                  <w:b/>
                  <w:bCs/>
                  <w:color w:val="CE5C00"/>
                  <w:lang w:val="en-US"/>
                  <w:rPrChange w:id="8918" w:author="Borja Gonzalez" w:date="2017-09-28T19:31:00Z">
                    <w:rPr>
                      <w:rFonts w:ascii="Monaco" w:hAnsi="Monaco" w:cs="Monaco"/>
                      <w:b/>
                      <w:bCs/>
                      <w:color w:val="CE5C00"/>
                      <w:sz w:val="32"/>
                      <w:szCs w:val="32"/>
                      <w:lang w:val="en-US"/>
                    </w:rPr>
                  </w:rPrChange>
                </w:rPr>
                <w:t>:</w:t>
              </w:r>
              <w:r w:rsidRPr="00E066BD">
                <w:rPr>
                  <w:color w:val="4E9A06"/>
                  <w:lang w:val="en-US"/>
                  <w:rPrChange w:id="8919" w:author="Borja Gonzalez" w:date="2017-09-28T19:31:00Z">
                    <w:rPr>
                      <w:rFonts w:ascii="Monaco" w:hAnsi="Monaco" w:cs="Monaco"/>
                      <w:color w:val="4E9A06"/>
                      <w:sz w:val="32"/>
                      <w:szCs w:val="32"/>
                      <w:lang w:val="en-US"/>
                    </w:rPr>
                  </w:rPrChange>
                </w:rPr>
                <w:t>'end'</w:t>
              </w:r>
              <w:r w:rsidRPr="00E066BD">
                <w:rPr>
                  <w:b/>
                  <w:bCs/>
                  <w:lang w:val="en-US"/>
                  <w:rPrChange w:id="8920" w:author="Borja Gonzalez" w:date="2017-09-28T19:31:00Z">
                    <w:rPr>
                      <w:rFonts w:ascii="Monaco" w:hAnsi="Monaco" w:cs="Monaco"/>
                      <w:b/>
                      <w:bCs/>
                      <w:color w:val="000000"/>
                      <w:sz w:val="32"/>
                      <w:szCs w:val="32"/>
                      <w:lang w:val="en-US"/>
                    </w:rPr>
                  </w:rPrChange>
                </w:rPr>
                <w:t>,</w:t>
              </w:r>
            </w:ins>
          </w:p>
          <w:p w14:paraId="059AA557" w14:textId="77777777" w:rsidR="00E066BD" w:rsidRPr="00E066BD" w:rsidRDefault="00E066BD">
            <w:pPr>
              <w:rPr>
                <w:ins w:id="8921" w:author="Borja Gonzalez" w:date="2017-09-28T19:31:00Z"/>
                <w:lang w:val="en-US"/>
                <w:rPrChange w:id="8922" w:author="Borja Gonzalez" w:date="2017-09-28T19:31:00Z">
                  <w:rPr>
                    <w:ins w:id="8923" w:author="Borja Gonzalez" w:date="2017-09-28T19:31:00Z"/>
                    <w:rFonts w:ascii="Monaco" w:eastAsiaTheme="majorEastAsia" w:hAnsi="Monaco" w:cs="Monaco"/>
                    <w:color w:val="243F60" w:themeColor="accent1" w:themeShade="7F"/>
                    <w:sz w:val="32"/>
                    <w:szCs w:val="32"/>
                    <w:lang w:val="en-US"/>
                  </w:rPr>
                </w:rPrChange>
              </w:rPr>
              <w:pPrChange w:id="8924" w:author="GONZALEZ DIAZ, BORJA" w:date="2017-09-29T19:25:00Z">
                <w:pPr>
                  <w:keepNext/>
                  <w:keepLines/>
                  <w:widowControl w:val="0"/>
                  <w:autoSpaceDE w:val="0"/>
                  <w:autoSpaceDN w:val="0"/>
                  <w:adjustRightInd w:val="0"/>
                  <w:spacing w:before="200"/>
                  <w:outlineLvl w:val="4"/>
                </w:pPr>
              </w:pPrChange>
            </w:pPr>
            <w:ins w:id="8925" w:author="Borja Gonzalez" w:date="2017-09-28T19:31:00Z">
              <w:r w:rsidRPr="00E066BD">
                <w:rPr>
                  <w:lang w:val="en-US"/>
                  <w:rPrChange w:id="8926" w:author="Borja Gonzalez" w:date="2017-09-28T19:31:00Z">
                    <w:rPr>
                      <w:rFonts w:ascii="Monaco" w:hAnsi="Monaco" w:cs="Monaco"/>
                      <w:sz w:val="32"/>
                      <w:szCs w:val="32"/>
                      <w:lang w:val="en-US"/>
                    </w:rPr>
                  </w:rPrChange>
                </w:rPr>
                <w:t xml:space="preserve">            </w:t>
              </w:r>
              <w:proofErr w:type="gramStart"/>
              <w:r w:rsidRPr="00E066BD">
                <w:rPr>
                  <w:lang w:val="en-US"/>
                  <w:rPrChange w:id="8927" w:author="Borja Gonzalez" w:date="2017-09-28T19:31:00Z">
                    <w:rPr>
                      <w:rFonts w:ascii="Monaco" w:hAnsi="Monaco" w:cs="Monaco"/>
                      <w:sz w:val="32"/>
                      <w:szCs w:val="32"/>
                      <w:lang w:val="en-US"/>
                    </w:rPr>
                  </w:rPrChange>
                </w:rPr>
                <w:t>data</w:t>
              </w:r>
              <w:r w:rsidRPr="00E066BD">
                <w:rPr>
                  <w:b/>
                  <w:bCs/>
                  <w:color w:val="CE5C00"/>
                  <w:lang w:val="en-US"/>
                  <w:rPrChange w:id="8928" w:author="Borja Gonzalez" w:date="2017-09-28T19:31:00Z">
                    <w:rPr>
                      <w:rFonts w:ascii="Monaco" w:hAnsi="Monaco" w:cs="Monaco"/>
                      <w:b/>
                      <w:bCs/>
                      <w:color w:val="CE5C00"/>
                      <w:sz w:val="32"/>
                      <w:szCs w:val="32"/>
                      <w:lang w:val="en-US"/>
                    </w:rPr>
                  </w:rPrChange>
                </w:rPr>
                <w:t>:</w:t>
              </w:r>
              <w:r w:rsidRPr="00E066BD">
                <w:rPr>
                  <w:lang w:val="en-US"/>
                  <w:rPrChange w:id="8929" w:author="Borja Gonzalez" w:date="2017-09-28T19:31:00Z">
                    <w:rPr>
                      <w:rFonts w:ascii="Monaco" w:hAnsi="Monaco" w:cs="Monaco"/>
                      <w:color w:val="000000"/>
                      <w:sz w:val="32"/>
                      <w:szCs w:val="32"/>
                      <w:lang w:val="en-US"/>
                    </w:rPr>
                  </w:rPrChange>
                </w:rPr>
                <w:t>maximo</w:t>
              </w:r>
              <w:proofErr w:type="gramEnd"/>
              <w:r w:rsidRPr="00E066BD">
                <w:rPr>
                  <w:lang w:val="en-US"/>
                  <w:rPrChange w:id="8930" w:author="Borja Gonzalez" w:date="2017-09-28T19:31:00Z">
                    <w:rPr>
                      <w:rFonts w:ascii="Monaco" w:hAnsi="Monaco" w:cs="Monaco"/>
                      <w:color w:val="000000"/>
                      <w:sz w:val="32"/>
                      <w:szCs w:val="32"/>
                      <w:lang w:val="en-US"/>
                    </w:rPr>
                  </w:rPrChange>
                </w:rPr>
                <w:t>_max</w:t>
              </w:r>
              <w:r w:rsidRPr="00E066BD">
                <w:rPr>
                  <w:b/>
                  <w:bCs/>
                  <w:lang w:val="en-US"/>
                  <w:rPrChange w:id="8931" w:author="Borja Gonzalez" w:date="2017-09-28T19:31:00Z">
                    <w:rPr>
                      <w:rFonts w:ascii="Monaco" w:hAnsi="Monaco" w:cs="Monaco"/>
                      <w:b/>
                      <w:bCs/>
                      <w:color w:val="000000"/>
                      <w:sz w:val="32"/>
                      <w:szCs w:val="32"/>
                      <w:lang w:val="en-US"/>
                    </w:rPr>
                  </w:rPrChange>
                </w:rPr>
                <w:t>,</w:t>
              </w:r>
            </w:ins>
          </w:p>
          <w:p w14:paraId="18C5B713" w14:textId="77777777" w:rsidR="00E066BD" w:rsidRPr="002C7F40" w:rsidRDefault="00E066BD">
            <w:pPr>
              <w:rPr>
                <w:ins w:id="8932" w:author="Borja Gonzalez" w:date="2017-09-28T19:31:00Z"/>
                <w:rPrChange w:id="8933" w:author="GONZALEZ DIAZ, BORJA" w:date="2017-10-03T16:01:00Z">
                  <w:rPr>
                    <w:ins w:id="8934" w:author="Borja Gonzalez" w:date="2017-09-28T19:31:00Z"/>
                    <w:rFonts w:ascii="Monaco" w:eastAsiaTheme="majorEastAsia" w:hAnsi="Monaco" w:cs="Monaco"/>
                    <w:color w:val="243F60" w:themeColor="accent1" w:themeShade="7F"/>
                    <w:sz w:val="32"/>
                    <w:szCs w:val="32"/>
                    <w:lang w:val="en-US"/>
                  </w:rPr>
                </w:rPrChange>
              </w:rPr>
              <w:pPrChange w:id="8935" w:author="GONZALEZ DIAZ, BORJA" w:date="2017-09-29T19:25:00Z">
                <w:pPr>
                  <w:keepNext/>
                  <w:keepLines/>
                  <w:widowControl w:val="0"/>
                  <w:autoSpaceDE w:val="0"/>
                  <w:autoSpaceDN w:val="0"/>
                  <w:adjustRightInd w:val="0"/>
                  <w:spacing w:before="200"/>
                  <w:outlineLvl w:val="4"/>
                </w:pPr>
              </w:pPrChange>
            </w:pPr>
            <w:ins w:id="8936" w:author="Borja Gonzalez" w:date="2017-09-28T19:31:00Z">
              <w:r w:rsidRPr="00E066BD">
                <w:rPr>
                  <w:lang w:val="en-US"/>
                  <w:rPrChange w:id="8937" w:author="Borja Gonzalez" w:date="2017-09-28T19:31:00Z">
                    <w:rPr>
                      <w:rFonts w:ascii="Monaco" w:hAnsi="Monaco" w:cs="Monaco"/>
                      <w:sz w:val="32"/>
                      <w:szCs w:val="32"/>
                      <w:lang w:val="en-US"/>
                    </w:rPr>
                  </w:rPrChange>
                </w:rPr>
                <w:t xml:space="preserve">        </w:t>
              </w:r>
              <w:r w:rsidRPr="002C7F40">
                <w:rPr>
                  <w:b/>
                  <w:bCs/>
                  <w:rPrChange w:id="8938" w:author="GONZALEZ DIAZ, BORJA" w:date="2017-10-03T16:01:00Z">
                    <w:rPr>
                      <w:rFonts w:ascii="Monaco" w:hAnsi="Monaco" w:cs="Monaco"/>
                      <w:b/>
                      <w:bCs/>
                      <w:color w:val="000000"/>
                      <w:sz w:val="32"/>
                      <w:szCs w:val="32"/>
                      <w:lang w:val="en-US"/>
                    </w:rPr>
                  </w:rPrChange>
                </w:rPr>
                <w:t>},</w:t>
              </w:r>
            </w:ins>
          </w:p>
          <w:p w14:paraId="740D1DC7" w14:textId="77777777" w:rsidR="00E066BD" w:rsidRPr="0079203F" w:rsidRDefault="00E066BD">
            <w:pPr>
              <w:rPr>
                <w:ins w:id="8939" w:author="Borja Gonzalez" w:date="2017-09-28T19:31:00Z"/>
                <w:lang w:val="es-ES"/>
                <w:rPrChange w:id="8940" w:author="Rodrigo García" w:date="2017-09-29T10:09:00Z">
                  <w:rPr>
                    <w:ins w:id="8941" w:author="Borja Gonzalez" w:date="2017-09-28T19:31:00Z"/>
                    <w:rFonts w:ascii="Monaco" w:eastAsiaTheme="majorEastAsia" w:hAnsi="Monaco" w:cs="Monaco"/>
                    <w:color w:val="243F60" w:themeColor="accent1" w:themeShade="7F"/>
                    <w:sz w:val="32"/>
                    <w:szCs w:val="32"/>
                    <w:lang w:val="en-US"/>
                  </w:rPr>
                </w:rPrChange>
              </w:rPr>
              <w:pPrChange w:id="8942" w:author="GONZALEZ DIAZ, BORJA" w:date="2017-09-29T19:25:00Z">
                <w:pPr>
                  <w:keepNext/>
                  <w:keepLines/>
                  <w:widowControl w:val="0"/>
                  <w:autoSpaceDE w:val="0"/>
                  <w:autoSpaceDN w:val="0"/>
                  <w:adjustRightInd w:val="0"/>
                  <w:spacing w:before="200"/>
                  <w:outlineLvl w:val="4"/>
                </w:pPr>
              </w:pPrChange>
            </w:pPr>
            <w:ins w:id="8943" w:author="Borja Gonzalez" w:date="2017-09-28T19:31:00Z">
              <w:r w:rsidRPr="002C7F40">
                <w:rPr>
                  <w:rPrChange w:id="8944" w:author="GONZALEZ DIAZ, BORJA" w:date="2017-10-03T16:01:00Z">
                    <w:rPr>
                      <w:rFonts w:ascii="Monaco" w:hAnsi="Monaco" w:cs="Monaco"/>
                      <w:sz w:val="32"/>
                      <w:szCs w:val="32"/>
                      <w:lang w:val="en-US"/>
                    </w:rPr>
                  </w:rPrChange>
                </w:rPr>
                <w:t xml:space="preserve">        </w:t>
              </w:r>
              <w:r w:rsidRPr="0079203F">
                <w:rPr>
                  <w:b/>
                  <w:bCs/>
                  <w:lang w:val="es-ES"/>
                  <w:rPrChange w:id="8945" w:author="Rodrigo García" w:date="2017-09-29T10:09:00Z">
                    <w:rPr>
                      <w:rFonts w:ascii="Monaco" w:hAnsi="Monaco" w:cs="Monaco"/>
                      <w:b/>
                      <w:bCs/>
                      <w:color w:val="000000"/>
                      <w:sz w:val="32"/>
                      <w:szCs w:val="32"/>
                      <w:lang w:val="en-US"/>
                    </w:rPr>
                  </w:rPrChange>
                </w:rPr>
                <w:t>{</w:t>
              </w:r>
            </w:ins>
          </w:p>
          <w:p w14:paraId="363C5F3E" w14:textId="77777777" w:rsidR="00E066BD" w:rsidRPr="0079203F" w:rsidRDefault="00E066BD">
            <w:pPr>
              <w:rPr>
                <w:ins w:id="8946" w:author="Borja Gonzalez" w:date="2017-09-28T19:31:00Z"/>
                <w:lang w:val="es-ES"/>
                <w:rPrChange w:id="8947" w:author="Rodrigo García" w:date="2017-09-29T10:09:00Z">
                  <w:rPr>
                    <w:ins w:id="8948" w:author="Borja Gonzalez" w:date="2017-09-28T19:31:00Z"/>
                    <w:rFonts w:ascii="Monaco" w:eastAsiaTheme="majorEastAsia" w:hAnsi="Monaco" w:cs="Monaco"/>
                    <w:color w:val="243F60" w:themeColor="accent1" w:themeShade="7F"/>
                    <w:sz w:val="32"/>
                    <w:szCs w:val="32"/>
                    <w:lang w:val="en-US"/>
                  </w:rPr>
                </w:rPrChange>
              </w:rPr>
              <w:pPrChange w:id="8949" w:author="GONZALEZ DIAZ, BORJA" w:date="2017-09-29T19:25:00Z">
                <w:pPr>
                  <w:keepNext/>
                  <w:keepLines/>
                  <w:widowControl w:val="0"/>
                  <w:autoSpaceDE w:val="0"/>
                  <w:autoSpaceDN w:val="0"/>
                  <w:adjustRightInd w:val="0"/>
                  <w:spacing w:before="200"/>
                  <w:outlineLvl w:val="4"/>
                </w:pPr>
              </w:pPrChange>
            </w:pPr>
            <w:ins w:id="8950" w:author="Borja Gonzalez" w:date="2017-09-28T19:31:00Z">
              <w:r w:rsidRPr="0079203F">
                <w:rPr>
                  <w:lang w:val="es-ES"/>
                  <w:rPrChange w:id="8951" w:author="Rodrigo García" w:date="2017-09-29T10:09:00Z">
                    <w:rPr>
                      <w:rFonts w:ascii="Monaco" w:hAnsi="Monaco" w:cs="Monaco"/>
                      <w:sz w:val="32"/>
                      <w:szCs w:val="32"/>
                      <w:lang w:val="en-US"/>
                    </w:rPr>
                  </w:rPrChange>
                </w:rPr>
                <w:t xml:space="preserve">            label</w:t>
              </w:r>
              <w:r w:rsidRPr="0079203F">
                <w:rPr>
                  <w:b/>
                  <w:bCs/>
                  <w:color w:val="CE5C00"/>
                  <w:lang w:val="es-ES"/>
                  <w:rPrChange w:id="8952" w:author="Rodrigo García" w:date="2017-09-29T10:09:00Z">
                    <w:rPr>
                      <w:rFonts w:ascii="Monaco" w:hAnsi="Monaco" w:cs="Monaco"/>
                      <w:b/>
                      <w:bCs/>
                      <w:color w:val="CE5C00"/>
                      <w:sz w:val="32"/>
                      <w:szCs w:val="32"/>
                      <w:lang w:val="en-US"/>
                    </w:rPr>
                  </w:rPrChange>
                </w:rPr>
                <w:t>:</w:t>
              </w:r>
              <w:r w:rsidRPr="0079203F">
                <w:rPr>
                  <w:lang w:val="es-ES"/>
                  <w:rPrChange w:id="8953" w:author="Rodrigo García" w:date="2017-09-29T10:09:00Z">
                    <w:rPr>
                      <w:rFonts w:ascii="Monaco" w:hAnsi="Monaco" w:cs="Monaco"/>
                      <w:sz w:val="32"/>
                      <w:szCs w:val="32"/>
                      <w:lang w:val="en-US"/>
                    </w:rPr>
                  </w:rPrChange>
                </w:rPr>
                <w:t xml:space="preserve"> titulo1</w:t>
              </w:r>
              <w:r w:rsidRPr="0079203F">
                <w:rPr>
                  <w:b/>
                  <w:bCs/>
                  <w:color w:val="CE5C00"/>
                  <w:lang w:val="es-ES"/>
                  <w:rPrChange w:id="8954" w:author="Rodrigo García" w:date="2017-09-29T10:09:00Z">
                    <w:rPr>
                      <w:rFonts w:ascii="Monaco" w:hAnsi="Monaco" w:cs="Monaco"/>
                      <w:b/>
                      <w:bCs/>
                      <w:color w:val="CE5C00"/>
                      <w:sz w:val="32"/>
                      <w:szCs w:val="32"/>
                      <w:lang w:val="en-US"/>
                    </w:rPr>
                  </w:rPrChange>
                </w:rPr>
                <w:t>+</w:t>
              </w:r>
              <w:r w:rsidRPr="0079203F">
                <w:rPr>
                  <w:color w:val="4E9A06"/>
                  <w:lang w:val="es-ES"/>
                  <w:rPrChange w:id="8955" w:author="Rodrigo García" w:date="2017-09-29T10:09:00Z">
                    <w:rPr>
                      <w:rFonts w:ascii="Monaco" w:hAnsi="Monaco" w:cs="Monaco"/>
                      <w:color w:val="4E9A06"/>
                      <w:sz w:val="32"/>
                      <w:szCs w:val="32"/>
                      <w:lang w:val="en-US"/>
                    </w:rPr>
                  </w:rPrChange>
                </w:rPr>
                <w:t>" min"</w:t>
              </w:r>
              <w:r w:rsidRPr="0079203F">
                <w:rPr>
                  <w:b/>
                  <w:bCs/>
                  <w:lang w:val="es-ES"/>
                  <w:rPrChange w:id="8956" w:author="Rodrigo García" w:date="2017-09-29T10:09:00Z">
                    <w:rPr>
                      <w:rFonts w:ascii="Monaco" w:hAnsi="Monaco" w:cs="Monaco"/>
                      <w:b/>
                      <w:bCs/>
                      <w:color w:val="000000"/>
                      <w:sz w:val="32"/>
                      <w:szCs w:val="32"/>
                      <w:lang w:val="en-US"/>
                    </w:rPr>
                  </w:rPrChange>
                </w:rPr>
                <w:t>,</w:t>
              </w:r>
            </w:ins>
          </w:p>
          <w:p w14:paraId="451EA26B" w14:textId="77777777" w:rsidR="00E066BD" w:rsidRPr="002C7F40" w:rsidRDefault="00E066BD">
            <w:pPr>
              <w:rPr>
                <w:ins w:id="8957" w:author="Borja Gonzalez" w:date="2017-09-28T19:31:00Z"/>
                <w:rPrChange w:id="8958" w:author="GONZALEZ DIAZ, BORJA" w:date="2017-10-03T16:01:00Z">
                  <w:rPr>
                    <w:ins w:id="8959" w:author="Borja Gonzalez" w:date="2017-09-28T19:31:00Z"/>
                    <w:rFonts w:ascii="Monaco" w:eastAsiaTheme="majorEastAsia" w:hAnsi="Monaco" w:cs="Monaco"/>
                    <w:color w:val="243F60" w:themeColor="accent1" w:themeShade="7F"/>
                    <w:sz w:val="32"/>
                    <w:szCs w:val="32"/>
                    <w:lang w:val="en-US"/>
                  </w:rPr>
                </w:rPrChange>
              </w:rPr>
              <w:pPrChange w:id="8960" w:author="GONZALEZ DIAZ, BORJA" w:date="2017-09-29T19:25:00Z">
                <w:pPr>
                  <w:keepNext/>
                  <w:keepLines/>
                  <w:widowControl w:val="0"/>
                  <w:autoSpaceDE w:val="0"/>
                  <w:autoSpaceDN w:val="0"/>
                  <w:adjustRightInd w:val="0"/>
                  <w:spacing w:before="200"/>
                  <w:outlineLvl w:val="4"/>
                </w:pPr>
              </w:pPrChange>
            </w:pPr>
            <w:ins w:id="8961" w:author="Borja Gonzalez" w:date="2017-09-28T19:31:00Z">
              <w:r w:rsidRPr="0079203F">
                <w:rPr>
                  <w:lang w:val="es-ES"/>
                  <w:rPrChange w:id="8962" w:author="Rodrigo García" w:date="2017-09-29T10:09:00Z">
                    <w:rPr>
                      <w:rFonts w:ascii="Monaco" w:hAnsi="Monaco" w:cs="Monaco"/>
                      <w:sz w:val="32"/>
                      <w:szCs w:val="32"/>
                      <w:lang w:val="en-US"/>
                    </w:rPr>
                  </w:rPrChange>
                </w:rPr>
                <w:t xml:space="preserve">            </w:t>
              </w:r>
              <w:proofErr w:type="gramStart"/>
              <w:r w:rsidRPr="002C7F40">
                <w:rPr>
                  <w:rPrChange w:id="8963" w:author="GONZALEZ DIAZ, BORJA" w:date="2017-10-03T16:01:00Z">
                    <w:rPr>
                      <w:rFonts w:ascii="Monaco" w:hAnsi="Monaco" w:cs="Monaco"/>
                      <w:color w:val="000000"/>
                      <w:sz w:val="32"/>
                      <w:szCs w:val="32"/>
                      <w:lang w:val="en-US"/>
                    </w:rPr>
                  </w:rPrChange>
                </w:rPr>
                <w:t>fill</w:t>
              </w:r>
              <w:r w:rsidRPr="002C7F40">
                <w:rPr>
                  <w:b/>
                  <w:bCs/>
                  <w:color w:val="CE5C00"/>
                  <w:rPrChange w:id="8964" w:author="GONZALEZ DIAZ, BORJA" w:date="2017-10-03T16:01:00Z">
                    <w:rPr>
                      <w:rFonts w:ascii="Monaco" w:hAnsi="Monaco" w:cs="Monaco"/>
                      <w:b/>
                      <w:bCs/>
                      <w:color w:val="CE5C00"/>
                      <w:sz w:val="32"/>
                      <w:szCs w:val="32"/>
                      <w:lang w:val="en-US"/>
                    </w:rPr>
                  </w:rPrChange>
                </w:rPr>
                <w:t>:</w:t>
              </w:r>
              <w:r w:rsidRPr="002C7F40">
                <w:rPr>
                  <w:b/>
                  <w:bCs/>
                  <w:color w:val="204A87"/>
                  <w:rPrChange w:id="8965" w:author="GONZALEZ DIAZ, BORJA" w:date="2017-10-03T16:01:00Z">
                    <w:rPr>
                      <w:rFonts w:ascii="Monaco" w:hAnsi="Monaco" w:cs="Monaco"/>
                      <w:b/>
                      <w:bCs/>
                      <w:color w:val="204A87"/>
                      <w:sz w:val="32"/>
                      <w:szCs w:val="32"/>
                      <w:lang w:val="en-US"/>
                    </w:rPr>
                  </w:rPrChange>
                </w:rPr>
                <w:t>true</w:t>
              </w:r>
              <w:proofErr w:type="gramEnd"/>
              <w:r w:rsidRPr="002C7F40">
                <w:rPr>
                  <w:b/>
                  <w:bCs/>
                  <w:rPrChange w:id="8966" w:author="GONZALEZ DIAZ, BORJA" w:date="2017-10-03T16:01:00Z">
                    <w:rPr>
                      <w:rFonts w:ascii="Monaco" w:hAnsi="Monaco" w:cs="Monaco"/>
                      <w:b/>
                      <w:bCs/>
                      <w:color w:val="000000"/>
                      <w:sz w:val="32"/>
                      <w:szCs w:val="32"/>
                      <w:lang w:val="en-US"/>
                    </w:rPr>
                  </w:rPrChange>
                </w:rPr>
                <w:t>,</w:t>
              </w:r>
            </w:ins>
          </w:p>
          <w:p w14:paraId="4349B4FE" w14:textId="77777777" w:rsidR="00E066BD" w:rsidRPr="002C7F40" w:rsidRDefault="00E066BD">
            <w:pPr>
              <w:rPr>
                <w:ins w:id="8967" w:author="Borja Gonzalez" w:date="2017-09-28T19:31:00Z"/>
                <w:rPrChange w:id="8968" w:author="GONZALEZ DIAZ, BORJA" w:date="2017-10-03T16:01:00Z">
                  <w:rPr>
                    <w:ins w:id="8969" w:author="Borja Gonzalez" w:date="2017-09-28T19:31:00Z"/>
                    <w:rFonts w:ascii="Monaco" w:eastAsiaTheme="majorEastAsia" w:hAnsi="Monaco" w:cs="Monaco"/>
                    <w:color w:val="243F60" w:themeColor="accent1" w:themeShade="7F"/>
                    <w:sz w:val="32"/>
                    <w:szCs w:val="32"/>
                    <w:lang w:val="en-US"/>
                  </w:rPr>
                </w:rPrChange>
              </w:rPr>
              <w:pPrChange w:id="8970" w:author="GONZALEZ DIAZ, BORJA" w:date="2017-09-29T19:25:00Z">
                <w:pPr>
                  <w:keepNext/>
                  <w:keepLines/>
                  <w:widowControl w:val="0"/>
                  <w:autoSpaceDE w:val="0"/>
                  <w:autoSpaceDN w:val="0"/>
                  <w:adjustRightInd w:val="0"/>
                  <w:spacing w:before="200"/>
                  <w:outlineLvl w:val="4"/>
                </w:pPr>
              </w:pPrChange>
            </w:pPr>
            <w:ins w:id="8971" w:author="Borja Gonzalez" w:date="2017-09-28T19:31:00Z">
              <w:r w:rsidRPr="002C7F40">
                <w:rPr>
                  <w:rPrChange w:id="8972" w:author="GONZALEZ DIAZ, BORJA" w:date="2017-10-03T16:01:00Z">
                    <w:rPr>
                      <w:rFonts w:ascii="Monaco" w:hAnsi="Monaco" w:cs="Monaco"/>
                      <w:sz w:val="32"/>
                      <w:szCs w:val="32"/>
                      <w:lang w:val="en-US"/>
                    </w:rPr>
                  </w:rPrChange>
                </w:rPr>
                <w:lastRenderedPageBreak/>
                <w:t xml:space="preserve">            </w:t>
              </w:r>
              <w:proofErr w:type="gramStart"/>
              <w:r w:rsidRPr="002C7F40">
                <w:rPr>
                  <w:rPrChange w:id="8973" w:author="GONZALEZ DIAZ, BORJA" w:date="2017-10-03T16:01:00Z">
                    <w:rPr>
                      <w:rFonts w:ascii="Monaco" w:hAnsi="Monaco" w:cs="Monaco"/>
                      <w:sz w:val="32"/>
                      <w:szCs w:val="32"/>
                      <w:lang w:val="en-US"/>
                    </w:rPr>
                  </w:rPrChange>
                </w:rPr>
                <w:t>data</w:t>
              </w:r>
              <w:r w:rsidRPr="002C7F40">
                <w:rPr>
                  <w:b/>
                  <w:bCs/>
                  <w:color w:val="CE5C00"/>
                  <w:rPrChange w:id="8974" w:author="GONZALEZ DIAZ, BORJA" w:date="2017-10-03T16:01:00Z">
                    <w:rPr>
                      <w:rFonts w:ascii="Monaco" w:hAnsi="Monaco" w:cs="Monaco"/>
                      <w:b/>
                      <w:bCs/>
                      <w:color w:val="CE5C00"/>
                      <w:sz w:val="32"/>
                      <w:szCs w:val="32"/>
                      <w:lang w:val="en-US"/>
                    </w:rPr>
                  </w:rPrChange>
                </w:rPr>
                <w:t>:</w:t>
              </w:r>
              <w:r w:rsidRPr="002C7F40">
                <w:rPr>
                  <w:rPrChange w:id="8975" w:author="GONZALEZ DIAZ, BORJA" w:date="2017-10-03T16:01:00Z">
                    <w:rPr>
                      <w:rFonts w:ascii="Monaco" w:hAnsi="Monaco" w:cs="Monaco"/>
                      <w:color w:val="000000"/>
                      <w:sz w:val="32"/>
                      <w:szCs w:val="32"/>
                      <w:lang w:val="en-US"/>
                    </w:rPr>
                  </w:rPrChange>
                </w:rPr>
                <w:t>maximo</w:t>
              </w:r>
              <w:proofErr w:type="gramEnd"/>
              <w:r w:rsidRPr="002C7F40">
                <w:rPr>
                  <w:rPrChange w:id="8976" w:author="GONZALEZ DIAZ, BORJA" w:date="2017-10-03T16:01:00Z">
                    <w:rPr>
                      <w:rFonts w:ascii="Monaco" w:hAnsi="Monaco" w:cs="Monaco"/>
                      <w:color w:val="000000"/>
                      <w:sz w:val="32"/>
                      <w:szCs w:val="32"/>
                      <w:lang w:val="en-US"/>
                    </w:rPr>
                  </w:rPrChange>
                </w:rPr>
                <w:t>_min</w:t>
              </w:r>
              <w:r w:rsidRPr="002C7F40">
                <w:rPr>
                  <w:b/>
                  <w:bCs/>
                  <w:rPrChange w:id="8977" w:author="GONZALEZ DIAZ, BORJA" w:date="2017-10-03T16:01:00Z">
                    <w:rPr>
                      <w:rFonts w:ascii="Monaco" w:hAnsi="Monaco" w:cs="Monaco"/>
                      <w:b/>
                      <w:bCs/>
                      <w:color w:val="000000"/>
                      <w:sz w:val="32"/>
                      <w:szCs w:val="32"/>
                      <w:lang w:val="en-US"/>
                    </w:rPr>
                  </w:rPrChange>
                </w:rPr>
                <w:t>,</w:t>
              </w:r>
            </w:ins>
          </w:p>
          <w:p w14:paraId="7DB1511B" w14:textId="77777777" w:rsidR="00E066BD" w:rsidRPr="0079203F" w:rsidRDefault="00E066BD">
            <w:pPr>
              <w:rPr>
                <w:ins w:id="8978" w:author="Borja Gonzalez" w:date="2017-09-28T19:31:00Z"/>
                <w:lang w:val="es-ES"/>
                <w:rPrChange w:id="8979" w:author="Rodrigo García" w:date="2017-09-29T10:09:00Z">
                  <w:rPr>
                    <w:ins w:id="8980" w:author="Borja Gonzalez" w:date="2017-09-28T19:31:00Z"/>
                    <w:rFonts w:ascii="Monaco" w:eastAsiaTheme="majorEastAsia" w:hAnsi="Monaco" w:cs="Monaco"/>
                    <w:color w:val="243F60" w:themeColor="accent1" w:themeShade="7F"/>
                    <w:sz w:val="32"/>
                    <w:szCs w:val="32"/>
                    <w:lang w:val="en-US"/>
                  </w:rPr>
                </w:rPrChange>
              </w:rPr>
              <w:pPrChange w:id="8981" w:author="GONZALEZ DIAZ, BORJA" w:date="2017-09-29T19:25:00Z">
                <w:pPr>
                  <w:keepNext/>
                  <w:keepLines/>
                  <w:widowControl w:val="0"/>
                  <w:autoSpaceDE w:val="0"/>
                  <w:autoSpaceDN w:val="0"/>
                  <w:adjustRightInd w:val="0"/>
                  <w:spacing w:before="200"/>
                  <w:outlineLvl w:val="4"/>
                </w:pPr>
              </w:pPrChange>
            </w:pPr>
            <w:ins w:id="8982" w:author="Borja Gonzalez" w:date="2017-09-28T19:31:00Z">
              <w:r w:rsidRPr="002C7F40">
                <w:rPr>
                  <w:rPrChange w:id="8983" w:author="GONZALEZ DIAZ, BORJA" w:date="2017-10-03T16:01:00Z">
                    <w:rPr>
                      <w:rFonts w:ascii="Monaco" w:hAnsi="Monaco" w:cs="Monaco"/>
                      <w:sz w:val="32"/>
                      <w:szCs w:val="32"/>
                      <w:lang w:val="en-US"/>
                    </w:rPr>
                  </w:rPrChange>
                </w:rPr>
                <w:t xml:space="preserve">        </w:t>
              </w:r>
              <w:r w:rsidRPr="0079203F">
                <w:rPr>
                  <w:b/>
                  <w:bCs/>
                  <w:lang w:val="es-ES"/>
                  <w:rPrChange w:id="8984" w:author="Rodrigo García" w:date="2017-09-29T10:09:00Z">
                    <w:rPr>
                      <w:rFonts w:ascii="Monaco" w:hAnsi="Monaco" w:cs="Monaco"/>
                      <w:b/>
                      <w:bCs/>
                      <w:color w:val="000000"/>
                      <w:sz w:val="32"/>
                      <w:szCs w:val="32"/>
                      <w:lang w:val="en-US"/>
                    </w:rPr>
                  </w:rPrChange>
                </w:rPr>
                <w:t>},</w:t>
              </w:r>
            </w:ins>
          </w:p>
          <w:p w14:paraId="16817B09" w14:textId="77777777" w:rsidR="00E066BD" w:rsidRPr="0079203F" w:rsidRDefault="00E066BD">
            <w:pPr>
              <w:rPr>
                <w:ins w:id="8985" w:author="Borja Gonzalez" w:date="2017-09-28T19:31:00Z"/>
                <w:lang w:val="es-ES"/>
                <w:rPrChange w:id="8986" w:author="Rodrigo García" w:date="2017-09-29T10:09:00Z">
                  <w:rPr>
                    <w:ins w:id="8987" w:author="Borja Gonzalez" w:date="2017-09-28T19:31:00Z"/>
                    <w:rFonts w:ascii="Monaco" w:eastAsiaTheme="majorEastAsia" w:hAnsi="Monaco" w:cs="Monaco"/>
                    <w:color w:val="243F60" w:themeColor="accent1" w:themeShade="7F"/>
                    <w:sz w:val="32"/>
                    <w:szCs w:val="32"/>
                    <w:lang w:val="en-US"/>
                  </w:rPr>
                </w:rPrChange>
              </w:rPr>
              <w:pPrChange w:id="8988" w:author="GONZALEZ DIAZ, BORJA" w:date="2017-09-29T19:25:00Z">
                <w:pPr>
                  <w:keepNext/>
                  <w:keepLines/>
                  <w:widowControl w:val="0"/>
                  <w:autoSpaceDE w:val="0"/>
                  <w:autoSpaceDN w:val="0"/>
                  <w:adjustRightInd w:val="0"/>
                  <w:spacing w:before="200"/>
                  <w:outlineLvl w:val="4"/>
                </w:pPr>
              </w:pPrChange>
            </w:pPr>
            <w:ins w:id="8989" w:author="Borja Gonzalez" w:date="2017-09-28T19:31:00Z">
              <w:r w:rsidRPr="0079203F">
                <w:rPr>
                  <w:lang w:val="es-ES"/>
                  <w:rPrChange w:id="8990" w:author="Rodrigo García" w:date="2017-09-29T10:09:00Z">
                    <w:rPr>
                      <w:rFonts w:ascii="Monaco" w:hAnsi="Monaco" w:cs="Monaco"/>
                      <w:sz w:val="32"/>
                      <w:szCs w:val="32"/>
                      <w:lang w:val="en-US"/>
                    </w:rPr>
                  </w:rPrChange>
                </w:rPr>
                <w:t xml:space="preserve">        </w:t>
              </w:r>
              <w:r w:rsidRPr="0079203F">
                <w:rPr>
                  <w:b/>
                  <w:bCs/>
                  <w:lang w:val="es-ES"/>
                  <w:rPrChange w:id="8991" w:author="Rodrigo García" w:date="2017-09-29T10:09:00Z">
                    <w:rPr>
                      <w:rFonts w:ascii="Monaco" w:hAnsi="Monaco" w:cs="Monaco"/>
                      <w:b/>
                      <w:bCs/>
                      <w:color w:val="000000"/>
                      <w:sz w:val="32"/>
                      <w:szCs w:val="32"/>
                      <w:lang w:val="en-US"/>
                    </w:rPr>
                  </w:rPrChange>
                </w:rPr>
                <w:t>{</w:t>
              </w:r>
            </w:ins>
          </w:p>
          <w:p w14:paraId="0059D66D" w14:textId="77777777" w:rsidR="00E066BD" w:rsidRPr="0079203F" w:rsidRDefault="00E066BD">
            <w:pPr>
              <w:rPr>
                <w:ins w:id="8992" w:author="Borja Gonzalez" w:date="2017-09-28T19:31:00Z"/>
                <w:lang w:val="es-ES"/>
                <w:rPrChange w:id="8993" w:author="Rodrigo García" w:date="2017-09-29T10:09:00Z">
                  <w:rPr>
                    <w:ins w:id="8994" w:author="Borja Gonzalez" w:date="2017-09-28T19:31:00Z"/>
                    <w:rFonts w:ascii="Monaco" w:eastAsiaTheme="majorEastAsia" w:hAnsi="Monaco" w:cs="Monaco"/>
                    <w:color w:val="243F60" w:themeColor="accent1" w:themeShade="7F"/>
                    <w:sz w:val="32"/>
                    <w:szCs w:val="32"/>
                    <w:lang w:val="en-US"/>
                  </w:rPr>
                </w:rPrChange>
              </w:rPr>
              <w:pPrChange w:id="8995" w:author="GONZALEZ DIAZ, BORJA" w:date="2017-09-29T19:25:00Z">
                <w:pPr>
                  <w:keepNext/>
                  <w:keepLines/>
                  <w:widowControl w:val="0"/>
                  <w:autoSpaceDE w:val="0"/>
                  <w:autoSpaceDN w:val="0"/>
                  <w:adjustRightInd w:val="0"/>
                  <w:spacing w:before="200"/>
                  <w:outlineLvl w:val="4"/>
                </w:pPr>
              </w:pPrChange>
            </w:pPr>
            <w:ins w:id="8996" w:author="Borja Gonzalez" w:date="2017-09-28T19:31:00Z">
              <w:r w:rsidRPr="0079203F">
                <w:rPr>
                  <w:lang w:val="es-ES"/>
                  <w:rPrChange w:id="8997" w:author="Rodrigo García" w:date="2017-09-29T10:09:00Z">
                    <w:rPr>
                      <w:rFonts w:ascii="Monaco" w:hAnsi="Monaco" w:cs="Monaco"/>
                      <w:sz w:val="32"/>
                      <w:szCs w:val="32"/>
                      <w:lang w:val="en-US"/>
                    </w:rPr>
                  </w:rPrChange>
                </w:rPr>
                <w:t xml:space="preserve">            label</w:t>
              </w:r>
              <w:r w:rsidRPr="0079203F">
                <w:rPr>
                  <w:b/>
                  <w:bCs/>
                  <w:color w:val="CE5C00"/>
                  <w:lang w:val="es-ES"/>
                  <w:rPrChange w:id="8998" w:author="Rodrigo García" w:date="2017-09-29T10:09:00Z">
                    <w:rPr>
                      <w:rFonts w:ascii="Monaco" w:hAnsi="Monaco" w:cs="Monaco"/>
                      <w:b/>
                      <w:bCs/>
                      <w:color w:val="CE5C00"/>
                      <w:sz w:val="32"/>
                      <w:szCs w:val="32"/>
                      <w:lang w:val="en-US"/>
                    </w:rPr>
                  </w:rPrChange>
                </w:rPr>
                <w:t>:</w:t>
              </w:r>
              <w:r w:rsidRPr="0079203F">
                <w:rPr>
                  <w:lang w:val="es-ES"/>
                  <w:rPrChange w:id="8999" w:author="Rodrigo García" w:date="2017-09-29T10:09:00Z">
                    <w:rPr>
                      <w:rFonts w:ascii="Monaco" w:hAnsi="Monaco" w:cs="Monaco"/>
                      <w:sz w:val="32"/>
                      <w:szCs w:val="32"/>
                      <w:lang w:val="en-US"/>
                    </w:rPr>
                  </w:rPrChange>
                </w:rPr>
                <w:t xml:space="preserve"> titulo2</w:t>
              </w:r>
              <w:r w:rsidRPr="0079203F">
                <w:rPr>
                  <w:b/>
                  <w:bCs/>
                  <w:color w:val="CE5C00"/>
                  <w:lang w:val="es-ES"/>
                  <w:rPrChange w:id="9000" w:author="Rodrigo García" w:date="2017-09-29T10:09:00Z">
                    <w:rPr>
                      <w:rFonts w:ascii="Monaco" w:hAnsi="Monaco" w:cs="Monaco"/>
                      <w:b/>
                      <w:bCs/>
                      <w:color w:val="CE5C00"/>
                      <w:sz w:val="32"/>
                      <w:szCs w:val="32"/>
                      <w:lang w:val="en-US"/>
                    </w:rPr>
                  </w:rPrChange>
                </w:rPr>
                <w:t>+</w:t>
              </w:r>
              <w:r w:rsidRPr="0079203F">
                <w:rPr>
                  <w:color w:val="4E9A06"/>
                  <w:lang w:val="es-ES"/>
                  <w:rPrChange w:id="9001" w:author="Rodrigo García" w:date="2017-09-29T10:09:00Z">
                    <w:rPr>
                      <w:rFonts w:ascii="Monaco" w:hAnsi="Monaco" w:cs="Monaco"/>
                      <w:color w:val="4E9A06"/>
                      <w:sz w:val="32"/>
                      <w:szCs w:val="32"/>
                      <w:lang w:val="en-US"/>
                    </w:rPr>
                  </w:rPrChange>
                </w:rPr>
                <w:t>" max"</w:t>
              </w:r>
              <w:r w:rsidRPr="0079203F">
                <w:rPr>
                  <w:b/>
                  <w:bCs/>
                  <w:lang w:val="es-ES"/>
                  <w:rPrChange w:id="9002" w:author="Rodrigo García" w:date="2017-09-29T10:09:00Z">
                    <w:rPr>
                      <w:rFonts w:ascii="Monaco" w:hAnsi="Monaco" w:cs="Monaco"/>
                      <w:b/>
                      <w:bCs/>
                      <w:color w:val="000000"/>
                      <w:sz w:val="32"/>
                      <w:szCs w:val="32"/>
                      <w:lang w:val="en-US"/>
                    </w:rPr>
                  </w:rPrChange>
                </w:rPr>
                <w:t>,</w:t>
              </w:r>
            </w:ins>
          </w:p>
          <w:p w14:paraId="1183B206" w14:textId="77777777" w:rsidR="00E066BD" w:rsidRPr="002C7F40" w:rsidRDefault="00E066BD">
            <w:pPr>
              <w:rPr>
                <w:ins w:id="9003" w:author="Borja Gonzalez" w:date="2017-09-28T19:31:00Z"/>
                <w:lang w:val="en-US"/>
                <w:rPrChange w:id="9004" w:author="GONZALEZ DIAZ, BORJA" w:date="2017-10-03T16:01:00Z">
                  <w:rPr>
                    <w:ins w:id="9005" w:author="Borja Gonzalez" w:date="2017-09-28T19:31:00Z"/>
                    <w:rFonts w:ascii="Monaco" w:eastAsiaTheme="majorEastAsia" w:hAnsi="Monaco" w:cs="Monaco"/>
                    <w:color w:val="243F60" w:themeColor="accent1" w:themeShade="7F"/>
                    <w:sz w:val="32"/>
                    <w:szCs w:val="32"/>
                    <w:lang w:val="en-US"/>
                  </w:rPr>
                </w:rPrChange>
              </w:rPr>
              <w:pPrChange w:id="9006" w:author="GONZALEZ DIAZ, BORJA" w:date="2017-09-29T19:25:00Z">
                <w:pPr>
                  <w:keepNext/>
                  <w:keepLines/>
                  <w:widowControl w:val="0"/>
                  <w:autoSpaceDE w:val="0"/>
                  <w:autoSpaceDN w:val="0"/>
                  <w:adjustRightInd w:val="0"/>
                  <w:spacing w:before="200"/>
                  <w:outlineLvl w:val="4"/>
                </w:pPr>
              </w:pPrChange>
            </w:pPr>
            <w:ins w:id="9007" w:author="Borja Gonzalez" w:date="2017-09-28T19:31:00Z">
              <w:r w:rsidRPr="0079203F">
                <w:rPr>
                  <w:lang w:val="es-ES"/>
                  <w:rPrChange w:id="9008" w:author="Rodrigo García" w:date="2017-09-29T10:09:00Z">
                    <w:rPr>
                      <w:rFonts w:ascii="Monaco" w:hAnsi="Monaco" w:cs="Monaco"/>
                      <w:sz w:val="32"/>
                      <w:szCs w:val="32"/>
                      <w:lang w:val="en-US"/>
                    </w:rPr>
                  </w:rPrChange>
                </w:rPr>
                <w:t xml:space="preserve">            </w:t>
              </w:r>
              <w:r w:rsidRPr="002C7F40">
                <w:rPr>
                  <w:lang w:val="en-US"/>
                  <w:rPrChange w:id="9009" w:author="GONZALEZ DIAZ, BORJA" w:date="2017-10-03T16:01:00Z">
                    <w:rPr>
                      <w:rFonts w:ascii="Monaco" w:hAnsi="Monaco" w:cs="Monaco"/>
                      <w:color w:val="000000"/>
                      <w:sz w:val="32"/>
                      <w:szCs w:val="32"/>
                      <w:lang w:val="en-US"/>
                    </w:rPr>
                  </w:rPrChange>
                </w:rPr>
                <w:t>fill</w:t>
              </w:r>
              <w:r w:rsidRPr="002C7F40">
                <w:rPr>
                  <w:b/>
                  <w:bCs/>
                  <w:color w:val="CE5C00"/>
                  <w:lang w:val="en-US"/>
                  <w:rPrChange w:id="9010" w:author="GONZALEZ DIAZ, BORJA" w:date="2017-10-03T16:01:00Z">
                    <w:rPr>
                      <w:rFonts w:ascii="Monaco" w:hAnsi="Monaco" w:cs="Monaco"/>
                      <w:b/>
                      <w:bCs/>
                      <w:color w:val="CE5C00"/>
                      <w:sz w:val="32"/>
                      <w:szCs w:val="32"/>
                      <w:lang w:val="en-US"/>
                    </w:rPr>
                  </w:rPrChange>
                </w:rPr>
                <w:t>:</w:t>
              </w:r>
              <w:r w:rsidRPr="002C7F40">
                <w:rPr>
                  <w:color w:val="4E9A06"/>
                  <w:lang w:val="en-US"/>
                  <w:rPrChange w:id="9011" w:author="GONZALEZ DIAZ, BORJA" w:date="2017-10-03T16:01:00Z">
                    <w:rPr>
                      <w:rFonts w:ascii="Monaco" w:hAnsi="Monaco" w:cs="Monaco"/>
                      <w:color w:val="4E9A06"/>
                      <w:sz w:val="32"/>
                      <w:szCs w:val="32"/>
                      <w:lang w:val="en-US"/>
                    </w:rPr>
                  </w:rPrChange>
                </w:rPr>
                <w:t>'bottom'</w:t>
              </w:r>
              <w:r w:rsidRPr="002C7F40">
                <w:rPr>
                  <w:b/>
                  <w:bCs/>
                  <w:lang w:val="en-US"/>
                  <w:rPrChange w:id="9012" w:author="GONZALEZ DIAZ, BORJA" w:date="2017-10-03T16:01:00Z">
                    <w:rPr>
                      <w:rFonts w:ascii="Monaco" w:hAnsi="Monaco" w:cs="Monaco"/>
                      <w:b/>
                      <w:bCs/>
                      <w:color w:val="000000"/>
                      <w:sz w:val="32"/>
                      <w:szCs w:val="32"/>
                      <w:lang w:val="en-US"/>
                    </w:rPr>
                  </w:rPrChange>
                </w:rPr>
                <w:t>,</w:t>
              </w:r>
            </w:ins>
          </w:p>
          <w:p w14:paraId="045139EC" w14:textId="77777777" w:rsidR="00E066BD" w:rsidRPr="002C7F40" w:rsidRDefault="00E066BD">
            <w:pPr>
              <w:rPr>
                <w:ins w:id="9013" w:author="Borja Gonzalez" w:date="2017-09-28T19:31:00Z"/>
                <w:lang w:val="en-US"/>
                <w:rPrChange w:id="9014" w:author="GONZALEZ DIAZ, BORJA" w:date="2017-10-03T16:01:00Z">
                  <w:rPr>
                    <w:ins w:id="9015" w:author="Borja Gonzalez" w:date="2017-09-28T19:31:00Z"/>
                    <w:rFonts w:ascii="Monaco" w:eastAsiaTheme="majorEastAsia" w:hAnsi="Monaco" w:cs="Monaco"/>
                    <w:color w:val="243F60" w:themeColor="accent1" w:themeShade="7F"/>
                    <w:sz w:val="32"/>
                    <w:szCs w:val="32"/>
                    <w:lang w:val="en-US"/>
                  </w:rPr>
                </w:rPrChange>
              </w:rPr>
              <w:pPrChange w:id="9016" w:author="GONZALEZ DIAZ, BORJA" w:date="2017-09-29T19:25:00Z">
                <w:pPr>
                  <w:keepNext/>
                  <w:keepLines/>
                  <w:widowControl w:val="0"/>
                  <w:autoSpaceDE w:val="0"/>
                  <w:autoSpaceDN w:val="0"/>
                  <w:adjustRightInd w:val="0"/>
                  <w:spacing w:before="200"/>
                  <w:outlineLvl w:val="4"/>
                </w:pPr>
              </w:pPrChange>
            </w:pPr>
            <w:ins w:id="9017" w:author="Borja Gonzalez" w:date="2017-09-28T19:31:00Z">
              <w:r w:rsidRPr="002C7F40">
                <w:rPr>
                  <w:lang w:val="en-US"/>
                  <w:rPrChange w:id="9018" w:author="GONZALEZ DIAZ, BORJA" w:date="2017-10-03T16:01:00Z">
                    <w:rPr>
                      <w:rFonts w:ascii="Monaco" w:hAnsi="Monaco" w:cs="Monaco"/>
                      <w:sz w:val="32"/>
                      <w:szCs w:val="32"/>
                      <w:lang w:val="en-US"/>
                    </w:rPr>
                  </w:rPrChange>
                </w:rPr>
                <w:t xml:space="preserve">            </w:t>
              </w:r>
              <w:proofErr w:type="gramStart"/>
              <w:r w:rsidRPr="002C7F40">
                <w:rPr>
                  <w:lang w:val="en-US"/>
                  <w:rPrChange w:id="9019" w:author="GONZALEZ DIAZ, BORJA" w:date="2017-10-03T16:01:00Z">
                    <w:rPr>
                      <w:rFonts w:ascii="Monaco" w:hAnsi="Monaco" w:cs="Monaco"/>
                      <w:sz w:val="32"/>
                      <w:szCs w:val="32"/>
                      <w:lang w:val="en-US"/>
                    </w:rPr>
                  </w:rPrChange>
                </w:rPr>
                <w:t>data</w:t>
              </w:r>
              <w:r w:rsidRPr="002C7F40">
                <w:rPr>
                  <w:b/>
                  <w:bCs/>
                  <w:color w:val="CE5C00"/>
                  <w:lang w:val="en-US"/>
                  <w:rPrChange w:id="9020" w:author="GONZALEZ DIAZ, BORJA" w:date="2017-10-03T16:01:00Z">
                    <w:rPr>
                      <w:rFonts w:ascii="Monaco" w:hAnsi="Monaco" w:cs="Monaco"/>
                      <w:b/>
                      <w:bCs/>
                      <w:color w:val="CE5C00"/>
                      <w:sz w:val="32"/>
                      <w:szCs w:val="32"/>
                      <w:lang w:val="en-US"/>
                    </w:rPr>
                  </w:rPrChange>
                </w:rPr>
                <w:t>:</w:t>
              </w:r>
              <w:r w:rsidRPr="002C7F40">
                <w:rPr>
                  <w:lang w:val="en-US"/>
                  <w:rPrChange w:id="9021" w:author="GONZALEZ DIAZ, BORJA" w:date="2017-10-03T16:01:00Z">
                    <w:rPr>
                      <w:rFonts w:ascii="Monaco" w:hAnsi="Monaco" w:cs="Monaco"/>
                      <w:color w:val="000000"/>
                      <w:sz w:val="32"/>
                      <w:szCs w:val="32"/>
                      <w:lang w:val="en-US"/>
                    </w:rPr>
                  </w:rPrChange>
                </w:rPr>
                <w:t>minimo</w:t>
              </w:r>
              <w:proofErr w:type="gramEnd"/>
              <w:r w:rsidRPr="002C7F40">
                <w:rPr>
                  <w:lang w:val="en-US"/>
                  <w:rPrChange w:id="9022" w:author="GONZALEZ DIAZ, BORJA" w:date="2017-10-03T16:01:00Z">
                    <w:rPr>
                      <w:rFonts w:ascii="Monaco" w:hAnsi="Monaco" w:cs="Monaco"/>
                      <w:color w:val="000000"/>
                      <w:sz w:val="32"/>
                      <w:szCs w:val="32"/>
                      <w:lang w:val="en-US"/>
                    </w:rPr>
                  </w:rPrChange>
                </w:rPr>
                <w:t>_max</w:t>
              </w:r>
              <w:r w:rsidRPr="002C7F40">
                <w:rPr>
                  <w:b/>
                  <w:bCs/>
                  <w:lang w:val="en-US"/>
                  <w:rPrChange w:id="9023" w:author="GONZALEZ DIAZ, BORJA" w:date="2017-10-03T16:01:00Z">
                    <w:rPr>
                      <w:rFonts w:ascii="Monaco" w:hAnsi="Monaco" w:cs="Monaco"/>
                      <w:b/>
                      <w:bCs/>
                      <w:color w:val="000000"/>
                      <w:sz w:val="32"/>
                      <w:szCs w:val="32"/>
                      <w:lang w:val="en-US"/>
                    </w:rPr>
                  </w:rPrChange>
                </w:rPr>
                <w:t>,</w:t>
              </w:r>
            </w:ins>
          </w:p>
          <w:p w14:paraId="3B27B4E2" w14:textId="77777777" w:rsidR="00E066BD" w:rsidRPr="0079203F" w:rsidRDefault="00E066BD">
            <w:pPr>
              <w:rPr>
                <w:ins w:id="9024" w:author="Borja Gonzalez" w:date="2017-09-28T19:31:00Z"/>
                <w:lang w:val="es-ES"/>
                <w:rPrChange w:id="9025" w:author="Rodrigo García" w:date="2017-09-29T10:09:00Z">
                  <w:rPr>
                    <w:ins w:id="9026" w:author="Borja Gonzalez" w:date="2017-09-28T19:31:00Z"/>
                    <w:rFonts w:ascii="Monaco" w:eastAsiaTheme="majorEastAsia" w:hAnsi="Monaco" w:cs="Monaco"/>
                    <w:color w:val="243F60" w:themeColor="accent1" w:themeShade="7F"/>
                    <w:sz w:val="32"/>
                    <w:szCs w:val="32"/>
                    <w:lang w:val="en-US"/>
                  </w:rPr>
                </w:rPrChange>
              </w:rPr>
              <w:pPrChange w:id="9027" w:author="GONZALEZ DIAZ, BORJA" w:date="2017-09-29T19:25:00Z">
                <w:pPr>
                  <w:keepNext/>
                  <w:keepLines/>
                  <w:widowControl w:val="0"/>
                  <w:autoSpaceDE w:val="0"/>
                  <w:autoSpaceDN w:val="0"/>
                  <w:adjustRightInd w:val="0"/>
                  <w:spacing w:before="200"/>
                  <w:outlineLvl w:val="4"/>
                </w:pPr>
              </w:pPrChange>
            </w:pPr>
            <w:ins w:id="9028" w:author="Borja Gonzalez" w:date="2017-09-28T19:31:00Z">
              <w:r w:rsidRPr="002C7F40">
                <w:rPr>
                  <w:lang w:val="en-US"/>
                  <w:rPrChange w:id="9029" w:author="GONZALEZ DIAZ, BORJA" w:date="2017-10-03T16:01:00Z">
                    <w:rPr>
                      <w:rFonts w:ascii="Monaco" w:hAnsi="Monaco" w:cs="Monaco"/>
                      <w:sz w:val="32"/>
                      <w:szCs w:val="32"/>
                      <w:lang w:val="en-US"/>
                    </w:rPr>
                  </w:rPrChange>
                </w:rPr>
                <w:t xml:space="preserve">        </w:t>
              </w:r>
              <w:r w:rsidRPr="0079203F">
                <w:rPr>
                  <w:b/>
                  <w:bCs/>
                  <w:lang w:val="es-ES"/>
                  <w:rPrChange w:id="9030" w:author="Rodrigo García" w:date="2017-09-29T10:09:00Z">
                    <w:rPr>
                      <w:rFonts w:ascii="Monaco" w:hAnsi="Monaco" w:cs="Monaco"/>
                      <w:b/>
                      <w:bCs/>
                      <w:color w:val="000000"/>
                      <w:sz w:val="32"/>
                      <w:szCs w:val="32"/>
                      <w:lang w:val="en-US"/>
                    </w:rPr>
                  </w:rPrChange>
                </w:rPr>
                <w:t>},</w:t>
              </w:r>
            </w:ins>
          </w:p>
          <w:p w14:paraId="7D531D31" w14:textId="77777777" w:rsidR="00E066BD" w:rsidRPr="0079203F" w:rsidRDefault="00E066BD">
            <w:pPr>
              <w:rPr>
                <w:ins w:id="9031" w:author="Borja Gonzalez" w:date="2017-09-28T19:31:00Z"/>
                <w:lang w:val="es-ES"/>
                <w:rPrChange w:id="9032" w:author="Rodrigo García" w:date="2017-09-29T10:09:00Z">
                  <w:rPr>
                    <w:ins w:id="9033" w:author="Borja Gonzalez" w:date="2017-09-28T19:31:00Z"/>
                    <w:rFonts w:ascii="Monaco" w:eastAsiaTheme="majorEastAsia" w:hAnsi="Monaco" w:cs="Monaco"/>
                    <w:color w:val="243F60" w:themeColor="accent1" w:themeShade="7F"/>
                    <w:sz w:val="32"/>
                    <w:szCs w:val="32"/>
                    <w:lang w:val="en-US"/>
                  </w:rPr>
                </w:rPrChange>
              </w:rPr>
              <w:pPrChange w:id="9034" w:author="GONZALEZ DIAZ, BORJA" w:date="2017-09-29T19:25:00Z">
                <w:pPr>
                  <w:keepNext/>
                  <w:keepLines/>
                  <w:widowControl w:val="0"/>
                  <w:autoSpaceDE w:val="0"/>
                  <w:autoSpaceDN w:val="0"/>
                  <w:adjustRightInd w:val="0"/>
                  <w:spacing w:before="200"/>
                  <w:outlineLvl w:val="4"/>
                </w:pPr>
              </w:pPrChange>
            </w:pPr>
            <w:ins w:id="9035" w:author="Borja Gonzalez" w:date="2017-09-28T19:31:00Z">
              <w:r w:rsidRPr="0079203F">
                <w:rPr>
                  <w:lang w:val="es-ES"/>
                  <w:rPrChange w:id="9036" w:author="Rodrigo García" w:date="2017-09-29T10:09:00Z">
                    <w:rPr>
                      <w:rFonts w:ascii="Monaco" w:hAnsi="Monaco" w:cs="Monaco"/>
                      <w:sz w:val="32"/>
                      <w:szCs w:val="32"/>
                      <w:lang w:val="en-US"/>
                    </w:rPr>
                  </w:rPrChange>
                </w:rPr>
                <w:t xml:space="preserve">        </w:t>
              </w:r>
              <w:r w:rsidRPr="0079203F">
                <w:rPr>
                  <w:b/>
                  <w:bCs/>
                  <w:lang w:val="es-ES"/>
                  <w:rPrChange w:id="9037" w:author="Rodrigo García" w:date="2017-09-29T10:09:00Z">
                    <w:rPr>
                      <w:rFonts w:ascii="Monaco" w:hAnsi="Monaco" w:cs="Monaco"/>
                      <w:b/>
                      <w:bCs/>
                      <w:color w:val="000000"/>
                      <w:sz w:val="32"/>
                      <w:szCs w:val="32"/>
                      <w:lang w:val="en-US"/>
                    </w:rPr>
                  </w:rPrChange>
                </w:rPr>
                <w:t>{</w:t>
              </w:r>
            </w:ins>
          </w:p>
          <w:p w14:paraId="7893E412" w14:textId="77777777" w:rsidR="00E066BD" w:rsidRPr="0079203F" w:rsidRDefault="00E066BD">
            <w:pPr>
              <w:rPr>
                <w:ins w:id="9038" w:author="Borja Gonzalez" w:date="2017-09-28T19:31:00Z"/>
                <w:lang w:val="es-ES"/>
                <w:rPrChange w:id="9039" w:author="Rodrigo García" w:date="2017-09-29T10:09:00Z">
                  <w:rPr>
                    <w:ins w:id="9040" w:author="Borja Gonzalez" w:date="2017-09-28T19:31:00Z"/>
                    <w:rFonts w:ascii="Monaco" w:eastAsiaTheme="majorEastAsia" w:hAnsi="Monaco" w:cs="Monaco"/>
                    <w:color w:val="243F60" w:themeColor="accent1" w:themeShade="7F"/>
                    <w:sz w:val="32"/>
                    <w:szCs w:val="32"/>
                    <w:lang w:val="en-US"/>
                  </w:rPr>
                </w:rPrChange>
              </w:rPr>
              <w:pPrChange w:id="9041" w:author="GONZALEZ DIAZ, BORJA" w:date="2017-09-29T19:25:00Z">
                <w:pPr>
                  <w:keepNext/>
                  <w:keepLines/>
                  <w:widowControl w:val="0"/>
                  <w:autoSpaceDE w:val="0"/>
                  <w:autoSpaceDN w:val="0"/>
                  <w:adjustRightInd w:val="0"/>
                  <w:spacing w:before="200"/>
                  <w:outlineLvl w:val="4"/>
                </w:pPr>
              </w:pPrChange>
            </w:pPr>
            <w:ins w:id="9042" w:author="Borja Gonzalez" w:date="2017-09-28T19:31:00Z">
              <w:r w:rsidRPr="0079203F">
                <w:rPr>
                  <w:lang w:val="es-ES"/>
                  <w:rPrChange w:id="9043" w:author="Rodrigo García" w:date="2017-09-29T10:09:00Z">
                    <w:rPr>
                      <w:rFonts w:ascii="Monaco" w:hAnsi="Monaco" w:cs="Monaco"/>
                      <w:sz w:val="32"/>
                      <w:szCs w:val="32"/>
                      <w:lang w:val="en-US"/>
                    </w:rPr>
                  </w:rPrChange>
                </w:rPr>
                <w:t xml:space="preserve">            label</w:t>
              </w:r>
              <w:r w:rsidRPr="0079203F">
                <w:rPr>
                  <w:b/>
                  <w:bCs/>
                  <w:color w:val="CE5C00"/>
                  <w:lang w:val="es-ES"/>
                  <w:rPrChange w:id="9044" w:author="Rodrigo García" w:date="2017-09-29T10:09:00Z">
                    <w:rPr>
                      <w:rFonts w:ascii="Monaco" w:hAnsi="Monaco" w:cs="Monaco"/>
                      <w:b/>
                      <w:bCs/>
                      <w:color w:val="CE5C00"/>
                      <w:sz w:val="32"/>
                      <w:szCs w:val="32"/>
                      <w:lang w:val="en-US"/>
                    </w:rPr>
                  </w:rPrChange>
                </w:rPr>
                <w:t>:</w:t>
              </w:r>
              <w:r w:rsidRPr="0079203F">
                <w:rPr>
                  <w:lang w:val="es-ES"/>
                  <w:rPrChange w:id="9045" w:author="Rodrigo García" w:date="2017-09-29T10:09:00Z">
                    <w:rPr>
                      <w:rFonts w:ascii="Monaco" w:hAnsi="Monaco" w:cs="Monaco"/>
                      <w:sz w:val="32"/>
                      <w:szCs w:val="32"/>
                      <w:lang w:val="en-US"/>
                    </w:rPr>
                  </w:rPrChange>
                </w:rPr>
                <w:t xml:space="preserve"> titulo2</w:t>
              </w:r>
              <w:r w:rsidRPr="0079203F">
                <w:rPr>
                  <w:b/>
                  <w:bCs/>
                  <w:color w:val="CE5C00"/>
                  <w:lang w:val="es-ES"/>
                  <w:rPrChange w:id="9046" w:author="Rodrigo García" w:date="2017-09-29T10:09:00Z">
                    <w:rPr>
                      <w:rFonts w:ascii="Monaco" w:hAnsi="Monaco" w:cs="Monaco"/>
                      <w:b/>
                      <w:bCs/>
                      <w:color w:val="CE5C00"/>
                      <w:sz w:val="32"/>
                      <w:szCs w:val="32"/>
                      <w:lang w:val="en-US"/>
                    </w:rPr>
                  </w:rPrChange>
                </w:rPr>
                <w:t>+</w:t>
              </w:r>
              <w:r w:rsidRPr="0079203F">
                <w:rPr>
                  <w:color w:val="4E9A06"/>
                  <w:lang w:val="es-ES"/>
                  <w:rPrChange w:id="9047" w:author="Rodrigo García" w:date="2017-09-29T10:09:00Z">
                    <w:rPr>
                      <w:rFonts w:ascii="Monaco" w:hAnsi="Monaco" w:cs="Monaco"/>
                      <w:color w:val="4E9A06"/>
                      <w:sz w:val="32"/>
                      <w:szCs w:val="32"/>
                      <w:lang w:val="en-US"/>
                    </w:rPr>
                  </w:rPrChange>
                </w:rPr>
                <w:t>" min"</w:t>
              </w:r>
              <w:r w:rsidRPr="0079203F">
                <w:rPr>
                  <w:b/>
                  <w:bCs/>
                  <w:lang w:val="es-ES"/>
                  <w:rPrChange w:id="9048" w:author="Rodrigo García" w:date="2017-09-29T10:09:00Z">
                    <w:rPr>
                      <w:rFonts w:ascii="Monaco" w:hAnsi="Monaco" w:cs="Monaco"/>
                      <w:b/>
                      <w:bCs/>
                      <w:color w:val="000000"/>
                      <w:sz w:val="32"/>
                      <w:szCs w:val="32"/>
                      <w:lang w:val="en-US"/>
                    </w:rPr>
                  </w:rPrChange>
                </w:rPr>
                <w:t>,</w:t>
              </w:r>
            </w:ins>
          </w:p>
          <w:p w14:paraId="5CA18FBB" w14:textId="77777777" w:rsidR="00E066BD" w:rsidRPr="002C7F40" w:rsidRDefault="00E066BD">
            <w:pPr>
              <w:rPr>
                <w:ins w:id="9049" w:author="Borja Gonzalez" w:date="2017-09-28T19:31:00Z"/>
                <w:rPrChange w:id="9050" w:author="GONZALEZ DIAZ, BORJA" w:date="2017-10-03T16:01:00Z">
                  <w:rPr>
                    <w:ins w:id="9051" w:author="Borja Gonzalez" w:date="2017-09-28T19:31:00Z"/>
                    <w:rFonts w:ascii="Monaco" w:eastAsiaTheme="majorEastAsia" w:hAnsi="Monaco" w:cs="Monaco"/>
                    <w:color w:val="243F60" w:themeColor="accent1" w:themeShade="7F"/>
                    <w:sz w:val="32"/>
                    <w:szCs w:val="32"/>
                    <w:lang w:val="en-US"/>
                  </w:rPr>
                </w:rPrChange>
              </w:rPr>
              <w:pPrChange w:id="9052" w:author="GONZALEZ DIAZ, BORJA" w:date="2017-09-29T19:25:00Z">
                <w:pPr>
                  <w:keepNext/>
                  <w:keepLines/>
                  <w:widowControl w:val="0"/>
                  <w:autoSpaceDE w:val="0"/>
                  <w:autoSpaceDN w:val="0"/>
                  <w:adjustRightInd w:val="0"/>
                  <w:spacing w:before="200"/>
                  <w:outlineLvl w:val="4"/>
                </w:pPr>
              </w:pPrChange>
            </w:pPr>
            <w:ins w:id="9053" w:author="Borja Gonzalez" w:date="2017-09-28T19:31:00Z">
              <w:r w:rsidRPr="0079203F">
                <w:rPr>
                  <w:lang w:val="es-ES"/>
                  <w:rPrChange w:id="9054" w:author="Rodrigo García" w:date="2017-09-29T10:09:00Z">
                    <w:rPr>
                      <w:rFonts w:ascii="Monaco" w:hAnsi="Monaco" w:cs="Monaco"/>
                      <w:sz w:val="32"/>
                      <w:szCs w:val="32"/>
                      <w:lang w:val="en-US"/>
                    </w:rPr>
                  </w:rPrChange>
                </w:rPr>
                <w:t xml:space="preserve">            </w:t>
              </w:r>
              <w:proofErr w:type="gramStart"/>
              <w:r w:rsidRPr="002C7F40">
                <w:rPr>
                  <w:rPrChange w:id="9055" w:author="GONZALEZ DIAZ, BORJA" w:date="2017-10-03T16:01:00Z">
                    <w:rPr>
                      <w:rFonts w:ascii="Monaco" w:hAnsi="Monaco" w:cs="Monaco"/>
                      <w:color w:val="000000"/>
                      <w:sz w:val="32"/>
                      <w:szCs w:val="32"/>
                      <w:lang w:val="en-US"/>
                    </w:rPr>
                  </w:rPrChange>
                </w:rPr>
                <w:t>fill</w:t>
              </w:r>
              <w:r w:rsidRPr="002C7F40">
                <w:rPr>
                  <w:b/>
                  <w:bCs/>
                  <w:color w:val="CE5C00"/>
                  <w:rPrChange w:id="9056" w:author="GONZALEZ DIAZ, BORJA" w:date="2017-10-03T16:01:00Z">
                    <w:rPr>
                      <w:rFonts w:ascii="Monaco" w:hAnsi="Monaco" w:cs="Monaco"/>
                      <w:b/>
                      <w:bCs/>
                      <w:color w:val="CE5C00"/>
                      <w:sz w:val="32"/>
                      <w:szCs w:val="32"/>
                      <w:lang w:val="en-US"/>
                    </w:rPr>
                  </w:rPrChange>
                </w:rPr>
                <w:t>:</w:t>
              </w:r>
              <w:r w:rsidRPr="002C7F40">
                <w:rPr>
                  <w:b/>
                  <w:bCs/>
                  <w:color w:val="204A87"/>
                  <w:rPrChange w:id="9057" w:author="GONZALEZ DIAZ, BORJA" w:date="2017-10-03T16:01:00Z">
                    <w:rPr>
                      <w:rFonts w:ascii="Monaco" w:hAnsi="Monaco" w:cs="Monaco"/>
                      <w:b/>
                      <w:bCs/>
                      <w:color w:val="204A87"/>
                      <w:sz w:val="32"/>
                      <w:szCs w:val="32"/>
                      <w:lang w:val="en-US"/>
                    </w:rPr>
                  </w:rPrChange>
                </w:rPr>
                <w:t>true</w:t>
              </w:r>
              <w:proofErr w:type="gramEnd"/>
              <w:r w:rsidRPr="002C7F40">
                <w:rPr>
                  <w:b/>
                  <w:bCs/>
                  <w:rPrChange w:id="9058" w:author="GONZALEZ DIAZ, BORJA" w:date="2017-10-03T16:01:00Z">
                    <w:rPr>
                      <w:rFonts w:ascii="Monaco" w:hAnsi="Monaco" w:cs="Monaco"/>
                      <w:b/>
                      <w:bCs/>
                      <w:color w:val="000000"/>
                      <w:sz w:val="32"/>
                      <w:szCs w:val="32"/>
                      <w:lang w:val="en-US"/>
                    </w:rPr>
                  </w:rPrChange>
                </w:rPr>
                <w:t>,</w:t>
              </w:r>
            </w:ins>
          </w:p>
          <w:p w14:paraId="3D13E940" w14:textId="77777777" w:rsidR="00E066BD" w:rsidRPr="002C7F40" w:rsidRDefault="00E066BD">
            <w:pPr>
              <w:rPr>
                <w:ins w:id="9059" w:author="Borja Gonzalez" w:date="2017-09-28T19:31:00Z"/>
                <w:rPrChange w:id="9060" w:author="GONZALEZ DIAZ, BORJA" w:date="2017-10-03T16:01:00Z">
                  <w:rPr>
                    <w:ins w:id="9061" w:author="Borja Gonzalez" w:date="2017-09-28T19:31:00Z"/>
                    <w:rFonts w:ascii="Monaco" w:eastAsiaTheme="majorEastAsia" w:hAnsi="Monaco" w:cs="Monaco"/>
                    <w:color w:val="243F60" w:themeColor="accent1" w:themeShade="7F"/>
                    <w:sz w:val="32"/>
                    <w:szCs w:val="32"/>
                    <w:lang w:val="en-US"/>
                  </w:rPr>
                </w:rPrChange>
              </w:rPr>
              <w:pPrChange w:id="9062" w:author="GONZALEZ DIAZ, BORJA" w:date="2017-09-29T19:25:00Z">
                <w:pPr>
                  <w:keepNext/>
                  <w:keepLines/>
                  <w:widowControl w:val="0"/>
                  <w:autoSpaceDE w:val="0"/>
                  <w:autoSpaceDN w:val="0"/>
                  <w:adjustRightInd w:val="0"/>
                  <w:spacing w:before="200"/>
                  <w:outlineLvl w:val="4"/>
                </w:pPr>
              </w:pPrChange>
            </w:pPr>
            <w:ins w:id="9063" w:author="Borja Gonzalez" w:date="2017-09-28T19:31:00Z">
              <w:r w:rsidRPr="002C7F40">
                <w:rPr>
                  <w:rPrChange w:id="9064" w:author="GONZALEZ DIAZ, BORJA" w:date="2017-10-03T16:01:00Z">
                    <w:rPr>
                      <w:rFonts w:ascii="Monaco" w:hAnsi="Monaco" w:cs="Monaco"/>
                      <w:sz w:val="32"/>
                      <w:szCs w:val="32"/>
                      <w:lang w:val="en-US"/>
                    </w:rPr>
                  </w:rPrChange>
                </w:rPr>
                <w:t xml:space="preserve">            </w:t>
              </w:r>
              <w:proofErr w:type="gramStart"/>
              <w:r w:rsidRPr="002C7F40">
                <w:rPr>
                  <w:rPrChange w:id="9065" w:author="GONZALEZ DIAZ, BORJA" w:date="2017-10-03T16:01:00Z">
                    <w:rPr>
                      <w:rFonts w:ascii="Monaco" w:hAnsi="Monaco" w:cs="Monaco"/>
                      <w:sz w:val="32"/>
                      <w:szCs w:val="32"/>
                      <w:lang w:val="en-US"/>
                    </w:rPr>
                  </w:rPrChange>
                </w:rPr>
                <w:t>data</w:t>
              </w:r>
              <w:r w:rsidRPr="002C7F40">
                <w:rPr>
                  <w:b/>
                  <w:bCs/>
                  <w:color w:val="CE5C00"/>
                  <w:rPrChange w:id="9066" w:author="GONZALEZ DIAZ, BORJA" w:date="2017-10-03T16:01:00Z">
                    <w:rPr>
                      <w:rFonts w:ascii="Monaco" w:hAnsi="Monaco" w:cs="Monaco"/>
                      <w:b/>
                      <w:bCs/>
                      <w:color w:val="CE5C00"/>
                      <w:sz w:val="32"/>
                      <w:szCs w:val="32"/>
                      <w:lang w:val="en-US"/>
                    </w:rPr>
                  </w:rPrChange>
                </w:rPr>
                <w:t>:</w:t>
              </w:r>
              <w:r w:rsidRPr="002C7F40">
                <w:rPr>
                  <w:rPrChange w:id="9067" w:author="GONZALEZ DIAZ, BORJA" w:date="2017-10-03T16:01:00Z">
                    <w:rPr>
                      <w:rFonts w:ascii="Monaco" w:hAnsi="Monaco" w:cs="Monaco"/>
                      <w:color w:val="000000"/>
                      <w:sz w:val="32"/>
                      <w:szCs w:val="32"/>
                      <w:lang w:val="en-US"/>
                    </w:rPr>
                  </w:rPrChange>
                </w:rPr>
                <w:t>minimo</w:t>
              </w:r>
              <w:proofErr w:type="gramEnd"/>
              <w:r w:rsidRPr="002C7F40">
                <w:rPr>
                  <w:rPrChange w:id="9068" w:author="GONZALEZ DIAZ, BORJA" w:date="2017-10-03T16:01:00Z">
                    <w:rPr>
                      <w:rFonts w:ascii="Monaco" w:hAnsi="Monaco" w:cs="Monaco"/>
                      <w:color w:val="000000"/>
                      <w:sz w:val="32"/>
                      <w:szCs w:val="32"/>
                      <w:lang w:val="en-US"/>
                    </w:rPr>
                  </w:rPrChange>
                </w:rPr>
                <w:t>_min</w:t>
              </w:r>
              <w:r w:rsidRPr="002C7F40">
                <w:rPr>
                  <w:b/>
                  <w:bCs/>
                  <w:rPrChange w:id="9069" w:author="GONZALEZ DIAZ, BORJA" w:date="2017-10-03T16:01:00Z">
                    <w:rPr>
                      <w:rFonts w:ascii="Monaco" w:hAnsi="Monaco" w:cs="Monaco"/>
                      <w:b/>
                      <w:bCs/>
                      <w:color w:val="000000"/>
                      <w:sz w:val="32"/>
                      <w:szCs w:val="32"/>
                      <w:lang w:val="en-US"/>
                    </w:rPr>
                  </w:rPrChange>
                </w:rPr>
                <w:t>,</w:t>
              </w:r>
            </w:ins>
          </w:p>
          <w:p w14:paraId="3FE820CE" w14:textId="77777777" w:rsidR="00E066BD" w:rsidRPr="002C7F40" w:rsidRDefault="00E066BD">
            <w:pPr>
              <w:rPr>
                <w:ins w:id="9070" w:author="Borja Gonzalez" w:date="2017-09-28T19:31:00Z"/>
                <w:rPrChange w:id="9071" w:author="GONZALEZ DIAZ, BORJA" w:date="2017-10-03T16:01:00Z">
                  <w:rPr>
                    <w:ins w:id="9072" w:author="Borja Gonzalez" w:date="2017-09-28T19:31:00Z"/>
                    <w:rFonts w:ascii="Monaco" w:eastAsiaTheme="majorEastAsia" w:hAnsi="Monaco" w:cs="Monaco"/>
                    <w:color w:val="243F60" w:themeColor="accent1" w:themeShade="7F"/>
                    <w:sz w:val="32"/>
                    <w:szCs w:val="32"/>
                    <w:lang w:val="en-US"/>
                  </w:rPr>
                </w:rPrChange>
              </w:rPr>
              <w:pPrChange w:id="9073" w:author="GONZALEZ DIAZ, BORJA" w:date="2017-09-29T19:25:00Z">
                <w:pPr>
                  <w:keepNext/>
                  <w:keepLines/>
                  <w:widowControl w:val="0"/>
                  <w:autoSpaceDE w:val="0"/>
                  <w:autoSpaceDN w:val="0"/>
                  <w:adjustRightInd w:val="0"/>
                  <w:spacing w:before="200"/>
                  <w:outlineLvl w:val="4"/>
                </w:pPr>
              </w:pPrChange>
            </w:pPr>
            <w:ins w:id="9074" w:author="Borja Gonzalez" w:date="2017-09-28T19:31:00Z">
              <w:r w:rsidRPr="002C7F40">
                <w:rPr>
                  <w:rPrChange w:id="9075" w:author="GONZALEZ DIAZ, BORJA" w:date="2017-10-03T16:01:00Z">
                    <w:rPr>
                      <w:rFonts w:ascii="Monaco" w:hAnsi="Monaco" w:cs="Monaco"/>
                      <w:sz w:val="32"/>
                      <w:szCs w:val="32"/>
                      <w:lang w:val="en-US"/>
                    </w:rPr>
                  </w:rPrChange>
                </w:rPr>
                <w:t xml:space="preserve">        </w:t>
              </w:r>
              <w:r w:rsidRPr="002C7F40">
                <w:rPr>
                  <w:b/>
                  <w:bCs/>
                  <w:rPrChange w:id="9076" w:author="GONZALEZ DIAZ, BORJA" w:date="2017-10-03T16:01:00Z">
                    <w:rPr>
                      <w:rFonts w:ascii="Monaco" w:hAnsi="Monaco" w:cs="Monaco"/>
                      <w:b/>
                      <w:bCs/>
                      <w:color w:val="000000"/>
                      <w:sz w:val="32"/>
                      <w:szCs w:val="32"/>
                      <w:lang w:val="en-US"/>
                    </w:rPr>
                  </w:rPrChange>
                </w:rPr>
                <w:t>},</w:t>
              </w:r>
            </w:ins>
          </w:p>
          <w:p w14:paraId="473F4F89" w14:textId="77777777" w:rsidR="00E066BD" w:rsidRPr="002C7F40" w:rsidRDefault="00E066BD">
            <w:pPr>
              <w:rPr>
                <w:ins w:id="9077" w:author="Borja Gonzalez" w:date="2017-09-28T19:31:00Z"/>
                <w:rPrChange w:id="9078" w:author="GONZALEZ DIAZ, BORJA" w:date="2017-10-03T16:01:00Z">
                  <w:rPr>
                    <w:ins w:id="9079" w:author="Borja Gonzalez" w:date="2017-09-28T19:31:00Z"/>
                    <w:rFonts w:ascii="Monaco" w:eastAsiaTheme="majorEastAsia" w:hAnsi="Monaco" w:cs="Monaco"/>
                    <w:color w:val="243F60" w:themeColor="accent1" w:themeShade="7F"/>
                    <w:sz w:val="32"/>
                    <w:szCs w:val="32"/>
                    <w:lang w:val="en-US"/>
                  </w:rPr>
                </w:rPrChange>
              </w:rPr>
              <w:pPrChange w:id="9080" w:author="GONZALEZ DIAZ, BORJA" w:date="2017-09-29T19:25:00Z">
                <w:pPr>
                  <w:keepNext/>
                  <w:keepLines/>
                  <w:widowControl w:val="0"/>
                  <w:autoSpaceDE w:val="0"/>
                  <w:autoSpaceDN w:val="0"/>
                  <w:adjustRightInd w:val="0"/>
                  <w:spacing w:before="200"/>
                  <w:outlineLvl w:val="4"/>
                </w:pPr>
              </w:pPrChange>
            </w:pPr>
            <w:ins w:id="9081" w:author="Borja Gonzalez" w:date="2017-09-28T19:31:00Z">
              <w:r w:rsidRPr="002C7F40">
                <w:rPr>
                  <w:rPrChange w:id="9082" w:author="GONZALEZ DIAZ, BORJA" w:date="2017-10-03T16:01:00Z">
                    <w:rPr>
                      <w:rFonts w:ascii="Monaco" w:hAnsi="Monaco" w:cs="Monaco"/>
                      <w:sz w:val="32"/>
                      <w:szCs w:val="32"/>
                      <w:lang w:val="en-US"/>
                    </w:rPr>
                  </w:rPrChange>
                </w:rPr>
                <w:t xml:space="preserve">        </w:t>
              </w:r>
              <w:r w:rsidRPr="002C7F40">
                <w:rPr>
                  <w:b/>
                  <w:bCs/>
                  <w:rPrChange w:id="9083" w:author="GONZALEZ DIAZ, BORJA" w:date="2017-10-03T16:01:00Z">
                    <w:rPr>
                      <w:rFonts w:ascii="Monaco" w:hAnsi="Monaco" w:cs="Monaco"/>
                      <w:b/>
                      <w:bCs/>
                      <w:color w:val="000000"/>
                      <w:sz w:val="32"/>
                      <w:szCs w:val="32"/>
                      <w:lang w:val="en-US"/>
                    </w:rPr>
                  </w:rPrChange>
                </w:rPr>
                <w:t>{</w:t>
              </w:r>
            </w:ins>
          </w:p>
          <w:p w14:paraId="62DB064C" w14:textId="77777777" w:rsidR="00E066BD" w:rsidRPr="002C7F40" w:rsidRDefault="00E066BD">
            <w:pPr>
              <w:rPr>
                <w:ins w:id="9084" w:author="Borja Gonzalez" w:date="2017-09-28T19:31:00Z"/>
                <w:rPrChange w:id="9085" w:author="GONZALEZ DIAZ, BORJA" w:date="2017-10-03T16:01:00Z">
                  <w:rPr>
                    <w:ins w:id="9086" w:author="Borja Gonzalez" w:date="2017-09-28T19:31:00Z"/>
                    <w:rFonts w:ascii="Monaco" w:eastAsiaTheme="majorEastAsia" w:hAnsi="Monaco" w:cs="Monaco"/>
                    <w:color w:val="243F60" w:themeColor="accent1" w:themeShade="7F"/>
                    <w:sz w:val="32"/>
                    <w:szCs w:val="32"/>
                    <w:lang w:val="en-US"/>
                  </w:rPr>
                </w:rPrChange>
              </w:rPr>
              <w:pPrChange w:id="9087" w:author="GONZALEZ DIAZ, BORJA" w:date="2017-09-29T19:25:00Z">
                <w:pPr>
                  <w:keepNext/>
                  <w:keepLines/>
                  <w:widowControl w:val="0"/>
                  <w:autoSpaceDE w:val="0"/>
                  <w:autoSpaceDN w:val="0"/>
                  <w:adjustRightInd w:val="0"/>
                  <w:spacing w:before="200"/>
                  <w:outlineLvl w:val="4"/>
                </w:pPr>
              </w:pPrChange>
            </w:pPr>
            <w:ins w:id="9088" w:author="Borja Gonzalez" w:date="2017-09-28T19:31:00Z">
              <w:r w:rsidRPr="002C7F40">
                <w:rPr>
                  <w:rPrChange w:id="9089" w:author="GONZALEZ DIAZ, BORJA" w:date="2017-10-03T16:01:00Z">
                    <w:rPr>
                      <w:rFonts w:ascii="Monaco" w:hAnsi="Monaco" w:cs="Monaco"/>
                      <w:sz w:val="32"/>
                      <w:szCs w:val="32"/>
                      <w:lang w:val="en-US"/>
                    </w:rPr>
                  </w:rPrChange>
                </w:rPr>
                <w:t xml:space="preserve">            label</w:t>
              </w:r>
              <w:r w:rsidRPr="002C7F40">
                <w:rPr>
                  <w:b/>
                  <w:bCs/>
                  <w:color w:val="CE5C00"/>
                  <w:rPrChange w:id="9090" w:author="GONZALEZ DIAZ, BORJA" w:date="2017-10-03T16:01:00Z">
                    <w:rPr>
                      <w:rFonts w:ascii="Monaco" w:hAnsi="Monaco" w:cs="Monaco"/>
                      <w:b/>
                      <w:bCs/>
                      <w:color w:val="CE5C00"/>
                      <w:sz w:val="32"/>
                      <w:szCs w:val="32"/>
                      <w:lang w:val="en-US"/>
                    </w:rPr>
                  </w:rPrChange>
                </w:rPr>
                <w:t>:</w:t>
              </w:r>
              <w:r w:rsidRPr="002C7F40">
                <w:rPr>
                  <w:rPrChange w:id="9091" w:author="GONZALEZ DIAZ, BORJA" w:date="2017-10-03T16:01:00Z">
                    <w:rPr>
                      <w:rFonts w:ascii="Monaco" w:hAnsi="Monaco" w:cs="Monaco"/>
                      <w:sz w:val="32"/>
                      <w:szCs w:val="32"/>
                      <w:lang w:val="en-US"/>
                    </w:rPr>
                  </w:rPrChange>
                </w:rPr>
                <w:t xml:space="preserve"> titulo1</w:t>
              </w:r>
              <w:r w:rsidRPr="002C7F40">
                <w:rPr>
                  <w:b/>
                  <w:bCs/>
                  <w:rPrChange w:id="9092" w:author="GONZALEZ DIAZ, BORJA" w:date="2017-10-03T16:01:00Z">
                    <w:rPr>
                      <w:rFonts w:ascii="Monaco" w:hAnsi="Monaco" w:cs="Monaco"/>
                      <w:b/>
                      <w:bCs/>
                      <w:color w:val="000000"/>
                      <w:sz w:val="32"/>
                      <w:szCs w:val="32"/>
                      <w:lang w:val="en-US"/>
                    </w:rPr>
                  </w:rPrChange>
                </w:rPr>
                <w:t>,</w:t>
              </w:r>
            </w:ins>
          </w:p>
          <w:p w14:paraId="078D6F0C" w14:textId="77777777" w:rsidR="00E066BD" w:rsidRPr="00E066BD" w:rsidRDefault="00E066BD">
            <w:pPr>
              <w:rPr>
                <w:ins w:id="9093" w:author="Borja Gonzalez" w:date="2017-09-28T19:31:00Z"/>
                <w:lang w:val="en-US"/>
                <w:rPrChange w:id="9094" w:author="Borja Gonzalez" w:date="2017-09-28T19:31:00Z">
                  <w:rPr>
                    <w:ins w:id="9095" w:author="Borja Gonzalez" w:date="2017-09-28T19:31:00Z"/>
                    <w:rFonts w:ascii="Monaco" w:eastAsiaTheme="majorEastAsia" w:hAnsi="Monaco" w:cs="Monaco"/>
                    <w:color w:val="243F60" w:themeColor="accent1" w:themeShade="7F"/>
                    <w:sz w:val="32"/>
                    <w:szCs w:val="32"/>
                    <w:lang w:val="en-US"/>
                  </w:rPr>
                </w:rPrChange>
              </w:rPr>
              <w:pPrChange w:id="9096" w:author="GONZALEZ DIAZ, BORJA" w:date="2017-09-29T19:25:00Z">
                <w:pPr>
                  <w:keepNext/>
                  <w:keepLines/>
                  <w:widowControl w:val="0"/>
                  <w:autoSpaceDE w:val="0"/>
                  <w:autoSpaceDN w:val="0"/>
                  <w:adjustRightInd w:val="0"/>
                  <w:spacing w:before="200"/>
                  <w:outlineLvl w:val="4"/>
                </w:pPr>
              </w:pPrChange>
            </w:pPr>
            <w:ins w:id="9097" w:author="Borja Gonzalez" w:date="2017-09-28T19:31:00Z">
              <w:r w:rsidRPr="002C7F40">
                <w:rPr>
                  <w:rPrChange w:id="9098" w:author="GONZALEZ DIAZ, BORJA" w:date="2017-10-03T16:01:00Z">
                    <w:rPr>
                      <w:rFonts w:ascii="Monaco" w:hAnsi="Monaco" w:cs="Monaco"/>
                      <w:sz w:val="32"/>
                      <w:szCs w:val="32"/>
                      <w:lang w:val="en-US"/>
                    </w:rPr>
                  </w:rPrChange>
                </w:rPr>
                <w:t xml:space="preserve">            </w:t>
              </w:r>
              <w:r w:rsidRPr="00E066BD">
                <w:rPr>
                  <w:lang w:val="en-US"/>
                  <w:rPrChange w:id="9099" w:author="Borja Gonzalez" w:date="2017-09-28T19:31:00Z">
                    <w:rPr>
                      <w:rFonts w:ascii="Monaco" w:hAnsi="Monaco" w:cs="Monaco"/>
                      <w:color w:val="000000"/>
                      <w:sz w:val="32"/>
                      <w:szCs w:val="32"/>
                      <w:lang w:val="en-US"/>
                    </w:rPr>
                  </w:rPrChange>
                </w:rPr>
                <w:t>fill</w:t>
              </w:r>
              <w:r w:rsidRPr="00E066BD">
                <w:rPr>
                  <w:b/>
                  <w:bCs/>
                  <w:color w:val="CE5C00"/>
                  <w:lang w:val="en-US"/>
                  <w:rPrChange w:id="9100" w:author="Borja Gonzalez" w:date="2017-09-28T19:31:00Z">
                    <w:rPr>
                      <w:rFonts w:ascii="Monaco" w:hAnsi="Monaco" w:cs="Monaco"/>
                      <w:b/>
                      <w:bCs/>
                      <w:color w:val="CE5C00"/>
                      <w:sz w:val="32"/>
                      <w:szCs w:val="32"/>
                      <w:lang w:val="en-US"/>
                    </w:rPr>
                  </w:rPrChange>
                </w:rPr>
                <w:t>:</w:t>
              </w:r>
              <w:r w:rsidRPr="00E066BD">
                <w:rPr>
                  <w:lang w:val="en-US"/>
                  <w:rPrChange w:id="9101" w:author="Borja Gonzalez" w:date="2017-09-28T19:31:00Z">
                    <w:rPr>
                      <w:rFonts w:ascii="Monaco" w:hAnsi="Monaco" w:cs="Monaco"/>
                      <w:sz w:val="32"/>
                      <w:szCs w:val="32"/>
                      <w:lang w:val="en-US"/>
                    </w:rPr>
                  </w:rPrChange>
                </w:rPr>
                <w:t xml:space="preserve"> </w:t>
              </w:r>
              <w:r w:rsidRPr="00E066BD">
                <w:rPr>
                  <w:b/>
                  <w:bCs/>
                  <w:color w:val="204A87"/>
                  <w:lang w:val="en-US"/>
                  <w:rPrChange w:id="9102" w:author="Borja Gonzalez" w:date="2017-09-28T19:31:00Z">
                    <w:rPr>
                      <w:rFonts w:ascii="Monaco" w:hAnsi="Monaco" w:cs="Monaco"/>
                      <w:b/>
                      <w:bCs/>
                      <w:color w:val="204A87"/>
                      <w:sz w:val="32"/>
                      <w:szCs w:val="32"/>
                      <w:lang w:val="en-US"/>
                    </w:rPr>
                  </w:rPrChange>
                </w:rPr>
                <w:t>false</w:t>
              </w:r>
              <w:r w:rsidRPr="00E066BD">
                <w:rPr>
                  <w:b/>
                  <w:bCs/>
                  <w:lang w:val="en-US"/>
                  <w:rPrChange w:id="9103" w:author="Borja Gonzalez" w:date="2017-09-28T19:31:00Z">
                    <w:rPr>
                      <w:rFonts w:ascii="Monaco" w:hAnsi="Monaco" w:cs="Monaco"/>
                      <w:b/>
                      <w:bCs/>
                      <w:color w:val="000000"/>
                      <w:sz w:val="32"/>
                      <w:szCs w:val="32"/>
                      <w:lang w:val="en-US"/>
                    </w:rPr>
                  </w:rPrChange>
                </w:rPr>
                <w:t>,</w:t>
              </w:r>
            </w:ins>
          </w:p>
          <w:p w14:paraId="57E9E63E" w14:textId="77777777" w:rsidR="00E066BD" w:rsidRPr="00E066BD" w:rsidRDefault="00E066BD">
            <w:pPr>
              <w:rPr>
                <w:ins w:id="9104" w:author="Borja Gonzalez" w:date="2017-09-28T19:31:00Z"/>
                <w:lang w:val="en-US"/>
                <w:rPrChange w:id="9105" w:author="Borja Gonzalez" w:date="2017-09-28T19:31:00Z">
                  <w:rPr>
                    <w:ins w:id="9106" w:author="Borja Gonzalez" w:date="2017-09-28T19:31:00Z"/>
                    <w:rFonts w:ascii="Monaco" w:eastAsiaTheme="majorEastAsia" w:hAnsi="Monaco" w:cs="Monaco"/>
                    <w:color w:val="243F60" w:themeColor="accent1" w:themeShade="7F"/>
                    <w:sz w:val="32"/>
                    <w:szCs w:val="32"/>
                    <w:lang w:val="en-US"/>
                  </w:rPr>
                </w:rPrChange>
              </w:rPr>
              <w:pPrChange w:id="9107" w:author="GONZALEZ DIAZ, BORJA" w:date="2017-09-29T19:25:00Z">
                <w:pPr>
                  <w:keepNext/>
                  <w:keepLines/>
                  <w:widowControl w:val="0"/>
                  <w:autoSpaceDE w:val="0"/>
                  <w:autoSpaceDN w:val="0"/>
                  <w:adjustRightInd w:val="0"/>
                  <w:spacing w:before="200"/>
                  <w:outlineLvl w:val="4"/>
                </w:pPr>
              </w:pPrChange>
            </w:pPr>
            <w:ins w:id="9108" w:author="Borja Gonzalez" w:date="2017-09-28T19:31:00Z">
              <w:r w:rsidRPr="00E066BD">
                <w:rPr>
                  <w:lang w:val="en-US"/>
                  <w:rPrChange w:id="9109" w:author="Borja Gonzalez" w:date="2017-09-28T19:31:00Z">
                    <w:rPr>
                      <w:rFonts w:ascii="Monaco" w:hAnsi="Monaco" w:cs="Monaco"/>
                      <w:sz w:val="32"/>
                      <w:szCs w:val="32"/>
                      <w:lang w:val="en-US"/>
                    </w:rPr>
                  </w:rPrChange>
                </w:rPr>
                <w:t xml:space="preserve">            lineTension</w:t>
              </w:r>
              <w:r w:rsidRPr="00E066BD">
                <w:rPr>
                  <w:b/>
                  <w:bCs/>
                  <w:color w:val="CE5C00"/>
                  <w:lang w:val="en-US"/>
                  <w:rPrChange w:id="9110" w:author="Borja Gonzalez" w:date="2017-09-28T19:31:00Z">
                    <w:rPr>
                      <w:rFonts w:ascii="Monaco" w:hAnsi="Monaco" w:cs="Monaco"/>
                      <w:b/>
                      <w:bCs/>
                      <w:color w:val="CE5C00"/>
                      <w:sz w:val="32"/>
                      <w:szCs w:val="32"/>
                      <w:lang w:val="en-US"/>
                    </w:rPr>
                  </w:rPrChange>
                </w:rPr>
                <w:t>:</w:t>
              </w:r>
              <w:r w:rsidRPr="00E066BD">
                <w:rPr>
                  <w:lang w:val="en-US"/>
                  <w:rPrChange w:id="9111" w:author="Borja Gonzalez" w:date="2017-09-28T19:31:00Z">
                    <w:rPr>
                      <w:rFonts w:ascii="Monaco" w:hAnsi="Monaco" w:cs="Monaco"/>
                      <w:sz w:val="32"/>
                      <w:szCs w:val="32"/>
                      <w:lang w:val="en-US"/>
                    </w:rPr>
                  </w:rPrChange>
                </w:rPr>
                <w:t xml:space="preserve"> </w:t>
              </w:r>
              <w:r w:rsidRPr="00E066BD">
                <w:rPr>
                  <w:b/>
                  <w:bCs/>
                  <w:color w:val="0000CF"/>
                  <w:lang w:val="en-US"/>
                  <w:rPrChange w:id="9112" w:author="Borja Gonzalez" w:date="2017-09-28T19:31:00Z">
                    <w:rPr>
                      <w:rFonts w:ascii="Monaco" w:hAnsi="Monaco" w:cs="Monaco"/>
                      <w:b/>
                      <w:bCs/>
                      <w:color w:val="0000CF"/>
                      <w:sz w:val="32"/>
                      <w:szCs w:val="32"/>
                      <w:lang w:val="en-US"/>
                    </w:rPr>
                  </w:rPrChange>
                </w:rPr>
                <w:t>0.5</w:t>
              </w:r>
              <w:r w:rsidRPr="00E066BD">
                <w:rPr>
                  <w:b/>
                  <w:bCs/>
                  <w:lang w:val="en-US"/>
                  <w:rPrChange w:id="9113" w:author="Borja Gonzalez" w:date="2017-09-28T19:31:00Z">
                    <w:rPr>
                      <w:rFonts w:ascii="Monaco" w:hAnsi="Monaco" w:cs="Monaco"/>
                      <w:b/>
                      <w:bCs/>
                      <w:color w:val="000000"/>
                      <w:sz w:val="32"/>
                      <w:szCs w:val="32"/>
                      <w:lang w:val="en-US"/>
                    </w:rPr>
                  </w:rPrChange>
                </w:rPr>
                <w:t>,</w:t>
              </w:r>
            </w:ins>
          </w:p>
          <w:p w14:paraId="4332ABEB" w14:textId="77777777" w:rsidR="00E066BD" w:rsidRPr="00E066BD" w:rsidRDefault="00E066BD">
            <w:pPr>
              <w:rPr>
                <w:ins w:id="9114" w:author="Borja Gonzalez" w:date="2017-09-28T19:31:00Z"/>
                <w:lang w:val="en-US"/>
                <w:rPrChange w:id="9115" w:author="Borja Gonzalez" w:date="2017-09-28T19:31:00Z">
                  <w:rPr>
                    <w:ins w:id="9116" w:author="Borja Gonzalez" w:date="2017-09-28T19:31:00Z"/>
                    <w:rFonts w:ascii="Monaco" w:eastAsiaTheme="majorEastAsia" w:hAnsi="Monaco" w:cs="Monaco"/>
                    <w:color w:val="243F60" w:themeColor="accent1" w:themeShade="7F"/>
                    <w:sz w:val="32"/>
                    <w:szCs w:val="32"/>
                    <w:lang w:val="en-US"/>
                  </w:rPr>
                </w:rPrChange>
              </w:rPr>
              <w:pPrChange w:id="9117" w:author="GONZALEZ DIAZ, BORJA" w:date="2017-09-29T19:25:00Z">
                <w:pPr>
                  <w:keepNext/>
                  <w:keepLines/>
                  <w:widowControl w:val="0"/>
                  <w:autoSpaceDE w:val="0"/>
                  <w:autoSpaceDN w:val="0"/>
                  <w:adjustRightInd w:val="0"/>
                  <w:spacing w:before="200"/>
                  <w:outlineLvl w:val="4"/>
                </w:pPr>
              </w:pPrChange>
            </w:pPr>
            <w:ins w:id="9118" w:author="Borja Gonzalez" w:date="2017-09-28T19:31:00Z">
              <w:r w:rsidRPr="00E066BD">
                <w:rPr>
                  <w:lang w:val="en-US"/>
                  <w:rPrChange w:id="9119" w:author="Borja Gonzalez" w:date="2017-09-28T19:31:00Z">
                    <w:rPr>
                      <w:rFonts w:ascii="Monaco" w:hAnsi="Monaco" w:cs="Monaco"/>
                      <w:sz w:val="32"/>
                      <w:szCs w:val="32"/>
                      <w:lang w:val="en-US"/>
                    </w:rPr>
                  </w:rPrChange>
                </w:rPr>
                <w:t xml:space="preserve">            backgroundColor</w:t>
              </w:r>
              <w:r w:rsidRPr="00E066BD">
                <w:rPr>
                  <w:b/>
                  <w:bCs/>
                  <w:color w:val="CE5C00"/>
                  <w:lang w:val="en-US"/>
                  <w:rPrChange w:id="9120" w:author="Borja Gonzalez" w:date="2017-09-28T19:31:00Z">
                    <w:rPr>
                      <w:rFonts w:ascii="Monaco" w:hAnsi="Monaco" w:cs="Monaco"/>
                      <w:b/>
                      <w:bCs/>
                      <w:color w:val="CE5C00"/>
                      <w:sz w:val="32"/>
                      <w:szCs w:val="32"/>
                      <w:lang w:val="en-US"/>
                    </w:rPr>
                  </w:rPrChange>
                </w:rPr>
                <w:t>:</w:t>
              </w:r>
              <w:r w:rsidRPr="00E066BD">
                <w:rPr>
                  <w:lang w:val="en-US"/>
                  <w:rPrChange w:id="9121" w:author="Borja Gonzalez" w:date="2017-09-28T19:31:00Z">
                    <w:rPr>
                      <w:rFonts w:ascii="Monaco" w:hAnsi="Monaco" w:cs="Monaco"/>
                      <w:sz w:val="32"/>
                      <w:szCs w:val="32"/>
                      <w:lang w:val="en-US"/>
                    </w:rPr>
                  </w:rPrChange>
                </w:rPr>
                <w:t xml:space="preserve"> </w:t>
              </w:r>
              <w:r w:rsidRPr="00E066BD">
                <w:rPr>
                  <w:color w:val="4E9A06"/>
                  <w:lang w:val="en-US"/>
                  <w:rPrChange w:id="9122" w:author="Borja Gonzalez" w:date="2017-09-28T19:31:00Z">
                    <w:rPr>
                      <w:rFonts w:ascii="Monaco" w:hAnsi="Monaco" w:cs="Monaco"/>
                      <w:color w:val="4E9A06"/>
                      <w:sz w:val="32"/>
                      <w:szCs w:val="32"/>
                      <w:lang w:val="en-US"/>
                    </w:rPr>
                  </w:rPrChange>
                </w:rPr>
                <w:t>"</w:t>
              </w:r>
              <w:proofErr w:type="gramStart"/>
              <w:r w:rsidRPr="00E066BD">
                <w:rPr>
                  <w:color w:val="4E9A06"/>
                  <w:lang w:val="en-US"/>
                  <w:rPrChange w:id="9123"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124" w:author="Borja Gonzalez" w:date="2017-09-28T19:31:00Z">
                    <w:rPr>
                      <w:rFonts w:ascii="Monaco" w:hAnsi="Monaco" w:cs="Monaco"/>
                      <w:color w:val="4E9A06"/>
                      <w:sz w:val="32"/>
                      <w:szCs w:val="32"/>
                      <w:lang w:val="en-US"/>
                    </w:rPr>
                  </w:rPrChange>
                </w:rPr>
                <w:t>247,70,74,0.4)"</w:t>
              </w:r>
              <w:r w:rsidRPr="00E066BD">
                <w:rPr>
                  <w:b/>
                  <w:bCs/>
                  <w:lang w:val="en-US"/>
                  <w:rPrChange w:id="9125" w:author="Borja Gonzalez" w:date="2017-09-28T19:31:00Z">
                    <w:rPr>
                      <w:rFonts w:ascii="Monaco" w:hAnsi="Monaco" w:cs="Monaco"/>
                      <w:b/>
                      <w:bCs/>
                      <w:color w:val="000000"/>
                      <w:sz w:val="32"/>
                      <w:szCs w:val="32"/>
                      <w:lang w:val="en-US"/>
                    </w:rPr>
                  </w:rPrChange>
                </w:rPr>
                <w:t>,</w:t>
              </w:r>
            </w:ins>
          </w:p>
          <w:p w14:paraId="09FA3695" w14:textId="77777777" w:rsidR="00E066BD" w:rsidRPr="00E066BD" w:rsidRDefault="00E066BD">
            <w:pPr>
              <w:rPr>
                <w:ins w:id="9126" w:author="Borja Gonzalez" w:date="2017-09-28T19:31:00Z"/>
                <w:lang w:val="en-US"/>
                <w:rPrChange w:id="9127" w:author="Borja Gonzalez" w:date="2017-09-28T19:31:00Z">
                  <w:rPr>
                    <w:ins w:id="9128" w:author="Borja Gonzalez" w:date="2017-09-28T19:31:00Z"/>
                    <w:rFonts w:ascii="Monaco" w:eastAsiaTheme="majorEastAsia" w:hAnsi="Monaco" w:cs="Monaco"/>
                    <w:color w:val="243F60" w:themeColor="accent1" w:themeShade="7F"/>
                    <w:sz w:val="32"/>
                    <w:szCs w:val="32"/>
                    <w:lang w:val="en-US"/>
                  </w:rPr>
                </w:rPrChange>
              </w:rPr>
              <w:pPrChange w:id="9129" w:author="GONZALEZ DIAZ, BORJA" w:date="2017-09-29T19:25:00Z">
                <w:pPr>
                  <w:keepNext/>
                  <w:keepLines/>
                  <w:widowControl w:val="0"/>
                  <w:autoSpaceDE w:val="0"/>
                  <w:autoSpaceDN w:val="0"/>
                  <w:adjustRightInd w:val="0"/>
                  <w:spacing w:before="200"/>
                  <w:outlineLvl w:val="4"/>
                </w:pPr>
              </w:pPrChange>
            </w:pPr>
            <w:ins w:id="9130" w:author="Borja Gonzalez" w:date="2017-09-28T19:31:00Z">
              <w:r w:rsidRPr="00E066BD">
                <w:rPr>
                  <w:lang w:val="en-US"/>
                  <w:rPrChange w:id="9131" w:author="Borja Gonzalez" w:date="2017-09-28T19:31:00Z">
                    <w:rPr>
                      <w:rFonts w:ascii="Monaco" w:hAnsi="Monaco" w:cs="Monaco"/>
                      <w:sz w:val="32"/>
                      <w:szCs w:val="32"/>
                      <w:lang w:val="en-US"/>
                    </w:rPr>
                  </w:rPrChange>
                </w:rPr>
                <w:t xml:space="preserve">            borderColor</w:t>
              </w:r>
              <w:r w:rsidRPr="00E066BD">
                <w:rPr>
                  <w:b/>
                  <w:bCs/>
                  <w:color w:val="CE5C00"/>
                  <w:lang w:val="en-US"/>
                  <w:rPrChange w:id="9132" w:author="Borja Gonzalez" w:date="2017-09-28T19:31:00Z">
                    <w:rPr>
                      <w:rFonts w:ascii="Monaco" w:hAnsi="Monaco" w:cs="Monaco"/>
                      <w:b/>
                      <w:bCs/>
                      <w:color w:val="CE5C00"/>
                      <w:sz w:val="32"/>
                      <w:szCs w:val="32"/>
                      <w:lang w:val="en-US"/>
                    </w:rPr>
                  </w:rPrChange>
                </w:rPr>
                <w:t>:</w:t>
              </w:r>
              <w:r w:rsidRPr="00E066BD">
                <w:rPr>
                  <w:lang w:val="en-US"/>
                  <w:rPrChange w:id="9133" w:author="Borja Gonzalez" w:date="2017-09-28T19:31:00Z">
                    <w:rPr>
                      <w:rFonts w:ascii="Monaco" w:hAnsi="Monaco" w:cs="Monaco"/>
                      <w:sz w:val="32"/>
                      <w:szCs w:val="32"/>
                      <w:lang w:val="en-US"/>
                    </w:rPr>
                  </w:rPrChange>
                </w:rPr>
                <w:t xml:space="preserve"> </w:t>
              </w:r>
              <w:r w:rsidRPr="00E066BD">
                <w:rPr>
                  <w:color w:val="4E9A06"/>
                  <w:lang w:val="en-US"/>
                  <w:rPrChange w:id="9134" w:author="Borja Gonzalez" w:date="2017-09-28T19:31:00Z">
                    <w:rPr>
                      <w:rFonts w:ascii="Monaco" w:hAnsi="Monaco" w:cs="Monaco"/>
                      <w:color w:val="4E9A06"/>
                      <w:sz w:val="32"/>
                      <w:szCs w:val="32"/>
                      <w:lang w:val="en-US"/>
                    </w:rPr>
                  </w:rPrChange>
                </w:rPr>
                <w:t>"</w:t>
              </w:r>
              <w:proofErr w:type="gramStart"/>
              <w:r w:rsidRPr="00E066BD">
                <w:rPr>
                  <w:color w:val="4E9A06"/>
                  <w:lang w:val="en-US"/>
                  <w:rPrChange w:id="9135"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136" w:author="Borja Gonzalez" w:date="2017-09-28T19:31:00Z">
                    <w:rPr>
                      <w:rFonts w:ascii="Monaco" w:hAnsi="Monaco" w:cs="Monaco"/>
                      <w:color w:val="4E9A06"/>
                      <w:sz w:val="32"/>
                      <w:szCs w:val="32"/>
                      <w:lang w:val="en-US"/>
                    </w:rPr>
                  </w:rPrChange>
                </w:rPr>
                <w:t>247,70,74,1)"</w:t>
              </w:r>
              <w:r w:rsidRPr="00E066BD">
                <w:rPr>
                  <w:b/>
                  <w:bCs/>
                  <w:lang w:val="en-US"/>
                  <w:rPrChange w:id="9137" w:author="Borja Gonzalez" w:date="2017-09-28T19:31:00Z">
                    <w:rPr>
                      <w:rFonts w:ascii="Monaco" w:hAnsi="Monaco" w:cs="Monaco"/>
                      <w:b/>
                      <w:bCs/>
                      <w:color w:val="000000"/>
                      <w:sz w:val="32"/>
                      <w:szCs w:val="32"/>
                      <w:lang w:val="en-US"/>
                    </w:rPr>
                  </w:rPrChange>
                </w:rPr>
                <w:t>,</w:t>
              </w:r>
            </w:ins>
          </w:p>
          <w:p w14:paraId="5F0CAE4B" w14:textId="77777777" w:rsidR="00E066BD" w:rsidRPr="00E066BD" w:rsidRDefault="00E066BD">
            <w:pPr>
              <w:rPr>
                <w:ins w:id="9138" w:author="Borja Gonzalez" w:date="2017-09-28T19:31:00Z"/>
                <w:lang w:val="en-US"/>
                <w:rPrChange w:id="9139" w:author="Borja Gonzalez" w:date="2017-09-28T19:31:00Z">
                  <w:rPr>
                    <w:ins w:id="9140" w:author="Borja Gonzalez" w:date="2017-09-28T19:31:00Z"/>
                    <w:rFonts w:ascii="Monaco" w:eastAsiaTheme="majorEastAsia" w:hAnsi="Monaco" w:cs="Monaco"/>
                    <w:color w:val="243F60" w:themeColor="accent1" w:themeShade="7F"/>
                    <w:sz w:val="32"/>
                    <w:szCs w:val="32"/>
                    <w:lang w:val="en-US"/>
                  </w:rPr>
                </w:rPrChange>
              </w:rPr>
              <w:pPrChange w:id="9141" w:author="GONZALEZ DIAZ, BORJA" w:date="2017-09-29T19:25:00Z">
                <w:pPr>
                  <w:keepNext/>
                  <w:keepLines/>
                  <w:widowControl w:val="0"/>
                  <w:autoSpaceDE w:val="0"/>
                  <w:autoSpaceDN w:val="0"/>
                  <w:adjustRightInd w:val="0"/>
                  <w:spacing w:before="200"/>
                  <w:outlineLvl w:val="4"/>
                </w:pPr>
              </w:pPrChange>
            </w:pPr>
            <w:ins w:id="9142" w:author="Borja Gonzalez" w:date="2017-09-28T19:31:00Z">
              <w:r w:rsidRPr="00E066BD">
                <w:rPr>
                  <w:lang w:val="en-US"/>
                  <w:rPrChange w:id="9143" w:author="Borja Gonzalez" w:date="2017-09-28T19:31:00Z">
                    <w:rPr>
                      <w:rFonts w:ascii="Monaco" w:hAnsi="Monaco" w:cs="Monaco"/>
                      <w:sz w:val="32"/>
                      <w:szCs w:val="32"/>
                      <w:lang w:val="en-US"/>
                    </w:rPr>
                  </w:rPrChange>
                </w:rPr>
                <w:t xml:space="preserve">            borderCapStyle</w:t>
              </w:r>
              <w:r w:rsidRPr="00E066BD">
                <w:rPr>
                  <w:b/>
                  <w:bCs/>
                  <w:color w:val="CE5C00"/>
                  <w:lang w:val="en-US"/>
                  <w:rPrChange w:id="9144" w:author="Borja Gonzalez" w:date="2017-09-28T19:31:00Z">
                    <w:rPr>
                      <w:rFonts w:ascii="Monaco" w:hAnsi="Monaco" w:cs="Monaco"/>
                      <w:b/>
                      <w:bCs/>
                      <w:color w:val="CE5C00"/>
                      <w:sz w:val="32"/>
                      <w:szCs w:val="32"/>
                      <w:lang w:val="en-US"/>
                    </w:rPr>
                  </w:rPrChange>
                </w:rPr>
                <w:t>:</w:t>
              </w:r>
              <w:r w:rsidRPr="00E066BD">
                <w:rPr>
                  <w:lang w:val="en-US"/>
                  <w:rPrChange w:id="9145" w:author="Borja Gonzalez" w:date="2017-09-28T19:31:00Z">
                    <w:rPr>
                      <w:rFonts w:ascii="Monaco" w:hAnsi="Monaco" w:cs="Monaco"/>
                      <w:sz w:val="32"/>
                      <w:szCs w:val="32"/>
                      <w:lang w:val="en-US"/>
                    </w:rPr>
                  </w:rPrChange>
                </w:rPr>
                <w:t xml:space="preserve"> </w:t>
              </w:r>
              <w:r w:rsidRPr="00E066BD">
                <w:rPr>
                  <w:color w:val="4E9A06"/>
                  <w:lang w:val="en-US"/>
                  <w:rPrChange w:id="9146" w:author="Borja Gonzalez" w:date="2017-09-28T19:31:00Z">
                    <w:rPr>
                      <w:rFonts w:ascii="Monaco" w:hAnsi="Monaco" w:cs="Monaco"/>
                      <w:color w:val="4E9A06"/>
                      <w:sz w:val="32"/>
                      <w:szCs w:val="32"/>
                      <w:lang w:val="en-US"/>
                    </w:rPr>
                  </w:rPrChange>
                </w:rPr>
                <w:t>'butt'</w:t>
              </w:r>
              <w:r w:rsidRPr="00E066BD">
                <w:rPr>
                  <w:b/>
                  <w:bCs/>
                  <w:lang w:val="en-US"/>
                  <w:rPrChange w:id="9147" w:author="Borja Gonzalez" w:date="2017-09-28T19:31:00Z">
                    <w:rPr>
                      <w:rFonts w:ascii="Monaco" w:hAnsi="Monaco" w:cs="Monaco"/>
                      <w:b/>
                      <w:bCs/>
                      <w:color w:val="000000"/>
                      <w:sz w:val="32"/>
                      <w:szCs w:val="32"/>
                      <w:lang w:val="en-US"/>
                    </w:rPr>
                  </w:rPrChange>
                </w:rPr>
                <w:t>,</w:t>
              </w:r>
            </w:ins>
          </w:p>
          <w:p w14:paraId="04876DFC" w14:textId="77777777" w:rsidR="00E066BD" w:rsidRPr="00E066BD" w:rsidRDefault="00E066BD">
            <w:pPr>
              <w:rPr>
                <w:ins w:id="9148" w:author="Borja Gonzalez" w:date="2017-09-28T19:31:00Z"/>
                <w:lang w:val="en-US"/>
                <w:rPrChange w:id="9149" w:author="Borja Gonzalez" w:date="2017-09-28T19:31:00Z">
                  <w:rPr>
                    <w:ins w:id="9150" w:author="Borja Gonzalez" w:date="2017-09-28T19:31:00Z"/>
                    <w:rFonts w:ascii="Monaco" w:eastAsiaTheme="majorEastAsia" w:hAnsi="Monaco" w:cs="Monaco"/>
                    <w:color w:val="243F60" w:themeColor="accent1" w:themeShade="7F"/>
                    <w:sz w:val="32"/>
                    <w:szCs w:val="32"/>
                    <w:lang w:val="en-US"/>
                  </w:rPr>
                </w:rPrChange>
              </w:rPr>
              <w:pPrChange w:id="9151" w:author="GONZALEZ DIAZ, BORJA" w:date="2017-09-29T19:25:00Z">
                <w:pPr>
                  <w:keepNext/>
                  <w:keepLines/>
                  <w:widowControl w:val="0"/>
                  <w:autoSpaceDE w:val="0"/>
                  <w:autoSpaceDN w:val="0"/>
                  <w:adjustRightInd w:val="0"/>
                  <w:spacing w:before="200"/>
                  <w:outlineLvl w:val="4"/>
                </w:pPr>
              </w:pPrChange>
            </w:pPr>
            <w:ins w:id="9152" w:author="Borja Gonzalez" w:date="2017-09-28T19:31:00Z">
              <w:r w:rsidRPr="00E066BD">
                <w:rPr>
                  <w:lang w:val="en-US"/>
                  <w:rPrChange w:id="9153" w:author="Borja Gonzalez" w:date="2017-09-28T19:31:00Z">
                    <w:rPr>
                      <w:rFonts w:ascii="Monaco" w:hAnsi="Monaco" w:cs="Monaco"/>
                      <w:sz w:val="32"/>
                      <w:szCs w:val="32"/>
                      <w:lang w:val="en-US"/>
                    </w:rPr>
                  </w:rPrChange>
                </w:rPr>
                <w:t xml:space="preserve">            borderDash</w:t>
              </w:r>
              <w:r w:rsidRPr="00E066BD">
                <w:rPr>
                  <w:b/>
                  <w:bCs/>
                  <w:color w:val="CE5C00"/>
                  <w:lang w:val="en-US"/>
                  <w:rPrChange w:id="9154" w:author="Borja Gonzalez" w:date="2017-09-28T19:31:00Z">
                    <w:rPr>
                      <w:rFonts w:ascii="Monaco" w:hAnsi="Monaco" w:cs="Monaco"/>
                      <w:b/>
                      <w:bCs/>
                      <w:color w:val="CE5C00"/>
                      <w:sz w:val="32"/>
                      <w:szCs w:val="32"/>
                      <w:lang w:val="en-US"/>
                    </w:rPr>
                  </w:rPrChange>
                </w:rPr>
                <w:t>:</w:t>
              </w:r>
              <w:r w:rsidRPr="00E066BD">
                <w:rPr>
                  <w:lang w:val="en-US"/>
                  <w:rPrChange w:id="9155" w:author="Borja Gonzalez" w:date="2017-09-28T19:31:00Z">
                    <w:rPr>
                      <w:rFonts w:ascii="Monaco" w:hAnsi="Monaco" w:cs="Monaco"/>
                      <w:sz w:val="32"/>
                      <w:szCs w:val="32"/>
                      <w:lang w:val="en-US"/>
                    </w:rPr>
                  </w:rPrChange>
                </w:rPr>
                <w:t xml:space="preserve"> </w:t>
              </w:r>
              <w:r w:rsidRPr="00E066BD">
                <w:rPr>
                  <w:b/>
                  <w:bCs/>
                  <w:lang w:val="en-US"/>
                  <w:rPrChange w:id="9156" w:author="Borja Gonzalez" w:date="2017-09-28T19:31:00Z">
                    <w:rPr>
                      <w:rFonts w:ascii="Monaco" w:hAnsi="Monaco" w:cs="Monaco"/>
                      <w:b/>
                      <w:bCs/>
                      <w:color w:val="000000"/>
                      <w:sz w:val="32"/>
                      <w:szCs w:val="32"/>
                      <w:lang w:val="en-US"/>
                    </w:rPr>
                  </w:rPrChange>
                </w:rPr>
                <w:t>[],</w:t>
              </w:r>
            </w:ins>
          </w:p>
          <w:p w14:paraId="5A92FDE4" w14:textId="77777777" w:rsidR="00E066BD" w:rsidRPr="00E066BD" w:rsidRDefault="00E066BD">
            <w:pPr>
              <w:rPr>
                <w:ins w:id="9157" w:author="Borja Gonzalez" w:date="2017-09-28T19:31:00Z"/>
                <w:lang w:val="en-US"/>
                <w:rPrChange w:id="9158" w:author="Borja Gonzalez" w:date="2017-09-28T19:31:00Z">
                  <w:rPr>
                    <w:ins w:id="9159" w:author="Borja Gonzalez" w:date="2017-09-28T19:31:00Z"/>
                    <w:rFonts w:ascii="Monaco" w:eastAsiaTheme="majorEastAsia" w:hAnsi="Monaco" w:cs="Monaco"/>
                    <w:color w:val="243F60" w:themeColor="accent1" w:themeShade="7F"/>
                    <w:sz w:val="32"/>
                    <w:szCs w:val="32"/>
                    <w:lang w:val="en-US"/>
                  </w:rPr>
                </w:rPrChange>
              </w:rPr>
              <w:pPrChange w:id="9160" w:author="GONZALEZ DIAZ, BORJA" w:date="2017-09-29T19:25:00Z">
                <w:pPr>
                  <w:keepNext/>
                  <w:keepLines/>
                  <w:widowControl w:val="0"/>
                  <w:autoSpaceDE w:val="0"/>
                  <w:autoSpaceDN w:val="0"/>
                  <w:adjustRightInd w:val="0"/>
                  <w:spacing w:before="200"/>
                  <w:outlineLvl w:val="4"/>
                </w:pPr>
              </w:pPrChange>
            </w:pPr>
            <w:ins w:id="9161" w:author="Borja Gonzalez" w:date="2017-09-28T19:31:00Z">
              <w:r w:rsidRPr="00E066BD">
                <w:rPr>
                  <w:lang w:val="en-US"/>
                  <w:rPrChange w:id="9162" w:author="Borja Gonzalez" w:date="2017-09-28T19:31:00Z">
                    <w:rPr>
                      <w:rFonts w:ascii="Monaco" w:hAnsi="Monaco" w:cs="Monaco"/>
                      <w:sz w:val="32"/>
                      <w:szCs w:val="32"/>
                      <w:lang w:val="en-US"/>
                    </w:rPr>
                  </w:rPrChange>
                </w:rPr>
                <w:t xml:space="preserve">            borderDashOffset</w:t>
              </w:r>
              <w:r w:rsidRPr="00E066BD">
                <w:rPr>
                  <w:b/>
                  <w:bCs/>
                  <w:color w:val="CE5C00"/>
                  <w:lang w:val="en-US"/>
                  <w:rPrChange w:id="9163" w:author="Borja Gonzalez" w:date="2017-09-28T19:31:00Z">
                    <w:rPr>
                      <w:rFonts w:ascii="Monaco" w:hAnsi="Monaco" w:cs="Monaco"/>
                      <w:b/>
                      <w:bCs/>
                      <w:color w:val="CE5C00"/>
                      <w:sz w:val="32"/>
                      <w:szCs w:val="32"/>
                      <w:lang w:val="en-US"/>
                    </w:rPr>
                  </w:rPrChange>
                </w:rPr>
                <w:t>:</w:t>
              </w:r>
              <w:r w:rsidRPr="00E066BD">
                <w:rPr>
                  <w:lang w:val="en-US"/>
                  <w:rPrChange w:id="9164" w:author="Borja Gonzalez" w:date="2017-09-28T19:31:00Z">
                    <w:rPr>
                      <w:rFonts w:ascii="Monaco" w:hAnsi="Monaco" w:cs="Monaco"/>
                      <w:sz w:val="32"/>
                      <w:szCs w:val="32"/>
                      <w:lang w:val="en-US"/>
                    </w:rPr>
                  </w:rPrChange>
                </w:rPr>
                <w:t xml:space="preserve"> </w:t>
              </w:r>
              <w:r w:rsidRPr="00E066BD">
                <w:rPr>
                  <w:b/>
                  <w:bCs/>
                  <w:color w:val="0000CF"/>
                  <w:lang w:val="en-US"/>
                  <w:rPrChange w:id="9165" w:author="Borja Gonzalez" w:date="2017-09-28T19:31:00Z">
                    <w:rPr>
                      <w:rFonts w:ascii="Monaco" w:hAnsi="Monaco" w:cs="Monaco"/>
                      <w:b/>
                      <w:bCs/>
                      <w:color w:val="0000CF"/>
                      <w:sz w:val="32"/>
                      <w:szCs w:val="32"/>
                      <w:lang w:val="en-US"/>
                    </w:rPr>
                  </w:rPrChange>
                </w:rPr>
                <w:t>0.0</w:t>
              </w:r>
              <w:r w:rsidRPr="00E066BD">
                <w:rPr>
                  <w:b/>
                  <w:bCs/>
                  <w:lang w:val="en-US"/>
                  <w:rPrChange w:id="9166" w:author="Borja Gonzalez" w:date="2017-09-28T19:31:00Z">
                    <w:rPr>
                      <w:rFonts w:ascii="Monaco" w:hAnsi="Monaco" w:cs="Monaco"/>
                      <w:b/>
                      <w:bCs/>
                      <w:color w:val="000000"/>
                      <w:sz w:val="32"/>
                      <w:szCs w:val="32"/>
                      <w:lang w:val="en-US"/>
                    </w:rPr>
                  </w:rPrChange>
                </w:rPr>
                <w:t>,</w:t>
              </w:r>
            </w:ins>
          </w:p>
          <w:p w14:paraId="5422E726" w14:textId="77777777" w:rsidR="00E066BD" w:rsidRPr="00E066BD" w:rsidRDefault="00E066BD">
            <w:pPr>
              <w:rPr>
                <w:ins w:id="9167" w:author="Borja Gonzalez" w:date="2017-09-28T19:31:00Z"/>
                <w:lang w:val="en-US"/>
                <w:rPrChange w:id="9168" w:author="Borja Gonzalez" w:date="2017-09-28T19:31:00Z">
                  <w:rPr>
                    <w:ins w:id="9169" w:author="Borja Gonzalez" w:date="2017-09-28T19:31:00Z"/>
                    <w:rFonts w:ascii="Monaco" w:eastAsiaTheme="majorEastAsia" w:hAnsi="Monaco" w:cs="Monaco"/>
                    <w:color w:val="243F60" w:themeColor="accent1" w:themeShade="7F"/>
                    <w:sz w:val="32"/>
                    <w:szCs w:val="32"/>
                    <w:lang w:val="en-US"/>
                  </w:rPr>
                </w:rPrChange>
              </w:rPr>
              <w:pPrChange w:id="9170" w:author="GONZALEZ DIAZ, BORJA" w:date="2017-09-29T19:25:00Z">
                <w:pPr>
                  <w:keepNext/>
                  <w:keepLines/>
                  <w:widowControl w:val="0"/>
                  <w:autoSpaceDE w:val="0"/>
                  <w:autoSpaceDN w:val="0"/>
                  <w:adjustRightInd w:val="0"/>
                  <w:spacing w:before="200"/>
                  <w:outlineLvl w:val="4"/>
                </w:pPr>
              </w:pPrChange>
            </w:pPr>
            <w:ins w:id="9171" w:author="Borja Gonzalez" w:date="2017-09-28T19:31:00Z">
              <w:r w:rsidRPr="00E066BD">
                <w:rPr>
                  <w:lang w:val="en-US"/>
                  <w:rPrChange w:id="9172" w:author="Borja Gonzalez" w:date="2017-09-28T19:31:00Z">
                    <w:rPr>
                      <w:rFonts w:ascii="Monaco" w:hAnsi="Monaco" w:cs="Monaco"/>
                      <w:sz w:val="32"/>
                      <w:szCs w:val="32"/>
                      <w:lang w:val="en-US"/>
                    </w:rPr>
                  </w:rPrChange>
                </w:rPr>
                <w:t xml:space="preserve">            borderJoinStyle</w:t>
              </w:r>
              <w:r w:rsidRPr="00E066BD">
                <w:rPr>
                  <w:b/>
                  <w:bCs/>
                  <w:color w:val="CE5C00"/>
                  <w:lang w:val="en-US"/>
                  <w:rPrChange w:id="9173" w:author="Borja Gonzalez" w:date="2017-09-28T19:31:00Z">
                    <w:rPr>
                      <w:rFonts w:ascii="Monaco" w:hAnsi="Monaco" w:cs="Monaco"/>
                      <w:b/>
                      <w:bCs/>
                      <w:color w:val="CE5C00"/>
                      <w:sz w:val="32"/>
                      <w:szCs w:val="32"/>
                      <w:lang w:val="en-US"/>
                    </w:rPr>
                  </w:rPrChange>
                </w:rPr>
                <w:t>:</w:t>
              </w:r>
              <w:r w:rsidRPr="00E066BD">
                <w:rPr>
                  <w:lang w:val="en-US"/>
                  <w:rPrChange w:id="9174" w:author="Borja Gonzalez" w:date="2017-09-28T19:31:00Z">
                    <w:rPr>
                      <w:rFonts w:ascii="Monaco" w:hAnsi="Monaco" w:cs="Monaco"/>
                      <w:sz w:val="32"/>
                      <w:szCs w:val="32"/>
                      <w:lang w:val="en-US"/>
                    </w:rPr>
                  </w:rPrChange>
                </w:rPr>
                <w:t xml:space="preserve"> </w:t>
              </w:r>
              <w:r w:rsidRPr="00E066BD">
                <w:rPr>
                  <w:color w:val="4E9A06"/>
                  <w:lang w:val="en-US"/>
                  <w:rPrChange w:id="9175" w:author="Borja Gonzalez" w:date="2017-09-28T19:31:00Z">
                    <w:rPr>
                      <w:rFonts w:ascii="Monaco" w:hAnsi="Monaco" w:cs="Monaco"/>
                      <w:color w:val="4E9A06"/>
                      <w:sz w:val="32"/>
                      <w:szCs w:val="32"/>
                      <w:lang w:val="en-US"/>
                    </w:rPr>
                  </w:rPrChange>
                </w:rPr>
                <w:t>'miter'</w:t>
              </w:r>
              <w:r w:rsidRPr="00E066BD">
                <w:rPr>
                  <w:b/>
                  <w:bCs/>
                  <w:lang w:val="en-US"/>
                  <w:rPrChange w:id="9176" w:author="Borja Gonzalez" w:date="2017-09-28T19:31:00Z">
                    <w:rPr>
                      <w:rFonts w:ascii="Monaco" w:hAnsi="Monaco" w:cs="Monaco"/>
                      <w:b/>
                      <w:bCs/>
                      <w:color w:val="000000"/>
                      <w:sz w:val="32"/>
                      <w:szCs w:val="32"/>
                      <w:lang w:val="en-US"/>
                    </w:rPr>
                  </w:rPrChange>
                </w:rPr>
                <w:t>,</w:t>
              </w:r>
            </w:ins>
          </w:p>
          <w:p w14:paraId="5A0A760B" w14:textId="77777777" w:rsidR="00E066BD" w:rsidRPr="00E066BD" w:rsidRDefault="00E066BD">
            <w:pPr>
              <w:rPr>
                <w:ins w:id="9177" w:author="Borja Gonzalez" w:date="2017-09-28T19:31:00Z"/>
                <w:lang w:val="en-US"/>
                <w:rPrChange w:id="9178" w:author="Borja Gonzalez" w:date="2017-09-28T19:31:00Z">
                  <w:rPr>
                    <w:ins w:id="9179" w:author="Borja Gonzalez" w:date="2017-09-28T19:31:00Z"/>
                    <w:rFonts w:ascii="Monaco" w:eastAsiaTheme="majorEastAsia" w:hAnsi="Monaco" w:cs="Monaco"/>
                    <w:color w:val="243F60" w:themeColor="accent1" w:themeShade="7F"/>
                    <w:sz w:val="32"/>
                    <w:szCs w:val="32"/>
                    <w:lang w:val="en-US"/>
                  </w:rPr>
                </w:rPrChange>
              </w:rPr>
              <w:pPrChange w:id="9180" w:author="GONZALEZ DIAZ, BORJA" w:date="2017-09-29T19:25:00Z">
                <w:pPr>
                  <w:keepNext/>
                  <w:keepLines/>
                  <w:widowControl w:val="0"/>
                  <w:autoSpaceDE w:val="0"/>
                  <w:autoSpaceDN w:val="0"/>
                  <w:adjustRightInd w:val="0"/>
                  <w:spacing w:before="200"/>
                  <w:outlineLvl w:val="4"/>
                </w:pPr>
              </w:pPrChange>
            </w:pPr>
            <w:ins w:id="9181" w:author="Borja Gonzalez" w:date="2017-09-28T19:31:00Z">
              <w:r w:rsidRPr="00E066BD">
                <w:rPr>
                  <w:lang w:val="en-US"/>
                  <w:rPrChange w:id="9182" w:author="Borja Gonzalez" w:date="2017-09-28T19:31:00Z">
                    <w:rPr>
                      <w:rFonts w:ascii="Monaco" w:hAnsi="Monaco" w:cs="Monaco"/>
                      <w:sz w:val="32"/>
                      <w:szCs w:val="32"/>
                      <w:lang w:val="en-US"/>
                    </w:rPr>
                  </w:rPrChange>
                </w:rPr>
                <w:t xml:space="preserve">            pointBorderColor</w:t>
              </w:r>
              <w:r w:rsidRPr="00E066BD">
                <w:rPr>
                  <w:b/>
                  <w:bCs/>
                  <w:color w:val="CE5C00"/>
                  <w:lang w:val="en-US"/>
                  <w:rPrChange w:id="9183" w:author="Borja Gonzalez" w:date="2017-09-28T19:31:00Z">
                    <w:rPr>
                      <w:rFonts w:ascii="Monaco" w:hAnsi="Monaco" w:cs="Monaco"/>
                      <w:b/>
                      <w:bCs/>
                      <w:color w:val="CE5C00"/>
                      <w:sz w:val="32"/>
                      <w:szCs w:val="32"/>
                      <w:lang w:val="en-US"/>
                    </w:rPr>
                  </w:rPrChange>
                </w:rPr>
                <w:t>:</w:t>
              </w:r>
              <w:r w:rsidRPr="00E066BD">
                <w:rPr>
                  <w:lang w:val="en-US"/>
                  <w:rPrChange w:id="9184" w:author="Borja Gonzalez" w:date="2017-09-28T19:31:00Z">
                    <w:rPr>
                      <w:rFonts w:ascii="Monaco" w:hAnsi="Monaco" w:cs="Monaco"/>
                      <w:sz w:val="32"/>
                      <w:szCs w:val="32"/>
                      <w:lang w:val="en-US"/>
                    </w:rPr>
                  </w:rPrChange>
                </w:rPr>
                <w:t xml:space="preserve"> </w:t>
              </w:r>
              <w:r w:rsidRPr="00E066BD">
                <w:rPr>
                  <w:color w:val="4E9A06"/>
                  <w:lang w:val="en-US"/>
                  <w:rPrChange w:id="9185" w:author="Borja Gonzalez" w:date="2017-09-28T19:31:00Z">
                    <w:rPr>
                      <w:rFonts w:ascii="Monaco" w:hAnsi="Monaco" w:cs="Monaco"/>
                      <w:color w:val="4E9A06"/>
                      <w:sz w:val="32"/>
                      <w:szCs w:val="32"/>
                      <w:lang w:val="en-US"/>
                    </w:rPr>
                  </w:rPrChange>
                </w:rPr>
                <w:t>"</w:t>
              </w:r>
              <w:proofErr w:type="gramStart"/>
              <w:r w:rsidRPr="00E066BD">
                <w:rPr>
                  <w:color w:val="4E9A06"/>
                  <w:lang w:val="en-US"/>
                  <w:rPrChange w:id="9186"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187" w:author="Borja Gonzalez" w:date="2017-09-28T19:31:00Z">
                    <w:rPr>
                      <w:rFonts w:ascii="Monaco" w:hAnsi="Monaco" w:cs="Monaco"/>
                      <w:color w:val="4E9A06"/>
                      <w:sz w:val="32"/>
                      <w:szCs w:val="32"/>
                      <w:lang w:val="en-US"/>
                    </w:rPr>
                  </w:rPrChange>
                </w:rPr>
                <w:t>247,70,74,1)"</w:t>
              </w:r>
              <w:r w:rsidRPr="00E066BD">
                <w:rPr>
                  <w:b/>
                  <w:bCs/>
                  <w:lang w:val="en-US"/>
                  <w:rPrChange w:id="9188" w:author="Borja Gonzalez" w:date="2017-09-28T19:31:00Z">
                    <w:rPr>
                      <w:rFonts w:ascii="Monaco" w:hAnsi="Monaco" w:cs="Monaco"/>
                      <w:b/>
                      <w:bCs/>
                      <w:color w:val="000000"/>
                      <w:sz w:val="32"/>
                      <w:szCs w:val="32"/>
                      <w:lang w:val="en-US"/>
                    </w:rPr>
                  </w:rPrChange>
                </w:rPr>
                <w:t>,</w:t>
              </w:r>
            </w:ins>
          </w:p>
          <w:p w14:paraId="5E5F6AA5" w14:textId="77777777" w:rsidR="00E066BD" w:rsidRPr="00E066BD" w:rsidRDefault="00E066BD">
            <w:pPr>
              <w:rPr>
                <w:ins w:id="9189" w:author="Borja Gonzalez" w:date="2017-09-28T19:31:00Z"/>
                <w:lang w:val="en-US"/>
                <w:rPrChange w:id="9190" w:author="Borja Gonzalez" w:date="2017-09-28T19:31:00Z">
                  <w:rPr>
                    <w:ins w:id="9191" w:author="Borja Gonzalez" w:date="2017-09-28T19:31:00Z"/>
                    <w:rFonts w:ascii="Monaco" w:eastAsiaTheme="majorEastAsia" w:hAnsi="Monaco" w:cs="Monaco"/>
                    <w:color w:val="243F60" w:themeColor="accent1" w:themeShade="7F"/>
                    <w:sz w:val="32"/>
                    <w:szCs w:val="32"/>
                    <w:lang w:val="en-US"/>
                  </w:rPr>
                </w:rPrChange>
              </w:rPr>
              <w:pPrChange w:id="9192" w:author="GONZALEZ DIAZ, BORJA" w:date="2017-09-29T19:25:00Z">
                <w:pPr>
                  <w:keepNext/>
                  <w:keepLines/>
                  <w:widowControl w:val="0"/>
                  <w:autoSpaceDE w:val="0"/>
                  <w:autoSpaceDN w:val="0"/>
                  <w:adjustRightInd w:val="0"/>
                  <w:spacing w:before="200"/>
                  <w:outlineLvl w:val="4"/>
                </w:pPr>
              </w:pPrChange>
            </w:pPr>
            <w:ins w:id="9193" w:author="Borja Gonzalez" w:date="2017-09-28T19:31:00Z">
              <w:r w:rsidRPr="00E066BD">
                <w:rPr>
                  <w:lang w:val="en-US"/>
                  <w:rPrChange w:id="9194" w:author="Borja Gonzalez" w:date="2017-09-28T19:31:00Z">
                    <w:rPr>
                      <w:rFonts w:ascii="Monaco" w:hAnsi="Monaco" w:cs="Monaco"/>
                      <w:sz w:val="32"/>
                      <w:szCs w:val="32"/>
                      <w:lang w:val="en-US"/>
                    </w:rPr>
                  </w:rPrChange>
                </w:rPr>
                <w:t xml:space="preserve">            pointBackgroundColor</w:t>
              </w:r>
              <w:r w:rsidRPr="00E066BD">
                <w:rPr>
                  <w:b/>
                  <w:bCs/>
                  <w:color w:val="CE5C00"/>
                  <w:lang w:val="en-US"/>
                  <w:rPrChange w:id="9195" w:author="Borja Gonzalez" w:date="2017-09-28T19:31:00Z">
                    <w:rPr>
                      <w:rFonts w:ascii="Monaco" w:hAnsi="Monaco" w:cs="Monaco"/>
                      <w:b/>
                      <w:bCs/>
                      <w:color w:val="CE5C00"/>
                      <w:sz w:val="32"/>
                      <w:szCs w:val="32"/>
                      <w:lang w:val="en-US"/>
                    </w:rPr>
                  </w:rPrChange>
                </w:rPr>
                <w:t>:</w:t>
              </w:r>
              <w:r w:rsidRPr="00E066BD">
                <w:rPr>
                  <w:lang w:val="en-US"/>
                  <w:rPrChange w:id="9196" w:author="Borja Gonzalez" w:date="2017-09-28T19:31:00Z">
                    <w:rPr>
                      <w:rFonts w:ascii="Monaco" w:hAnsi="Monaco" w:cs="Monaco"/>
                      <w:sz w:val="32"/>
                      <w:szCs w:val="32"/>
                      <w:lang w:val="en-US"/>
                    </w:rPr>
                  </w:rPrChange>
                </w:rPr>
                <w:t xml:space="preserve"> </w:t>
              </w:r>
              <w:r w:rsidRPr="00E066BD">
                <w:rPr>
                  <w:color w:val="4E9A06"/>
                  <w:lang w:val="en-US"/>
                  <w:rPrChange w:id="9197" w:author="Borja Gonzalez" w:date="2017-09-28T19:31:00Z">
                    <w:rPr>
                      <w:rFonts w:ascii="Monaco" w:hAnsi="Monaco" w:cs="Monaco"/>
                      <w:color w:val="4E9A06"/>
                      <w:sz w:val="32"/>
                      <w:szCs w:val="32"/>
                      <w:lang w:val="en-US"/>
                    </w:rPr>
                  </w:rPrChange>
                </w:rPr>
                <w:t>"#fff"</w:t>
              </w:r>
              <w:r w:rsidRPr="00E066BD">
                <w:rPr>
                  <w:b/>
                  <w:bCs/>
                  <w:lang w:val="en-US"/>
                  <w:rPrChange w:id="9198" w:author="Borja Gonzalez" w:date="2017-09-28T19:31:00Z">
                    <w:rPr>
                      <w:rFonts w:ascii="Monaco" w:hAnsi="Monaco" w:cs="Monaco"/>
                      <w:b/>
                      <w:bCs/>
                      <w:color w:val="000000"/>
                      <w:sz w:val="32"/>
                      <w:szCs w:val="32"/>
                      <w:lang w:val="en-US"/>
                    </w:rPr>
                  </w:rPrChange>
                </w:rPr>
                <w:t>,</w:t>
              </w:r>
            </w:ins>
          </w:p>
          <w:p w14:paraId="0D8B364D" w14:textId="77777777" w:rsidR="00E066BD" w:rsidRPr="00E066BD" w:rsidRDefault="00E066BD">
            <w:pPr>
              <w:rPr>
                <w:ins w:id="9199" w:author="Borja Gonzalez" w:date="2017-09-28T19:31:00Z"/>
                <w:lang w:val="en-US"/>
                <w:rPrChange w:id="9200" w:author="Borja Gonzalez" w:date="2017-09-28T19:31:00Z">
                  <w:rPr>
                    <w:ins w:id="9201" w:author="Borja Gonzalez" w:date="2017-09-28T19:31:00Z"/>
                    <w:rFonts w:ascii="Monaco" w:eastAsiaTheme="majorEastAsia" w:hAnsi="Monaco" w:cs="Monaco"/>
                    <w:color w:val="243F60" w:themeColor="accent1" w:themeShade="7F"/>
                    <w:sz w:val="32"/>
                    <w:szCs w:val="32"/>
                    <w:lang w:val="en-US"/>
                  </w:rPr>
                </w:rPrChange>
              </w:rPr>
              <w:pPrChange w:id="9202" w:author="GONZALEZ DIAZ, BORJA" w:date="2017-09-29T19:25:00Z">
                <w:pPr>
                  <w:keepNext/>
                  <w:keepLines/>
                  <w:widowControl w:val="0"/>
                  <w:autoSpaceDE w:val="0"/>
                  <w:autoSpaceDN w:val="0"/>
                  <w:adjustRightInd w:val="0"/>
                  <w:spacing w:before="200"/>
                  <w:outlineLvl w:val="4"/>
                </w:pPr>
              </w:pPrChange>
            </w:pPr>
            <w:ins w:id="9203" w:author="Borja Gonzalez" w:date="2017-09-28T19:31:00Z">
              <w:r w:rsidRPr="00E066BD">
                <w:rPr>
                  <w:lang w:val="en-US"/>
                  <w:rPrChange w:id="9204" w:author="Borja Gonzalez" w:date="2017-09-28T19:31:00Z">
                    <w:rPr>
                      <w:rFonts w:ascii="Monaco" w:hAnsi="Monaco" w:cs="Monaco"/>
                      <w:sz w:val="32"/>
                      <w:szCs w:val="32"/>
                      <w:lang w:val="en-US"/>
                    </w:rPr>
                  </w:rPrChange>
                </w:rPr>
                <w:t xml:space="preserve">            pointBorderWidth</w:t>
              </w:r>
              <w:r w:rsidRPr="00E066BD">
                <w:rPr>
                  <w:b/>
                  <w:bCs/>
                  <w:color w:val="CE5C00"/>
                  <w:lang w:val="en-US"/>
                  <w:rPrChange w:id="9205" w:author="Borja Gonzalez" w:date="2017-09-28T19:31:00Z">
                    <w:rPr>
                      <w:rFonts w:ascii="Monaco" w:hAnsi="Monaco" w:cs="Monaco"/>
                      <w:b/>
                      <w:bCs/>
                      <w:color w:val="CE5C00"/>
                      <w:sz w:val="32"/>
                      <w:szCs w:val="32"/>
                      <w:lang w:val="en-US"/>
                    </w:rPr>
                  </w:rPrChange>
                </w:rPr>
                <w:t>:</w:t>
              </w:r>
              <w:r w:rsidRPr="00E066BD">
                <w:rPr>
                  <w:lang w:val="en-US"/>
                  <w:rPrChange w:id="9206" w:author="Borja Gonzalez" w:date="2017-09-28T19:31:00Z">
                    <w:rPr>
                      <w:rFonts w:ascii="Monaco" w:hAnsi="Monaco" w:cs="Monaco"/>
                      <w:sz w:val="32"/>
                      <w:szCs w:val="32"/>
                      <w:lang w:val="en-US"/>
                    </w:rPr>
                  </w:rPrChange>
                </w:rPr>
                <w:t xml:space="preserve"> </w:t>
              </w:r>
              <w:r w:rsidRPr="00E066BD">
                <w:rPr>
                  <w:b/>
                  <w:bCs/>
                  <w:color w:val="0000CF"/>
                  <w:lang w:val="en-US"/>
                  <w:rPrChange w:id="9207" w:author="Borja Gonzalez" w:date="2017-09-28T19:31:00Z">
                    <w:rPr>
                      <w:rFonts w:ascii="Monaco" w:hAnsi="Monaco" w:cs="Monaco"/>
                      <w:b/>
                      <w:bCs/>
                      <w:color w:val="0000CF"/>
                      <w:sz w:val="32"/>
                      <w:szCs w:val="32"/>
                      <w:lang w:val="en-US"/>
                    </w:rPr>
                  </w:rPrChange>
                </w:rPr>
                <w:t>1</w:t>
              </w:r>
              <w:r w:rsidRPr="00E066BD">
                <w:rPr>
                  <w:b/>
                  <w:bCs/>
                  <w:lang w:val="en-US"/>
                  <w:rPrChange w:id="9208" w:author="Borja Gonzalez" w:date="2017-09-28T19:31:00Z">
                    <w:rPr>
                      <w:rFonts w:ascii="Monaco" w:hAnsi="Monaco" w:cs="Monaco"/>
                      <w:b/>
                      <w:bCs/>
                      <w:color w:val="000000"/>
                      <w:sz w:val="32"/>
                      <w:szCs w:val="32"/>
                      <w:lang w:val="en-US"/>
                    </w:rPr>
                  </w:rPrChange>
                </w:rPr>
                <w:t>,</w:t>
              </w:r>
            </w:ins>
          </w:p>
          <w:p w14:paraId="30AEF334" w14:textId="77777777" w:rsidR="00E066BD" w:rsidRPr="00E066BD" w:rsidRDefault="00E066BD">
            <w:pPr>
              <w:rPr>
                <w:ins w:id="9209" w:author="Borja Gonzalez" w:date="2017-09-28T19:31:00Z"/>
                <w:lang w:val="en-US"/>
                <w:rPrChange w:id="9210" w:author="Borja Gonzalez" w:date="2017-09-28T19:31:00Z">
                  <w:rPr>
                    <w:ins w:id="9211" w:author="Borja Gonzalez" w:date="2017-09-28T19:31:00Z"/>
                    <w:rFonts w:ascii="Monaco" w:eastAsiaTheme="majorEastAsia" w:hAnsi="Monaco" w:cs="Monaco"/>
                    <w:color w:val="243F60" w:themeColor="accent1" w:themeShade="7F"/>
                    <w:sz w:val="32"/>
                    <w:szCs w:val="32"/>
                    <w:lang w:val="en-US"/>
                  </w:rPr>
                </w:rPrChange>
              </w:rPr>
              <w:pPrChange w:id="9212" w:author="GONZALEZ DIAZ, BORJA" w:date="2017-09-29T19:25:00Z">
                <w:pPr>
                  <w:keepNext/>
                  <w:keepLines/>
                  <w:widowControl w:val="0"/>
                  <w:autoSpaceDE w:val="0"/>
                  <w:autoSpaceDN w:val="0"/>
                  <w:adjustRightInd w:val="0"/>
                  <w:spacing w:before="200"/>
                  <w:outlineLvl w:val="4"/>
                </w:pPr>
              </w:pPrChange>
            </w:pPr>
            <w:ins w:id="9213" w:author="Borja Gonzalez" w:date="2017-09-28T19:31:00Z">
              <w:r w:rsidRPr="00E066BD">
                <w:rPr>
                  <w:lang w:val="en-US"/>
                  <w:rPrChange w:id="9214" w:author="Borja Gonzalez" w:date="2017-09-28T19:31:00Z">
                    <w:rPr>
                      <w:rFonts w:ascii="Monaco" w:hAnsi="Monaco" w:cs="Monaco"/>
                      <w:sz w:val="32"/>
                      <w:szCs w:val="32"/>
                      <w:lang w:val="en-US"/>
                    </w:rPr>
                  </w:rPrChange>
                </w:rPr>
                <w:t xml:space="preserve">            pointHoverRadius</w:t>
              </w:r>
              <w:r w:rsidRPr="00E066BD">
                <w:rPr>
                  <w:b/>
                  <w:bCs/>
                  <w:color w:val="CE5C00"/>
                  <w:lang w:val="en-US"/>
                  <w:rPrChange w:id="9215" w:author="Borja Gonzalez" w:date="2017-09-28T19:31:00Z">
                    <w:rPr>
                      <w:rFonts w:ascii="Monaco" w:hAnsi="Monaco" w:cs="Monaco"/>
                      <w:b/>
                      <w:bCs/>
                      <w:color w:val="CE5C00"/>
                      <w:sz w:val="32"/>
                      <w:szCs w:val="32"/>
                      <w:lang w:val="en-US"/>
                    </w:rPr>
                  </w:rPrChange>
                </w:rPr>
                <w:t>:</w:t>
              </w:r>
              <w:r w:rsidRPr="00E066BD">
                <w:rPr>
                  <w:lang w:val="en-US"/>
                  <w:rPrChange w:id="9216" w:author="Borja Gonzalez" w:date="2017-09-28T19:31:00Z">
                    <w:rPr>
                      <w:rFonts w:ascii="Monaco" w:hAnsi="Monaco" w:cs="Monaco"/>
                      <w:sz w:val="32"/>
                      <w:szCs w:val="32"/>
                      <w:lang w:val="en-US"/>
                    </w:rPr>
                  </w:rPrChange>
                </w:rPr>
                <w:t xml:space="preserve"> </w:t>
              </w:r>
              <w:r w:rsidRPr="00E066BD">
                <w:rPr>
                  <w:b/>
                  <w:bCs/>
                  <w:color w:val="0000CF"/>
                  <w:lang w:val="en-US"/>
                  <w:rPrChange w:id="9217" w:author="Borja Gonzalez" w:date="2017-09-28T19:31:00Z">
                    <w:rPr>
                      <w:rFonts w:ascii="Monaco" w:hAnsi="Monaco" w:cs="Monaco"/>
                      <w:b/>
                      <w:bCs/>
                      <w:color w:val="0000CF"/>
                      <w:sz w:val="32"/>
                      <w:szCs w:val="32"/>
                      <w:lang w:val="en-US"/>
                    </w:rPr>
                  </w:rPrChange>
                </w:rPr>
                <w:t>5</w:t>
              </w:r>
              <w:r w:rsidRPr="00E066BD">
                <w:rPr>
                  <w:b/>
                  <w:bCs/>
                  <w:lang w:val="en-US"/>
                  <w:rPrChange w:id="9218" w:author="Borja Gonzalez" w:date="2017-09-28T19:31:00Z">
                    <w:rPr>
                      <w:rFonts w:ascii="Monaco" w:hAnsi="Monaco" w:cs="Monaco"/>
                      <w:b/>
                      <w:bCs/>
                      <w:color w:val="000000"/>
                      <w:sz w:val="32"/>
                      <w:szCs w:val="32"/>
                      <w:lang w:val="en-US"/>
                    </w:rPr>
                  </w:rPrChange>
                </w:rPr>
                <w:t>,</w:t>
              </w:r>
            </w:ins>
          </w:p>
          <w:p w14:paraId="42B4D374" w14:textId="77777777" w:rsidR="00E066BD" w:rsidRPr="00E066BD" w:rsidRDefault="00E066BD">
            <w:pPr>
              <w:rPr>
                <w:ins w:id="9219" w:author="Borja Gonzalez" w:date="2017-09-28T19:31:00Z"/>
                <w:lang w:val="en-US"/>
                <w:rPrChange w:id="9220" w:author="Borja Gonzalez" w:date="2017-09-28T19:31:00Z">
                  <w:rPr>
                    <w:ins w:id="9221" w:author="Borja Gonzalez" w:date="2017-09-28T19:31:00Z"/>
                    <w:rFonts w:ascii="Monaco" w:eastAsiaTheme="majorEastAsia" w:hAnsi="Monaco" w:cs="Monaco"/>
                    <w:color w:val="243F60" w:themeColor="accent1" w:themeShade="7F"/>
                    <w:sz w:val="32"/>
                    <w:szCs w:val="32"/>
                    <w:lang w:val="en-US"/>
                  </w:rPr>
                </w:rPrChange>
              </w:rPr>
              <w:pPrChange w:id="9222" w:author="GONZALEZ DIAZ, BORJA" w:date="2017-09-29T19:25:00Z">
                <w:pPr>
                  <w:keepNext/>
                  <w:keepLines/>
                  <w:widowControl w:val="0"/>
                  <w:autoSpaceDE w:val="0"/>
                  <w:autoSpaceDN w:val="0"/>
                  <w:adjustRightInd w:val="0"/>
                  <w:spacing w:before="200"/>
                  <w:outlineLvl w:val="4"/>
                </w:pPr>
              </w:pPrChange>
            </w:pPr>
            <w:ins w:id="9223" w:author="Borja Gonzalez" w:date="2017-09-28T19:31:00Z">
              <w:r w:rsidRPr="00E066BD">
                <w:rPr>
                  <w:lang w:val="en-US"/>
                  <w:rPrChange w:id="9224"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9225" w:author="Borja Gonzalez" w:date="2017-09-28T19:31:00Z">
                    <w:rPr>
                      <w:rFonts w:ascii="Monaco" w:hAnsi="Monaco" w:cs="Monaco"/>
                      <w:b/>
                      <w:bCs/>
                      <w:color w:val="CE5C00"/>
                      <w:sz w:val="32"/>
                      <w:szCs w:val="32"/>
                      <w:lang w:val="en-US"/>
                    </w:rPr>
                  </w:rPrChange>
                </w:rPr>
                <w:t>:</w:t>
              </w:r>
              <w:r w:rsidRPr="00E066BD">
                <w:rPr>
                  <w:lang w:val="en-US"/>
                  <w:rPrChange w:id="9226" w:author="Borja Gonzalez" w:date="2017-09-28T19:31:00Z">
                    <w:rPr>
                      <w:rFonts w:ascii="Monaco" w:hAnsi="Monaco" w:cs="Monaco"/>
                      <w:sz w:val="32"/>
                      <w:szCs w:val="32"/>
                      <w:lang w:val="en-US"/>
                    </w:rPr>
                  </w:rPrChange>
                </w:rPr>
                <w:t xml:space="preserve"> </w:t>
              </w:r>
              <w:r w:rsidRPr="00E066BD">
                <w:rPr>
                  <w:color w:val="4E9A06"/>
                  <w:lang w:val="en-US"/>
                  <w:rPrChange w:id="9227" w:author="Borja Gonzalez" w:date="2017-09-28T19:31:00Z">
                    <w:rPr>
                      <w:rFonts w:ascii="Monaco" w:hAnsi="Monaco" w:cs="Monaco"/>
                      <w:color w:val="4E9A06"/>
                      <w:sz w:val="32"/>
                      <w:szCs w:val="32"/>
                      <w:lang w:val="en-US"/>
                    </w:rPr>
                  </w:rPrChange>
                </w:rPr>
                <w:t>"</w:t>
              </w:r>
              <w:proofErr w:type="gramStart"/>
              <w:r w:rsidRPr="00E066BD">
                <w:rPr>
                  <w:color w:val="4E9A06"/>
                  <w:lang w:val="en-US"/>
                  <w:rPrChange w:id="9228"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229" w:author="Borja Gonzalez" w:date="2017-09-28T19:31:00Z">
                    <w:rPr>
                      <w:rFonts w:ascii="Monaco" w:hAnsi="Monaco" w:cs="Monaco"/>
                      <w:color w:val="4E9A06"/>
                      <w:sz w:val="32"/>
                      <w:szCs w:val="32"/>
                      <w:lang w:val="en-US"/>
                    </w:rPr>
                  </w:rPrChange>
                </w:rPr>
                <w:t>247,70,74,1)"</w:t>
              </w:r>
              <w:r w:rsidRPr="00E066BD">
                <w:rPr>
                  <w:b/>
                  <w:bCs/>
                  <w:lang w:val="en-US"/>
                  <w:rPrChange w:id="9230" w:author="Borja Gonzalez" w:date="2017-09-28T19:31:00Z">
                    <w:rPr>
                      <w:rFonts w:ascii="Monaco" w:hAnsi="Monaco" w:cs="Monaco"/>
                      <w:b/>
                      <w:bCs/>
                      <w:color w:val="000000"/>
                      <w:sz w:val="32"/>
                      <w:szCs w:val="32"/>
                      <w:lang w:val="en-US"/>
                    </w:rPr>
                  </w:rPrChange>
                </w:rPr>
                <w:t>,</w:t>
              </w:r>
            </w:ins>
          </w:p>
          <w:p w14:paraId="2E20E082" w14:textId="77777777" w:rsidR="00E066BD" w:rsidRPr="00E066BD" w:rsidRDefault="00E066BD">
            <w:pPr>
              <w:rPr>
                <w:ins w:id="9231" w:author="Borja Gonzalez" w:date="2017-09-28T19:31:00Z"/>
                <w:lang w:val="en-US"/>
                <w:rPrChange w:id="9232" w:author="Borja Gonzalez" w:date="2017-09-28T19:31:00Z">
                  <w:rPr>
                    <w:ins w:id="9233" w:author="Borja Gonzalez" w:date="2017-09-28T19:31:00Z"/>
                    <w:rFonts w:ascii="Monaco" w:eastAsiaTheme="majorEastAsia" w:hAnsi="Monaco" w:cs="Monaco"/>
                    <w:color w:val="243F60" w:themeColor="accent1" w:themeShade="7F"/>
                    <w:sz w:val="32"/>
                    <w:szCs w:val="32"/>
                    <w:lang w:val="en-US"/>
                  </w:rPr>
                </w:rPrChange>
              </w:rPr>
              <w:pPrChange w:id="9234" w:author="GONZALEZ DIAZ, BORJA" w:date="2017-09-29T19:25:00Z">
                <w:pPr>
                  <w:keepNext/>
                  <w:keepLines/>
                  <w:widowControl w:val="0"/>
                  <w:autoSpaceDE w:val="0"/>
                  <w:autoSpaceDN w:val="0"/>
                  <w:adjustRightInd w:val="0"/>
                  <w:spacing w:before="200"/>
                  <w:outlineLvl w:val="4"/>
                </w:pPr>
              </w:pPrChange>
            </w:pPr>
            <w:ins w:id="9235" w:author="Borja Gonzalez" w:date="2017-09-28T19:31:00Z">
              <w:r w:rsidRPr="00E066BD">
                <w:rPr>
                  <w:lang w:val="en-US"/>
                  <w:rPrChange w:id="9236" w:author="Borja Gonzalez" w:date="2017-09-28T19:31:00Z">
                    <w:rPr>
                      <w:rFonts w:ascii="Monaco" w:hAnsi="Monaco" w:cs="Monaco"/>
                      <w:sz w:val="32"/>
                      <w:szCs w:val="32"/>
                      <w:lang w:val="en-US"/>
                    </w:rPr>
                  </w:rPrChange>
                </w:rPr>
                <w:t xml:space="preserve">            pointHoverBorderColor</w:t>
              </w:r>
              <w:r w:rsidRPr="00E066BD">
                <w:rPr>
                  <w:b/>
                  <w:bCs/>
                  <w:color w:val="CE5C00"/>
                  <w:lang w:val="en-US"/>
                  <w:rPrChange w:id="9237" w:author="Borja Gonzalez" w:date="2017-09-28T19:31:00Z">
                    <w:rPr>
                      <w:rFonts w:ascii="Monaco" w:hAnsi="Monaco" w:cs="Monaco"/>
                      <w:b/>
                      <w:bCs/>
                      <w:color w:val="CE5C00"/>
                      <w:sz w:val="32"/>
                      <w:szCs w:val="32"/>
                      <w:lang w:val="en-US"/>
                    </w:rPr>
                  </w:rPrChange>
                </w:rPr>
                <w:t>:</w:t>
              </w:r>
              <w:r w:rsidRPr="00E066BD">
                <w:rPr>
                  <w:lang w:val="en-US"/>
                  <w:rPrChange w:id="9238" w:author="Borja Gonzalez" w:date="2017-09-28T19:31:00Z">
                    <w:rPr>
                      <w:rFonts w:ascii="Monaco" w:hAnsi="Monaco" w:cs="Monaco"/>
                      <w:sz w:val="32"/>
                      <w:szCs w:val="32"/>
                      <w:lang w:val="en-US"/>
                    </w:rPr>
                  </w:rPrChange>
                </w:rPr>
                <w:t xml:space="preserve"> </w:t>
              </w:r>
              <w:r w:rsidRPr="00E066BD">
                <w:rPr>
                  <w:color w:val="4E9A06"/>
                  <w:lang w:val="en-US"/>
                  <w:rPrChange w:id="9239" w:author="Borja Gonzalez" w:date="2017-09-28T19:31:00Z">
                    <w:rPr>
                      <w:rFonts w:ascii="Monaco" w:hAnsi="Monaco" w:cs="Monaco"/>
                      <w:color w:val="4E9A06"/>
                      <w:sz w:val="32"/>
                      <w:szCs w:val="32"/>
                      <w:lang w:val="en-US"/>
                    </w:rPr>
                  </w:rPrChange>
                </w:rPr>
                <w:t>"</w:t>
              </w:r>
              <w:proofErr w:type="gramStart"/>
              <w:r w:rsidRPr="00E066BD">
                <w:rPr>
                  <w:color w:val="4E9A06"/>
                  <w:lang w:val="en-US"/>
                  <w:rPrChange w:id="9240"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241" w:author="Borja Gonzalez" w:date="2017-09-28T19:31:00Z">
                    <w:rPr>
                      <w:rFonts w:ascii="Monaco" w:hAnsi="Monaco" w:cs="Monaco"/>
                      <w:color w:val="4E9A06"/>
                      <w:sz w:val="32"/>
                      <w:szCs w:val="32"/>
                      <w:lang w:val="en-US"/>
                    </w:rPr>
                  </w:rPrChange>
                </w:rPr>
                <w:t>220,220,220,1)"</w:t>
              </w:r>
              <w:r w:rsidRPr="00E066BD">
                <w:rPr>
                  <w:b/>
                  <w:bCs/>
                  <w:lang w:val="en-US"/>
                  <w:rPrChange w:id="9242" w:author="Borja Gonzalez" w:date="2017-09-28T19:31:00Z">
                    <w:rPr>
                      <w:rFonts w:ascii="Monaco" w:hAnsi="Monaco" w:cs="Monaco"/>
                      <w:b/>
                      <w:bCs/>
                      <w:color w:val="000000"/>
                      <w:sz w:val="32"/>
                      <w:szCs w:val="32"/>
                      <w:lang w:val="en-US"/>
                    </w:rPr>
                  </w:rPrChange>
                </w:rPr>
                <w:t>,</w:t>
              </w:r>
            </w:ins>
          </w:p>
          <w:p w14:paraId="3E51AD20" w14:textId="77777777" w:rsidR="00E066BD" w:rsidRPr="00E066BD" w:rsidRDefault="00E066BD">
            <w:pPr>
              <w:rPr>
                <w:ins w:id="9243" w:author="Borja Gonzalez" w:date="2017-09-28T19:31:00Z"/>
                <w:lang w:val="en-US"/>
                <w:rPrChange w:id="9244" w:author="Borja Gonzalez" w:date="2017-09-28T19:31:00Z">
                  <w:rPr>
                    <w:ins w:id="9245" w:author="Borja Gonzalez" w:date="2017-09-28T19:31:00Z"/>
                    <w:rFonts w:ascii="Monaco" w:eastAsiaTheme="majorEastAsia" w:hAnsi="Monaco" w:cs="Monaco"/>
                    <w:color w:val="243F60" w:themeColor="accent1" w:themeShade="7F"/>
                    <w:sz w:val="32"/>
                    <w:szCs w:val="32"/>
                    <w:lang w:val="en-US"/>
                  </w:rPr>
                </w:rPrChange>
              </w:rPr>
              <w:pPrChange w:id="9246" w:author="GONZALEZ DIAZ, BORJA" w:date="2017-09-29T19:25:00Z">
                <w:pPr>
                  <w:keepNext/>
                  <w:keepLines/>
                  <w:widowControl w:val="0"/>
                  <w:autoSpaceDE w:val="0"/>
                  <w:autoSpaceDN w:val="0"/>
                  <w:adjustRightInd w:val="0"/>
                  <w:spacing w:before="200"/>
                  <w:outlineLvl w:val="4"/>
                </w:pPr>
              </w:pPrChange>
            </w:pPr>
            <w:ins w:id="9247" w:author="Borja Gonzalez" w:date="2017-09-28T19:31:00Z">
              <w:r w:rsidRPr="00E066BD">
                <w:rPr>
                  <w:lang w:val="en-US"/>
                  <w:rPrChange w:id="9248"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9249" w:author="Borja Gonzalez" w:date="2017-09-28T19:31:00Z">
                    <w:rPr>
                      <w:rFonts w:ascii="Monaco" w:hAnsi="Monaco" w:cs="Monaco"/>
                      <w:b/>
                      <w:bCs/>
                      <w:color w:val="CE5C00"/>
                      <w:sz w:val="32"/>
                      <w:szCs w:val="32"/>
                      <w:lang w:val="en-US"/>
                    </w:rPr>
                  </w:rPrChange>
                </w:rPr>
                <w:t>:</w:t>
              </w:r>
              <w:r w:rsidRPr="00E066BD">
                <w:rPr>
                  <w:lang w:val="en-US"/>
                  <w:rPrChange w:id="9250" w:author="Borja Gonzalez" w:date="2017-09-28T19:31:00Z">
                    <w:rPr>
                      <w:rFonts w:ascii="Monaco" w:hAnsi="Monaco" w:cs="Monaco"/>
                      <w:sz w:val="32"/>
                      <w:szCs w:val="32"/>
                      <w:lang w:val="en-US"/>
                    </w:rPr>
                  </w:rPrChange>
                </w:rPr>
                <w:t xml:space="preserve"> </w:t>
              </w:r>
              <w:r w:rsidRPr="00E066BD">
                <w:rPr>
                  <w:b/>
                  <w:bCs/>
                  <w:color w:val="0000CF"/>
                  <w:lang w:val="en-US"/>
                  <w:rPrChange w:id="9251" w:author="Borja Gonzalez" w:date="2017-09-28T19:31:00Z">
                    <w:rPr>
                      <w:rFonts w:ascii="Monaco" w:hAnsi="Monaco" w:cs="Monaco"/>
                      <w:b/>
                      <w:bCs/>
                      <w:color w:val="0000CF"/>
                      <w:sz w:val="32"/>
                      <w:szCs w:val="32"/>
                      <w:lang w:val="en-US"/>
                    </w:rPr>
                  </w:rPrChange>
                </w:rPr>
                <w:t>2</w:t>
              </w:r>
              <w:r w:rsidRPr="00E066BD">
                <w:rPr>
                  <w:b/>
                  <w:bCs/>
                  <w:lang w:val="en-US"/>
                  <w:rPrChange w:id="9252" w:author="Borja Gonzalez" w:date="2017-09-28T19:31:00Z">
                    <w:rPr>
                      <w:rFonts w:ascii="Monaco" w:hAnsi="Monaco" w:cs="Monaco"/>
                      <w:b/>
                      <w:bCs/>
                      <w:color w:val="000000"/>
                      <w:sz w:val="32"/>
                      <w:szCs w:val="32"/>
                      <w:lang w:val="en-US"/>
                    </w:rPr>
                  </w:rPrChange>
                </w:rPr>
                <w:t>,</w:t>
              </w:r>
            </w:ins>
          </w:p>
          <w:p w14:paraId="5E6B6C8E" w14:textId="77777777" w:rsidR="00E066BD" w:rsidRPr="00E066BD" w:rsidRDefault="00E066BD">
            <w:pPr>
              <w:rPr>
                <w:ins w:id="9253" w:author="Borja Gonzalez" w:date="2017-09-28T19:31:00Z"/>
                <w:lang w:val="en-US"/>
                <w:rPrChange w:id="9254" w:author="Borja Gonzalez" w:date="2017-09-28T19:31:00Z">
                  <w:rPr>
                    <w:ins w:id="9255" w:author="Borja Gonzalez" w:date="2017-09-28T19:31:00Z"/>
                    <w:rFonts w:ascii="Monaco" w:eastAsiaTheme="majorEastAsia" w:hAnsi="Monaco" w:cs="Monaco"/>
                    <w:color w:val="243F60" w:themeColor="accent1" w:themeShade="7F"/>
                    <w:sz w:val="32"/>
                    <w:szCs w:val="32"/>
                    <w:lang w:val="en-US"/>
                  </w:rPr>
                </w:rPrChange>
              </w:rPr>
              <w:pPrChange w:id="9256" w:author="GONZALEZ DIAZ, BORJA" w:date="2017-09-29T19:25:00Z">
                <w:pPr>
                  <w:keepNext/>
                  <w:keepLines/>
                  <w:widowControl w:val="0"/>
                  <w:autoSpaceDE w:val="0"/>
                  <w:autoSpaceDN w:val="0"/>
                  <w:adjustRightInd w:val="0"/>
                  <w:spacing w:before="200"/>
                  <w:outlineLvl w:val="4"/>
                </w:pPr>
              </w:pPrChange>
            </w:pPr>
            <w:ins w:id="9257" w:author="Borja Gonzalez" w:date="2017-09-28T19:31:00Z">
              <w:r w:rsidRPr="00E066BD">
                <w:rPr>
                  <w:lang w:val="en-US"/>
                  <w:rPrChange w:id="9258" w:author="Borja Gonzalez" w:date="2017-09-28T19:31:00Z">
                    <w:rPr>
                      <w:rFonts w:ascii="Monaco" w:hAnsi="Monaco" w:cs="Monaco"/>
                      <w:sz w:val="32"/>
                      <w:szCs w:val="32"/>
                      <w:lang w:val="en-US"/>
                    </w:rPr>
                  </w:rPrChange>
                </w:rPr>
                <w:t xml:space="preserve">            pointRadius</w:t>
              </w:r>
              <w:r w:rsidRPr="00E066BD">
                <w:rPr>
                  <w:b/>
                  <w:bCs/>
                  <w:color w:val="CE5C00"/>
                  <w:lang w:val="en-US"/>
                  <w:rPrChange w:id="9259" w:author="Borja Gonzalez" w:date="2017-09-28T19:31:00Z">
                    <w:rPr>
                      <w:rFonts w:ascii="Monaco" w:hAnsi="Monaco" w:cs="Monaco"/>
                      <w:b/>
                      <w:bCs/>
                      <w:color w:val="CE5C00"/>
                      <w:sz w:val="32"/>
                      <w:szCs w:val="32"/>
                      <w:lang w:val="en-US"/>
                    </w:rPr>
                  </w:rPrChange>
                </w:rPr>
                <w:t>:</w:t>
              </w:r>
              <w:r w:rsidRPr="00E066BD">
                <w:rPr>
                  <w:lang w:val="en-US"/>
                  <w:rPrChange w:id="9260" w:author="Borja Gonzalez" w:date="2017-09-28T19:31:00Z">
                    <w:rPr>
                      <w:rFonts w:ascii="Monaco" w:hAnsi="Monaco" w:cs="Monaco"/>
                      <w:sz w:val="32"/>
                      <w:szCs w:val="32"/>
                      <w:lang w:val="en-US"/>
                    </w:rPr>
                  </w:rPrChange>
                </w:rPr>
                <w:t xml:space="preserve"> </w:t>
              </w:r>
              <w:r w:rsidRPr="00E066BD">
                <w:rPr>
                  <w:b/>
                  <w:bCs/>
                  <w:color w:val="0000CF"/>
                  <w:lang w:val="en-US"/>
                  <w:rPrChange w:id="9261" w:author="Borja Gonzalez" w:date="2017-09-28T19:31:00Z">
                    <w:rPr>
                      <w:rFonts w:ascii="Monaco" w:hAnsi="Monaco" w:cs="Monaco"/>
                      <w:b/>
                      <w:bCs/>
                      <w:color w:val="0000CF"/>
                      <w:sz w:val="32"/>
                      <w:szCs w:val="32"/>
                      <w:lang w:val="en-US"/>
                    </w:rPr>
                  </w:rPrChange>
                </w:rPr>
                <w:t>1</w:t>
              </w:r>
              <w:r w:rsidRPr="00E066BD">
                <w:rPr>
                  <w:b/>
                  <w:bCs/>
                  <w:lang w:val="en-US"/>
                  <w:rPrChange w:id="9262" w:author="Borja Gonzalez" w:date="2017-09-28T19:31:00Z">
                    <w:rPr>
                      <w:rFonts w:ascii="Monaco" w:hAnsi="Monaco" w:cs="Monaco"/>
                      <w:b/>
                      <w:bCs/>
                      <w:color w:val="000000"/>
                      <w:sz w:val="32"/>
                      <w:szCs w:val="32"/>
                      <w:lang w:val="en-US"/>
                    </w:rPr>
                  </w:rPrChange>
                </w:rPr>
                <w:t>,</w:t>
              </w:r>
            </w:ins>
          </w:p>
          <w:p w14:paraId="5A306BCF" w14:textId="77777777" w:rsidR="00E066BD" w:rsidRPr="00E066BD" w:rsidRDefault="00E066BD">
            <w:pPr>
              <w:rPr>
                <w:ins w:id="9263" w:author="Borja Gonzalez" w:date="2017-09-28T19:31:00Z"/>
                <w:lang w:val="en-US"/>
                <w:rPrChange w:id="9264" w:author="Borja Gonzalez" w:date="2017-09-28T19:31:00Z">
                  <w:rPr>
                    <w:ins w:id="9265" w:author="Borja Gonzalez" w:date="2017-09-28T19:31:00Z"/>
                    <w:rFonts w:ascii="Monaco" w:eastAsiaTheme="majorEastAsia" w:hAnsi="Monaco" w:cs="Monaco"/>
                    <w:color w:val="243F60" w:themeColor="accent1" w:themeShade="7F"/>
                    <w:sz w:val="32"/>
                    <w:szCs w:val="32"/>
                    <w:lang w:val="en-US"/>
                  </w:rPr>
                </w:rPrChange>
              </w:rPr>
              <w:pPrChange w:id="9266" w:author="GONZALEZ DIAZ, BORJA" w:date="2017-09-29T19:25:00Z">
                <w:pPr>
                  <w:keepNext/>
                  <w:keepLines/>
                  <w:widowControl w:val="0"/>
                  <w:autoSpaceDE w:val="0"/>
                  <w:autoSpaceDN w:val="0"/>
                  <w:adjustRightInd w:val="0"/>
                  <w:spacing w:before="200"/>
                  <w:outlineLvl w:val="4"/>
                </w:pPr>
              </w:pPrChange>
            </w:pPr>
            <w:ins w:id="9267" w:author="Borja Gonzalez" w:date="2017-09-28T19:31:00Z">
              <w:r w:rsidRPr="00E066BD">
                <w:rPr>
                  <w:lang w:val="en-US"/>
                  <w:rPrChange w:id="9268" w:author="Borja Gonzalez" w:date="2017-09-28T19:31:00Z">
                    <w:rPr>
                      <w:rFonts w:ascii="Monaco" w:hAnsi="Monaco" w:cs="Monaco"/>
                      <w:sz w:val="32"/>
                      <w:szCs w:val="32"/>
                      <w:lang w:val="en-US"/>
                    </w:rPr>
                  </w:rPrChange>
                </w:rPr>
                <w:t xml:space="preserve">            pointHitRadius</w:t>
              </w:r>
              <w:r w:rsidRPr="00E066BD">
                <w:rPr>
                  <w:b/>
                  <w:bCs/>
                  <w:color w:val="CE5C00"/>
                  <w:lang w:val="en-US"/>
                  <w:rPrChange w:id="9269" w:author="Borja Gonzalez" w:date="2017-09-28T19:31:00Z">
                    <w:rPr>
                      <w:rFonts w:ascii="Monaco" w:hAnsi="Monaco" w:cs="Monaco"/>
                      <w:b/>
                      <w:bCs/>
                      <w:color w:val="CE5C00"/>
                      <w:sz w:val="32"/>
                      <w:szCs w:val="32"/>
                      <w:lang w:val="en-US"/>
                    </w:rPr>
                  </w:rPrChange>
                </w:rPr>
                <w:t>:</w:t>
              </w:r>
              <w:r w:rsidRPr="00E066BD">
                <w:rPr>
                  <w:lang w:val="en-US"/>
                  <w:rPrChange w:id="9270" w:author="Borja Gonzalez" w:date="2017-09-28T19:31:00Z">
                    <w:rPr>
                      <w:rFonts w:ascii="Monaco" w:hAnsi="Monaco" w:cs="Monaco"/>
                      <w:sz w:val="32"/>
                      <w:szCs w:val="32"/>
                      <w:lang w:val="en-US"/>
                    </w:rPr>
                  </w:rPrChange>
                </w:rPr>
                <w:t xml:space="preserve"> </w:t>
              </w:r>
              <w:r w:rsidRPr="00E066BD">
                <w:rPr>
                  <w:b/>
                  <w:bCs/>
                  <w:color w:val="0000CF"/>
                  <w:lang w:val="en-US"/>
                  <w:rPrChange w:id="9271" w:author="Borja Gonzalez" w:date="2017-09-28T19:31:00Z">
                    <w:rPr>
                      <w:rFonts w:ascii="Monaco" w:hAnsi="Monaco" w:cs="Monaco"/>
                      <w:b/>
                      <w:bCs/>
                      <w:color w:val="0000CF"/>
                      <w:sz w:val="32"/>
                      <w:szCs w:val="32"/>
                      <w:lang w:val="en-US"/>
                    </w:rPr>
                  </w:rPrChange>
                </w:rPr>
                <w:t>10</w:t>
              </w:r>
              <w:r w:rsidRPr="00E066BD">
                <w:rPr>
                  <w:b/>
                  <w:bCs/>
                  <w:lang w:val="en-US"/>
                  <w:rPrChange w:id="9272" w:author="Borja Gonzalez" w:date="2017-09-28T19:31:00Z">
                    <w:rPr>
                      <w:rFonts w:ascii="Monaco" w:hAnsi="Monaco" w:cs="Monaco"/>
                      <w:b/>
                      <w:bCs/>
                      <w:color w:val="000000"/>
                      <w:sz w:val="32"/>
                      <w:szCs w:val="32"/>
                      <w:lang w:val="en-US"/>
                    </w:rPr>
                  </w:rPrChange>
                </w:rPr>
                <w:t>,</w:t>
              </w:r>
            </w:ins>
          </w:p>
          <w:p w14:paraId="0EA4D771" w14:textId="77777777" w:rsidR="00E066BD" w:rsidRPr="00E066BD" w:rsidRDefault="00E066BD">
            <w:pPr>
              <w:rPr>
                <w:ins w:id="9273" w:author="Borja Gonzalez" w:date="2017-09-28T19:31:00Z"/>
                <w:lang w:val="en-US"/>
                <w:rPrChange w:id="9274" w:author="Borja Gonzalez" w:date="2017-09-28T19:31:00Z">
                  <w:rPr>
                    <w:ins w:id="9275" w:author="Borja Gonzalez" w:date="2017-09-28T19:31:00Z"/>
                    <w:rFonts w:ascii="Monaco" w:eastAsiaTheme="majorEastAsia" w:hAnsi="Monaco" w:cs="Monaco"/>
                    <w:color w:val="243F60" w:themeColor="accent1" w:themeShade="7F"/>
                    <w:sz w:val="32"/>
                    <w:szCs w:val="32"/>
                    <w:lang w:val="en-US"/>
                  </w:rPr>
                </w:rPrChange>
              </w:rPr>
              <w:pPrChange w:id="9276" w:author="GONZALEZ DIAZ, BORJA" w:date="2017-09-29T19:25:00Z">
                <w:pPr>
                  <w:keepNext/>
                  <w:keepLines/>
                  <w:widowControl w:val="0"/>
                  <w:autoSpaceDE w:val="0"/>
                  <w:autoSpaceDN w:val="0"/>
                  <w:adjustRightInd w:val="0"/>
                  <w:spacing w:before="200"/>
                  <w:outlineLvl w:val="4"/>
                </w:pPr>
              </w:pPrChange>
            </w:pPr>
            <w:ins w:id="9277" w:author="Borja Gonzalez" w:date="2017-09-28T19:31:00Z">
              <w:r w:rsidRPr="00E066BD">
                <w:rPr>
                  <w:lang w:val="en-US"/>
                  <w:rPrChange w:id="9278" w:author="Borja Gonzalez" w:date="2017-09-28T19:31:00Z">
                    <w:rPr>
                      <w:rFonts w:ascii="Monaco" w:hAnsi="Monaco" w:cs="Monaco"/>
                      <w:sz w:val="32"/>
                      <w:szCs w:val="32"/>
                      <w:lang w:val="en-US"/>
                    </w:rPr>
                  </w:rPrChange>
                </w:rPr>
                <w:t xml:space="preserve">            data</w:t>
              </w:r>
              <w:r w:rsidRPr="00E066BD">
                <w:rPr>
                  <w:b/>
                  <w:bCs/>
                  <w:color w:val="CE5C00"/>
                  <w:lang w:val="en-US"/>
                  <w:rPrChange w:id="9279" w:author="Borja Gonzalez" w:date="2017-09-28T19:31:00Z">
                    <w:rPr>
                      <w:rFonts w:ascii="Monaco" w:hAnsi="Monaco" w:cs="Monaco"/>
                      <w:b/>
                      <w:bCs/>
                      <w:color w:val="CE5C00"/>
                      <w:sz w:val="32"/>
                      <w:szCs w:val="32"/>
                      <w:lang w:val="en-US"/>
                    </w:rPr>
                  </w:rPrChange>
                </w:rPr>
                <w:t>:</w:t>
              </w:r>
              <w:r w:rsidRPr="00E066BD">
                <w:rPr>
                  <w:lang w:val="en-US"/>
                  <w:rPrChange w:id="9280" w:author="Borja Gonzalez" w:date="2017-09-28T19:31:00Z">
                    <w:rPr>
                      <w:rFonts w:ascii="Monaco" w:hAnsi="Monaco" w:cs="Monaco"/>
                      <w:sz w:val="32"/>
                      <w:szCs w:val="32"/>
                      <w:lang w:val="en-US"/>
                    </w:rPr>
                  </w:rPrChange>
                </w:rPr>
                <w:t xml:space="preserve"> maximo</w:t>
              </w:r>
              <w:r w:rsidRPr="00E066BD">
                <w:rPr>
                  <w:b/>
                  <w:bCs/>
                  <w:lang w:val="en-US"/>
                  <w:rPrChange w:id="9281" w:author="Borja Gonzalez" w:date="2017-09-28T19:31:00Z">
                    <w:rPr>
                      <w:rFonts w:ascii="Monaco" w:hAnsi="Monaco" w:cs="Monaco"/>
                      <w:b/>
                      <w:bCs/>
                      <w:color w:val="000000"/>
                      <w:sz w:val="32"/>
                      <w:szCs w:val="32"/>
                      <w:lang w:val="en-US"/>
                    </w:rPr>
                  </w:rPrChange>
                </w:rPr>
                <w:t>,</w:t>
              </w:r>
            </w:ins>
          </w:p>
          <w:p w14:paraId="64E9CB76" w14:textId="77777777" w:rsidR="00E066BD" w:rsidRPr="00E066BD" w:rsidRDefault="00E066BD">
            <w:pPr>
              <w:rPr>
                <w:ins w:id="9282" w:author="Borja Gonzalez" w:date="2017-09-28T19:31:00Z"/>
                <w:lang w:val="en-US"/>
                <w:rPrChange w:id="9283" w:author="Borja Gonzalez" w:date="2017-09-28T19:31:00Z">
                  <w:rPr>
                    <w:ins w:id="9284" w:author="Borja Gonzalez" w:date="2017-09-28T19:31:00Z"/>
                    <w:rFonts w:ascii="Monaco" w:eastAsiaTheme="majorEastAsia" w:hAnsi="Monaco" w:cs="Monaco"/>
                    <w:color w:val="243F60" w:themeColor="accent1" w:themeShade="7F"/>
                    <w:sz w:val="32"/>
                    <w:szCs w:val="32"/>
                    <w:lang w:val="en-US"/>
                  </w:rPr>
                </w:rPrChange>
              </w:rPr>
              <w:pPrChange w:id="9285" w:author="GONZALEZ DIAZ, BORJA" w:date="2017-09-29T19:25:00Z">
                <w:pPr>
                  <w:keepNext/>
                  <w:keepLines/>
                  <w:widowControl w:val="0"/>
                  <w:autoSpaceDE w:val="0"/>
                  <w:autoSpaceDN w:val="0"/>
                  <w:adjustRightInd w:val="0"/>
                  <w:spacing w:before="200"/>
                  <w:outlineLvl w:val="4"/>
                </w:pPr>
              </w:pPrChange>
            </w:pPr>
            <w:ins w:id="9286" w:author="Borja Gonzalez" w:date="2017-09-28T19:31:00Z">
              <w:r w:rsidRPr="00E066BD">
                <w:rPr>
                  <w:lang w:val="en-US"/>
                  <w:rPrChange w:id="9287" w:author="Borja Gonzalez" w:date="2017-09-28T19:31:00Z">
                    <w:rPr>
                      <w:rFonts w:ascii="Monaco" w:hAnsi="Monaco" w:cs="Monaco"/>
                      <w:sz w:val="32"/>
                      <w:szCs w:val="32"/>
                      <w:lang w:val="en-US"/>
                    </w:rPr>
                  </w:rPrChange>
                </w:rPr>
                <w:t xml:space="preserve">            spanGaps</w:t>
              </w:r>
              <w:r w:rsidRPr="00E066BD">
                <w:rPr>
                  <w:b/>
                  <w:bCs/>
                  <w:color w:val="CE5C00"/>
                  <w:lang w:val="en-US"/>
                  <w:rPrChange w:id="9288" w:author="Borja Gonzalez" w:date="2017-09-28T19:31:00Z">
                    <w:rPr>
                      <w:rFonts w:ascii="Monaco" w:hAnsi="Monaco" w:cs="Monaco"/>
                      <w:b/>
                      <w:bCs/>
                      <w:color w:val="CE5C00"/>
                      <w:sz w:val="32"/>
                      <w:szCs w:val="32"/>
                      <w:lang w:val="en-US"/>
                    </w:rPr>
                  </w:rPrChange>
                </w:rPr>
                <w:t>:</w:t>
              </w:r>
              <w:r w:rsidRPr="00E066BD">
                <w:rPr>
                  <w:lang w:val="en-US"/>
                  <w:rPrChange w:id="9289" w:author="Borja Gonzalez" w:date="2017-09-28T19:31:00Z">
                    <w:rPr>
                      <w:rFonts w:ascii="Monaco" w:hAnsi="Monaco" w:cs="Monaco"/>
                      <w:sz w:val="32"/>
                      <w:szCs w:val="32"/>
                      <w:lang w:val="en-US"/>
                    </w:rPr>
                  </w:rPrChange>
                </w:rPr>
                <w:t xml:space="preserve"> </w:t>
              </w:r>
              <w:r w:rsidRPr="00E066BD">
                <w:rPr>
                  <w:b/>
                  <w:bCs/>
                  <w:color w:val="204A87"/>
                  <w:lang w:val="en-US"/>
                  <w:rPrChange w:id="9290" w:author="Borja Gonzalez" w:date="2017-09-28T19:31:00Z">
                    <w:rPr>
                      <w:rFonts w:ascii="Monaco" w:hAnsi="Monaco" w:cs="Monaco"/>
                      <w:b/>
                      <w:bCs/>
                      <w:color w:val="204A87"/>
                      <w:sz w:val="32"/>
                      <w:szCs w:val="32"/>
                      <w:lang w:val="en-US"/>
                    </w:rPr>
                  </w:rPrChange>
                </w:rPr>
                <w:t>false</w:t>
              </w:r>
              <w:r w:rsidRPr="00E066BD">
                <w:rPr>
                  <w:b/>
                  <w:bCs/>
                  <w:lang w:val="en-US"/>
                  <w:rPrChange w:id="9291" w:author="Borja Gonzalez" w:date="2017-09-28T19:31:00Z">
                    <w:rPr>
                      <w:rFonts w:ascii="Monaco" w:hAnsi="Monaco" w:cs="Monaco"/>
                      <w:b/>
                      <w:bCs/>
                      <w:color w:val="000000"/>
                      <w:sz w:val="32"/>
                      <w:szCs w:val="32"/>
                      <w:lang w:val="en-US"/>
                    </w:rPr>
                  </w:rPrChange>
                </w:rPr>
                <w:t>,</w:t>
              </w:r>
            </w:ins>
          </w:p>
          <w:p w14:paraId="782F5DA8" w14:textId="77777777" w:rsidR="00E066BD" w:rsidRPr="00E066BD" w:rsidRDefault="00E066BD">
            <w:pPr>
              <w:rPr>
                <w:ins w:id="9292" w:author="Borja Gonzalez" w:date="2017-09-28T19:31:00Z"/>
                <w:lang w:val="en-US"/>
                <w:rPrChange w:id="9293" w:author="Borja Gonzalez" w:date="2017-09-28T19:31:00Z">
                  <w:rPr>
                    <w:ins w:id="9294" w:author="Borja Gonzalez" w:date="2017-09-28T19:31:00Z"/>
                    <w:rFonts w:ascii="Monaco" w:eastAsiaTheme="majorEastAsia" w:hAnsi="Monaco" w:cs="Monaco"/>
                    <w:color w:val="243F60" w:themeColor="accent1" w:themeShade="7F"/>
                    <w:sz w:val="32"/>
                    <w:szCs w:val="32"/>
                    <w:lang w:val="en-US"/>
                  </w:rPr>
                </w:rPrChange>
              </w:rPr>
              <w:pPrChange w:id="9295" w:author="GONZALEZ DIAZ, BORJA" w:date="2017-09-29T19:25:00Z">
                <w:pPr>
                  <w:keepNext/>
                  <w:keepLines/>
                  <w:widowControl w:val="0"/>
                  <w:autoSpaceDE w:val="0"/>
                  <w:autoSpaceDN w:val="0"/>
                  <w:adjustRightInd w:val="0"/>
                  <w:spacing w:before="200"/>
                  <w:outlineLvl w:val="4"/>
                </w:pPr>
              </w:pPrChange>
            </w:pPr>
            <w:ins w:id="9296" w:author="Borja Gonzalez" w:date="2017-09-28T19:31:00Z">
              <w:r w:rsidRPr="00E066BD">
                <w:rPr>
                  <w:lang w:val="en-US"/>
                  <w:rPrChange w:id="9297" w:author="Borja Gonzalez" w:date="2017-09-28T19:31:00Z">
                    <w:rPr>
                      <w:rFonts w:ascii="Monaco" w:hAnsi="Monaco" w:cs="Monaco"/>
                      <w:sz w:val="32"/>
                      <w:szCs w:val="32"/>
                      <w:lang w:val="en-US"/>
                    </w:rPr>
                  </w:rPrChange>
                </w:rPr>
                <w:t xml:space="preserve">        </w:t>
              </w:r>
              <w:r w:rsidRPr="00E066BD">
                <w:rPr>
                  <w:b/>
                  <w:bCs/>
                  <w:lang w:val="en-US"/>
                  <w:rPrChange w:id="9298" w:author="Borja Gonzalez" w:date="2017-09-28T19:31:00Z">
                    <w:rPr>
                      <w:rFonts w:ascii="Monaco" w:hAnsi="Monaco" w:cs="Monaco"/>
                      <w:b/>
                      <w:bCs/>
                      <w:color w:val="000000"/>
                      <w:sz w:val="32"/>
                      <w:szCs w:val="32"/>
                      <w:lang w:val="en-US"/>
                    </w:rPr>
                  </w:rPrChange>
                </w:rPr>
                <w:t>},</w:t>
              </w:r>
            </w:ins>
          </w:p>
          <w:p w14:paraId="4C28F688" w14:textId="77777777" w:rsidR="00E066BD" w:rsidRPr="00E066BD" w:rsidRDefault="00E066BD">
            <w:pPr>
              <w:rPr>
                <w:ins w:id="9299" w:author="Borja Gonzalez" w:date="2017-09-28T19:31:00Z"/>
                <w:lang w:val="en-US"/>
                <w:rPrChange w:id="9300" w:author="Borja Gonzalez" w:date="2017-09-28T19:31:00Z">
                  <w:rPr>
                    <w:ins w:id="9301" w:author="Borja Gonzalez" w:date="2017-09-28T19:31:00Z"/>
                    <w:rFonts w:ascii="Monaco" w:eastAsiaTheme="majorEastAsia" w:hAnsi="Monaco" w:cs="Monaco"/>
                    <w:color w:val="243F60" w:themeColor="accent1" w:themeShade="7F"/>
                    <w:sz w:val="32"/>
                    <w:szCs w:val="32"/>
                    <w:lang w:val="en-US"/>
                  </w:rPr>
                </w:rPrChange>
              </w:rPr>
              <w:pPrChange w:id="9302" w:author="GONZALEZ DIAZ, BORJA" w:date="2017-09-29T19:25:00Z">
                <w:pPr>
                  <w:keepNext/>
                  <w:keepLines/>
                  <w:widowControl w:val="0"/>
                  <w:autoSpaceDE w:val="0"/>
                  <w:autoSpaceDN w:val="0"/>
                  <w:adjustRightInd w:val="0"/>
                  <w:spacing w:before="200"/>
                  <w:outlineLvl w:val="4"/>
                </w:pPr>
              </w:pPrChange>
            </w:pPr>
            <w:ins w:id="9303" w:author="Borja Gonzalez" w:date="2017-09-28T19:31:00Z">
              <w:r w:rsidRPr="00E066BD">
                <w:rPr>
                  <w:lang w:val="en-US"/>
                  <w:rPrChange w:id="9304" w:author="Borja Gonzalez" w:date="2017-09-28T19:31:00Z">
                    <w:rPr>
                      <w:rFonts w:ascii="Monaco" w:hAnsi="Monaco" w:cs="Monaco"/>
                      <w:sz w:val="32"/>
                      <w:szCs w:val="32"/>
                      <w:lang w:val="en-US"/>
                    </w:rPr>
                  </w:rPrChange>
                </w:rPr>
                <w:t xml:space="preserve">        </w:t>
              </w:r>
              <w:r w:rsidRPr="00E066BD">
                <w:rPr>
                  <w:b/>
                  <w:bCs/>
                  <w:lang w:val="en-US"/>
                  <w:rPrChange w:id="9305" w:author="Borja Gonzalez" w:date="2017-09-28T19:31:00Z">
                    <w:rPr>
                      <w:rFonts w:ascii="Monaco" w:hAnsi="Monaco" w:cs="Monaco"/>
                      <w:b/>
                      <w:bCs/>
                      <w:color w:val="000000"/>
                      <w:sz w:val="32"/>
                      <w:szCs w:val="32"/>
                      <w:lang w:val="en-US"/>
                    </w:rPr>
                  </w:rPrChange>
                </w:rPr>
                <w:t>{</w:t>
              </w:r>
            </w:ins>
          </w:p>
          <w:p w14:paraId="5A86AD06" w14:textId="77777777" w:rsidR="00E066BD" w:rsidRPr="00E066BD" w:rsidRDefault="00E066BD">
            <w:pPr>
              <w:rPr>
                <w:ins w:id="9306" w:author="Borja Gonzalez" w:date="2017-09-28T19:31:00Z"/>
                <w:lang w:val="en-US"/>
                <w:rPrChange w:id="9307" w:author="Borja Gonzalez" w:date="2017-09-28T19:31:00Z">
                  <w:rPr>
                    <w:ins w:id="9308" w:author="Borja Gonzalez" w:date="2017-09-28T19:31:00Z"/>
                    <w:rFonts w:ascii="Monaco" w:eastAsiaTheme="majorEastAsia" w:hAnsi="Monaco" w:cs="Monaco"/>
                    <w:color w:val="243F60" w:themeColor="accent1" w:themeShade="7F"/>
                    <w:sz w:val="32"/>
                    <w:szCs w:val="32"/>
                    <w:lang w:val="en-US"/>
                  </w:rPr>
                </w:rPrChange>
              </w:rPr>
              <w:pPrChange w:id="9309" w:author="GONZALEZ DIAZ, BORJA" w:date="2017-09-29T19:25:00Z">
                <w:pPr>
                  <w:keepNext/>
                  <w:keepLines/>
                  <w:widowControl w:val="0"/>
                  <w:autoSpaceDE w:val="0"/>
                  <w:autoSpaceDN w:val="0"/>
                  <w:adjustRightInd w:val="0"/>
                  <w:spacing w:before="200"/>
                  <w:outlineLvl w:val="4"/>
                </w:pPr>
              </w:pPrChange>
            </w:pPr>
            <w:ins w:id="9310" w:author="Borja Gonzalez" w:date="2017-09-28T19:31:00Z">
              <w:r w:rsidRPr="00E066BD">
                <w:rPr>
                  <w:lang w:val="en-US"/>
                  <w:rPrChange w:id="9311" w:author="Borja Gonzalez" w:date="2017-09-28T19:31:00Z">
                    <w:rPr>
                      <w:rFonts w:ascii="Monaco" w:hAnsi="Monaco" w:cs="Monaco"/>
                      <w:sz w:val="32"/>
                      <w:szCs w:val="32"/>
                      <w:lang w:val="en-US"/>
                    </w:rPr>
                  </w:rPrChange>
                </w:rPr>
                <w:t xml:space="preserve">            label</w:t>
              </w:r>
              <w:r w:rsidRPr="00E066BD">
                <w:rPr>
                  <w:b/>
                  <w:bCs/>
                  <w:color w:val="CE5C00"/>
                  <w:lang w:val="en-US"/>
                  <w:rPrChange w:id="9312" w:author="Borja Gonzalez" w:date="2017-09-28T19:31:00Z">
                    <w:rPr>
                      <w:rFonts w:ascii="Monaco" w:hAnsi="Monaco" w:cs="Monaco"/>
                      <w:b/>
                      <w:bCs/>
                      <w:color w:val="CE5C00"/>
                      <w:sz w:val="32"/>
                      <w:szCs w:val="32"/>
                      <w:lang w:val="en-US"/>
                    </w:rPr>
                  </w:rPrChange>
                </w:rPr>
                <w:t>:</w:t>
              </w:r>
              <w:r w:rsidRPr="00E066BD">
                <w:rPr>
                  <w:lang w:val="en-US"/>
                  <w:rPrChange w:id="9313" w:author="Borja Gonzalez" w:date="2017-09-28T19:31:00Z">
                    <w:rPr>
                      <w:rFonts w:ascii="Monaco" w:hAnsi="Monaco" w:cs="Monaco"/>
                      <w:sz w:val="32"/>
                      <w:szCs w:val="32"/>
                      <w:lang w:val="en-US"/>
                    </w:rPr>
                  </w:rPrChange>
                </w:rPr>
                <w:t xml:space="preserve"> titulo2</w:t>
              </w:r>
              <w:r w:rsidRPr="00E066BD">
                <w:rPr>
                  <w:b/>
                  <w:bCs/>
                  <w:lang w:val="en-US"/>
                  <w:rPrChange w:id="9314" w:author="Borja Gonzalez" w:date="2017-09-28T19:31:00Z">
                    <w:rPr>
                      <w:rFonts w:ascii="Monaco" w:hAnsi="Monaco" w:cs="Monaco"/>
                      <w:b/>
                      <w:bCs/>
                      <w:color w:val="000000"/>
                      <w:sz w:val="32"/>
                      <w:szCs w:val="32"/>
                      <w:lang w:val="en-US"/>
                    </w:rPr>
                  </w:rPrChange>
                </w:rPr>
                <w:t>,</w:t>
              </w:r>
            </w:ins>
          </w:p>
          <w:p w14:paraId="7BA8B56A" w14:textId="77777777" w:rsidR="00E066BD" w:rsidRPr="00E066BD" w:rsidRDefault="00E066BD">
            <w:pPr>
              <w:rPr>
                <w:ins w:id="9315" w:author="Borja Gonzalez" w:date="2017-09-28T19:31:00Z"/>
                <w:lang w:val="en-US"/>
                <w:rPrChange w:id="9316" w:author="Borja Gonzalez" w:date="2017-09-28T19:31:00Z">
                  <w:rPr>
                    <w:ins w:id="9317" w:author="Borja Gonzalez" w:date="2017-09-28T19:31:00Z"/>
                    <w:rFonts w:ascii="Monaco" w:eastAsiaTheme="majorEastAsia" w:hAnsi="Monaco" w:cs="Monaco"/>
                    <w:color w:val="243F60" w:themeColor="accent1" w:themeShade="7F"/>
                    <w:sz w:val="32"/>
                    <w:szCs w:val="32"/>
                    <w:lang w:val="en-US"/>
                  </w:rPr>
                </w:rPrChange>
              </w:rPr>
              <w:pPrChange w:id="9318" w:author="GONZALEZ DIAZ, BORJA" w:date="2017-09-29T19:25:00Z">
                <w:pPr>
                  <w:keepNext/>
                  <w:keepLines/>
                  <w:widowControl w:val="0"/>
                  <w:autoSpaceDE w:val="0"/>
                  <w:autoSpaceDN w:val="0"/>
                  <w:adjustRightInd w:val="0"/>
                  <w:spacing w:before="200"/>
                  <w:outlineLvl w:val="4"/>
                </w:pPr>
              </w:pPrChange>
            </w:pPr>
            <w:ins w:id="9319" w:author="Borja Gonzalez" w:date="2017-09-28T19:31:00Z">
              <w:r w:rsidRPr="00E066BD">
                <w:rPr>
                  <w:lang w:val="en-US"/>
                  <w:rPrChange w:id="9320" w:author="Borja Gonzalez" w:date="2017-09-28T19:31:00Z">
                    <w:rPr>
                      <w:rFonts w:ascii="Monaco" w:hAnsi="Monaco" w:cs="Monaco"/>
                      <w:sz w:val="32"/>
                      <w:szCs w:val="32"/>
                      <w:lang w:val="en-US"/>
                    </w:rPr>
                  </w:rPrChange>
                </w:rPr>
                <w:t xml:space="preserve">            fill</w:t>
              </w:r>
              <w:r w:rsidRPr="00E066BD">
                <w:rPr>
                  <w:b/>
                  <w:bCs/>
                  <w:color w:val="CE5C00"/>
                  <w:lang w:val="en-US"/>
                  <w:rPrChange w:id="9321" w:author="Borja Gonzalez" w:date="2017-09-28T19:31:00Z">
                    <w:rPr>
                      <w:rFonts w:ascii="Monaco" w:hAnsi="Monaco" w:cs="Monaco"/>
                      <w:b/>
                      <w:bCs/>
                      <w:color w:val="CE5C00"/>
                      <w:sz w:val="32"/>
                      <w:szCs w:val="32"/>
                      <w:lang w:val="en-US"/>
                    </w:rPr>
                  </w:rPrChange>
                </w:rPr>
                <w:t>:</w:t>
              </w:r>
              <w:r w:rsidRPr="00E066BD">
                <w:rPr>
                  <w:lang w:val="en-US"/>
                  <w:rPrChange w:id="9322" w:author="Borja Gonzalez" w:date="2017-09-28T19:31:00Z">
                    <w:rPr>
                      <w:rFonts w:ascii="Monaco" w:hAnsi="Monaco" w:cs="Monaco"/>
                      <w:sz w:val="32"/>
                      <w:szCs w:val="32"/>
                      <w:lang w:val="en-US"/>
                    </w:rPr>
                  </w:rPrChange>
                </w:rPr>
                <w:t xml:space="preserve"> </w:t>
              </w:r>
              <w:r w:rsidRPr="00E066BD">
                <w:rPr>
                  <w:b/>
                  <w:bCs/>
                  <w:color w:val="204A87"/>
                  <w:lang w:val="en-US"/>
                  <w:rPrChange w:id="9323" w:author="Borja Gonzalez" w:date="2017-09-28T19:31:00Z">
                    <w:rPr>
                      <w:rFonts w:ascii="Monaco" w:hAnsi="Monaco" w:cs="Monaco"/>
                      <w:b/>
                      <w:bCs/>
                      <w:color w:val="204A87"/>
                      <w:sz w:val="32"/>
                      <w:szCs w:val="32"/>
                      <w:lang w:val="en-US"/>
                    </w:rPr>
                  </w:rPrChange>
                </w:rPr>
                <w:t>false</w:t>
              </w:r>
              <w:r w:rsidRPr="00E066BD">
                <w:rPr>
                  <w:b/>
                  <w:bCs/>
                  <w:lang w:val="en-US"/>
                  <w:rPrChange w:id="9324" w:author="Borja Gonzalez" w:date="2017-09-28T19:31:00Z">
                    <w:rPr>
                      <w:rFonts w:ascii="Monaco" w:hAnsi="Monaco" w:cs="Monaco"/>
                      <w:b/>
                      <w:bCs/>
                      <w:color w:val="000000"/>
                      <w:sz w:val="32"/>
                      <w:szCs w:val="32"/>
                      <w:lang w:val="en-US"/>
                    </w:rPr>
                  </w:rPrChange>
                </w:rPr>
                <w:t>,</w:t>
              </w:r>
            </w:ins>
          </w:p>
          <w:p w14:paraId="1244957A" w14:textId="77777777" w:rsidR="00E066BD" w:rsidRPr="00E066BD" w:rsidRDefault="00E066BD">
            <w:pPr>
              <w:rPr>
                <w:ins w:id="9325" w:author="Borja Gonzalez" w:date="2017-09-28T19:31:00Z"/>
                <w:lang w:val="en-US"/>
                <w:rPrChange w:id="9326" w:author="Borja Gonzalez" w:date="2017-09-28T19:31:00Z">
                  <w:rPr>
                    <w:ins w:id="9327" w:author="Borja Gonzalez" w:date="2017-09-28T19:31:00Z"/>
                    <w:rFonts w:ascii="Monaco" w:eastAsiaTheme="majorEastAsia" w:hAnsi="Monaco" w:cs="Monaco"/>
                    <w:color w:val="243F60" w:themeColor="accent1" w:themeShade="7F"/>
                    <w:sz w:val="32"/>
                    <w:szCs w:val="32"/>
                    <w:lang w:val="en-US"/>
                  </w:rPr>
                </w:rPrChange>
              </w:rPr>
              <w:pPrChange w:id="9328" w:author="GONZALEZ DIAZ, BORJA" w:date="2017-09-29T19:25:00Z">
                <w:pPr>
                  <w:keepNext/>
                  <w:keepLines/>
                  <w:widowControl w:val="0"/>
                  <w:autoSpaceDE w:val="0"/>
                  <w:autoSpaceDN w:val="0"/>
                  <w:adjustRightInd w:val="0"/>
                  <w:spacing w:before="200"/>
                  <w:outlineLvl w:val="4"/>
                </w:pPr>
              </w:pPrChange>
            </w:pPr>
            <w:ins w:id="9329" w:author="Borja Gonzalez" w:date="2017-09-28T19:31:00Z">
              <w:r w:rsidRPr="00E066BD">
                <w:rPr>
                  <w:lang w:val="en-US"/>
                  <w:rPrChange w:id="9330" w:author="Borja Gonzalez" w:date="2017-09-28T19:31:00Z">
                    <w:rPr>
                      <w:rFonts w:ascii="Monaco" w:hAnsi="Monaco" w:cs="Monaco"/>
                      <w:sz w:val="32"/>
                      <w:szCs w:val="32"/>
                      <w:lang w:val="en-US"/>
                    </w:rPr>
                  </w:rPrChange>
                </w:rPr>
                <w:t xml:space="preserve">            lineTension</w:t>
              </w:r>
              <w:r w:rsidRPr="00E066BD">
                <w:rPr>
                  <w:b/>
                  <w:bCs/>
                  <w:color w:val="CE5C00"/>
                  <w:lang w:val="en-US"/>
                  <w:rPrChange w:id="9331" w:author="Borja Gonzalez" w:date="2017-09-28T19:31:00Z">
                    <w:rPr>
                      <w:rFonts w:ascii="Monaco" w:hAnsi="Monaco" w:cs="Monaco"/>
                      <w:b/>
                      <w:bCs/>
                      <w:color w:val="CE5C00"/>
                      <w:sz w:val="32"/>
                      <w:szCs w:val="32"/>
                      <w:lang w:val="en-US"/>
                    </w:rPr>
                  </w:rPrChange>
                </w:rPr>
                <w:t>:</w:t>
              </w:r>
              <w:r w:rsidRPr="00E066BD">
                <w:rPr>
                  <w:lang w:val="en-US"/>
                  <w:rPrChange w:id="9332" w:author="Borja Gonzalez" w:date="2017-09-28T19:31:00Z">
                    <w:rPr>
                      <w:rFonts w:ascii="Monaco" w:hAnsi="Monaco" w:cs="Monaco"/>
                      <w:sz w:val="32"/>
                      <w:szCs w:val="32"/>
                      <w:lang w:val="en-US"/>
                    </w:rPr>
                  </w:rPrChange>
                </w:rPr>
                <w:t xml:space="preserve"> </w:t>
              </w:r>
              <w:r w:rsidRPr="00E066BD">
                <w:rPr>
                  <w:b/>
                  <w:bCs/>
                  <w:color w:val="0000CF"/>
                  <w:lang w:val="en-US"/>
                  <w:rPrChange w:id="9333" w:author="Borja Gonzalez" w:date="2017-09-28T19:31:00Z">
                    <w:rPr>
                      <w:rFonts w:ascii="Monaco" w:hAnsi="Monaco" w:cs="Monaco"/>
                      <w:b/>
                      <w:bCs/>
                      <w:color w:val="0000CF"/>
                      <w:sz w:val="32"/>
                      <w:szCs w:val="32"/>
                      <w:lang w:val="en-US"/>
                    </w:rPr>
                  </w:rPrChange>
                </w:rPr>
                <w:t>0.5</w:t>
              </w:r>
              <w:r w:rsidRPr="00E066BD">
                <w:rPr>
                  <w:b/>
                  <w:bCs/>
                  <w:lang w:val="en-US"/>
                  <w:rPrChange w:id="9334" w:author="Borja Gonzalez" w:date="2017-09-28T19:31:00Z">
                    <w:rPr>
                      <w:rFonts w:ascii="Monaco" w:hAnsi="Monaco" w:cs="Monaco"/>
                      <w:b/>
                      <w:bCs/>
                      <w:color w:val="000000"/>
                      <w:sz w:val="32"/>
                      <w:szCs w:val="32"/>
                      <w:lang w:val="en-US"/>
                    </w:rPr>
                  </w:rPrChange>
                </w:rPr>
                <w:t>,</w:t>
              </w:r>
            </w:ins>
          </w:p>
          <w:p w14:paraId="6C27276F" w14:textId="77777777" w:rsidR="00E066BD" w:rsidRPr="00E066BD" w:rsidRDefault="00E066BD">
            <w:pPr>
              <w:rPr>
                <w:ins w:id="9335" w:author="Borja Gonzalez" w:date="2017-09-28T19:31:00Z"/>
                <w:lang w:val="en-US"/>
                <w:rPrChange w:id="9336" w:author="Borja Gonzalez" w:date="2017-09-28T19:31:00Z">
                  <w:rPr>
                    <w:ins w:id="9337" w:author="Borja Gonzalez" w:date="2017-09-28T19:31:00Z"/>
                    <w:rFonts w:ascii="Monaco" w:eastAsiaTheme="majorEastAsia" w:hAnsi="Monaco" w:cs="Monaco"/>
                    <w:color w:val="243F60" w:themeColor="accent1" w:themeShade="7F"/>
                    <w:sz w:val="32"/>
                    <w:szCs w:val="32"/>
                    <w:lang w:val="en-US"/>
                  </w:rPr>
                </w:rPrChange>
              </w:rPr>
              <w:pPrChange w:id="9338" w:author="GONZALEZ DIAZ, BORJA" w:date="2017-09-29T19:25:00Z">
                <w:pPr>
                  <w:keepNext/>
                  <w:keepLines/>
                  <w:widowControl w:val="0"/>
                  <w:autoSpaceDE w:val="0"/>
                  <w:autoSpaceDN w:val="0"/>
                  <w:adjustRightInd w:val="0"/>
                  <w:spacing w:before="200"/>
                  <w:outlineLvl w:val="4"/>
                </w:pPr>
              </w:pPrChange>
            </w:pPr>
            <w:ins w:id="9339" w:author="Borja Gonzalez" w:date="2017-09-28T19:31:00Z">
              <w:r w:rsidRPr="00E066BD">
                <w:rPr>
                  <w:lang w:val="en-US"/>
                  <w:rPrChange w:id="9340" w:author="Borja Gonzalez" w:date="2017-09-28T19:31:00Z">
                    <w:rPr>
                      <w:rFonts w:ascii="Monaco" w:hAnsi="Monaco" w:cs="Monaco"/>
                      <w:sz w:val="32"/>
                      <w:szCs w:val="32"/>
                      <w:lang w:val="en-US"/>
                    </w:rPr>
                  </w:rPrChange>
                </w:rPr>
                <w:t xml:space="preserve">            backgroundColor</w:t>
              </w:r>
              <w:r w:rsidRPr="00E066BD">
                <w:rPr>
                  <w:b/>
                  <w:bCs/>
                  <w:color w:val="CE5C00"/>
                  <w:lang w:val="en-US"/>
                  <w:rPrChange w:id="9341" w:author="Borja Gonzalez" w:date="2017-09-28T19:31:00Z">
                    <w:rPr>
                      <w:rFonts w:ascii="Monaco" w:hAnsi="Monaco" w:cs="Monaco"/>
                      <w:b/>
                      <w:bCs/>
                      <w:color w:val="CE5C00"/>
                      <w:sz w:val="32"/>
                      <w:szCs w:val="32"/>
                      <w:lang w:val="en-US"/>
                    </w:rPr>
                  </w:rPrChange>
                </w:rPr>
                <w:t>:</w:t>
              </w:r>
              <w:r w:rsidRPr="00E066BD">
                <w:rPr>
                  <w:lang w:val="en-US"/>
                  <w:rPrChange w:id="9342" w:author="Borja Gonzalez" w:date="2017-09-28T19:31:00Z">
                    <w:rPr>
                      <w:rFonts w:ascii="Monaco" w:hAnsi="Monaco" w:cs="Monaco"/>
                      <w:sz w:val="32"/>
                      <w:szCs w:val="32"/>
                      <w:lang w:val="en-US"/>
                    </w:rPr>
                  </w:rPrChange>
                </w:rPr>
                <w:t xml:space="preserve"> </w:t>
              </w:r>
              <w:r w:rsidRPr="00E066BD">
                <w:rPr>
                  <w:color w:val="4E9A06"/>
                  <w:lang w:val="en-US"/>
                  <w:rPrChange w:id="9343" w:author="Borja Gonzalez" w:date="2017-09-28T19:31:00Z">
                    <w:rPr>
                      <w:rFonts w:ascii="Monaco" w:hAnsi="Monaco" w:cs="Monaco"/>
                      <w:color w:val="4E9A06"/>
                      <w:sz w:val="32"/>
                      <w:szCs w:val="32"/>
                      <w:lang w:val="en-US"/>
                    </w:rPr>
                  </w:rPrChange>
                </w:rPr>
                <w:t>"</w:t>
              </w:r>
              <w:proofErr w:type="gramStart"/>
              <w:r w:rsidRPr="00E066BD">
                <w:rPr>
                  <w:color w:val="4E9A06"/>
                  <w:lang w:val="en-US"/>
                  <w:rPrChange w:id="9344"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345" w:author="Borja Gonzalez" w:date="2017-09-28T19:31:00Z">
                    <w:rPr>
                      <w:rFonts w:ascii="Monaco" w:hAnsi="Monaco" w:cs="Monaco"/>
                      <w:color w:val="4E9A06"/>
                      <w:sz w:val="32"/>
                      <w:szCs w:val="32"/>
                      <w:lang w:val="en-US"/>
                    </w:rPr>
                  </w:rPrChange>
                </w:rPr>
                <w:t>75,192,192,0.4)"</w:t>
              </w:r>
              <w:r w:rsidRPr="00E066BD">
                <w:rPr>
                  <w:b/>
                  <w:bCs/>
                  <w:lang w:val="en-US"/>
                  <w:rPrChange w:id="9346" w:author="Borja Gonzalez" w:date="2017-09-28T19:31:00Z">
                    <w:rPr>
                      <w:rFonts w:ascii="Monaco" w:hAnsi="Monaco" w:cs="Monaco"/>
                      <w:b/>
                      <w:bCs/>
                      <w:color w:val="000000"/>
                      <w:sz w:val="32"/>
                      <w:szCs w:val="32"/>
                      <w:lang w:val="en-US"/>
                    </w:rPr>
                  </w:rPrChange>
                </w:rPr>
                <w:t>,</w:t>
              </w:r>
            </w:ins>
          </w:p>
          <w:p w14:paraId="3520BD6B" w14:textId="77777777" w:rsidR="00E066BD" w:rsidRPr="00E066BD" w:rsidRDefault="00E066BD">
            <w:pPr>
              <w:rPr>
                <w:ins w:id="9347" w:author="Borja Gonzalez" w:date="2017-09-28T19:31:00Z"/>
                <w:lang w:val="en-US"/>
                <w:rPrChange w:id="9348" w:author="Borja Gonzalez" w:date="2017-09-28T19:31:00Z">
                  <w:rPr>
                    <w:ins w:id="9349" w:author="Borja Gonzalez" w:date="2017-09-28T19:31:00Z"/>
                    <w:rFonts w:ascii="Monaco" w:eastAsiaTheme="majorEastAsia" w:hAnsi="Monaco" w:cs="Monaco"/>
                    <w:color w:val="243F60" w:themeColor="accent1" w:themeShade="7F"/>
                    <w:sz w:val="32"/>
                    <w:szCs w:val="32"/>
                    <w:lang w:val="en-US"/>
                  </w:rPr>
                </w:rPrChange>
              </w:rPr>
              <w:pPrChange w:id="9350" w:author="GONZALEZ DIAZ, BORJA" w:date="2017-09-29T19:25:00Z">
                <w:pPr>
                  <w:keepNext/>
                  <w:keepLines/>
                  <w:widowControl w:val="0"/>
                  <w:autoSpaceDE w:val="0"/>
                  <w:autoSpaceDN w:val="0"/>
                  <w:adjustRightInd w:val="0"/>
                  <w:spacing w:before="200"/>
                  <w:outlineLvl w:val="4"/>
                </w:pPr>
              </w:pPrChange>
            </w:pPr>
            <w:ins w:id="9351" w:author="Borja Gonzalez" w:date="2017-09-28T19:31:00Z">
              <w:r w:rsidRPr="00E066BD">
                <w:rPr>
                  <w:lang w:val="en-US"/>
                  <w:rPrChange w:id="9352" w:author="Borja Gonzalez" w:date="2017-09-28T19:31:00Z">
                    <w:rPr>
                      <w:rFonts w:ascii="Monaco" w:hAnsi="Monaco" w:cs="Monaco"/>
                      <w:sz w:val="32"/>
                      <w:szCs w:val="32"/>
                      <w:lang w:val="en-US"/>
                    </w:rPr>
                  </w:rPrChange>
                </w:rPr>
                <w:t xml:space="preserve">            borderColor</w:t>
              </w:r>
              <w:r w:rsidRPr="00E066BD">
                <w:rPr>
                  <w:b/>
                  <w:bCs/>
                  <w:color w:val="CE5C00"/>
                  <w:lang w:val="en-US"/>
                  <w:rPrChange w:id="9353" w:author="Borja Gonzalez" w:date="2017-09-28T19:31:00Z">
                    <w:rPr>
                      <w:rFonts w:ascii="Monaco" w:hAnsi="Monaco" w:cs="Monaco"/>
                      <w:b/>
                      <w:bCs/>
                      <w:color w:val="CE5C00"/>
                      <w:sz w:val="32"/>
                      <w:szCs w:val="32"/>
                      <w:lang w:val="en-US"/>
                    </w:rPr>
                  </w:rPrChange>
                </w:rPr>
                <w:t>:</w:t>
              </w:r>
              <w:r w:rsidRPr="00E066BD">
                <w:rPr>
                  <w:lang w:val="en-US"/>
                  <w:rPrChange w:id="9354" w:author="Borja Gonzalez" w:date="2017-09-28T19:31:00Z">
                    <w:rPr>
                      <w:rFonts w:ascii="Monaco" w:hAnsi="Monaco" w:cs="Monaco"/>
                      <w:sz w:val="32"/>
                      <w:szCs w:val="32"/>
                      <w:lang w:val="en-US"/>
                    </w:rPr>
                  </w:rPrChange>
                </w:rPr>
                <w:t xml:space="preserve"> </w:t>
              </w:r>
              <w:r w:rsidRPr="00E066BD">
                <w:rPr>
                  <w:color w:val="4E9A06"/>
                  <w:lang w:val="en-US"/>
                  <w:rPrChange w:id="9355" w:author="Borja Gonzalez" w:date="2017-09-28T19:31:00Z">
                    <w:rPr>
                      <w:rFonts w:ascii="Monaco" w:hAnsi="Monaco" w:cs="Monaco"/>
                      <w:color w:val="4E9A06"/>
                      <w:sz w:val="32"/>
                      <w:szCs w:val="32"/>
                      <w:lang w:val="en-US"/>
                    </w:rPr>
                  </w:rPrChange>
                </w:rPr>
                <w:t>"</w:t>
              </w:r>
              <w:proofErr w:type="gramStart"/>
              <w:r w:rsidRPr="00E066BD">
                <w:rPr>
                  <w:color w:val="4E9A06"/>
                  <w:lang w:val="en-US"/>
                  <w:rPrChange w:id="9356"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357" w:author="Borja Gonzalez" w:date="2017-09-28T19:31:00Z">
                    <w:rPr>
                      <w:rFonts w:ascii="Monaco" w:hAnsi="Monaco" w:cs="Monaco"/>
                      <w:color w:val="4E9A06"/>
                      <w:sz w:val="32"/>
                      <w:szCs w:val="32"/>
                      <w:lang w:val="en-US"/>
                    </w:rPr>
                  </w:rPrChange>
                </w:rPr>
                <w:t>75,192,192,1)"</w:t>
              </w:r>
              <w:r w:rsidRPr="00E066BD">
                <w:rPr>
                  <w:b/>
                  <w:bCs/>
                  <w:lang w:val="en-US"/>
                  <w:rPrChange w:id="9358" w:author="Borja Gonzalez" w:date="2017-09-28T19:31:00Z">
                    <w:rPr>
                      <w:rFonts w:ascii="Monaco" w:hAnsi="Monaco" w:cs="Monaco"/>
                      <w:b/>
                      <w:bCs/>
                      <w:color w:val="000000"/>
                      <w:sz w:val="32"/>
                      <w:szCs w:val="32"/>
                      <w:lang w:val="en-US"/>
                    </w:rPr>
                  </w:rPrChange>
                </w:rPr>
                <w:t>,</w:t>
              </w:r>
            </w:ins>
          </w:p>
          <w:p w14:paraId="440F8185" w14:textId="77777777" w:rsidR="00E066BD" w:rsidRPr="00E066BD" w:rsidRDefault="00E066BD">
            <w:pPr>
              <w:rPr>
                <w:ins w:id="9359" w:author="Borja Gonzalez" w:date="2017-09-28T19:31:00Z"/>
                <w:lang w:val="en-US"/>
                <w:rPrChange w:id="9360" w:author="Borja Gonzalez" w:date="2017-09-28T19:31:00Z">
                  <w:rPr>
                    <w:ins w:id="9361" w:author="Borja Gonzalez" w:date="2017-09-28T19:31:00Z"/>
                    <w:rFonts w:ascii="Monaco" w:eastAsiaTheme="majorEastAsia" w:hAnsi="Monaco" w:cs="Monaco"/>
                    <w:color w:val="243F60" w:themeColor="accent1" w:themeShade="7F"/>
                    <w:sz w:val="32"/>
                    <w:szCs w:val="32"/>
                    <w:lang w:val="en-US"/>
                  </w:rPr>
                </w:rPrChange>
              </w:rPr>
              <w:pPrChange w:id="9362" w:author="GONZALEZ DIAZ, BORJA" w:date="2017-09-29T19:25:00Z">
                <w:pPr>
                  <w:keepNext/>
                  <w:keepLines/>
                  <w:widowControl w:val="0"/>
                  <w:autoSpaceDE w:val="0"/>
                  <w:autoSpaceDN w:val="0"/>
                  <w:adjustRightInd w:val="0"/>
                  <w:spacing w:before="200"/>
                  <w:outlineLvl w:val="4"/>
                </w:pPr>
              </w:pPrChange>
            </w:pPr>
            <w:ins w:id="9363" w:author="Borja Gonzalez" w:date="2017-09-28T19:31:00Z">
              <w:r w:rsidRPr="00E066BD">
                <w:rPr>
                  <w:lang w:val="en-US"/>
                  <w:rPrChange w:id="9364" w:author="Borja Gonzalez" w:date="2017-09-28T19:31:00Z">
                    <w:rPr>
                      <w:rFonts w:ascii="Monaco" w:hAnsi="Monaco" w:cs="Monaco"/>
                      <w:sz w:val="32"/>
                      <w:szCs w:val="32"/>
                      <w:lang w:val="en-US"/>
                    </w:rPr>
                  </w:rPrChange>
                </w:rPr>
                <w:t xml:space="preserve">            borderCapStyle</w:t>
              </w:r>
              <w:r w:rsidRPr="00E066BD">
                <w:rPr>
                  <w:b/>
                  <w:bCs/>
                  <w:color w:val="CE5C00"/>
                  <w:lang w:val="en-US"/>
                  <w:rPrChange w:id="9365" w:author="Borja Gonzalez" w:date="2017-09-28T19:31:00Z">
                    <w:rPr>
                      <w:rFonts w:ascii="Monaco" w:hAnsi="Monaco" w:cs="Monaco"/>
                      <w:b/>
                      <w:bCs/>
                      <w:color w:val="CE5C00"/>
                      <w:sz w:val="32"/>
                      <w:szCs w:val="32"/>
                      <w:lang w:val="en-US"/>
                    </w:rPr>
                  </w:rPrChange>
                </w:rPr>
                <w:t>:</w:t>
              </w:r>
              <w:r w:rsidRPr="00E066BD">
                <w:rPr>
                  <w:lang w:val="en-US"/>
                  <w:rPrChange w:id="9366" w:author="Borja Gonzalez" w:date="2017-09-28T19:31:00Z">
                    <w:rPr>
                      <w:rFonts w:ascii="Monaco" w:hAnsi="Monaco" w:cs="Monaco"/>
                      <w:sz w:val="32"/>
                      <w:szCs w:val="32"/>
                      <w:lang w:val="en-US"/>
                    </w:rPr>
                  </w:rPrChange>
                </w:rPr>
                <w:t xml:space="preserve"> </w:t>
              </w:r>
              <w:r w:rsidRPr="00E066BD">
                <w:rPr>
                  <w:color w:val="4E9A06"/>
                  <w:lang w:val="en-US"/>
                  <w:rPrChange w:id="9367" w:author="Borja Gonzalez" w:date="2017-09-28T19:31:00Z">
                    <w:rPr>
                      <w:rFonts w:ascii="Monaco" w:hAnsi="Monaco" w:cs="Monaco"/>
                      <w:color w:val="4E9A06"/>
                      <w:sz w:val="32"/>
                      <w:szCs w:val="32"/>
                      <w:lang w:val="en-US"/>
                    </w:rPr>
                  </w:rPrChange>
                </w:rPr>
                <w:t>'butt'</w:t>
              </w:r>
              <w:r w:rsidRPr="00E066BD">
                <w:rPr>
                  <w:b/>
                  <w:bCs/>
                  <w:lang w:val="en-US"/>
                  <w:rPrChange w:id="9368" w:author="Borja Gonzalez" w:date="2017-09-28T19:31:00Z">
                    <w:rPr>
                      <w:rFonts w:ascii="Monaco" w:hAnsi="Monaco" w:cs="Monaco"/>
                      <w:b/>
                      <w:bCs/>
                      <w:color w:val="000000"/>
                      <w:sz w:val="32"/>
                      <w:szCs w:val="32"/>
                      <w:lang w:val="en-US"/>
                    </w:rPr>
                  </w:rPrChange>
                </w:rPr>
                <w:t>,</w:t>
              </w:r>
            </w:ins>
          </w:p>
          <w:p w14:paraId="21E8A861" w14:textId="77777777" w:rsidR="00E066BD" w:rsidRPr="00E066BD" w:rsidRDefault="00E066BD">
            <w:pPr>
              <w:rPr>
                <w:ins w:id="9369" w:author="Borja Gonzalez" w:date="2017-09-28T19:31:00Z"/>
                <w:lang w:val="en-US"/>
                <w:rPrChange w:id="9370" w:author="Borja Gonzalez" w:date="2017-09-28T19:31:00Z">
                  <w:rPr>
                    <w:ins w:id="9371" w:author="Borja Gonzalez" w:date="2017-09-28T19:31:00Z"/>
                    <w:rFonts w:ascii="Monaco" w:eastAsiaTheme="majorEastAsia" w:hAnsi="Monaco" w:cs="Monaco"/>
                    <w:color w:val="243F60" w:themeColor="accent1" w:themeShade="7F"/>
                    <w:sz w:val="32"/>
                    <w:szCs w:val="32"/>
                    <w:lang w:val="en-US"/>
                  </w:rPr>
                </w:rPrChange>
              </w:rPr>
              <w:pPrChange w:id="9372" w:author="GONZALEZ DIAZ, BORJA" w:date="2017-09-29T19:25:00Z">
                <w:pPr>
                  <w:keepNext/>
                  <w:keepLines/>
                  <w:widowControl w:val="0"/>
                  <w:autoSpaceDE w:val="0"/>
                  <w:autoSpaceDN w:val="0"/>
                  <w:adjustRightInd w:val="0"/>
                  <w:spacing w:before="200"/>
                  <w:outlineLvl w:val="4"/>
                </w:pPr>
              </w:pPrChange>
            </w:pPr>
            <w:ins w:id="9373" w:author="Borja Gonzalez" w:date="2017-09-28T19:31:00Z">
              <w:r w:rsidRPr="00E066BD">
                <w:rPr>
                  <w:lang w:val="en-US"/>
                  <w:rPrChange w:id="9374" w:author="Borja Gonzalez" w:date="2017-09-28T19:31:00Z">
                    <w:rPr>
                      <w:rFonts w:ascii="Monaco" w:hAnsi="Monaco" w:cs="Monaco"/>
                      <w:sz w:val="32"/>
                      <w:szCs w:val="32"/>
                      <w:lang w:val="en-US"/>
                    </w:rPr>
                  </w:rPrChange>
                </w:rPr>
                <w:t xml:space="preserve">            borderDash</w:t>
              </w:r>
              <w:r w:rsidRPr="00E066BD">
                <w:rPr>
                  <w:b/>
                  <w:bCs/>
                  <w:color w:val="CE5C00"/>
                  <w:lang w:val="en-US"/>
                  <w:rPrChange w:id="9375" w:author="Borja Gonzalez" w:date="2017-09-28T19:31:00Z">
                    <w:rPr>
                      <w:rFonts w:ascii="Monaco" w:hAnsi="Monaco" w:cs="Monaco"/>
                      <w:b/>
                      <w:bCs/>
                      <w:color w:val="CE5C00"/>
                      <w:sz w:val="32"/>
                      <w:szCs w:val="32"/>
                      <w:lang w:val="en-US"/>
                    </w:rPr>
                  </w:rPrChange>
                </w:rPr>
                <w:t>:</w:t>
              </w:r>
              <w:r w:rsidRPr="00E066BD">
                <w:rPr>
                  <w:lang w:val="en-US"/>
                  <w:rPrChange w:id="9376" w:author="Borja Gonzalez" w:date="2017-09-28T19:31:00Z">
                    <w:rPr>
                      <w:rFonts w:ascii="Monaco" w:hAnsi="Monaco" w:cs="Monaco"/>
                      <w:sz w:val="32"/>
                      <w:szCs w:val="32"/>
                      <w:lang w:val="en-US"/>
                    </w:rPr>
                  </w:rPrChange>
                </w:rPr>
                <w:t xml:space="preserve"> </w:t>
              </w:r>
              <w:r w:rsidRPr="00E066BD">
                <w:rPr>
                  <w:b/>
                  <w:bCs/>
                  <w:lang w:val="en-US"/>
                  <w:rPrChange w:id="9377" w:author="Borja Gonzalez" w:date="2017-09-28T19:31:00Z">
                    <w:rPr>
                      <w:rFonts w:ascii="Monaco" w:hAnsi="Monaco" w:cs="Monaco"/>
                      <w:b/>
                      <w:bCs/>
                      <w:color w:val="000000"/>
                      <w:sz w:val="32"/>
                      <w:szCs w:val="32"/>
                      <w:lang w:val="en-US"/>
                    </w:rPr>
                  </w:rPrChange>
                </w:rPr>
                <w:t>[],</w:t>
              </w:r>
            </w:ins>
          </w:p>
          <w:p w14:paraId="75905BA4" w14:textId="77777777" w:rsidR="00E066BD" w:rsidRPr="00E066BD" w:rsidRDefault="00E066BD">
            <w:pPr>
              <w:rPr>
                <w:ins w:id="9378" w:author="Borja Gonzalez" w:date="2017-09-28T19:31:00Z"/>
                <w:lang w:val="en-US"/>
                <w:rPrChange w:id="9379" w:author="Borja Gonzalez" w:date="2017-09-28T19:31:00Z">
                  <w:rPr>
                    <w:ins w:id="9380" w:author="Borja Gonzalez" w:date="2017-09-28T19:31:00Z"/>
                    <w:rFonts w:ascii="Monaco" w:eastAsiaTheme="majorEastAsia" w:hAnsi="Monaco" w:cs="Monaco"/>
                    <w:color w:val="243F60" w:themeColor="accent1" w:themeShade="7F"/>
                    <w:sz w:val="32"/>
                    <w:szCs w:val="32"/>
                    <w:lang w:val="en-US"/>
                  </w:rPr>
                </w:rPrChange>
              </w:rPr>
              <w:pPrChange w:id="9381" w:author="GONZALEZ DIAZ, BORJA" w:date="2017-09-29T19:25:00Z">
                <w:pPr>
                  <w:keepNext/>
                  <w:keepLines/>
                  <w:widowControl w:val="0"/>
                  <w:autoSpaceDE w:val="0"/>
                  <w:autoSpaceDN w:val="0"/>
                  <w:adjustRightInd w:val="0"/>
                  <w:spacing w:before="200"/>
                  <w:outlineLvl w:val="4"/>
                </w:pPr>
              </w:pPrChange>
            </w:pPr>
            <w:ins w:id="9382" w:author="Borja Gonzalez" w:date="2017-09-28T19:31:00Z">
              <w:r w:rsidRPr="00E066BD">
                <w:rPr>
                  <w:lang w:val="en-US"/>
                  <w:rPrChange w:id="9383" w:author="Borja Gonzalez" w:date="2017-09-28T19:31:00Z">
                    <w:rPr>
                      <w:rFonts w:ascii="Monaco" w:hAnsi="Monaco" w:cs="Monaco"/>
                      <w:sz w:val="32"/>
                      <w:szCs w:val="32"/>
                      <w:lang w:val="en-US"/>
                    </w:rPr>
                  </w:rPrChange>
                </w:rPr>
                <w:t xml:space="preserve">            borderDashOffset</w:t>
              </w:r>
              <w:r w:rsidRPr="00E066BD">
                <w:rPr>
                  <w:b/>
                  <w:bCs/>
                  <w:color w:val="CE5C00"/>
                  <w:lang w:val="en-US"/>
                  <w:rPrChange w:id="9384" w:author="Borja Gonzalez" w:date="2017-09-28T19:31:00Z">
                    <w:rPr>
                      <w:rFonts w:ascii="Monaco" w:hAnsi="Monaco" w:cs="Monaco"/>
                      <w:b/>
                      <w:bCs/>
                      <w:color w:val="CE5C00"/>
                      <w:sz w:val="32"/>
                      <w:szCs w:val="32"/>
                      <w:lang w:val="en-US"/>
                    </w:rPr>
                  </w:rPrChange>
                </w:rPr>
                <w:t>:</w:t>
              </w:r>
              <w:r w:rsidRPr="00E066BD">
                <w:rPr>
                  <w:lang w:val="en-US"/>
                  <w:rPrChange w:id="9385" w:author="Borja Gonzalez" w:date="2017-09-28T19:31:00Z">
                    <w:rPr>
                      <w:rFonts w:ascii="Monaco" w:hAnsi="Monaco" w:cs="Monaco"/>
                      <w:sz w:val="32"/>
                      <w:szCs w:val="32"/>
                      <w:lang w:val="en-US"/>
                    </w:rPr>
                  </w:rPrChange>
                </w:rPr>
                <w:t xml:space="preserve"> </w:t>
              </w:r>
              <w:r w:rsidRPr="00E066BD">
                <w:rPr>
                  <w:b/>
                  <w:bCs/>
                  <w:color w:val="0000CF"/>
                  <w:lang w:val="en-US"/>
                  <w:rPrChange w:id="9386" w:author="Borja Gonzalez" w:date="2017-09-28T19:31:00Z">
                    <w:rPr>
                      <w:rFonts w:ascii="Monaco" w:hAnsi="Monaco" w:cs="Monaco"/>
                      <w:b/>
                      <w:bCs/>
                      <w:color w:val="0000CF"/>
                      <w:sz w:val="32"/>
                      <w:szCs w:val="32"/>
                      <w:lang w:val="en-US"/>
                    </w:rPr>
                  </w:rPrChange>
                </w:rPr>
                <w:t>0.0</w:t>
              </w:r>
              <w:r w:rsidRPr="00E066BD">
                <w:rPr>
                  <w:b/>
                  <w:bCs/>
                  <w:lang w:val="en-US"/>
                  <w:rPrChange w:id="9387" w:author="Borja Gonzalez" w:date="2017-09-28T19:31:00Z">
                    <w:rPr>
                      <w:rFonts w:ascii="Monaco" w:hAnsi="Monaco" w:cs="Monaco"/>
                      <w:b/>
                      <w:bCs/>
                      <w:color w:val="000000"/>
                      <w:sz w:val="32"/>
                      <w:szCs w:val="32"/>
                      <w:lang w:val="en-US"/>
                    </w:rPr>
                  </w:rPrChange>
                </w:rPr>
                <w:t>,</w:t>
              </w:r>
            </w:ins>
          </w:p>
          <w:p w14:paraId="3E188A94" w14:textId="77777777" w:rsidR="00E066BD" w:rsidRPr="00E066BD" w:rsidRDefault="00E066BD">
            <w:pPr>
              <w:rPr>
                <w:ins w:id="9388" w:author="Borja Gonzalez" w:date="2017-09-28T19:31:00Z"/>
                <w:lang w:val="en-US"/>
                <w:rPrChange w:id="9389" w:author="Borja Gonzalez" w:date="2017-09-28T19:31:00Z">
                  <w:rPr>
                    <w:ins w:id="9390" w:author="Borja Gonzalez" w:date="2017-09-28T19:31:00Z"/>
                    <w:rFonts w:ascii="Monaco" w:eastAsiaTheme="majorEastAsia" w:hAnsi="Monaco" w:cs="Monaco"/>
                    <w:color w:val="243F60" w:themeColor="accent1" w:themeShade="7F"/>
                    <w:sz w:val="32"/>
                    <w:szCs w:val="32"/>
                    <w:lang w:val="en-US"/>
                  </w:rPr>
                </w:rPrChange>
              </w:rPr>
              <w:pPrChange w:id="9391" w:author="GONZALEZ DIAZ, BORJA" w:date="2017-09-29T19:25:00Z">
                <w:pPr>
                  <w:keepNext/>
                  <w:keepLines/>
                  <w:widowControl w:val="0"/>
                  <w:autoSpaceDE w:val="0"/>
                  <w:autoSpaceDN w:val="0"/>
                  <w:adjustRightInd w:val="0"/>
                  <w:spacing w:before="200"/>
                  <w:outlineLvl w:val="4"/>
                </w:pPr>
              </w:pPrChange>
            </w:pPr>
            <w:ins w:id="9392" w:author="Borja Gonzalez" w:date="2017-09-28T19:31:00Z">
              <w:r w:rsidRPr="00E066BD">
                <w:rPr>
                  <w:lang w:val="en-US"/>
                  <w:rPrChange w:id="9393" w:author="Borja Gonzalez" w:date="2017-09-28T19:31:00Z">
                    <w:rPr>
                      <w:rFonts w:ascii="Monaco" w:hAnsi="Monaco" w:cs="Monaco"/>
                      <w:sz w:val="32"/>
                      <w:szCs w:val="32"/>
                      <w:lang w:val="en-US"/>
                    </w:rPr>
                  </w:rPrChange>
                </w:rPr>
                <w:t xml:space="preserve">            borderJoinStyle</w:t>
              </w:r>
              <w:r w:rsidRPr="00E066BD">
                <w:rPr>
                  <w:b/>
                  <w:bCs/>
                  <w:color w:val="CE5C00"/>
                  <w:lang w:val="en-US"/>
                  <w:rPrChange w:id="9394" w:author="Borja Gonzalez" w:date="2017-09-28T19:31:00Z">
                    <w:rPr>
                      <w:rFonts w:ascii="Monaco" w:hAnsi="Monaco" w:cs="Monaco"/>
                      <w:b/>
                      <w:bCs/>
                      <w:color w:val="CE5C00"/>
                      <w:sz w:val="32"/>
                      <w:szCs w:val="32"/>
                      <w:lang w:val="en-US"/>
                    </w:rPr>
                  </w:rPrChange>
                </w:rPr>
                <w:t>:</w:t>
              </w:r>
              <w:r w:rsidRPr="00E066BD">
                <w:rPr>
                  <w:lang w:val="en-US"/>
                  <w:rPrChange w:id="9395" w:author="Borja Gonzalez" w:date="2017-09-28T19:31:00Z">
                    <w:rPr>
                      <w:rFonts w:ascii="Monaco" w:hAnsi="Monaco" w:cs="Monaco"/>
                      <w:sz w:val="32"/>
                      <w:szCs w:val="32"/>
                      <w:lang w:val="en-US"/>
                    </w:rPr>
                  </w:rPrChange>
                </w:rPr>
                <w:t xml:space="preserve"> </w:t>
              </w:r>
              <w:r w:rsidRPr="00E066BD">
                <w:rPr>
                  <w:color w:val="4E9A06"/>
                  <w:lang w:val="en-US"/>
                  <w:rPrChange w:id="9396" w:author="Borja Gonzalez" w:date="2017-09-28T19:31:00Z">
                    <w:rPr>
                      <w:rFonts w:ascii="Monaco" w:hAnsi="Monaco" w:cs="Monaco"/>
                      <w:color w:val="4E9A06"/>
                      <w:sz w:val="32"/>
                      <w:szCs w:val="32"/>
                      <w:lang w:val="en-US"/>
                    </w:rPr>
                  </w:rPrChange>
                </w:rPr>
                <w:t>'miter'</w:t>
              </w:r>
              <w:r w:rsidRPr="00E066BD">
                <w:rPr>
                  <w:b/>
                  <w:bCs/>
                  <w:lang w:val="en-US"/>
                  <w:rPrChange w:id="9397" w:author="Borja Gonzalez" w:date="2017-09-28T19:31:00Z">
                    <w:rPr>
                      <w:rFonts w:ascii="Monaco" w:hAnsi="Monaco" w:cs="Monaco"/>
                      <w:b/>
                      <w:bCs/>
                      <w:color w:val="000000"/>
                      <w:sz w:val="32"/>
                      <w:szCs w:val="32"/>
                      <w:lang w:val="en-US"/>
                    </w:rPr>
                  </w:rPrChange>
                </w:rPr>
                <w:t>,</w:t>
              </w:r>
            </w:ins>
          </w:p>
          <w:p w14:paraId="4E892E1A" w14:textId="77777777" w:rsidR="00E066BD" w:rsidRPr="00E066BD" w:rsidRDefault="00E066BD">
            <w:pPr>
              <w:rPr>
                <w:ins w:id="9398" w:author="Borja Gonzalez" w:date="2017-09-28T19:31:00Z"/>
                <w:lang w:val="en-US"/>
                <w:rPrChange w:id="9399" w:author="Borja Gonzalez" w:date="2017-09-28T19:31:00Z">
                  <w:rPr>
                    <w:ins w:id="9400" w:author="Borja Gonzalez" w:date="2017-09-28T19:31:00Z"/>
                    <w:rFonts w:ascii="Monaco" w:eastAsiaTheme="majorEastAsia" w:hAnsi="Monaco" w:cs="Monaco"/>
                    <w:color w:val="243F60" w:themeColor="accent1" w:themeShade="7F"/>
                    <w:sz w:val="32"/>
                    <w:szCs w:val="32"/>
                    <w:lang w:val="en-US"/>
                  </w:rPr>
                </w:rPrChange>
              </w:rPr>
              <w:pPrChange w:id="9401" w:author="GONZALEZ DIAZ, BORJA" w:date="2017-09-29T19:25:00Z">
                <w:pPr>
                  <w:keepNext/>
                  <w:keepLines/>
                  <w:widowControl w:val="0"/>
                  <w:autoSpaceDE w:val="0"/>
                  <w:autoSpaceDN w:val="0"/>
                  <w:adjustRightInd w:val="0"/>
                  <w:spacing w:before="200"/>
                  <w:outlineLvl w:val="4"/>
                </w:pPr>
              </w:pPrChange>
            </w:pPr>
            <w:ins w:id="9402" w:author="Borja Gonzalez" w:date="2017-09-28T19:31:00Z">
              <w:r w:rsidRPr="00E066BD">
                <w:rPr>
                  <w:lang w:val="en-US"/>
                  <w:rPrChange w:id="9403" w:author="Borja Gonzalez" w:date="2017-09-28T19:31:00Z">
                    <w:rPr>
                      <w:rFonts w:ascii="Monaco" w:hAnsi="Monaco" w:cs="Monaco"/>
                      <w:sz w:val="32"/>
                      <w:szCs w:val="32"/>
                      <w:lang w:val="en-US"/>
                    </w:rPr>
                  </w:rPrChange>
                </w:rPr>
                <w:t xml:space="preserve">            pointBorderColor</w:t>
              </w:r>
              <w:r w:rsidRPr="00E066BD">
                <w:rPr>
                  <w:b/>
                  <w:bCs/>
                  <w:color w:val="CE5C00"/>
                  <w:lang w:val="en-US"/>
                  <w:rPrChange w:id="9404" w:author="Borja Gonzalez" w:date="2017-09-28T19:31:00Z">
                    <w:rPr>
                      <w:rFonts w:ascii="Monaco" w:hAnsi="Monaco" w:cs="Monaco"/>
                      <w:b/>
                      <w:bCs/>
                      <w:color w:val="CE5C00"/>
                      <w:sz w:val="32"/>
                      <w:szCs w:val="32"/>
                      <w:lang w:val="en-US"/>
                    </w:rPr>
                  </w:rPrChange>
                </w:rPr>
                <w:t>:</w:t>
              </w:r>
              <w:r w:rsidRPr="00E066BD">
                <w:rPr>
                  <w:lang w:val="en-US"/>
                  <w:rPrChange w:id="9405" w:author="Borja Gonzalez" w:date="2017-09-28T19:31:00Z">
                    <w:rPr>
                      <w:rFonts w:ascii="Monaco" w:hAnsi="Monaco" w:cs="Monaco"/>
                      <w:sz w:val="32"/>
                      <w:szCs w:val="32"/>
                      <w:lang w:val="en-US"/>
                    </w:rPr>
                  </w:rPrChange>
                </w:rPr>
                <w:t xml:space="preserve"> </w:t>
              </w:r>
              <w:r w:rsidRPr="00E066BD">
                <w:rPr>
                  <w:color w:val="4E9A06"/>
                  <w:lang w:val="en-US"/>
                  <w:rPrChange w:id="9406" w:author="Borja Gonzalez" w:date="2017-09-28T19:31:00Z">
                    <w:rPr>
                      <w:rFonts w:ascii="Monaco" w:hAnsi="Monaco" w:cs="Monaco"/>
                      <w:color w:val="4E9A06"/>
                      <w:sz w:val="32"/>
                      <w:szCs w:val="32"/>
                      <w:lang w:val="en-US"/>
                    </w:rPr>
                  </w:rPrChange>
                </w:rPr>
                <w:t>"</w:t>
              </w:r>
              <w:proofErr w:type="gramStart"/>
              <w:r w:rsidRPr="00E066BD">
                <w:rPr>
                  <w:color w:val="4E9A06"/>
                  <w:lang w:val="en-US"/>
                  <w:rPrChange w:id="9407"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408" w:author="Borja Gonzalez" w:date="2017-09-28T19:31:00Z">
                    <w:rPr>
                      <w:rFonts w:ascii="Monaco" w:hAnsi="Monaco" w:cs="Monaco"/>
                      <w:color w:val="4E9A06"/>
                      <w:sz w:val="32"/>
                      <w:szCs w:val="32"/>
                      <w:lang w:val="en-US"/>
                    </w:rPr>
                  </w:rPrChange>
                </w:rPr>
                <w:t>75,192,192,1)"</w:t>
              </w:r>
              <w:r w:rsidRPr="00E066BD">
                <w:rPr>
                  <w:b/>
                  <w:bCs/>
                  <w:lang w:val="en-US"/>
                  <w:rPrChange w:id="9409" w:author="Borja Gonzalez" w:date="2017-09-28T19:31:00Z">
                    <w:rPr>
                      <w:rFonts w:ascii="Monaco" w:hAnsi="Monaco" w:cs="Monaco"/>
                      <w:b/>
                      <w:bCs/>
                      <w:color w:val="000000"/>
                      <w:sz w:val="32"/>
                      <w:szCs w:val="32"/>
                      <w:lang w:val="en-US"/>
                    </w:rPr>
                  </w:rPrChange>
                </w:rPr>
                <w:t>,</w:t>
              </w:r>
            </w:ins>
          </w:p>
          <w:p w14:paraId="7FBA6938" w14:textId="77777777" w:rsidR="00E066BD" w:rsidRPr="00E066BD" w:rsidRDefault="00E066BD">
            <w:pPr>
              <w:rPr>
                <w:ins w:id="9410" w:author="Borja Gonzalez" w:date="2017-09-28T19:31:00Z"/>
                <w:lang w:val="en-US"/>
                <w:rPrChange w:id="9411" w:author="Borja Gonzalez" w:date="2017-09-28T19:31:00Z">
                  <w:rPr>
                    <w:ins w:id="9412" w:author="Borja Gonzalez" w:date="2017-09-28T19:31:00Z"/>
                    <w:rFonts w:ascii="Monaco" w:eastAsiaTheme="majorEastAsia" w:hAnsi="Monaco" w:cs="Monaco"/>
                    <w:color w:val="243F60" w:themeColor="accent1" w:themeShade="7F"/>
                    <w:sz w:val="32"/>
                    <w:szCs w:val="32"/>
                    <w:lang w:val="en-US"/>
                  </w:rPr>
                </w:rPrChange>
              </w:rPr>
              <w:pPrChange w:id="9413" w:author="GONZALEZ DIAZ, BORJA" w:date="2017-09-29T19:25:00Z">
                <w:pPr>
                  <w:keepNext/>
                  <w:keepLines/>
                  <w:widowControl w:val="0"/>
                  <w:autoSpaceDE w:val="0"/>
                  <w:autoSpaceDN w:val="0"/>
                  <w:adjustRightInd w:val="0"/>
                  <w:spacing w:before="200"/>
                  <w:outlineLvl w:val="4"/>
                </w:pPr>
              </w:pPrChange>
            </w:pPr>
            <w:ins w:id="9414" w:author="Borja Gonzalez" w:date="2017-09-28T19:31:00Z">
              <w:r w:rsidRPr="00E066BD">
                <w:rPr>
                  <w:lang w:val="en-US"/>
                  <w:rPrChange w:id="9415" w:author="Borja Gonzalez" w:date="2017-09-28T19:31:00Z">
                    <w:rPr>
                      <w:rFonts w:ascii="Monaco" w:hAnsi="Monaco" w:cs="Monaco"/>
                      <w:sz w:val="32"/>
                      <w:szCs w:val="32"/>
                      <w:lang w:val="en-US"/>
                    </w:rPr>
                  </w:rPrChange>
                </w:rPr>
                <w:lastRenderedPageBreak/>
                <w:t xml:space="preserve">            pointBackgroundColor</w:t>
              </w:r>
              <w:r w:rsidRPr="00E066BD">
                <w:rPr>
                  <w:b/>
                  <w:bCs/>
                  <w:color w:val="CE5C00"/>
                  <w:lang w:val="en-US"/>
                  <w:rPrChange w:id="9416" w:author="Borja Gonzalez" w:date="2017-09-28T19:31:00Z">
                    <w:rPr>
                      <w:rFonts w:ascii="Monaco" w:hAnsi="Monaco" w:cs="Monaco"/>
                      <w:b/>
                      <w:bCs/>
                      <w:color w:val="CE5C00"/>
                      <w:sz w:val="32"/>
                      <w:szCs w:val="32"/>
                      <w:lang w:val="en-US"/>
                    </w:rPr>
                  </w:rPrChange>
                </w:rPr>
                <w:t>:</w:t>
              </w:r>
              <w:r w:rsidRPr="00E066BD">
                <w:rPr>
                  <w:lang w:val="en-US"/>
                  <w:rPrChange w:id="9417" w:author="Borja Gonzalez" w:date="2017-09-28T19:31:00Z">
                    <w:rPr>
                      <w:rFonts w:ascii="Monaco" w:hAnsi="Monaco" w:cs="Monaco"/>
                      <w:sz w:val="32"/>
                      <w:szCs w:val="32"/>
                      <w:lang w:val="en-US"/>
                    </w:rPr>
                  </w:rPrChange>
                </w:rPr>
                <w:t xml:space="preserve"> </w:t>
              </w:r>
              <w:r w:rsidRPr="00E066BD">
                <w:rPr>
                  <w:color w:val="4E9A06"/>
                  <w:lang w:val="en-US"/>
                  <w:rPrChange w:id="9418" w:author="Borja Gonzalez" w:date="2017-09-28T19:31:00Z">
                    <w:rPr>
                      <w:rFonts w:ascii="Monaco" w:hAnsi="Monaco" w:cs="Monaco"/>
                      <w:color w:val="4E9A06"/>
                      <w:sz w:val="32"/>
                      <w:szCs w:val="32"/>
                      <w:lang w:val="en-US"/>
                    </w:rPr>
                  </w:rPrChange>
                </w:rPr>
                <w:t>"#fff"</w:t>
              </w:r>
              <w:r w:rsidRPr="00E066BD">
                <w:rPr>
                  <w:b/>
                  <w:bCs/>
                  <w:lang w:val="en-US"/>
                  <w:rPrChange w:id="9419" w:author="Borja Gonzalez" w:date="2017-09-28T19:31:00Z">
                    <w:rPr>
                      <w:rFonts w:ascii="Monaco" w:hAnsi="Monaco" w:cs="Monaco"/>
                      <w:b/>
                      <w:bCs/>
                      <w:color w:val="000000"/>
                      <w:sz w:val="32"/>
                      <w:szCs w:val="32"/>
                      <w:lang w:val="en-US"/>
                    </w:rPr>
                  </w:rPrChange>
                </w:rPr>
                <w:t>,</w:t>
              </w:r>
            </w:ins>
          </w:p>
          <w:p w14:paraId="2D637804" w14:textId="77777777" w:rsidR="00E066BD" w:rsidRPr="00E066BD" w:rsidRDefault="00E066BD">
            <w:pPr>
              <w:rPr>
                <w:ins w:id="9420" w:author="Borja Gonzalez" w:date="2017-09-28T19:31:00Z"/>
                <w:lang w:val="en-US"/>
                <w:rPrChange w:id="9421" w:author="Borja Gonzalez" w:date="2017-09-28T19:31:00Z">
                  <w:rPr>
                    <w:ins w:id="9422" w:author="Borja Gonzalez" w:date="2017-09-28T19:31:00Z"/>
                    <w:rFonts w:ascii="Monaco" w:eastAsiaTheme="majorEastAsia" w:hAnsi="Monaco" w:cs="Monaco"/>
                    <w:color w:val="243F60" w:themeColor="accent1" w:themeShade="7F"/>
                    <w:sz w:val="32"/>
                    <w:szCs w:val="32"/>
                    <w:lang w:val="en-US"/>
                  </w:rPr>
                </w:rPrChange>
              </w:rPr>
              <w:pPrChange w:id="9423" w:author="GONZALEZ DIAZ, BORJA" w:date="2017-09-29T19:25:00Z">
                <w:pPr>
                  <w:keepNext/>
                  <w:keepLines/>
                  <w:widowControl w:val="0"/>
                  <w:autoSpaceDE w:val="0"/>
                  <w:autoSpaceDN w:val="0"/>
                  <w:adjustRightInd w:val="0"/>
                  <w:spacing w:before="200"/>
                  <w:outlineLvl w:val="4"/>
                </w:pPr>
              </w:pPrChange>
            </w:pPr>
            <w:ins w:id="9424" w:author="Borja Gonzalez" w:date="2017-09-28T19:31:00Z">
              <w:r w:rsidRPr="00E066BD">
                <w:rPr>
                  <w:lang w:val="en-US"/>
                  <w:rPrChange w:id="9425" w:author="Borja Gonzalez" w:date="2017-09-28T19:31:00Z">
                    <w:rPr>
                      <w:rFonts w:ascii="Monaco" w:hAnsi="Monaco" w:cs="Monaco"/>
                      <w:sz w:val="32"/>
                      <w:szCs w:val="32"/>
                      <w:lang w:val="en-US"/>
                    </w:rPr>
                  </w:rPrChange>
                </w:rPr>
                <w:t xml:space="preserve">            pointBorderWidth</w:t>
              </w:r>
              <w:r w:rsidRPr="00E066BD">
                <w:rPr>
                  <w:b/>
                  <w:bCs/>
                  <w:color w:val="CE5C00"/>
                  <w:lang w:val="en-US"/>
                  <w:rPrChange w:id="9426" w:author="Borja Gonzalez" w:date="2017-09-28T19:31:00Z">
                    <w:rPr>
                      <w:rFonts w:ascii="Monaco" w:hAnsi="Monaco" w:cs="Monaco"/>
                      <w:b/>
                      <w:bCs/>
                      <w:color w:val="CE5C00"/>
                      <w:sz w:val="32"/>
                      <w:szCs w:val="32"/>
                      <w:lang w:val="en-US"/>
                    </w:rPr>
                  </w:rPrChange>
                </w:rPr>
                <w:t>:</w:t>
              </w:r>
              <w:r w:rsidRPr="00E066BD">
                <w:rPr>
                  <w:lang w:val="en-US"/>
                  <w:rPrChange w:id="9427" w:author="Borja Gonzalez" w:date="2017-09-28T19:31:00Z">
                    <w:rPr>
                      <w:rFonts w:ascii="Monaco" w:hAnsi="Monaco" w:cs="Monaco"/>
                      <w:sz w:val="32"/>
                      <w:szCs w:val="32"/>
                      <w:lang w:val="en-US"/>
                    </w:rPr>
                  </w:rPrChange>
                </w:rPr>
                <w:t xml:space="preserve"> </w:t>
              </w:r>
              <w:r w:rsidRPr="00E066BD">
                <w:rPr>
                  <w:b/>
                  <w:bCs/>
                  <w:color w:val="0000CF"/>
                  <w:lang w:val="en-US"/>
                  <w:rPrChange w:id="9428" w:author="Borja Gonzalez" w:date="2017-09-28T19:31:00Z">
                    <w:rPr>
                      <w:rFonts w:ascii="Monaco" w:hAnsi="Monaco" w:cs="Monaco"/>
                      <w:b/>
                      <w:bCs/>
                      <w:color w:val="0000CF"/>
                      <w:sz w:val="32"/>
                      <w:szCs w:val="32"/>
                      <w:lang w:val="en-US"/>
                    </w:rPr>
                  </w:rPrChange>
                </w:rPr>
                <w:t>1</w:t>
              </w:r>
              <w:r w:rsidRPr="00E066BD">
                <w:rPr>
                  <w:b/>
                  <w:bCs/>
                  <w:lang w:val="en-US"/>
                  <w:rPrChange w:id="9429" w:author="Borja Gonzalez" w:date="2017-09-28T19:31:00Z">
                    <w:rPr>
                      <w:rFonts w:ascii="Monaco" w:hAnsi="Monaco" w:cs="Monaco"/>
                      <w:b/>
                      <w:bCs/>
                      <w:color w:val="000000"/>
                      <w:sz w:val="32"/>
                      <w:szCs w:val="32"/>
                      <w:lang w:val="en-US"/>
                    </w:rPr>
                  </w:rPrChange>
                </w:rPr>
                <w:t>,</w:t>
              </w:r>
            </w:ins>
          </w:p>
          <w:p w14:paraId="5BFFEFDE" w14:textId="77777777" w:rsidR="00E066BD" w:rsidRPr="00E066BD" w:rsidRDefault="00E066BD">
            <w:pPr>
              <w:rPr>
                <w:ins w:id="9430" w:author="Borja Gonzalez" w:date="2017-09-28T19:31:00Z"/>
                <w:lang w:val="en-US"/>
                <w:rPrChange w:id="9431" w:author="Borja Gonzalez" w:date="2017-09-28T19:31:00Z">
                  <w:rPr>
                    <w:ins w:id="9432" w:author="Borja Gonzalez" w:date="2017-09-28T19:31:00Z"/>
                    <w:rFonts w:ascii="Monaco" w:eastAsiaTheme="majorEastAsia" w:hAnsi="Monaco" w:cs="Monaco"/>
                    <w:color w:val="243F60" w:themeColor="accent1" w:themeShade="7F"/>
                    <w:sz w:val="32"/>
                    <w:szCs w:val="32"/>
                    <w:lang w:val="en-US"/>
                  </w:rPr>
                </w:rPrChange>
              </w:rPr>
              <w:pPrChange w:id="9433" w:author="GONZALEZ DIAZ, BORJA" w:date="2017-09-29T19:25:00Z">
                <w:pPr>
                  <w:keepNext/>
                  <w:keepLines/>
                  <w:widowControl w:val="0"/>
                  <w:autoSpaceDE w:val="0"/>
                  <w:autoSpaceDN w:val="0"/>
                  <w:adjustRightInd w:val="0"/>
                  <w:spacing w:before="200"/>
                  <w:outlineLvl w:val="4"/>
                </w:pPr>
              </w:pPrChange>
            </w:pPr>
            <w:ins w:id="9434" w:author="Borja Gonzalez" w:date="2017-09-28T19:31:00Z">
              <w:r w:rsidRPr="00E066BD">
                <w:rPr>
                  <w:lang w:val="en-US"/>
                  <w:rPrChange w:id="9435" w:author="Borja Gonzalez" w:date="2017-09-28T19:31:00Z">
                    <w:rPr>
                      <w:rFonts w:ascii="Monaco" w:hAnsi="Monaco" w:cs="Monaco"/>
                      <w:sz w:val="32"/>
                      <w:szCs w:val="32"/>
                      <w:lang w:val="en-US"/>
                    </w:rPr>
                  </w:rPrChange>
                </w:rPr>
                <w:t xml:space="preserve">            pointHoverRadius</w:t>
              </w:r>
              <w:r w:rsidRPr="00E066BD">
                <w:rPr>
                  <w:b/>
                  <w:bCs/>
                  <w:color w:val="CE5C00"/>
                  <w:lang w:val="en-US"/>
                  <w:rPrChange w:id="9436" w:author="Borja Gonzalez" w:date="2017-09-28T19:31:00Z">
                    <w:rPr>
                      <w:rFonts w:ascii="Monaco" w:hAnsi="Monaco" w:cs="Monaco"/>
                      <w:b/>
                      <w:bCs/>
                      <w:color w:val="CE5C00"/>
                      <w:sz w:val="32"/>
                      <w:szCs w:val="32"/>
                      <w:lang w:val="en-US"/>
                    </w:rPr>
                  </w:rPrChange>
                </w:rPr>
                <w:t>:</w:t>
              </w:r>
              <w:r w:rsidRPr="00E066BD">
                <w:rPr>
                  <w:lang w:val="en-US"/>
                  <w:rPrChange w:id="9437" w:author="Borja Gonzalez" w:date="2017-09-28T19:31:00Z">
                    <w:rPr>
                      <w:rFonts w:ascii="Monaco" w:hAnsi="Monaco" w:cs="Monaco"/>
                      <w:sz w:val="32"/>
                      <w:szCs w:val="32"/>
                      <w:lang w:val="en-US"/>
                    </w:rPr>
                  </w:rPrChange>
                </w:rPr>
                <w:t xml:space="preserve"> </w:t>
              </w:r>
              <w:r w:rsidRPr="00E066BD">
                <w:rPr>
                  <w:b/>
                  <w:bCs/>
                  <w:color w:val="0000CF"/>
                  <w:lang w:val="en-US"/>
                  <w:rPrChange w:id="9438" w:author="Borja Gonzalez" w:date="2017-09-28T19:31:00Z">
                    <w:rPr>
                      <w:rFonts w:ascii="Monaco" w:hAnsi="Monaco" w:cs="Monaco"/>
                      <w:b/>
                      <w:bCs/>
                      <w:color w:val="0000CF"/>
                      <w:sz w:val="32"/>
                      <w:szCs w:val="32"/>
                      <w:lang w:val="en-US"/>
                    </w:rPr>
                  </w:rPrChange>
                </w:rPr>
                <w:t>5</w:t>
              </w:r>
              <w:r w:rsidRPr="00E066BD">
                <w:rPr>
                  <w:b/>
                  <w:bCs/>
                  <w:lang w:val="en-US"/>
                  <w:rPrChange w:id="9439" w:author="Borja Gonzalez" w:date="2017-09-28T19:31:00Z">
                    <w:rPr>
                      <w:rFonts w:ascii="Monaco" w:hAnsi="Monaco" w:cs="Monaco"/>
                      <w:b/>
                      <w:bCs/>
                      <w:color w:val="000000"/>
                      <w:sz w:val="32"/>
                      <w:szCs w:val="32"/>
                      <w:lang w:val="en-US"/>
                    </w:rPr>
                  </w:rPrChange>
                </w:rPr>
                <w:t>,</w:t>
              </w:r>
            </w:ins>
          </w:p>
          <w:p w14:paraId="04A1FD41" w14:textId="77777777" w:rsidR="00E066BD" w:rsidRPr="00E066BD" w:rsidRDefault="00E066BD">
            <w:pPr>
              <w:rPr>
                <w:ins w:id="9440" w:author="Borja Gonzalez" w:date="2017-09-28T19:31:00Z"/>
                <w:lang w:val="en-US"/>
                <w:rPrChange w:id="9441" w:author="Borja Gonzalez" w:date="2017-09-28T19:31:00Z">
                  <w:rPr>
                    <w:ins w:id="9442" w:author="Borja Gonzalez" w:date="2017-09-28T19:31:00Z"/>
                    <w:rFonts w:ascii="Monaco" w:eastAsiaTheme="majorEastAsia" w:hAnsi="Monaco" w:cs="Monaco"/>
                    <w:color w:val="243F60" w:themeColor="accent1" w:themeShade="7F"/>
                    <w:sz w:val="32"/>
                    <w:szCs w:val="32"/>
                    <w:lang w:val="en-US"/>
                  </w:rPr>
                </w:rPrChange>
              </w:rPr>
              <w:pPrChange w:id="9443" w:author="GONZALEZ DIAZ, BORJA" w:date="2017-09-29T19:25:00Z">
                <w:pPr>
                  <w:keepNext/>
                  <w:keepLines/>
                  <w:widowControl w:val="0"/>
                  <w:autoSpaceDE w:val="0"/>
                  <w:autoSpaceDN w:val="0"/>
                  <w:adjustRightInd w:val="0"/>
                  <w:spacing w:before="200"/>
                  <w:outlineLvl w:val="4"/>
                </w:pPr>
              </w:pPrChange>
            </w:pPr>
            <w:ins w:id="9444" w:author="Borja Gonzalez" w:date="2017-09-28T19:31:00Z">
              <w:r w:rsidRPr="00E066BD">
                <w:rPr>
                  <w:lang w:val="en-US"/>
                  <w:rPrChange w:id="9445"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9446" w:author="Borja Gonzalez" w:date="2017-09-28T19:31:00Z">
                    <w:rPr>
                      <w:rFonts w:ascii="Monaco" w:hAnsi="Monaco" w:cs="Monaco"/>
                      <w:b/>
                      <w:bCs/>
                      <w:color w:val="CE5C00"/>
                      <w:sz w:val="32"/>
                      <w:szCs w:val="32"/>
                      <w:lang w:val="en-US"/>
                    </w:rPr>
                  </w:rPrChange>
                </w:rPr>
                <w:t>:</w:t>
              </w:r>
              <w:r w:rsidRPr="00E066BD">
                <w:rPr>
                  <w:lang w:val="en-US"/>
                  <w:rPrChange w:id="9447" w:author="Borja Gonzalez" w:date="2017-09-28T19:31:00Z">
                    <w:rPr>
                      <w:rFonts w:ascii="Monaco" w:hAnsi="Monaco" w:cs="Monaco"/>
                      <w:sz w:val="32"/>
                      <w:szCs w:val="32"/>
                      <w:lang w:val="en-US"/>
                    </w:rPr>
                  </w:rPrChange>
                </w:rPr>
                <w:t xml:space="preserve"> </w:t>
              </w:r>
              <w:r w:rsidRPr="00E066BD">
                <w:rPr>
                  <w:color w:val="4E9A06"/>
                  <w:lang w:val="en-US"/>
                  <w:rPrChange w:id="9448" w:author="Borja Gonzalez" w:date="2017-09-28T19:31:00Z">
                    <w:rPr>
                      <w:rFonts w:ascii="Monaco" w:hAnsi="Monaco" w:cs="Monaco"/>
                      <w:color w:val="4E9A06"/>
                      <w:sz w:val="32"/>
                      <w:szCs w:val="32"/>
                      <w:lang w:val="en-US"/>
                    </w:rPr>
                  </w:rPrChange>
                </w:rPr>
                <w:t>"</w:t>
              </w:r>
              <w:proofErr w:type="gramStart"/>
              <w:r w:rsidRPr="00E066BD">
                <w:rPr>
                  <w:color w:val="4E9A06"/>
                  <w:lang w:val="en-US"/>
                  <w:rPrChange w:id="9449"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450" w:author="Borja Gonzalez" w:date="2017-09-28T19:31:00Z">
                    <w:rPr>
                      <w:rFonts w:ascii="Monaco" w:hAnsi="Monaco" w:cs="Monaco"/>
                      <w:color w:val="4E9A06"/>
                      <w:sz w:val="32"/>
                      <w:szCs w:val="32"/>
                      <w:lang w:val="en-US"/>
                    </w:rPr>
                  </w:rPrChange>
                </w:rPr>
                <w:t>75,192,192,1)"</w:t>
              </w:r>
              <w:r w:rsidRPr="00E066BD">
                <w:rPr>
                  <w:b/>
                  <w:bCs/>
                  <w:lang w:val="en-US"/>
                  <w:rPrChange w:id="9451" w:author="Borja Gonzalez" w:date="2017-09-28T19:31:00Z">
                    <w:rPr>
                      <w:rFonts w:ascii="Monaco" w:hAnsi="Monaco" w:cs="Monaco"/>
                      <w:b/>
                      <w:bCs/>
                      <w:color w:val="000000"/>
                      <w:sz w:val="32"/>
                      <w:szCs w:val="32"/>
                      <w:lang w:val="en-US"/>
                    </w:rPr>
                  </w:rPrChange>
                </w:rPr>
                <w:t>,</w:t>
              </w:r>
            </w:ins>
          </w:p>
          <w:p w14:paraId="557D65C7" w14:textId="77777777" w:rsidR="00E066BD" w:rsidRPr="00E066BD" w:rsidRDefault="00E066BD">
            <w:pPr>
              <w:rPr>
                <w:ins w:id="9452" w:author="Borja Gonzalez" w:date="2017-09-28T19:31:00Z"/>
                <w:lang w:val="en-US"/>
                <w:rPrChange w:id="9453" w:author="Borja Gonzalez" w:date="2017-09-28T19:31:00Z">
                  <w:rPr>
                    <w:ins w:id="9454" w:author="Borja Gonzalez" w:date="2017-09-28T19:31:00Z"/>
                    <w:rFonts w:ascii="Monaco" w:eastAsiaTheme="majorEastAsia" w:hAnsi="Monaco" w:cs="Monaco"/>
                    <w:color w:val="243F60" w:themeColor="accent1" w:themeShade="7F"/>
                    <w:sz w:val="32"/>
                    <w:szCs w:val="32"/>
                    <w:lang w:val="en-US"/>
                  </w:rPr>
                </w:rPrChange>
              </w:rPr>
              <w:pPrChange w:id="9455" w:author="GONZALEZ DIAZ, BORJA" w:date="2017-09-29T19:25:00Z">
                <w:pPr>
                  <w:keepNext/>
                  <w:keepLines/>
                  <w:widowControl w:val="0"/>
                  <w:autoSpaceDE w:val="0"/>
                  <w:autoSpaceDN w:val="0"/>
                  <w:adjustRightInd w:val="0"/>
                  <w:spacing w:before="200"/>
                  <w:outlineLvl w:val="4"/>
                </w:pPr>
              </w:pPrChange>
            </w:pPr>
            <w:ins w:id="9456" w:author="Borja Gonzalez" w:date="2017-09-28T19:31:00Z">
              <w:r w:rsidRPr="00E066BD">
                <w:rPr>
                  <w:lang w:val="en-US"/>
                  <w:rPrChange w:id="9457" w:author="Borja Gonzalez" w:date="2017-09-28T19:31:00Z">
                    <w:rPr>
                      <w:rFonts w:ascii="Monaco" w:hAnsi="Monaco" w:cs="Monaco"/>
                      <w:sz w:val="32"/>
                      <w:szCs w:val="32"/>
                      <w:lang w:val="en-US"/>
                    </w:rPr>
                  </w:rPrChange>
                </w:rPr>
                <w:t xml:space="preserve">            pointHoverBorderColor</w:t>
              </w:r>
              <w:r w:rsidRPr="00E066BD">
                <w:rPr>
                  <w:b/>
                  <w:bCs/>
                  <w:color w:val="CE5C00"/>
                  <w:lang w:val="en-US"/>
                  <w:rPrChange w:id="9458" w:author="Borja Gonzalez" w:date="2017-09-28T19:31:00Z">
                    <w:rPr>
                      <w:rFonts w:ascii="Monaco" w:hAnsi="Monaco" w:cs="Monaco"/>
                      <w:b/>
                      <w:bCs/>
                      <w:color w:val="CE5C00"/>
                      <w:sz w:val="32"/>
                      <w:szCs w:val="32"/>
                      <w:lang w:val="en-US"/>
                    </w:rPr>
                  </w:rPrChange>
                </w:rPr>
                <w:t>:</w:t>
              </w:r>
              <w:r w:rsidRPr="00E066BD">
                <w:rPr>
                  <w:lang w:val="en-US"/>
                  <w:rPrChange w:id="9459" w:author="Borja Gonzalez" w:date="2017-09-28T19:31:00Z">
                    <w:rPr>
                      <w:rFonts w:ascii="Monaco" w:hAnsi="Monaco" w:cs="Monaco"/>
                      <w:sz w:val="32"/>
                      <w:szCs w:val="32"/>
                      <w:lang w:val="en-US"/>
                    </w:rPr>
                  </w:rPrChange>
                </w:rPr>
                <w:t xml:space="preserve"> </w:t>
              </w:r>
              <w:r w:rsidRPr="00E066BD">
                <w:rPr>
                  <w:color w:val="4E9A06"/>
                  <w:lang w:val="en-US"/>
                  <w:rPrChange w:id="9460" w:author="Borja Gonzalez" w:date="2017-09-28T19:31:00Z">
                    <w:rPr>
                      <w:rFonts w:ascii="Monaco" w:hAnsi="Monaco" w:cs="Monaco"/>
                      <w:color w:val="4E9A06"/>
                      <w:sz w:val="32"/>
                      <w:szCs w:val="32"/>
                      <w:lang w:val="en-US"/>
                    </w:rPr>
                  </w:rPrChange>
                </w:rPr>
                <w:t>"</w:t>
              </w:r>
              <w:proofErr w:type="gramStart"/>
              <w:r w:rsidRPr="00E066BD">
                <w:rPr>
                  <w:color w:val="4E9A06"/>
                  <w:lang w:val="en-US"/>
                  <w:rPrChange w:id="9461" w:author="Borja Gonzalez" w:date="2017-09-28T19:31:00Z">
                    <w:rPr>
                      <w:rFonts w:ascii="Monaco" w:hAnsi="Monaco" w:cs="Monaco"/>
                      <w:color w:val="4E9A06"/>
                      <w:sz w:val="32"/>
                      <w:szCs w:val="32"/>
                      <w:lang w:val="en-US"/>
                    </w:rPr>
                  </w:rPrChange>
                </w:rPr>
                <w:t>rgba(</w:t>
              </w:r>
              <w:proofErr w:type="gramEnd"/>
              <w:r w:rsidRPr="00E066BD">
                <w:rPr>
                  <w:color w:val="4E9A06"/>
                  <w:lang w:val="en-US"/>
                  <w:rPrChange w:id="9462" w:author="Borja Gonzalez" w:date="2017-09-28T19:31:00Z">
                    <w:rPr>
                      <w:rFonts w:ascii="Monaco" w:hAnsi="Monaco" w:cs="Monaco"/>
                      <w:color w:val="4E9A06"/>
                      <w:sz w:val="32"/>
                      <w:szCs w:val="32"/>
                      <w:lang w:val="en-US"/>
                    </w:rPr>
                  </w:rPrChange>
                </w:rPr>
                <w:t>220,220,220,1)"</w:t>
              </w:r>
              <w:r w:rsidRPr="00E066BD">
                <w:rPr>
                  <w:b/>
                  <w:bCs/>
                  <w:lang w:val="en-US"/>
                  <w:rPrChange w:id="9463" w:author="Borja Gonzalez" w:date="2017-09-28T19:31:00Z">
                    <w:rPr>
                      <w:rFonts w:ascii="Monaco" w:hAnsi="Monaco" w:cs="Monaco"/>
                      <w:b/>
                      <w:bCs/>
                      <w:color w:val="000000"/>
                      <w:sz w:val="32"/>
                      <w:szCs w:val="32"/>
                      <w:lang w:val="en-US"/>
                    </w:rPr>
                  </w:rPrChange>
                </w:rPr>
                <w:t>,</w:t>
              </w:r>
            </w:ins>
          </w:p>
          <w:p w14:paraId="46B661DA" w14:textId="77777777" w:rsidR="00E066BD" w:rsidRPr="00E066BD" w:rsidRDefault="00E066BD">
            <w:pPr>
              <w:rPr>
                <w:ins w:id="9464" w:author="Borja Gonzalez" w:date="2017-09-28T19:31:00Z"/>
                <w:lang w:val="en-US"/>
                <w:rPrChange w:id="9465" w:author="Borja Gonzalez" w:date="2017-09-28T19:31:00Z">
                  <w:rPr>
                    <w:ins w:id="9466" w:author="Borja Gonzalez" w:date="2017-09-28T19:31:00Z"/>
                    <w:rFonts w:ascii="Monaco" w:eastAsiaTheme="majorEastAsia" w:hAnsi="Monaco" w:cs="Monaco"/>
                    <w:color w:val="243F60" w:themeColor="accent1" w:themeShade="7F"/>
                    <w:sz w:val="32"/>
                    <w:szCs w:val="32"/>
                    <w:lang w:val="en-US"/>
                  </w:rPr>
                </w:rPrChange>
              </w:rPr>
              <w:pPrChange w:id="9467" w:author="GONZALEZ DIAZ, BORJA" w:date="2017-09-29T19:25:00Z">
                <w:pPr>
                  <w:keepNext/>
                  <w:keepLines/>
                  <w:widowControl w:val="0"/>
                  <w:autoSpaceDE w:val="0"/>
                  <w:autoSpaceDN w:val="0"/>
                  <w:adjustRightInd w:val="0"/>
                  <w:spacing w:before="200"/>
                  <w:outlineLvl w:val="4"/>
                </w:pPr>
              </w:pPrChange>
            </w:pPr>
            <w:ins w:id="9468" w:author="Borja Gonzalez" w:date="2017-09-28T19:31:00Z">
              <w:r w:rsidRPr="00E066BD">
                <w:rPr>
                  <w:lang w:val="en-US"/>
                  <w:rPrChange w:id="9469"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9470" w:author="Borja Gonzalez" w:date="2017-09-28T19:31:00Z">
                    <w:rPr>
                      <w:rFonts w:ascii="Monaco" w:hAnsi="Monaco" w:cs="Monaco"/>
                      <w:b/>
                      <w:bCs/>
                      <w:color w:val="CE5C00"/>
                      <w:sz w:val="32"/>
                      <w:szCs w:val="32"/>
                      <w:lang w:val="en-US"/>
                    </w:rPr>
                  </w:rPrChange>
                </w:rPr>
                <w:t>:</w:t>
              </w:r>
              <w:r w:rsidRPr="00E066BD">
                <w:rPr>
                  <w:lang w:val="en-US"/>
                  <w:rPrChange w:id="9471" w:author="Borja Gonzalez" w:date="2017-09-28T19:31:00Z">
                    <w:rPr>
                      <w:rFonts w:ascii="Monaco" w:hAnsi="Monaco" w:cs="Monaco"/>
                      <w:sz w:val="32"/>
                      <w:szCs w:val="32"/>
                      <w:lang w:val="en-US"/>
                    </w:rPr>
                  </w:rPrChange>
                </w:rPr>
                <w:t xml:space="preserve"> </w:t>
              </w:r>
              <w:r w:rsidRPr="00E066BD">
                <w:rPr>
                  <w:b/>
                  <w:bCs/>
                  <w:color w:val="0000CF"/>
                  <w:lang w:val="en-US"/>
                  <w:rPrChange w:id="9472" w:author="Borja Gonzalez" w:date="2017-09-28T19:31:00Z">
                    <w:rPr>
                      <w:rFonts w:ascii="Monaco" w:hAnsi="Monaco" w:cs="Monaco"/>
                      <w:b/>
                      <w:bCs/>
                      <w:color w:val="0000CF"/>
                      <w:sz w:val="32"/>
                      <w:szCs w:val="32"/>
                      <w:lang w:val="en-US"/>
                    </w:rPr>
                  </w:rPrChange>
                </w:rPr>
                <w:t>2</w:t>
              </w:r>
              <w:r w:rsidRPr="00E066BD">
                <w:rPr>
                  <w:b/>
                  <w:bCs/>
                  <w:lang w:val="en-US"/>
                  <w:rPrChange w:id="9473" w:author="Borja Gonzalez" w:date="2017-09-28T19:31:00Z">
                    <w:rPr>
                      <w:rFonts w:ascii="Monaco" w:hAnsi="Monaco" w:cs="Monaco"/>
                      <w:b/>
                      <w:bCs/>
                      <w:color w:val="000000"/>
                      <w:sz w:val="32"/>
                      <w:szCs w:val="32"/>
                      <w:lang w:val="en-US"/>
                    </w:rPr>
                  </w:rPrChange>
                </w:rPr>
                <w:t>,</w:t>
              </w:r>
            </w:ins>
          </w:p>
          <w:p w14:paraId="5DD4CAE0" w14:textId="77777777" w:rsidR="00E066BD" w:rsidRPr="00E066BD" w:rsidRDefault="00E066BD">
            <w:pPr>
              <w:rPr>
                <w:ins w:id="9474" w:author="Borja Gonzalez" w:date="2017-09-28T19:31:00Z"/>
                <w:lang w:val="en-US"/>
                <w:rPrChange w:id="9475" w:author="Borja Gonzalez" w:date="2017-09-28T19:31:00Z">
                  <w:rPr>
                    <w:ins w:id="9476" w:author="Borja Gonzalez" w:date="2017-09-28T19:31:00Z"/>
                    <w:rFonts w:ascii="Monaco" w:eastAsiaTheme="majorEastAsia" w:hAnsi="Monaco" w:cs="Monaco"/>
                    <w:color w:val="243F60" w:themeColor="accent1" w:themeShade="7F"/>
                    <w:sz w:val="32"/>
                    <w:szCs w:val="32"/>
                    <w:lang w:val="en-US"/>
                  </w:rPr>
                </w:rPrChange>
              </w:rPr>
              <w:pPrChange w:id="9477" w:author="GONZALEZ DIAZ, BORJA" w:date="2017-09-29T19:25:00Z">
                <w:pPr>
                  <w:keepNext/>
                  <w:keepLines/>
                  <w:widowControl w:val="0"/>
                  <w:autoSpaceDE w:val="0"/>
                  <w:autoSpaceDN w:val="0"/>
                  <w:adjustRightInd w:val="0"/>
                  <w:spacing w:before="200"/>
                  <w:outlineLvl w:val="4"/>
                </w:pPr>
              </w:pPrChange>
            </w:pPr>
            <w:ins w:id="9478" w:author="Borja Gonzalez" w:date="2017-09-28T19:31:00Z">
              <w:r w:rsidRPr="00E066BD">
                <w:rPr>
                  <w:lang w:val="en-US"/>
                  <w:rPrChange w:id="9479" w:author="Borja Gonzalez" w:date="2017-09-28T19:31:00Z">
                    <w:rPr>
                      <w:rFonts w:ascii="Monaco" w:hAnsi="Monaco" w:cs="Monaco"/>
                      <w:sz w:val="32"/>
                      <w:szCs w:val="32"/>
                      <w:lang w:val="en-US"/>
                    </w:rPr>
                  </w:rPrChange>
                </w:rPr>
                <w:t xml:space="preserve">            pointRadius</w:t>
              </w:r>
              <w:r w:rsidRPr="00E066BD">
                <w:rPr>
                  <w:b/>
                  <w:bCs/>
                  <w:color w:val="CE5C00"/>
                  <w:lang w:val="en-US"/>
                  <w:rPrChange w:id="9480" w:author="Borja Gonzalez" w:date="2017-09-28T19:31:00Z">
                    <w:rPr>
                      <w:rFonts w:ascii="Monaco" w:hAnsi="Monaco" w:cs="Monaco"/>
                      <w:b/>
                      <w:bCs/>
                      <w:color w:val="CE5C00"/>
                      <w:sz w:val="32"/>
                      <w:szCs w:val="32"/>
                      <w:lang w:val="en-US"/>
                    </w:rPr>
                  </w:rPrChange>
                </w:rPr>
                <w:t>:</w:t>
              </w:r>
              <w:r w:rsidRPr="00E066BD">
                <w:rPr>
                  <w:lang w:val="en-US"/>
                  <w:rPrChange w:id="9481" w:author="Borja Gonzalez" w:date="2017-09-28T19:31:00Z">
                    <w:rPr>
                      <w:rFonts w:ascii="Monaco" w:hAnsi="Monaco" w:cs="Monaco"/>
                      <w:sz w:val="32"/>
                      <w:szCs w:val="32"/>
                      <w:lang w:val="en-US"/>
                    </w:rPr>
                  </w:rPrChange>
                </w:rPr>
                <w:t xml:space="preserve"> </w:t>
              </w:r>
              <w:r w:rsidRPr="00E066BD">
                <w:rPr>
                  <w:b/>
                  <w:bCs/>
                  <w:color w:val="0000CF"/>
                  <w:lang w:val="en-US"/>
                  <w:rPrChange w:id="9482" w:author="Borja Gonzalez" w:date="2017-09-28T19:31:00Z">
                    <w:rPr>
                      <w:rFonts w:ascii="Monaco" w:hAnsi="Monaco" w:cs="Monaco"/>
                      <w:b/>
                      <w:bCs/>
                      <w:color w:val="0000CF"/>
                      <w:sz w:val="32"/>
                      <w:szCs w:val="32"/>
                      <w:lang w:val="en-US"/>
                    </w:rPr>
                  </w:rPrChange>
                </w:rPr>
                <w:t>1</w:t>
              </w:r>
              <w:r w:rsidRPr="00E066BD">
                <w:rPr>
                  <w:b/>
                  <w:bCs/>
                  <w:lang w:val="en-US"/>
                  <w:rPrChange w:id="9483" w:author="Borja Gonzalez" w:date="2017-09-28T19:31:00Z">
                    <w:rPr>
                      <w:rFonts w:ascii="Monaco" w:hAnsi="Monaco" w:cs="Monaco"/>
                      <w:b/>
                      <w:bCs/>
                      <w:color w:val="000000"/>
                      <w:sz w:val="32"/>
                      <w:szCs w:val="32"/>
                      <w:lang w:val="en-US"/>
                    </w:rPr>
                  </w:rPrChange>
                </w:rPr>
                <w:t>,</w:t>
              </w:r>
            </w:ins>
          </w:p>
          <w:p w14:paraId="4777D5AE" w14:textId="77777777" w:rsidR="00E066BD" w:rsidRPr="00E066BD" w:rsidRDefault="00E066BD">
            <w:pPr>
              <w:rPr>
                <w:ins w:id="9484" w:author="Borja Gonzalez" w:date="2017-09-28T19:31:00Z"/>
                <w:lang w:val="en-US"/>
                <w:rPrChange w:id="9485" w:author="Borja Gonzalez" w:date="2017-09-28T19:31:00Z">
                  <w:rPr>
                    <w:ins w:id="9486" w:author="Borja Gonzalez" w:date="2017-09-28T19:31:00Z"/>
                    <w:rFonts w:ascii="Monaco" w:eastAsiaTheme="majorEastAsia" w:hAnsi="Monaco" w:cs="Monaco"/>
                    <w:color w:val="243F60" w:themeColor="accent1" w:themeShade="7F"/>
                    <w:sz w:val="32"/>
                    <w:szCs w:val="32"/>
                    <w:lang w:val="en-US"/>
                  </w:rPr>
                </w:rPrChange>
              </w:rPr>
              <w:pPrChange w:id="9487" w:author="GONZALEZ DIAZ, BORJA" w:date="2017-09-29T19:25:00Z">
                <w:pPr>
                  <w:keepNext/>
                  <w:keepLines/>
                  <w:widowControl w:val="0"/>
                  <w:autoSpaceDE w:val="0"/>
                  <w:autoSpaceDN w:val="0"/>
                  <w:adjustRightInd w:val="0"/>
                  <w:spacing w:before="200"/>
                  <w:outlineLvl w:val="4"/>
                </w:pPr>
              </w:pPrChange>
            </w:pPr>
            <w:ins w:id="9488" w:author="Borja Gonzalez" w:date="2017-09-28T19:31:00Z">
              <w:r w:rsidRPr="00E066BD">
                <w:rPr>
                  <w:lang w:val="en-US"/>
                  <w:rPrChange w:id="9489" w:author="Borja Gonzalez" w:date="2017-09-28T19:31:00Z">
                    <w:rPr>
                      <w:rFonts w:ascii="Monaco" w:hAnsi="Monaco" w:cs="Monaco"/>
                      <w:sz w:val="32"/>
                      <w:szCs w:val="32"/>
                      <w:lang w:val="en-US"/>
                    </w:rPr>
                  </w:rPrChange>
                </w:rPr>
                <w:t xml:space="preserve">            pointHitRadius</w:t>
              </w:r>
              <w:r w:rsidRPr="00E066BD">
                <w:rPr>
                  <w:b/>
                  <w:bCs/>
                  <w:color w:val="CE5C00"/>
                  <w:lang w:val="en-US"/>
                  <w:rPrChange w:id="9490" w:author="Borja Gonzalez" w:date="2017-09-28T19:31:00Z">
                    <w:rPr>
                      <w:rFonts w:ascii="Monaco" w:hAnsi="Monaco" w:cs="Monaco"/>
                      <w:b/>
                      <w:bCs/>
                      <w:color w:val="CE5C00"/>
                      <w:sz w:val="32"/>
                      <w:szCs w:val="32"/>
                      <w:lang w:val="en-US"/>
                    </w:rPr>
                  </w:rPrChange>
                </w:rPr>
                <w:t>:</w:t>
              </w:r>
              <w:r w:rsidRPr="00E066BD">
                <w:rPr>
                  <w:lang w:val="en-US"/>
                  <w:rPrChange w:id="9491" w:author="Borja Gonzalez" w:date="2017-09-28T19:31:00Z">
                    <w:rPr>
                      <w:rFonts w:ascii="Monaco" w:hAnsi="Monaco" w:cs="Monaco"/>
                      <w:sz w:val="32"/>
                      <w:szCs w:val="32"/>
                      <w:lang w:val="en-US"/>
                    </w:rPr>
                  </w:rPrChange>
                </w:rPr>
                <w:t xml:space="preserve"> </w:t>
              </w:r>
              <w:r w:rsidRPr="00E066BD">
                <w:rPr>
                  <w:b/>
                  <w:bCs/>
                  <w:color w:val="0000CF"/>
                  <w:lang w:val="en-US"/>
                  <w:rPrChange w:id="9492" w:author="Borja Gonzalez" w:date="2017-09-28T19:31:00Z">
                    <w:rPr>
                      <w:rFonts w:ascii="Monaco" w:hAnsi="Monaco" w:cs="Monaco"/>
                      <w:b/>
                      <w:bCs/>
                      <w:color w:val="0000CF"/>
                      <w:sz w:val="32"/>
                      <w:szCs w:val="32"/>
                      <w:lang w:val="en-US"/>
                    </w:rPr>
                  </w:rPrChange>
                </w:rPr>
                <w:t>10</w:t>
              </w:r>
              <w:r w:rsidRPr="00E066BD">
                <w:rPr>
                  <w:b/>
                  <w:bCs/>
                  <w:lang w:val="en-US"/>
                  <w:rPrChange w:id="9493" w:author="Borja Gonzalez" w:date="2017-09-28T19:31:00Z">
                    <w:rPr>
                      <w:rFonts w:ascii="Monaco" w:hAnsi="Monaco" w:cs="Monaco"/>
                      <w:b/>
                      <w:bCs/>
                      <w:color w:val="000000"/>
                      <w:sz w:val="32"/>
                      <w:szCs w:val="32"/>
                      <w:lang w:val="en-US"/>
                    </w:rPr>
                  </w:rPrChange>
                </w:rPr>
                <w:t>,</w:t>
              </w:r>
            </w:ins>
          </w:p>
          <w:p w14:paraId="5B4D5A0A" w14:textId="77777777" w:rsidR="00E066BD" w:rsidRPr="00E066BD" w:rsidRDefault="00E066BD">
            <w:pPr>
              <w:rPr>
                <w:ins w:id="9494" w:author="Borja Gonzalez" w:date="2017-09-28T19:31:00Z"/>
                <w:lang w:val="en-US"/>
                <w:rPrChange w:id="9495" w:author="Borja Gonzalez" w:date="2017-09-28T19:31:00Z">
                  <w:rPr>
                    <w:ins w:id="9496" w:author="Borja Gonzalez" w:date="2017-09-28T19:31:00Z"/>
                    <w:rFonts w:ascii="Monaco" w:eastAsiaTheme="majorEastAsia" w:hAnsi="Monaco" w:cs="Monaco"/>
                    <w:color w:val="243F60" w:themeColor="accent1" w:themeShade="7F"/>
                    <w:sz w:val="32"/>
                    <w:szCs w:val="32"/>
                    <w:lang w:val="en-US"/>
                  </w:rPr>
                </w:rPrChange>
              </w:rPr>
              <w:pPrChange w:id="9497" w:author="GONZALEZ DIAZ, BORJA" w:date="2017-09-29T19:25:00Z">
                <w:pPr>
                  <w:keepNext/>
                  <w:keepLines/>
                  <w:widowControl w:val="0"/>
                  <w:autoSpaceDE w:val="0"/>
                  <w:autoSpaceDN w:val="0"/>
                  <w:adjustRightInd w:val="0"/>
                  <w:spacing w:before="200"/>
                  <w:outlineLvl w:val="4"/>
                </w:pPr>
              </w:pPrChange>
            </w:pPr>
            <w:ins w:id="9498" w:author="Borja Gonzalez" w:date="2017-09-28T19:31:00Z">
              <w:r w:rsidRPr="00E066BD">
                <w:rPr>
                  <w:lang w:val="en-US"/>
                  <w:rPrChange w:id="9499" w:author="Borja Gonzalez" w:date="2017-09-28T19:31:00Z">
                    <w:rPr>
                      <w:rFonts w:ascii="Monaco" w:hAnsi="Monaco" w:cs="Monaco"/>
                      <w:sz w:val="32"/>
                      <w:szCs w:val="32"/>
                      <w:lang w:val="en-US"/>
                    </w:rPr>
                  </w:rPrChange>
                </w:rPr>
                <w:t xml:space="preserve">            data</w:t>
              </w:r>
              <w:r w:rsidRPr="00E066BD">
                <w:rPr>
                  <w:b/>
                  <w:bCs/>
                  <w:color w:val="CE5C00"/>
                  <w:lang w:val="en-US"/>
                  <w:rPrChange w:id="9500" w:author="Borja Gonzalez" w:date="2017-09-28T19:31:00Z">
                    <w:rPr>
                      <w:rFonts w:ascii="Monaco" w:hAnsi="Monaco" w:cs="Monaco"/>
                      <w:b/>
                      <w:bCs/>
                      <w:color w:val="CE5C00"/>
                      <w:sz w:val="32"/>
                      <w:szCs w:val="32"/>
                      <w:lang w:val="en-US"/>
                    </w:rPr>
                  </w:rPrChange>
                </w:rPr>
                <w:t>:</w:t>
              </w:r>
              <w:r w:rsidRPr="00E066BD">
                <w:rPr>
                  <w:lang w:val="en-US"/>
                  <w:rPrChange w:id="9501" w:author="Borja Gonzalez" w:date="2017-09-28T19:31:00Z">
                    <w:rPr>
                      <w:rFonts w:ascii="Monaco" w:hAnsi="Monaco" w:cs="Monaco"/>
                      <w:sz w:val="32"/>
                      <w:szCs w:val="32"/>
                      <w:lang w:val="en-US"/>
                    </w:rPr>
                  </w:rPrChange>
                </w:rPr>
                <w:t xml:space="preserve"> minimo</w:t>
              </w:r>
              <w:r w:rsidRPr="00E066BD">
                <w:rPr>
                  <w:b/>
                  <w:bCs/>
                  <w:lang w:val="en-US"/>
                  <w:rPrChange w:id="9502" w:author="Borja Gonzalez" w:date="2017-09-28T19:31:00Z">
                    <w:rPr>
                      <w:rFonts w:ascii="Monaco" w:hAnsi="Monaco" w:cs="Monaco"/>
                      <w:b/>
                      <w:bCs/>
                      <w:color w:val="000000"/>
                      <w:sz w:val="32"/>
                      <w:szCs w:val="32"/>
                      <w:lang w:val="en-US"/>
                    </w:rPr>
                  </w:rPrChange>
                </w:rPr>
                <w:t>,</w:t>
              </w:r>
            </w:ins>
          </w:p>
          <w:p w14:paraId="418405B4" w14:textId="77777777" w:rsidR="00E066BD" w:rsidRPr="00E066BD" w:rsidRDefault="00E066BD">
            <w:pPr>
              <w:rPr>
                <w:ins w:id="9503" w:author="Borja Gonzalez" w:date="2017-09-28T19:31:00Z"/>
                <w:lang w:val="en-US"/>
                <w:rPrChange w:id="9504" w:author="Borja Gonzalez" w:date="2017-09-28T19:31:00Z">
                  <w:rPr>
                    <w:ins w:id="9505" w:author="Borja Gonzalez" w:date="2017-09-28T19:31:00Z"/>
                    <w:rFonts w:ascii="Monaco" w:eastAsiaTheme="majorEastAsia" w:hAnsi="Monaco" w:cs="Monaco"/>
                    <w:color w:val="243F60" w:themeColor="accent1" w:themeShade="7F"/>
                    <w:sz w:val="32"/>
                    <w:szCs w:val="32"/>
                    <w:lang w:val="en-US"/>
                  </w:rPr>
                </w:rPrChange>
              </w:rPr>
              <w:pPrChange w:id="9506" w:author="GONZALEZ DIAZ, BORJA" w:date="2017-09-29T19:25:00Z">
                <w:pPr>
                  <w:keepNext/>
                  <w:keepLines/>
                  <w:widowControl w:val="0"/>
                  <w:autoSpaceDE w:val="0"/>
                  <w:autoSpaceDN w:val="0"/>
                  <w:adjustRightInd w:val="0"/>
                  <w:spacing w:before="200"/>
                  <w:outlineLvl w:val="4"/>
                </w:pPr>
              </w:pPrChange>
            </w:pPr>
            <w:ins w:id="9507" w:author="Borja Gonzalez" w:date="2017-09-28T19:31:00Z">
              <w:r w:rsidRPr="00E066BD">
                <w:rPr>
                  <w:lang w:val="en-US"/>
                  <w:rPrChange w:id="9508" w:author="Borja Gonzalez" w:date="2017-09-28T19:31:00Z">
                    <w:rPr>
                      <w:rFonts w:ascii="Monaco" w:hAnsi="Monaco" w:cs="Monaco"/>
                      <w:sz w:val="32"/>
                      <w:szCs w:val="32"/>
                      <w:lang w:val="en-US"/>
                    </w:rPr>
                  </w:rPrChange>
                </w:rPr>
                <w:t xml:space="preserve">            spanGaps</w:t>
              </w:r>
              <w:r w:rsidRPr="00E066BD">
                <w:rPr>
                  <w:b/>
                  <w:bCs/>
                  <w:color w:val="CE5C00"/>
                  <w:lang w:val="en-US"/>
                  <w:rPrChange w:id="9509" w:author="Borja Gonzalez" w:date="2017-09-28T19:31:00Z">
                    <w:rPr>
                      <w:rFonts w:ascii="Monaco" w:hAnsi="Monaco" w:cs="Monaco"/>
                      <w:b/>
                      <w:bCs/>
                      <w:color w:val="CE5C00"/>
                      <w:sz w:val="32"/>
                      <w:szCs w:val="32"/>
                      <w:lang w:val="en-US"/>
                    </w:rPr>
                  </w:rPrChange>
                </w:rPr>
                <w:t>:</w:t>
              </w:r>
              <w:r w:rsidRPr="00E066BD">
                <w:rPr>
                  <w:lang w:val="en-US"/>
                  <w:rPrChange w:id="9510" w:author="Borja Gonzalez" w:date="2017-09-28T19:31:00Z">
                    <w:rPr>
                      <w:rFonts w:ascii="Monaco" w:hAnsi="Monaco" w:cs="Monaco"/>
                      <w:sz w:val="32"/>
                      <w:szCs w:val="32"/>
                      <w:lang w:val="en-US"/>
                    </w:rPr>
                  </w:rPrChange>
                </w:rPr>
                <w:t xml:space="preserve"> </w:t>
              </w:r>
              <w:r w:rsidRPr="00E066BD">
                <w:rPr>
                  <w:b/>
                  <w:bCs/>
                  <w:color w:val="204A87"/>
                  <w:lang w:val="en-US"/>
                  <w:rPrChange w:id="9511" w:author="Borja Gonzalez" w:date="2017-09-28T19:31:00Z">
                    <w:rPr>
                      <w:rFonts w:ascii="Monaco" w:hAnsi="Monaco" w:cs="Monaco"/>
                      <w:b/>
                      <w:bCs/>
                      <w:color w:val="204A87"/>
                      <w:sz w:val="32"/>
                      <w:szCs w:val="32"/>
                      <w:lang w:val="en-US"/>
                    </w:rPr>
                  </w:rPrChange>
                </w:rPr>
                <w:t>false</w:t>
              </w:r>
              <w:r w:rsidRPr="00E066BD">
                <w:rPr>
                  <w:b/>
                  <w:bCs/>
                  <w:lang w:val="en-US"/>
                  <w:rPrChange w:id="9512" w:author="Borja Gonzalez" w:date="2017-09-28T19:31:00Z">
                    <w:rPr>
                      <w:rFonts w:ascii="Monaco" w:hAnsi="Monaco" w:cs="Monaco"/>
                      <w:b/>
                      <w:bCs/>
                      <w:color w:val="000000"/>
                      <w:sz w:val="32"/>
                      <w:szCs w:val="32"/>
                      <w:lang w:val="en-US"/>
                    </w:rPr>
                  </w:rPrChange>
                </w:rPr>
                <w:t>,</w:t>
              </w:r>
            </w:ins>
          </w:p>
          <w:p w14:paraId="00DB9C97" w14:textId="77777777" w:rsidR="00E066BD" w:rsidRPr="002C7F40" w:rsidRDefault="00E066BD">
            <w:pPr>
              <w:rPr>
                <w:ins w:id="9513" w:author="Borja Gonzalez" w:date="2017-09-28T19:31:00Z"/>
                <w:lang w:val="en-US"/>
                <w:rPrChange w:id="9514" w:author="GONZALEZ DIAZ, BORJA" w:date="2017-10-03T16:01:00Z">
                  <w:rPr>
                    <w:ins w:id="9515" w:author="Borja Gonzalez" w:date="2017-09-28T19:31:00Z"/>
                    <w:rFonts w:ascii="Monaco" w:eastAsiaTheme="majorEastAsia" w:hAnsi="Monaco" w:cs="Monaco"/>
                    <w:color w:val="243F60" w:themeColor="accent1" w:themeShade="7F"/>
                    <w:sz w:val="32"/>
                    <w:szCs w:val="32"/>
                    <w:lang w:val="en-US"/>
                  </w:rPr>
                </w:rPrChange>
              </w:rPr>
              <w:pPrChange w:id="9516" w:author="GONZALEZ DIAZ, BORJA" w:date="2017-09-29T19:25:00Z">
                <w:pPr>
                  <w:keepNext/>
                  <w:keepLines/>
                  <w:widowControl w:val="0"/>
                  <w:autoSpaceDE w:val="0"/>
                  <w:autoSpaceDN w:val="0"/>
                  <w:adjustRightInd w:val="0"/>
                  <w:spacing w:before="200"/>
                  <w:outlineLvl w:val="4"/>
                </w:pPr>
              </w:pPrChange>
            </w:pPr>
            <w:ins w:id="9517" w:author="Borja Gonzalez" w:date="2017-09-28T19:31:00Z">
              <w:r w:rsidRPr="00E066BD">
                <w:rPr>
                  <w:lang w:val="en-US"/>
                  <w:rPrChange w:id="9518" w:author="Borja Gonzalez" w:date="2017-09-28T19:31:00Z">
                    <w:rPr>
                      <w:rFonts w:ascii="Monaco" w:hAnsi="Monaco" w:cs="Monaco"/>
                      <w:sz w:val="32"/>
                      <w:szCs w:val="32"/>
                      <w:lang w:val="en-US"/>
                    </w:rPr>
                  </w:rPrChange>
                </w:rPr>
                <w:t xml:space="preserve">        </w:t>
              </w:r>
              <w:r w:rsidRPr="002C7F40">
                <w:rPr>
                  <w:b/>
                  <w:bCs/>
                  <w:lang w:val="en-US"/>
                  <w:rPrChange w:id="9519" w:author="GONZALEZ DIAZ, BORJA" w:date="2017-10-03T16:01:00Z">
                    <w:rPr>
                      <w:rFonts w:ascii="Monaco" w:hAnsi="Monaco" w:cs="Monaco"/>
                      <w:b/>
                      <w:bCs/>
                      <w:color w:val="000000"/>
                      <w:sz w:val="32"/>
                      <w:szCs w:val="32"/>
                      <w:lang w:val="en-US"/>
                    </w:rPr>
                  </w:rPrChange>
                </w:rPr>
                <w:t>},</w:t>
              </w:r>
            </w:ins>
          </w:p>
          <w:p w14:paraId="04130A4D" w14:textId="77777777" w:rsidR="00E066BD" w:rsidRPr="002C7F40" w:rsidRDefault="00E066BD">
            <w:pPr>
              <w:rPr>
                <w:ins w:id="9520" w:author="Borja Gonzalez" w:date="2017-09-28T19:31:00Z"/>
                <w:lang w:val="en-US"/>
                <w:rPrChange w:id="9521" w:author="GONZALEZ DIAZ, BORJA" w:date="2017-10-03T16:01:00Z">
                  <w:rPr>
                    <w:ins w:id="9522" w:author="Borja Gonzalez" w:date="2017-09-28T19:31:00Z"/>
                    <w:rFonts w:ascii="Monaco" w:eastAsiaTheme="majorEastAsia" w:hAnsi="Monaco" w:cs="Monaco"/>
                    <w:color w:val="243F60" w:themeColor="accent1" w:themeShade="7F"/>
                    <w:sz w:val="32"/>
                    <w:szCs w:val="32"/>
                    <w:lang w:val="en-US"/>
                  </w:rPr>
                </w:rPrChange>
              </w:rPr>
              <w:pPrChange w:id="9523" w:author="GONZALEZ DIAZ, BORJA" w:date="2017-09-29T19:25:00Z">
                <w:pPr>
                  <w:keepNext/>
                  <w:keepLines/>
                  <w:widowControl w:val="0"/>
                  <w:autoSpaceDE w:val="0"/>
                  <w:autoSpaceDN w:val="0"/>
                  <w:adjustRightInd w:val="0"/>
                  <w:spacing w:before="200"/>
                  <w:outlineLvl w:val="4"/>
                </w:pPr>
              </w:pPrChange>
            </w:pPr>
            <w:ins w:id="9524" w:author="Borja Gonzalez" w:date="2017-09-28T19:31:00Z">
              <w:r w:rsidRPr="002C7F40">
                <w:rPr>
                  <w:lang w:val="en-US"/>
                  <w:rPrChange w:id="9525" w:author="GONZALEZ DIAZ, BORJA" w:date="2017-10-03T16:01:00Z">
                    <w:rPr>
                      <w:rFonts w:ascii="Monaco" w:hAnsi="Monaco" w:cs="Monaco"/>
                      <w:sz w:val="32"/>
                      <w:szCs w:val="32"/>
                      <w:lang w:val="en-US"/>
                    </w:rPr>
                  </w:rPrChange>
                </w:rPr>
                <w:t xml:space="preserve">    </w:t>
              </w:r>
              <w:r w:rsidRPr="002C7F40">
                <w:rPr>
                  <w:b/>
                  <w:bCs/>
                  <w:lang w:val="en-US"/>
                  <w:rPrChange w:id="9526" w:author="GONZALEZ DIAZ, BORJA" w:date="2017-10-03T16:01:00Z">
                    <w:rPr>
                      <w:rFonts w:ascii="Monaco" w:hAnsi="Monaco" w:cs="Monaco"/>
                      <w:b/>
                      <w:bCs/>
                      <w:color w:val="000000"/>
                      <w:sz w:val="32"/>
                      <w:szCs w:val="32"/>
                      <w:lang w:val="en-US"/>
                    </w:rPr>
                  </w:rPrChange>
                </w:rPr>
                <w:t>]</w:t>
              </w:r>
            </w:ins>
          </w:p>
          <w:p w14:paraId="697EDD59" w14:textId="77777777" w:rsidR="00E066BD" w:rsidRPr="002C7F40" w:rsidRDefault="00E066BD">
            <w:pPr>
              <w:rPr>
                <w:ins w:id="9527" w:author="Borja Gonzalez" w:date="2017-09-28T19:31:00Z"/>
                <w:lang w:val="en-US"/>
                <w:rPrChange w:id="9528" w:author="GONZALEZ DIAZ, BORJA" w:date="2017-10-03T16:01:00Z">
                  <w:rPr>
                    <w:ins w:id="9529" w:author="Borja Gonzalez" w:date="2017-09-28T19:31:00Z"/>
                    <w:rFonts w:ascii="Monaco" w:eastAsiaTheme="majorEastAsia" w:hAnsi="Monaco" w:cs="Monaco"/>
                    <w:color w:val="243F60" w:themeColor="accent1" w:themeShade="7F"/>
                    <w:sz w:val="32"/>
                    <w:szCs w:val="32"/>
                    <w:lang w:val="en-US"/>
                  </w:rPr>
                </w:rPrChange>
              </w:rPr>
              <w:pPrChange w:id="9530" w:author="GONZALEZ DIAZ, BORJA" w:date="2017-09-29T19:25:00Z">
                <w:pPr>
                  <w:keepNext/>
                  <w:keepLines/>
                  <w:widowControl w:val="0"/>
                  <w:autoSpaceDE w:val="0"/>
                  <w:autoSpaceDN w:val="0"/>
                  <w:adjustRightInd w:val="0"/>
                  <w:spacing w:before="200"/>
                  <w:outlineLvl w:val="4"/>
                </w:pPr>
              </w:pPrChange>
            </w:pPr>
            <w:proofErr w:type="gramStart"/>
            <w:ins w:id="9531" w:author="Borja Gonzalez" w:date="2017-09-28T19:31:00Z">
              <w:r w:rsidRPr="002C7F40">
                <w:rPr>
                  <w:b/>
                  <w:bCs/>
                  <w:lang w:val="en-US"/>
                  <w:rPrChange w:id="9532" w:author="GONZALEZ DIAZ, BORJA" w:date="2017-10-03T16:01:00Z">
                    <w:rPr>
                      <w:rFonts w:ascii="Monaco" w:hAnsi="Monaco" w:cs="Monaco"/>
                      <w:b/>
                      <w:bCs/>
                      <w:color w:val="000000"/>
                      <w:sz w:val="32"/>
                      <w:szCs w:val="32"/>
                      <w:lang w:val="en-US"/>
                    </w:rPr>
                  </w:rPrChange>
                </w:rPr>
                <w:t>},</w:t>
              </w:r>
              <w:r w:rsidRPr="002C7F40">
                <w:rPr>
                  <w:lang w:val="en-US"/>
                  <w:rPrChange w:id="9533" w:author="GONZALEZ DIAZ, BORJA" w:date="2017-10-03T16:01:00Z">
                    <w:rPr>
                      <w:rFonts w:ascii="Monaco" w:hAnsi="Monaco" w:cs="Monaco"/>
                      <w:color w:val="000000"/>
                      <w:sz w:val="32"/>
                      <w:szCs w:val="32"/>
                      <w:lang w:val="en-US"/>
                    </w:rPr>
                  </w:rPrChange>
                </w:rPr>
                <w:t>options</w:t>
              </w:r>
              <w:proofErr w:type="gramEnd"/>
              <w:r w:rsidRPr="002C7F40">
                <w:rPr>
                  <w:b/>
                  <w:bCs/>
                  <w:color w:val="CE5C00"/>
                  <w:lang w:val="en-US"/>
                  <w:rPrChange w:id="9534" w:author="GONZALEZ DIAZ, BORJA" w:date="2017-10-03T16:01:00Z">
                    <w:rPr>
                      <w:rFonts w:ascii="Monaco" w:hAnsi="Monaco" w:cs="Monaco"/>
                      <w:b/>
                      <w:bCs/>
                      <w:color w:val="CE5C00"/>
                      <w:sz w:val="32"/>
                      <w:szCs w:val="32"/>
                      <w:lang w:val="en-US"/>
                    </w:rPr>
                  </w:rPrChange>
                </w:rPr>
                <w:t>:</w:t>
              </w:r>
              <w:r w:rsidRPr="002C7F40">
                <w:rPr>
                  <w:lang w:val="en-US"/>
                  <w:rPrChange w:id="9535" w:author="GONZALEZ DIAZ, BORJA" w:date="2017-10-03T16:01:00Z">
                    <w:rPr>
                      <w:rFonts w:ascii="Monaco" w:hAnsi="Monaco" w:cs="Monaco"/>
                      <w:sz w:val="32"/>
                      <w:szCs w:val="32"/>
                      <w:lang w:val="en-US"/>
                    </w:rPr>
                  </w:rPrChange>
                </w:rPr>
                <w:t xml:space="preserve"> </w:t>
              </w:r>
              <w:r w:rsidRPr="002C7F40">
                <w:rPr>
                  <w:b/>
                  <w:bCs/>
                  <w:lang w:val="en-US"/>
                  <w:rPrChange w:id="9536" w:author="GONZALEZ DIAZ, BORJA" w:date="2017-10-03T16:01:00Z">
                    <w:rPr>
                      <w:rFonts w:ascii="Monaco" w:hAnsi="Monaco" w:cs="Monaco"/>
                      <w:b/>
                      <w:bCs/>
                      <w:color w:val="000000"/>
                      <w:sz w:val="32"/>
                      <w:szCs w:val="32"/>
                      <w:lang w:val="en-US"/>
                    </w:rPr>
                  </w:rPrChange>
                </w:rPr>
                <w:t>{</w:t>
              </w:r>
            </w:ins>
          </w:p>
          <w:p w14:paraId="42FE9F91" w14:textId="77777777" w:rsidR="00E066BD" w:rsidRPr="0079203F" w:rsidRDefault="00E066BD">
            <w:pPr>
              <w:rPr>
                <w:ins w:id="9537" w:author="Borja Gonzalez" w:date="2017-09-28T19:31:00Z"/>
                <w:lang w:val="es-ES"/>
                <w:rPrChange w:id="9538" w:author="Rodrigo García" w:date="2017-09-29T10:10:00Z">
                  <w:rPr>
                    <w:ins w:id="9539" w:author="Borja Gonzalez" w:date="2017-09-28T19:31:00Z"/>
                    <w:rFonts w:ascii="Monaco" w:eastAsiaTheme="majorEastAsia" w:hAnsi="Monaco" w:cs="Monaco"/>
                    <w:color w:val="243F60" w:themeColor="accent1" w:themeShade="7F"/>
                    <w:sz w:val="32"/>
                    <w:szCs w:val="32"/>
                    <w:lang w:val="en-US"/>
                  </w:rPr>
                </w:rPrChange>
              </w:rPr>
              <w:pPrChange w:id="9540" w:author="GONZALEZ DIAZ, BORJA" w:date="2017-09-29T19:25:00Z">
                <w:pPr>
                  <w:keepNext/>
                  <w:keepLines/>
                  <w:widowControl w:val="0"/>
                  <w:autoSpaceDE w:val="0"/>
                  <w:autoSpaceDN w:val="0"/>
                  <w:adjustRightInd w:val="0"/>
                  <w:spacing w:before="200"/>
                  <w:outlineLvl w:val="4"/>
                </w:pPr>
              </w:pPrChange>
            </w:pPr>
            <w:ins w:id="9541" w:author="Borja Gonzalez" w:date="2017-09-28T19:31:00Z">
              <w:r w:rsidRPr="002C7F40">
                <w:rPr>
                  <w:lang w:val="en-US"/>
                  <w:rPrChange w:id="9542" w:author="GONZALEZ DIAZ, BORJA" w:date="2017-10-03T16:01:00Z">
                    <w:rPr>
                      <w:rFonts w:ascii="Monaco" w:hAnsi="Monaco" w:cs="Monaco"/>
                      <w:sz w:val="32"/>
                      <w:szCs w:val="32"/>
                      <w:lang w:val="en-US"/>
                    </w:rPr>
                  </w:rPrChange>
                </w:rPr>
                <w:t xml:space="preserve">    </w:t>
              </w:r>
              <w:r w:rsidRPr="0079203F">
                <w:rPr>
                  <w:lang w:val="es-ES"/>
                  <w:rPrChange w:id="9543" w:author="Rodrigo García" w:date="2017-09-29T10:10:00Z">
                    <w:rPr>
                      <w:rFonts w:ascii="Monaco" w:hAnsi="Monaco" w:cs="Monaco"/>
                      <w:color w:val="000000"/>
                      <w:sz w:val="32"/>
                      <w:szCs w:val="32"/>
                      <w:lang w:val="en-US"/>
                    </w:rPr>
                  </w:rPrChange>
                </w:rPr>
                <w:t>title</w:t>
              </w:r>
              <w:r w:rsidRPr="0079203F">
                <w:rPr>
                  <w:b/>
                  <w:bCs/>
                  <w:color w:val="CE5C00"/>
                  <w:lang w:val="es-ES"/>
                  <w:rPrChange w:id="9544" w:author="Rodrigo García" w:date="2017-09-29T10:10:00Z">
                    <w:rPr>
                      <w:rFonts w:ascii="Monaco" w:hAnsi="Monaco" w:cs="Monaco"/>
                      <w:b/>
                      <w:bCs/>
                      <w:color w:val="CE5C00"/>
                      <w:sz w:val="32"/>
                      <w:szCs w:val="32"/>
                      <w:lang w:val="en-US"/>
                    </w:rPr>
                  </w:rPrChange>
                </w:rPr>
                <w:t>:</w:t>
              </w:r>
              <w:r w:rsidRPr="0079203F">
                <w:rPr>
                  <w:lang w:val="es-ES"/>
                  <w:rPrChange w:id="9545" w:author="Rodrigo García" w:date="2017-09-29T10:10:00Z">
                    <w:rPr>
                      <w:rFonts w:ascii="Monaco" w:hAnsi="Monaco" w:cs="Monaco"/>
                      <w:sz w:val="32"/>
                      <w:szCs w:val="32"/>
                      <w:lang w:val="en-US"/>
                    </w:rPr>
                  </w:rPrChange>
                </w:rPr>
                <w:t xml:space="preserve"> </w:t>
              </w:r>
              <w:r w:rsidRPr="0079203F">
                <w:rPr>
                  <w:b/>
                  <w:bCs/>
                  <w:lang w:val="es-ES"/>
                  <w:rPrChange w:id="9546" w:author="Rodrigo García" w:date="2017-09-29T10:10:00Z">
                    <w:rPr>
                      <w:rFonts w:ascii="Monaco" w:hAnsi="Monaco" w:cs="Monaco"/>
                      <w:b/>
                      <w:bCs/>
                      <w:color w:val="000000"/>
                      <w:sz w:val="32"/>
                      <w:szCs w:val="32"/>
                      <w:lang w:val="en-US"/>
                    </w:rPr>
                  </w:rPrChange>
                </w:rPr>
                <w:t>{</w:t>
              </w:r>
            </w:ins>
          </w:p>
          <w:p w14:paraId="3D3C5E69" w14:textId="77777777" w:rsidR="00E066BD" w:rsidRPr="0079203F" w:rsidRDefault="00E066BD">
            <w:pPr>
              <w:rPr>
                <w:ins w:id="9547" w:author="Borja Gonzalez" w:date="2017-09-28T19:31:00Z"/>
                <w:lang w:val="es-ES"/>
                <w:rPrChange w:id="9548" w:author="Rodrigo García" w:date="2017-09-29T10:10:00Z">
                  <w:rPr>
                    <w:ins w:id="9549" w:author="Borja Gonzalez" w:date="2017-09-28T19:31:00Z"/>
                    <w:rFonts w:ascii="Monaco" w:eastAsiaTheme="majorEastAsia" w:hAnsi="Monaco" w:cs="Monaco"/>
                    <w:color w:val="243F60" w:themeColor="accent1" w:themeShade="7F"/>
                    <w:sz w:val="32"/>
                    <w:szCs w:val="32"/>
                    <w:lang w:val="en-US"/>
                  </w:rPr>
                </w:rPrChange>
              </w:rPr>
              <w:pPrChange w:id="9550" w:author="GONZALEZ DIAZ, BORJA" w:date="2017-09-29T19:25:00Z">
                <w:pPr>
                  <w:keepNext/>
                  <w:keepLines/>
                  <w:widowControl w:val="0"/>
                  <w:autoSpaceDE w:val="0"/>
                  <w:autoSpaceDN w:val="0"/>
                  <w:adjustRightInd w:val="0"/>
                  <w:spacing w:before="200"/>
                  <w:outlineLvl w:val="4"/>
                </w:pPr>
              </w:pPrChange>
            </w:pPr>
            <w:ins w:id="9551" w:author="Borja Gonzalez" w:date="2017-09-28T19:31:00Z">
              <w:r w:rsidRPr="0079203F">
                <w:rPr>
                  <w:lang w:val="es-ES"/>
                  <w:rPrChange w:id="9552" w:author="Rodrigo García" w:date="2017-09-29T10:10:00Z">
                    <w:rPr>
                      <w:rFonts w:ascii="Monaco" w:hAnsi="Monaco" w:cs="Monaco"/>
                      <w:sz w:val="32"/>
                      <w:szCs w:val="32"/>
                      <w:lang w:val="en-US"/>
                    </w:rPr>
                  </w:rPrChange>
                </w:rPr>
                <w:t xml:space="preserve">            display</w:t>
              </w:r>
              <w:r w:rsidRPr="0079203F">
                <w:rPr>
                  <w:b/>
                  <w:bCs/>
                  <w:color w:val="CE5C00"/>
                  <w:lang w:val="es-ES"/>
                  <w:rPrChange w:id="9553" w:author="Rodrigo García" w:date="2017-09-29T10:10:00Z">
                    <w:rPr>
                      <w:rFonts w:ascii="Monaco" w:hAnsi="Monaco" w:cs="Monaco"/>
                      <w:b/>
                      <w:bCs/>
                      <w:color w:val="CE5C00"/>
                      <w:sz w:val="32"/>
                      <w:szCs w:val="32"/>
                      <w:lang w:val="en-US"/>
                    </w:rPr>
                  </w:rPrChange>
                </w:rPr>
                <w:t>:</w:t>
              </w:r>
              <w:r w:rsidRPr="0079203F">
                <w:rPr>
                  <w:lang w:val="es-ES"/>
                  <w:rPrChange w:id="9554" w:author="Rodrigo García" w:date="2017-09-29T10:10:00Z">
                    <w:rPr>
                      <w:rFonts w:ascii="Monaco" w:hAnsi="Monaco" w:cs="Monaco"/>
                      <w:sz w:val="32"/>
                      <w:szCs w:val="32"/>
                      <w:lang w:val="en-US"/>
                    </w:rPr>
                  </w:rPrChange>
                </w:rPr>
                <w:t xml:space="preserve"> </w:t>
              </w:r>
              <w:r w:rsidRPr="0079203F">
                <w:rPr>
                  <w:b/>
                  <w:bCs/>
                  <w:color w:val="204A87"/>
                  <w:lang w:val="es-ES"/>
                  <w:rPrChange w:id="9555" w:author="Rodrigo García" w:date="2017-09-29T10:10:00Z">
                    <w:rPr>
                      <w:rFonts w:ascii="Monaco" w:hAnsi="Monaco" w:cs="Monaco"/>
                      <w:b/>
                      <w:bCs/>
                      <w:color w:val="204A87"/>
                      <w:sz w:val="32"/>
                      <w:szCs w:val="32"/>
                      <w:lang w:val="en-US"/>
                    </w:rPr>
                  </w:rPrChange>
                </w:rPr>
                <w:t>true</w:t>
              </w:r>
              <w:r w:rsidRPr="0079203F">
                <w:rPr>
                  <w:b/>
                  <w:bCs/>
                  <w:lang w:val="es-ES"/>
                  <w:rPrChange w:id="9556" w:author="Rodrigo García" w:date="2017-09-29T10:10:00Z">
                    <w:rPr>
                      <w:rFonts w:ascii="Monaco" w:hAnsi="Monaco" w:cs="Monaco"/>
                      <w:b/>
                      <w:bCs/>
                      <w:color w:val="000000"/>
                      <w:sz w:val="32"/>
                      <w:szCs w:val="32"/>
                      <w:lang w:val="en-US"/>
                    </w:rPr>
                  </w:rPrChange>
                </w:rPr>
                <w:t>,</w:t>
              </w:r>
            </w:ins>
          </w:p>
          <w:p w14:paraId="4FFEA8BA" w14:textId="77777777" w:rsidR="00E066BD" w:rsidRPr="0079203F" w:rsidRDefault="00E066BD">
            <w:pPr>
              <w:rPr>
                <w:ins w:id="9557" w:author="Borja Gonzalez" w:date="2017-09-28T19:31:00Z"/>
                <w:lang w:val="es-ES"/>
                <w:rPrChange w:id="9558" w:author="Rodrigo García" w:date="2017-09-29T10:10:00Z">
                  <w:rPr>
                    <w:ins w:id="9559" w:author="Borja Gonzalez" w:date="2017-09-28T19:31:00Z"/>
                    <w:rFonts w:ascii="Monaco" w:eastAsiaTheme="majorEastAsia" w:hAnsi="Monaco" w:cs="Monaco"/>
                    <w:color w:val="243F60" w:themeColor="accent1" w:themeShade="7F"/>
                    <w:sz w:val="32"/>
                    <w:szCs w:val="32"/>
                    <w:lang w:val="en-US"/>
                  </w:rPr>
                </w:rPrChange>
              </w:rPr>
              <w:pPrChange w:id="9560" w:author="GONZALEZ DIAZ, BORJA" w:date="2017-09-29T19:25:00Z">
                <w:pPr>
                  <w:keepNext/>
                  <w:keepLines/>
                  <w:widowControl w:val="0"/>
                  <w:autoSpaceDE w:val="0"/>
                  <w:autoSpaceDN w:val="0"/>
                  <w:adjustRightInd w:val="0"/>
                  <w:spacing w:before="200"/>
                  <w:outlineLvl w:val="4"/>
                </w:pPr>
              </w:pPrChange>
            </w:pPr>
            <w:ins w:id="9561" w:author="Borja Gonzalez" w:date="2017-09-28T19:31:00Z">
              <w:r w:rsidRPr="0079203F">
                <w:rPr>
                  <w:lang w:val="es-ES"/>
                  <w:rPrChange w:id="9562" w:author="Rodrigo García" w:date="2017-09-29T10:10:00Z">
                    <w:rPr>
                      <w:rFonts w:ascii="Monaco" w:hAnsi="Monaco" w:cs="Monaco"/>
                      <w:sz w:val="32"/>
                      <w:szCs w:val="32"/>
                      <w:lang w:val="en-US"/>
                    </w:rPr>
                  </w:rPrChange>
                </w:rPr>
                <w:t xml:space="preserve">            text</w:t>
              </w:r>
              <w:r w:rsidRPr="0079203F">
                <w:rPr>
                  <w:b/>
                  <w:bCs/>
                  <w:color w:val="CE5C00"/>
                  <w:lang w:val="es-ES"/>
                  <w:rPrChange w:id="9563" w:author="Rodrigo García" w:date="2017-09-29T10:10:00Z">
                    <w:rPr>
                      <w:rFonts w:ascii="Monaco" w:hAnsi="Monaco" w:cs="Monaco"/>
                      <w:b/>
                      <w:bCs/>
                      <w:color w:val="CE5C00"/>
                      <w:sz w:val="32"/>
                      <w:szCs w:val="32"/>
                      <w:lang w:val="en-US"/>
                    </w:rPr>
                  </w:rPrChange>
                </w:rPr>
                <w:t>:</w:t>
              </w:r>
              <w:r w:rsidRPr="0079203F">
                <w:rPr>
                  <w:lang w:val="es-ES"/>
                  <w:rPrChange w:id="9564" w:author="Rodrigo García" w:date="2017-09-29T10:10:00Z">
                    <w:rPr>
                      <w:rFonts w:ascii="Monaco" w:hAnsi="Monaco" w:cs="Monaco"/>
                      <w:sz w:val="32"/>
                      <w:szCs w:val="32"/>
                      <w:lang w:val="en-US"/>
                    </w:rPr>
                  </w:rPrChange>
                </w:rPr>
                <w:t xml:space="preserve"> </w:t>
              </w:r>
              <w:r w:rsidRPr="0079203F">
                <w:rPr>
                  <w:color w:val="4E9A06"/>
                  <w:lang w:val="es-ES"/>
                  <w:rPrChange w:id="9565" w:author="Rodrigo García" w:date="2017-09-29T10:10:00Z">
                    <w:rPr>
                      <w:rFonts w:ascii="Monaco" w:hAnsi="Monaco" w:cs="Monaco"/>
                      <w:color w:val="4E9A06"/>
                      <w:sz w:val="32"/>
                      <w:szCs w:val="32"/>
                      <w:lang w:val="en-US"/>
                    </w:rPr>
                  </w:rPrChange>
                </w:rPr>
                <w:t>"Evolucion en el plano "</w:t>
              </w:r>
              <w:r w:rsidRPr="0079203F">
                <w:rPr>
                  <w:b/>
                  <w:bCs/>
                  <w:color w:val="CE5C00"/>
                  <w:lang w:val="es-ES"/>
                  <w:rPrChange w:id="9566" w:author="Rodrigo García" w:date="2017-09-29T10:10:00Z">
                    <w:rPr>
                      <w:rFonts w:ascii="Monaco" w:hAnsi="Monaco" w:cs="Monaco"/>
                      <w:b/>
                      <w:bCs/>
                      <w:color w:val="CE5C00"/>
                      <w:sz w:val="32"/>
                      <w:szCs w:val="32"/>
                      <w:lang w:val="en-US"/>
                    </w:rPr>
                  </w:rPrChange>
                </w:rPr>
                <w:t>+</w:t>
              </w:r>
              <w:r w:rsidRPr="0079203F">
                <w:rPr>
                  <w:lang w:val="es-ES"/>
                  <w:rPrChange w:id="9567" w:author="Rodrigo García" w:date="2017-09-29T10:10:00Z">
                    <w:rPr>
                      <w:rFonts w:ascii="Monaco" w:hAnsi="Monaco" w:cs="Monaco"/>
                      <w:color w:val="000000"/>
                      <w:sz w:val="32"/>
                      <w:szCs w:val="32"/>
                      <w:lang w:val="en-US"/>
                    </w:rPr>
                  </w:rPrChange>
                </w:rPr>
                <w:t>x</w:t>
              </w:r>
              <w:r w:rsidRPr="0079203F">
                <w:rPr>
                  <w:b/>
                  <w:bCs/>
                  <w:color w:val="CE5C00"/>
                  <w:lang w:val="es-ES"/>
                  <w:rPrChange w:id="9568" w:author="Rodrigo García" w:date="2017-09-29T10:10:00Z">
                    <w:rPr>
                      <w:rFonts w:ascii="Monaco" w:hAnsi="Monaco" w:cs="Monaco"/>
                      <w:b/>
                      <w:bCs/>
                      <w:color w:val="CE5C00"/>
                      <w:sz w:val="32"/>
                      <w:szCs w:val="32"/>
                      <w:lang w:val="en-US"/>
                    </w:rPr>
                  </w:rPrChange>
                </w:rPr>
                <w:t>+</w:t>
              </w:r>
              <w:r w:rsidRPr="0079203F">
                <w:rPr>
                  <w:color w:val="4E9A06"/>
                  <w:lang w:val="es-ES"/>
                  <w:rPrChange w:id="9569" w:author="Rodrigo García" w:date="2017-09-29T10:10:00Z">
                    <w:rPr>
                      <w:rFonts w:ascii="Monaco" w:hAnsi="Monaco" w:cs="Monaco"/>
                      <w:color w:val="4E9A06"/>
                      <w:sz w:val="32"/>
                      <w:szCs w:val="32"/>
                      <w:lang w:val="en-US"/>
                    </w:rPr>
                  </w:rPrChange>
                </w:rPr>
                <w:t>" de "</w:t>
              </w:r>
              <w:r w:rsidRPr="0079203F">
                <w:rPr>
                  <w:b/>
                  <w:bCs/>
                  <w:color w:val="CE5C00"/>
                  <w:lang w:val="es-ES"/>
                  <w:rPrChange w:id="9570" w:author="Rodrigo García" w:date="2017-09-29T10:10:00Z">
                    <w:rPr>
                      <w:rFonts w:ascii="Monaco" w:hAnsi="Monaco" w:cs="Monaco"/>
                      <w:b/>
                      <w:bCs/>
                      <w:color w:val="CE5C00"/>
                      <w:sz w:val="32"/>
                      <w:szCs w:val="32"/>
                      <w:lang w:val="en-US"/>
                    </w:rPr>
                  </w:rPrChange>
                </w:rPr>
                <w:t>+</w:t>
              </w:r>
              <w:r w:rsidRPr="0079203F">
                <w:rPr>
                  <w:lang w:val="es-ES"/>
                  <w:rPrChange w:id="9571" w:author="Rodrigo García" w:date="2017-09-29T10:10:00Z">
                    <w:rPr>
                      <w:rFonts w:ascii="Monaco" w:hAnsi="Monaco" w:cs="Monaco"/>
                      <w:color w:val="000000"/>
                      <w:sz w:val="32"/>
                      <w:szCs w:val="32"/>
                      <w:lang w:val="en-US"/>
                    </w:rPr>
                  </w:rPrChange>
                </w:rPr>
                <w:t>nombre</w:t>
              </w:r>
              <w:r w:rsidRPr="0079203F">
                <w:rPr>
                  <w:b/>
                  <w:bCs/>
                  <w:color w:val="CE5C00"/>
                  <w:lang w:val="es-ES"/>
                  <w:rPrChange w:id="9572" w:author="Rodrigo García" w:date="2017-09-29T10:10:00Z">
                    <w:rPr>
                      <w:rFonts w:ascii="Monaco" w:hAnsi="Monaco" w:cs="Monaco"/>
                      <w:b/>
                      <w:bCs/>
                      <w:color w:val="CE5C00"/>
                      <w:sz w:val="32"/>
                      <w:szCs w:val="32"/>
                      <w:lang w:val="en-US"/>
                    </w:rPr>
                  </w:rPrChange>
                </w:rPr>
                <w:t>+</w:t>
              </w:r>
              <w:r w:rsidRPr="0079203F">
                <w:rPr>
                  <w:color w:val="4E9A06"/>
                  <w:lang w:val="es-ES"/>
                  <w:rPrChange w:id="9573" w:author="Rodrigo García" w:date="2017-09-29T10:10:00Z">
                    <w:rPr>
                      <w:rFonts w:ascii="Monaco" w:hAnsi="Monaco" w:cs="Monaco"/>
                      <w:color w:val="4E9A06"/>
                      <w:sz w:val="32"/>
                      <w:szCs w:val="32"/>
                      <w:lang w:val="en-US"/>
                    </w:rPr>
                  </w:rPrChange>
                </w:rPr>
                <w:t>" "</w:t>
              </w:r>
              <w:r w:rsidRPr="0079203F">
                <w:rPr>
                  <w:b/>
                  <w:bCs/>
                  <w:color w:val="CE5C00"/>
                  <w:lang w:val="es-ES"/>
                  <w:rPrChange w:id="9574" w:author="Rodrigo García" w:date="2017-09-29T10:10:00Z">
                    <w:rPr>
                      <w:rFonts w:ascii="Monaco" w:hAnsi="Monaco" w:cs="Monaco"/>
                      <w:b/>
                      <w:bCs/>
                      <w:color w:val="CE5C00"/>
                      <w:sz w:val="32"/>
                      <w:szCs w:val="32"/>
                      <w:lang w:val="en-US"/>
                    </w:rPr>
                  </w:rPrChange>
                </w:rPr>
                <w:t>+</w:t>
              </w:r>
              <w:r w:rsidRPr="0079203F">
                <w:rPr>
                  <w:lang w:val="es-ES"/>
                  <w:rPrChange w:id="9575" w:author="Rodrigo García" w:date="2017-09-29T10:10:00Z">
                    <w:rPr>
                      <w:rFonts w:ascii="Monaco" w:hAnsi="Monaco" w:cs="Monaco"/>
                      <w:color w:val="000000"/>
                      <w:sz w:val="32"/>
                      <w:szCs w:val="32"/>
                      <w:lang w:val="en-US"/>
                    </w:rPr>
                  </w:rPrChange>
                </w:rPr>
                <w:t>apellido</w:t>
              </w:r>
            </w:ins>
          </w:p>
          <w:p w14:paraId="779BC574" w14:textId="77777777" w:rsidR="00E066BD" w:rsidRPr="00E066BD" w:rsidRDefault="00E066BD">
            <w:pPr>
              <w:rPr>
                <w:ins w:id="9576" w:author="Borja Gonzalez" w:date="2017-09-28T19:31:00Z"/>
                <w:lang w:val="en-US"/>
                <w:rPrChange w:id="9577" w:author="Borja Gonzalez" w:date="2017-09-28T19:31:00Z">
                  <w:rPr>
                    <w:ins w:id="9578" w:author="Borja Gonzalez" w:date="2017-09-28T19:31:00Z"/>
                    <w:rFonts w:ascii="Monaco" w:eastAsiaTheme="majorEastAsia" w:hAnsi="Monaco" w:cs="Monaco"/>
                    <w:color w:val="243F60" w:themeColor="accent1" w:themeShade="7F"/>
                    <w:sz w:val="32"/>
                    <w:szCs w:val="32"/>
                    <w:lang w:val="en-US"/>
                  </w:rPr>
                </w:rPrChange>
              </w:rPr>
              <w:pPrChange w:id="9579" w:author="GONZALEZ DIAZ, BORJA" w:date="2017-09-29T19:25:00Z">
                <w:pPr>
                  <w:keepNext/>
                  <w:keepLines/>
                  <w:widowControl w:val="0"/>
                  <w:autoSpaceDE w:val="0"/>
                  <w:autoSpaceDN w:val="0"/>
                  <w:adjustRightInd w:val="0"/>
                  <w:spacing w:before="200"/>
                  <w:outlineLvl w:val="4"/>
                </w:pPr>
              </w:pPrChange>
            </w:pPr>
            <w:ins w:id="9580" w:author="Borja Gonzalez" w:date="2017-09-28T19:31:00Z">
              <w:r w:rsidRPr="0079203F">
                <w:rPr>
                  <w:lang w:val="es-ES"/>
                  <w:rPrChange w:id="9581" w:author="Rodrigo García" w:date="2017-09-29T10:10:00Z">
                    <w:rPr>
                      <w:rFonts w:ascii="Monaco" w:hAnsi="Monaco" w:cs="Monaco"/>
                      <w:sz w:val="32"/>
                      <w:szCs w:val="32"/>
                      <w:lang w:val="en-US"/>
                    </w:rPr>
                  </w:rPrChange>
                </w:rPr>
                <w:t xml:space="preserve">        </w:t>
              </w:r>
              <w:r w:rsidRPr="00E066BD">
                <w:rPr>
                  <w:b/>
                  <w:bCs/>
                  <w:lang w:val="en-US"/>
                  <w:rPrChange w:id="9582" w:author="Borja Gonzalez" w:date="2017-09-28T19:31:00Z">
                    <w:rPr>
                      <w:rFonts w:ascii="Monaco" w:hAnsi="Monaco" w:cs="Monaco"/>
                      <w:b/>
                      <w:bCs/>
                      <w:color w:val="000000"/>
                      <w:sz w:val="32"/>
                      <w:szCs w:val="32"/>
                      <w:lang w:val="en-US"/>
                    </w:rPr>
                  </w:rPrChange>
                </w:rPr>
                <w:t>},</w:t>
              </w:r>
            </w:ins>
          </w:p>
          <w:p w14:paraId="2DF2E3D6" w14:textId="77777777" w:rsidR="00E066BD" w:rsidRPr="00E066BD" w:rsidRDefault="00E066BD">
            <w:pPr>
              <w:rPr>
                <w:ins w:id="9583" w:author="Borja Gonzalez" w:date="2017-09-28T19:31:00Z"/>
                <w:lang w:val="en-US"/>
                <w:rPrChange w:id="9584" w:author="Borja Gonzalez" w:date="2017-09-28T19:31:00Z">
                  <w:rPr>
                    <w:ins w:id="9585" w:author="Borja Gonzalez" w:date="2017-09-28T19:31:00Z"/>
                    <w:rFonts w:ascii="Monaco" w:eastAsiaTheme="majorEastAsia" w:hAnsi="Monaco" w:cs="Monaco"/>
                    <w:color w:val="243F60" w:themeColor="accent1" w:themeShade="7F"/>
                    <w:sz w:val="32"/>
                    <w:szCs w:val="32"/>
                    <w:lang w:val="en-US"/>
                  </w:rPr>
                </w:rPrChange>
              </w:rPr>
              <w:pPrChange w:id="9586" w:author="GONZALEZ DIAZ, BORJA" w:date="2017-09-29T19:25:00Z">
                <w:pPr>
                  <w:keepNext/>
                  <w:keepLines/>
                  <w:widowControl w:val="0"/>
                  <w:autoSpaceDE w:val="0"/>
                  <w:autoSpaceDN w:val="0"/>
                  <w:adjustRightInd w:val="0"/>
                  <w:spacing w:before="200"/>
                  <w:outlineLvl w:val="4"/>
                </w:pPr>
              </w:pPrChange>
            </w:pPr>
            <w:ins w:id="9587" w:author="Borja Gonzalez" w:date="2017-09-28T19:31:00Z">
              <w:r w:rsidRPr="00E066BD">
                <w:rPr>
                  <w:lang w:val="en-US"/>
                  <w:rPrChange w:id="9588" w:author="Borja Gonzalez" w:date="2017-09-28T19:31:00Z">
                    <w:rPr>
                      <w:rFonts w:ascii="Monaco" w:hAnsi="Monaco" w:cs="Monaco"/>
                      <w:sz w:val="32"/>
                      <w:szCs w:val="32"/>
                      <w:lang w:val="en-US"/>
                    </w:rPr>
                  </w:rPrChange>
                </w:rPr>
                <w:t xml:space="preserve">    scales</w:t>
              </w:r>
              <w:r w:rsidRPr="00E066BD">
                <w:rPr>
                  <w:b/>
                  <w:bCs/>
                  <w:color w:val="CE5C00"/>
                  <w:lang w:val="en-US"/>
                  <w:rPrChange w:id="9589" w:author="Borja Gonzalez" w:date="2017-09-28T19:31:00Z">
                    <w:rPr>
                      <w:rFonts w:ascii="Monaco" w:hAnsi="Monaco" w:cs="Monaco"/>
                      <w:b/>
                      <w:bCs/>
                      <w:color w:val="CE5C00"/>
                      <w:sz w:val="32"/>
                      <w:szCs w:val="32"/>
                      <w:lang w:val="en-US"/>
                    </w:rPr>
                  </w:rPrChange>
                </w:rPr>
                <w:t>:</w:t>
              </w:r>
              <w:r w:rsidRPr="00E066BD">
                <w:rPr>
                  <w:lang w:val="en-US"/>
                  <w:rPrChange w:id="9590" w:author="Borja Gonzalez" w:date="2017-09-28T19:31:00Z">
                    <w:rPr>
                      <w:rFonts w:ascii="Monaco" w:hAnsi="Monaco" w:cs="Monaco"/>
                      <w:sz w:val="32"/>
                      <w:szCs w:val="32"/>
                      <w:lang w:val="en-US"/>
                    </w:rPr>
                  </w:rPrChange>
                </w:rPr>
                <w:t xml:space="preserve"> </w:t>
              </w:r>
              <w:r w:rsidRPr="00E066BD">
                <w:rPr>
                  <w:b/>
                  <w:bCs/>
                  <w:lang w:val="en-US"/>
                  <w:rPrChange w:id="9591" w:author="Borja Gonzalez" w:date="2017-09-28T19:31:00Z">
                    <w:rPr>
                      <w:rFonts w:ascii="Monaco" w:hAnsi="Monaco" w:cs="Monaco"/>
                      <w:b/>
                      <w:bCs/>
                      <w:color w:val="000000"/>
                      <w:sz w:val="32"/>
                      <w:szCs w:val="32"/>
                      <w:lang w:val="en-US"/>
                    </w:rPr>
                  </w:rPrChange>
                </w:rPr>
                <w:t>{</w:t>
              </w:r>
            </w:ins>
          </w:p>
          <w:p w14:paraId="5A1B4369" w14:textId="77777777" w:rsidR="00E066BD" w:rsidRPr="00E066BD" w:rsidRDefault="00E066BD">
            <w:pPr>
              <w:rPr>
                <w:ins w:id="9592" w:author="Borja Gonzalez" w:date="2017-09-28T19:31:00Z"/>
                <w:lang w:val="en-US"/>
                <w:rPrChange w:id="9593" w:author="Borja Gonzalez" w:date="2017-09-28T19:31:00Z">
                  <w:rPr>
                    <w:ins w:id="9594" w:author="Borja Gonzalez" w:date="2017-09-28T19:31:00Z"/>
                    <w:rFonts w:ascii="Monaco" w:eastAsiaTheme="majorEastAsia" w:hAnsi="Monaco" w:cs="Monaco"/>
                    <w:color w:val="243F60" w:themeColor="accent1" w:themeShade="7F"/>
                    <w:sz w:val="32"/>
                    <w:szCs w:val="32"/>
                    <w:lang w:val="en-US"/>
                  </w:rPr>
                </w:rPrChange>
              </w:rPr>
              <w:pPrChange w:id="9595" w:author="GONZALEZ DIAZ, BORJA" w:date="2017-09-29T19:25:00Z">
                <w:pPr>
                  <w:keepNext/>
                  <w:keepLines/>
                  <w:widowControl w:val="0"/>
                  <w:autoSpaceDE w:val="0"/>
                  <w:autoSpaceDN w:val="0"/>
                  <w:adjustRightInd w:val="0"/>
                  <w:spacing w:before="200"/>
                  <w:outlineLvl w:val="4"/>
                </w:pPr>
              </w:pPrChange>
            </w:pPr>
            <w:ins w:id="9596" w:author="Borja Gonzalez" w:date="2017-09-28T19:31:00Z">
              <w:r w:rsidRPr="00E066BD">
                <w:rPr>
                  <w:lang w:val="en-US"/>
                  <w:rPrChange w:id="9597" w:author="Borja Gonzalez" w:date="2017-09-28T19:31:00Z">
                    <w:rPr>
                      <w:rFonts w:ascii="Monaco" w:hAnsi="Monaco" w:cs="Monaco"/>
                      <w:sz w:val="32"/>
                      <w:szCs w:val="32"/>
                      <w:lang w:val="en-US"/>
                    </w:rPr>
                  </w:rPrChange>
                </w:rPr>
                <w:t xml:space="preserve">        yAxes</w:t>
              </w:r>
              <w:r w:rsidRPr="00E066BD">
                <w:rPr>
                  <w:b/>
                  <w:bCs/>
                  <w:color w:val="CE5C00"/>
                  <w:lang w:val="en-US"/>
                  <w:rPrChange w:id="9598" w:author="Borja Gonzalez" w:date="2017-09-28T19:31:00Z">
                    <w:rPr>
                      <w:rFonts w:ascii="Monaco" w:hAnsi="Monaco" w:cs="Monaco"/>
                      <w:b/>
                      <w:bCs/>
                      <w:color w:val="CE5C00"/>
                      <w:sz w:val="32"/>
                      <w:szCs w:val="32"/>
                      <w:lang w:val="en-US"/>
                    </w:rPr>
                  </w:rPrChange>
                </w:rPr>
                <w:t>:</w:t>
              </w:r>
              <w:r w:rsidRPr="00E066BD">
                <w:rPr>
                  <w:lang w:val="en-US"/>
                  <w:rPrChange w:id="9599" w:author="Borja Gonzalez" w:date="2017-09-28T19:31:00Z">
                    <w:rPr>
                      <w:rFonts w:ascii="Monaco" w:hAnsi="Monaco" w:cs="Monaco"/>
                      <w:sz w:val="32"/>
                      <w:szCs w:val="32"/>
                      <w:lang w:val="en-US"/>
                    </w:rPr>
                  </w:rPrChange>
                </w:rPr>
                <w:t xml:space="preserve"> </w:t>
              </w:r>
              <w:r w:rsidRPr="00E066BD">
                <w:rPr>
                  <w:b/>
                  <w:bCs/>
                  <w:lang w:val="en-US"/>
                  <w:rPrChange w:id="9600" w:author="Borja Gonzalez" w:date="2017-09-28T19:31:00Z">
                    <w:rPr>
                      <w:rFonts w:ascii="Monaco" w:hAnsi="Monaco" w:cs="Monaco"/>
                      <w:b/>
                      <w:bCs/>
                      <w:color w:val="000000"/>
                      <w:sz w:val="32"/>
                      <w:szCs w:val="32"/>
                      <w:lang w:val="en-US"/>
                    </w:rPr>
                  </w:rPrChange>
                </w:rPr>
                <w:t>[{</w:t>
              </w:r>
            </w:ins>
          </w:p>
          <w:p w14:paraId="62F5F599" w14:textId="77777777" w:rsidR="00E066BD" w:rsidRPr="00E066BD" w:rsidRDefault="00E066BD">
            <w:pPr>
              <w:rPr>
                <w:ins w:id="9601" w:author="Borja Gonzalez" w:date="2017-09-28T19:31:00Z"/>
                <w:lang w:val="en-US"/>
                <w:rPrChange w:id="9602" w:author="Borja Gonzalez" w:date="2017-09-28T19:31:00Z">
                  <w:rPr>
                    <w:ins w:id="9603" w:author="Borja Gonzalez" w:date="2017-09-28T19:31:00Z"/>
                    <w:rFonts w:ascii="Monaco" w:eastAsiaTheme="majorEastAsia" w:hAnsi="Monaco" w:cs="Monaco"/>
                    <w:color w:val="243F60" w:themeColor="accent1" w:themeShade="7F"/>
                    <w:sz w:val="32"/>
                    <w:szCs w:val="32"/>
                    <w:lang w:val="en-US"/>
                  </w:rPr>
                </w:rPrChange>
              </w:rPr>
              <w:pPrChange w:id="9604" w:author="GONZALEZ DIAZ, BORJA" w:date="2017-09-29T19:25:00Z">
                <w:pPr>
                  <w:keepNext/>
                  <w:keepLines/>
                  <w:widowControl w:val="0"/>
                  <w:autoSpaceDE w:val="0"/>
                  <w:autoSpaceDN w:val="0"/>
                  <w:adjustRightInd w:val="0"/>
                  <w:spacing w:before="200"/>
                  <w:outlineLvl w:val="4"/>
                </w:pPr>
              </w:pPrChange>
            </w:pPr>
            <w:ins w:id="9605" w:author="Borja Gonzalez" w:date="2017-09-28T19:31:00Z">
              <w:r w:rsidRPr="00E066BD">
                <w:rPr>
                  <w:lang w:val="en-US"/>
                  <w:rPrChange w:id="9606" w:author="Borja Gonzalez" w:date="2017-09-28T19:31:00Z">
                    <w:rPr>
                      <w:rFonts w:ascii="Monaco" w:hAnsi="Monaco" w:cs="Monaco"/>
                      <w:sz w:val="32"/>
                      <w:szCs w:val="32"/>
                      <w:lang w:val="en-US"/>
                    </w:rPr>
                  </w:rPrChange>
                </w:rPr>
                <w:t xml:space="preserve">            ticks</w:t>
              </w:r>
              <w:r w:rsidRPr="00E066BD">
                <w:rPr>
                  <w:b/>
                  <w:bCs/>
                  <w:color w:val="CE5C00"/>
                  <w:lang w:val="en-US"/>
                  <w:rPrChange w:id="9607" w:author="Borja Gonzalez" w:date="2017-09-28T19:31:00Z">
                    <w:rPr>
                      <w:rFonts w:ascii="Monaco" w:hAnsi="Monaco" w:cs="Monaco"/>
                      <w:b/>
                      <w:bCs/>
                      <w:color w:val="CE5C00"/>
                      <w:sz w:val="32"/>
                      <w:szCs w:val="32"/>
                      <w:lang w:val="en-US"/>
                    </w:rPr>
                  </w:rPrChange>
                </w:rPr>
                <w:t>:</w:t>
              </w:r>
              <w:r w:rsidRPr="00E066BD">
                <w:rPr>
                  <w:lang w:val="en-US"/>
                  <w:rPrChange w:id="9608" w:author="Borja Gonzalez" w:date="2017-09-28T19:31:00Z">
                    <w:rPr>
                      <w:rFonts w:ascii="Monaco" w:hAnsi="Monaco" w:cs="Monaco"/>
                      <w:sz w:val="32"/>
                      <w:szCs w:val="32"/>
                      <w:lang w:val="en-US"/>
                    </w:rPr>
                  </w:rPrChange>
                </w:rPr>
                <w:t xml:space="preserve"> </w:t>
              </w:r>
              <w:r w:rsidRPr="00E066BD">
                <w:rPr>
                  <w:b/>
                  <w:bCs/>
                  <w:lang w:val="en-US"/>
                  <w:rPrChange w:id="9609" w:author="Borja Gonzalez" w:date="2017-09-28T19:31:00Z">
                    <w:rPr>
                      <w:rFonts w:ascii="Monaco" w:hAnsi="Monaco" w:cs="Monaco"/>
                      <w:b/>
                      <w:bCs/>
                      <w:color w:val="000000"/>
                      <w:sz w:val="32"/>
                      <w:szCs w:val="32"/>
                      <w:lang w:val="en-US"/>
                    </w:rPr>
                  </w:rPrChange>
                </w:rPr>
                <w:t>{</w:t>
              </w:r>
            </w:ins>
          </w:p>
          <w:p w14:paraId="10DBE259" w14:textId="77777777" w:rsidR="00E066BD" w:rsidRPr="00E066BD" w:rsidRDefault="00E066BD">
            <w:pPr>
              <w:rPr>
                <w:ins w:id="9610" w:author="Borja Gonzalez" w:date="2017-09-28T19:31:00Z"/>
                <w:lang w:val="en-US"/>
                <w:rPrChange w:id="9611" w:author="Borja Gonzalez" w:date="2017-09-28T19:31:00Z">
                  <w:rPr>
                    <w:ins w:id="9612" w:author="Borja Gonzalez" w:date="2017-09-28T19:31:00Z"/>
                    <w:rFonts w:ascii="Monaco" w:eastAsiaTheme="majorEastAsia" w:hAnsi="Monaco" w:cs="Monaco"/>
                    <w:color w:val="243F60" w:themeColor="accent1" w:themeShade="7F"/>
                    <w:sz w:val="32"/>
                    <w:szCs w:val="32"/>
                    <w:lang w:val="en-US"/>
                  </w:rPr>
                </w:rPrChange>
              </w:rPr>
              <w:pPrChange w:id="9613" w:author="GONZALEZ DIAZ, BORJA" w:date="2017-09-29T19:25:00Z">
                <w:pPr>
                  <w:keepNext/>
                  <w:keepLines/>
                  <w:widowControl w:val="0"/>
                  <w:autoSpaceDE w:val="0"/>
                  <w:autoSpaceDN w:val="0"/>
                  <w:adjustRightInd w:val="0"/>
                  <w:spacing w:before="200"/>
                  <w:outlineLvl w:val="4"/>
                </w:pPr>
              </w:pPrChange>
            </w:pPr>
            <w:ins w:id="9614" w:author="Borja Gonzalez" w:date="2017-09-28T19:31:00Z">
              <w:r w:rsidRPr="00E066BD">
                <w:rPr>
                  <w:lang w:val="en-US"/>
                  <w:rPrChange w:id="9615" w:author="Borja Gonzalez" w:date="2017-09-28T19:31:00Z">
                    <w:rPr>
                      <w:rFonts w:ascii="Monaco" w:hAnsi="Monaco" w:cs="Monaco"/>
                      <w:sz w:val="32"/>
                      <w:szCs w:val="32"/>
                      <w:lang w:val="en-US"/>
                    </w:rPr>
                  </w:rPrChange>
                </w:rPr>
                <w:t xml:space="preserve">                    beginAtZero</w:t>
              </w:r>
              <w:r w:rsidRPr="00E066BD">
                <w:rPr>
                  <w:b/>
                  <w:bCs/>
                  <w:color w:val="CE5C00"/>
                  <w:lang w:val="en-US"/>
                  <w:rPrChange w:id="9616" w:author="Borja Gonzalez" w:date="2017-09-28T19:31:00Z">
                    <w:rPr>
                      <w:rFonts w:ascii="Monaco" w:hAnsi="Monaco" w:cs="Monaco"/>
                      <w:b/>
                      <w:bCs/>
                      <w:color w:val="CE5C00"/>
                      <w:sz w:val="32"/>
                      <w:szCs w:val="32"/>
                      <w:lang w:val="en-US"/>
                    </w:rPr>
                  </w:rPrChange>
                </w:rPr>
                <w:t>:</w:t>
              </w:r>
              <w:r w:rsidRPr="00E066BD">
                <w:rPr>
                  <w:lang w:val="en-US"/>
                  <w:rPrChange w:id="9617" w:author="Borja Gonzalez" w:date="2017-09-28T19:31:00Z">
                    <w:rPr>
                      <w:rFonts w:ascii="Monaco" w:hAnsi="Monaco" w:cs="Monaco"/>
                      <w:sz w:val="32"/>
                      <w:szCs w:val="32"/>
                      <w:lang w:val="en-US"/>
                    </w:rPr>
                  </w:rPrChange>
                </w:rPr>
                <w:t xml:space="preserve"> </w:t>
              </w:r>
              <w:r w:rsidRPr="00E066BD">
                <w:rPr>
                  <w:b/>
                  <w:bCs/>
                  <w:color w:val="204A87"/>
                  <w:lang w:val="en-US"/>
                  <w:rPrChange w:id="9618" w:author="Borja Gonzalez" w:date="2017-09-28T19:31:00Z">
                    <w:rPr>
                      <w:rFonts w:ascii="Monaco" w:hAnsi="Monaco" w:cs="Monaco"/>
                      <w:b/>
                      <w:bCs/>
                      <w:color w:val="204A87"/>
                      <w:sz w:val="32"/>
                      <w:szCs w:val="32"/>
                      <w:lang w:val="en-US"/>
                    </w:rPr>
                  </w:rPrChange>
                </w:rPr>
                <w:t>false</w:t>
              </w:r>
              <w:r w:rsidRPr="00E066BD">
                <w:rPr>
                  <w:b/>
                  <w:bCs/>
                  <w:lang w:val="en-US"/>
                  <w:rPrChange w:id="9619" w:author="Borja Gonzalez" w:date="2017-09-28T19:31:00Z">
                    <w:rPr>
                      <w:rFonts w:ascii="Monaco" w:hAnsi="Monaco" w:cs="Monaco"/>
                      <w:b/>
                      <w:bCs/>
                      <w:color w:val="000000"/>
                      <w:sz w:val="32"/>
                      <w:szCs w:val="32"/>
                      <w:lang w:val="en-US"/>
                    </w:rPr>
                  </w:rPrChange>
                </w:rPr>
                <w:t>,</w:t>
              </w:r>
            </w:ins>
          </w:p>
          <w:p w14:paraId="5E873C28" w14:textId="77777777" w:rsidR="00E066BD" w:rsidRPr="00E066BD" w:rsidRDefault="00E066BD">
            <w:pPr>
              <w:rPr>
                <w:ins w:id="9620" w:author="Borja Gonzalez" w:date="2017-09-28T19:31:00Z"/>
                <w:lang w:val="en-US"/>
                <w:rPrChange w:id="9621" w:author="Borja Gonzalez" w:date="2017-09-28T19:31:00Z">
                  <w:rPr>
                    <w:ins w:id="9622" w:author="Borja Gonzalez" w:date="2017-09-28T19:31:00Z"/>
                    <w:rFonts w:ascii="Monaco" w:eastAsiaTheme="majorEastAsia" w:hAnsi="Monaco" w:cs="Monaco"/>
                    <w:color w:val="243F60" w:themeColor="accent1" w:themeShade="7F"/>
                    <w:sz w:val="32"/>
                    <w:szCs w:val="32"/>
                    <w:lang w:val="en-US"/>
                  </w:rPr>
                </w:rPrChange>
              </w:rPr>
              <w:pPrChange w:id="9623" w:author="GONZALEZ DIAZ, BORJA" w:date="2017-09-29T19:25:00Z">
                <w:pPr>
                  <w:keepNext/>
                  <w:keepLines/>
                  <w:widowControl w:val="0"/>
                  <w:autoSpaceDE w:val="0"/>
                  <w:autoSpaceDN w:val="0"/>
                  <w:adjustRightInd w:val="0"/>
                  <w:spacing w:before="200"/>
                  <w:outlineLvl w:val="4"/>
                </w:pPr>
              </w:pPrChange>
            </w:pPr>
            <w:ins w:id="9624" w:author="Borja Gonzalez" w:date="2017-09-28T19:31:00Z">
              <w:r w:rsidRPr="00E066BD">
                <w:rPr>
                  <w:lang w:val="en-US"/>
                  <w:rPrChange w:id="9625" w:author="Borja Gonzalez" w:date="2017-09-28T19:31:00Z">
                    <w:rPr>
                      <w:rFonts w:ascii="Monaco" w:hAnsi="Monaco" w:cs="Monaco"/>
                      <w:sz w:val="32"/>
                      <w:szCs w:val="32"/>
                      <w:lang w:val="en-US"/>
                    </w:rPr>
                  </w:rPrChange>
                </w:rPr>
                <w:t xml:space="preserve">                    min</w:t>
              </w:r>
              <w:r w:rsidRPr="00E066BD">
                <w:rPr>
                  <w:b/>
                  <w:bCs/>
                  <w:color w:val="CE5C00"/>
                  <w:lang w:val="en-US"/>
                  <w:rPrChange w:id="9626" w:author="Borja Gonzalez" w:date="2017-09-28T19:31:00Z">
                    <w:rPr>
                      <w:rFonts w:ascii="Monaco" w:hAnsi="Monaco" w:cs="Monaco"/>
                      <w:b/>
                      <w:bCs/>
                      <w:color w:val="CE5C00"/>
                      <w:sz w:val="32"/>
                      <w:szCs w:val="32"/>
                      <w:lang w:val="en-US"/>
                    </w:rPr>
                  </w:rPrChange>
                </w:rPr>
                <w:t>:</w:t>
              </w:r>
              <w:r w:rsidRPr="00E066BD">
                <w:rPr>
                  <w:lang w:val="en-US"/>
                  <w:rPrChange w:id="9627" w:author="Borja Gonzalez" w:date="2017-09-28T19:31:00Z">
                    <w:rPr>
                      <w:rFonts w:ascii="Monaco" w:hAnsi="Monaco" w:cs="Monaco"/>
                      <w:sz w:val="32"/>
                      <w:szCs w:val="32"/>
                      <w:lang w:val="en-US"/>
                    </w:rPr>
                  </w:rPrChange>
                </w:rPr>
                <w:t xml:space="preserve"> </w:t>
              </w:r>
              <w:r w:rsidRPr="00E066BD">
                <w:rPr>
                  <w:b/>
                  <w:bCs/>
                  <w:color w:val="CE5C00"/>
                  <w:lang w:val="en-US"/>
                  <w:rPrChange w:id="9628" w:author="Borja Gonzalez" w:date="2017-09-28T19:31:00Z">
                    <w:rPr>
                      <w:rFonts w:ascii="Monaco" w:hAnsi="Monaco" w:cs="Monaco"/>
                      <w:b/>
                      <w:bCs/>
                      <w:color w:val="CE5C00"/>
                      <w:sz w:val="32"/>
                      <w:szCs w:val="32"/>
                      <w:lang w:val="en-US"/>
                    </w:rPr>
                  </w:rPrChange>
                </w:rPr>
                <w:t>-</w:t>
              </w:r>
              <w:r w:rsidRPr="00E066BD">
                <w:rPr>
                  <w:b/>
                  <w:bCs/>
                  <w:color w:val="0000CF"/>
                  <w:lang w:val="en-US"/>
                  <w:rPrChange w:id="9629" w:author="Borja Gonzalez" w:date="2017-09-28T19:31:00Z">
                    <w:rPr>
                      <w:rFonts w:ascii="Monaco" w:hAnsi="Monaco" w:cs="Monaco"/>
                      <w:b/>
                      <w:bCs/>
                      <w:color w:val="0000CF"/>
                      <w:sz w:val="32"/>
                      <w:szCs w:val="32"/>
                      <w:lang w:val="en-US"/>
                    </w:rPr>
                  </w:rPrChange>
                </w:rPr>
                <w:t>90</w:t>
              </w:r>
              <w:r w:rsidRPr="00E066BD">
                <w:rPr>
                  <w:b/>
                  <w:bCs/>
                  <w:lang w:val="en-US"/>
                  <w:rPrChange w:id="9630" w:author="Borja Gonzalez" w:date="2017-09-28T19:31:00Z">
                    <w:rPr>
                      <w:rFonts w:ascii="Monaco" w:hAnsi="Monaco" w:cs="Monaco"/>
                      <w:b/>
                      <w:bCs/>
                      <w:color w:val="000000"/>
                      <w:sz w:val="32"/>
                      <w:szCs w:val="32"/>
                      <w:lang w:val="en-US"/>
                    </w:rPr>
                  </w:rPrChange>
                </w:rPr>
                <w:t>,</w:t>
              </w:r>
            </w:ins>
          </w:p>
          <w:p w14:paraId="051BC3D8" w14:textId="77777777" w:rsidR="00E066BD" w:rsidRPr="00E066BD" w:rsidRDefault="00E066BD">
            <w:pPr>
              <w:rPr>
                <w:ins w:id="9631" w:author="Borja Gonzalez" w:date="2017-09-28T19:31:00Z"/>
                <w:lang w:val="en-US"/>
                <w:rPrChange w:id="9632" w:author="Borja Gonzalez" w:date="2017-09-28T19:31:00Z">
                  <w:rPr>
                    <w:ins w:id="9633" w:author="Borja Gonzalez" w:date="2017-09-28T19:31:00Z"/>
                    <w:rFonts w:ascii="Monaco" w:eastAsiaTheme="majorEastAsia" w:hAnsi="Monaco" w:cs="Monaco"/>
                    <w:color w:val="243F60" w:themeColor="accent1" w:themeShade="7F"/>
                    <w:sz w:val="32"/>
                    <w:szCs w:val="32"/>
                    <w:lang w:val="en-US"/>
                  </w:rPr>
                </w:rPrChange>
              </w:rPr>
              <w:pPrChange w:id="9634" w:author="GONZALEZ DIAZ, BORJA" w:date="2017-09-29T19:25:00Z">
                <w:pPr>
                  <w:keepNext/>
                  <w:keepLines/>
                  <w:widowControl w:val="0"/>
                  <w:autoSpaceDE w:val="0"/>
                  <w:autoSpaceDN w:val="0"/>
                  <w:adjustRightInd w:val="0"/>
                  <w:spacing w:before="200"/>
                  <w:outlineLvl w:val="4"/>
                </w:pPr>
              </w:pPrChange>
            </w:pPr>
            <w:ins w:id="9635" w:author="Borja Gonzalez" w:date="2017-09-28T19:31:00Z">
              <w:r w:rsidRPr="00E066BD">
                <w:rPr>
                  <w:lang w:val="en-US"/>
                  <w:rPrChange w:id="9636" w:author="Borja Gonzalez" w:date="2017-09-28T19:31:00Z">
                    <w:rPr>
                      <w:rFonts w:ascii="Monaco" w:hAnsi="Monaco" w:cs="Monaco"/>
                      <w:sz w:val="32"/>
                      <w:szCs w:val="32"/>
                      <w:lang w:val="en-US"/>
                    </w:rPr>
                  </w:rPrChange>
                </w:rPr>
                <w:t xml:space="preserve">                    max</w:t>
              </w:r>
              <w:r w:rsidRPr="00E066BD">
                <w:rPr>
                  <w:b/>
                  <w:bCs/>
                  <w:color w:val="CE5C00"/>
                  <w:lang w:val="en-US"/>
                  <w:rPrChange w:id="9637" w:author="Borja Gonzalez" w:date="2017-09-28T19:31:00Z">
                    <w:rPr>
                      <w:rFonts w:ascii="Monaco" w:hAnsi="Monaco" w:cs="Monaco"/>
                      <w:b/>
                      <w:bCs/>
                      <w:color w:val="CE5C00"/>
                      <w:sz w:val="32"/>
                      <w:szCs w:val="32"/>
                      <w:lang w:val="en-US"/>
                    </w:rPr>
                  </w:rPrChange>
                </w:rPr>
                <w:t>:</w:t>
              </w:r>
              <w:r w:rsidRPr="00E066BD">
                <w:rPr>
                  <w:lang w:val="en-US"/>
                  <w:rPrChange w:id="9638" w:author="Borja Gonzalez" w:date="2017-09-28T19:31:00Z">
                    <w:rPr>
                      <w:rFonts w:ascii="Monaco" w:hAnsi="Monaco" w:cs="Monaco"/>
                      <w:sz w:val="32"/>
                      <w:szCs w:val="32"/>
                      <w:lang w:val="en-US"/>
                    </w:rPr>
                  </w:rPrChange>
                </w:rPr>
                <w:t xml:space="preserve"> </w:t>
              </w:r>
              <w:r w:rsidRPr="00E066BD">
                <w:rPr>
                  <w:b/>
                  <w:bCs/>
                  <w:color w:val="0000CF"/>
                  <w:lang w:val="en-US"/>
                  <w:rPrChange w:id="9639" w:author="Borja Gonzalez" w:date="2017-09-28T19:31:00Z">
                    <w:rPr>
                      <w:rFonts w:ascii="Monaco" w:hAnsi="Monaco" w:cs="Monaco"/>
                      <w:b/>
                      <w:bCs/>
                      <w:color w:val="0000CF"/>
                      <w:sz w:val="32"/>
                      <w:szCs w:val="32"/>
                      <w:lang w:val="en-US"/>
                    </w:rPr>
                  </w:rPrChange>
                </w:rPr>
                <w:t>90</w:t>
              </w:r>
            </w:ins>
          </w:p>
          <w:p w14:paraId="1534EBDF" w14:textId="77777777" w:rsidR="00E066BD" w:rsidRPr="00E066BD" w:rsidRDefault="00E066BD">
            <w:pPr>
              <w:rPr>
                <w:ins w:id="9640" w:author="Borja Gonzalez" w:date="2017-09-28T19:31:00Z"/>
                <w:lang w:val="en-US"/>
                <w:rPrChange w:id="9641" w:author="Borja Gonzalez" w:date="2017-09-28T19:31:00Z">
                  <w:rPr>
                    <w:ins w:id="9642" w:author="Borja Gonzalez" w:date="2017-09-28T19:31:00Z"/>
                    <w:rFonts w:ascii="Monaco" w:eastAsiaTheme="majorEastAsia" w:hAnsi="Monaco" w:cs="Monaco"/>
                    <w:color w:val="243F60" w:themeColor="accent1" w:themeShade="7F"/>
                    <w:sz w:val="32"/>
                    <w:szCs w:val="32"/>
                    <w:lang w:val="en-US"/>
                  </w:rPr>
                </w:rPrChange>
              </w:rPr>
              <w:pPrChange w:id="9643" w:author="GONZALEZ DIAZ, BORJA" w:date="2017-09-29T19:25:00Z">
                <w:pPr>
                  <w:keepNext/>
                  <w:keepLines/>
                  <w:widowControl w:val="0"/>
                  <w:autoSpaceDE w:val="0"/>
                  <w:autoSpaceDN w:val="0"/>
                  <w:adjustRightInd w:val="0"/>
                  <w:spacing w:before="200"/>
                  <w:outlineLvl w:val="4"/>
                </w:pPr>
              </w:pPrChange>
            </w:pPr>
            <w:ins w:id="9644" w:author="Borja Gonzalez" w:date="2017-09-28T19:31:00Z">
              <w:r w:rsidRPr="00E066BD">
                <w:rPr>
                  <w:lang w:val="en-US"/>
                  <w:rPrChange w:id="9645" w:author="Borja Gonzalez" w:date="2017-09-28T19:31:00Z">
                    <w:rPr>
                      <w:rFonts w:ascii="Monaco" w:hAnsi="Monaco" w:cs="Monaco"/>
                      <w:sz w:val="32"/>
                      <w:szCs w:val="32"/>
                      <w:lang w:val="en-US"/>
                    </w:rPr>
                  </w:rPrChange>
                </w:rPr>
                <w:t xml:space="preserve">                </w:t>
              </w:r>
              <w:r w:rsidRPr="00E066BD">
                <w:rPr>
                  <w:b/>
                  <w:bCs/>
                  <w:lang w:val="en-US"/>
                  <w:rPrChange w:id="9646" w:author="Borja Gonzalez" w:date="2017-09-28T19:31:00Z">
                    <w:rPr>
                      <w:rFonts w:ascii="Monaco" w:hAnsi="Monaco" w:cs="Monaco"/>
                      <w:b/>
                      <w:bCs/>
                      <w:color w:val="000000"/>
                      <w:sz w:val="32"/>
                      <w:szCs w:val="32"/>
                      <w:lang w:val="en-US"/>
                    </w:rPr>
                  </w:rPrChange>
                </w:rPr>
                <w:t>},</w:t>
              </w:r>
            </w:ins>
          </w:p>
          <w:p w14:paraId="2A49788B" w14:textId="77777777" w:rsidR="00E066BD" w:rsidRPr="00E066BD" w:rsidRDefault="00E066BD">
            <w:pPr>
              <w:rPr>
                <w:ins w:id="9647" w:author="Borja Gonzalez" w:date="2017-09-28T19:31:00Z"/>
                <w:lang w:val="en-US"/>
                <w:rPrChange w:id="9648" w:author="Borja Gonzalez" w:date="2017-09-28T19:31:00Z">
                  <w:rPr>
                    <w:ins w:id="9649" w:author="Borja Gonzalez" w:date="2017-09-28T19:31:00Z"/>
                    <w:rFonts w:ascii="Monaco" w:eastAsiaTheme="majorEastAsia" w:hAnsi="Monaco" w:cs="Monaco"/>
                    <w:color w:val="243F60" w:themeColor="accent1" w:themeShade="7F"/>
                    <w:sz w:val="32"/>
                    <w:szCs w:val="32"/>
                    <w:lang w:val="en-US"/>
                  </w:rPr>
                </w:rPrChange>
              </w:rPr>
              <w:pPrChange w:id="9650" w:author="GONZALEZ DIAZ, BORJA" w:date="2017-09-29T19:25:00Z">
                <w:pPr>
                  <w:keepNext/>
                  <w:keepLines/>
                  <w:widowControl w:val="0"/>
                  <w:autoSpaceDE w:val="0"/>
                  <w:autoSpaceDN w:val="0"/>
                  <w:adjustRightInd w:val="0"/>
                  <w:spacing w:before="200"/>
                  <w:outlineLvl w:val="4"/>
                </w:pPr>
              </w:pPrChange>
            </w:pPr>
            <w:ins w:id="9651" w:author="Borja Gonzalez" w:date="2017-09-28T19:31:00Z">
              <w:r w:rsidRPr="00E066BD">
                <w:rPr>
                  <w:lang w:val="en-US"/>
                  <w:rPrChange w:id="9652" w:author="Borja Gonzalez" w:date="2017-09-28T19:31:00Z">
                    <w:rPr>
                      <w:rFonts w:ascii="Monaco" w:hAnsi="Monaco" w:cs="Monaco"/>
                      <w:sz w:val="32"/>
                      <w:szCs w:val="32"/>
                      <w:lang w:val="en-US"/>
                    </w:rPr>
                  </w:rPrChange>
                </w:rPr>
                <w:t xml:space="preserve">            gridLines</w:t>
              </w:r>
              <w:r w:rsidRPr="00E066BD">
                <w:rPr>
                  <w:b/>
                  <w:bCs/>
                  <w:color w:val="CE5C00"/>
                  <w:lang w:val="en-US"/>
                  <w:rPrChange w:id="9653" w:author="Borja Gonzalez" w:date="2017-09-28T19:31:00Z">
                    <w:rPr>
                      <w:rFonts w:ascii="Monaco" w:hAnsi="Monaco" w:cs="Monaco"/>
                      <w:b/>
                      <w:bCs/>
                      <w:color w:val="CE5C00"/>
                      <w:sz w:val="32"/>
                      <w:szCs w:val="32"/>
                      <w:lang w:val="en-US"/>
                    </w:rPr>
                  </w:rPrChange>
                </w:rPr>
                <w:t>:</w:t>
              </w:r>
              <w:r w:rsidRPr="00E066BD">
                <w:rPr>
                  <w:lang w:val="en-US"/>
                  <w:rPrChange w:id="9654" w:author="Borja Gonzalez" w:date="2017-09-28T19:31:00Z">
                    <w:rPr>
                      <w:rFonts w:ascii="Monaco" w:hAnsi="Monaco" w:cs="Monaco"/>
                      <w:sz w:val="32"/>
                      <w:szCs w:val="32"/>
                      <w:lang w:val="en-US"/>
                    </w:rPr>
                  </w:rPrChange>
                </w:rPr>
                <w:t xml:space="preserve"> </w:t>
              </w:r>
              <w:r w:rsidRPr="00E066BD">
                <w:rPr>
                  <w:b/>
                  <w:bCs/>
                  <w:lang w:val="en-US"/>
                  <w:rPrChange w:id="9655" w:author="Borja Gonzalez" w:date="2017-09-28T19:31:00Z">
                    <w:rPr>
                      <w:rFonts w:ascii="Monaco" w:hAnsi="Monaco" w:cs="Monaco"/>
                      <w:b/>
                      <w:bCs/>
                      <w:color w:val="000000"/>
                      <w:sz w:val="32"/>
                      <w:szCs w:val="32"/>
                      <w:lang w:val="en-US"/>
                    </w:rPr>
                  </w:rPrChange>
                </w:rPr>
                <w:t>{</w:t>
              </w:r>
            </w:ins>
          </w:p>
          <w:p w14:paraId="5FA23E9E" w14:textId="77777777" w:rsidR="00E066BD" w:rsidRPr="00E066BD" w:rsidRDefault="00E066BD">
            <w:pPr>
              <w:rPr>
                <w:ins w:id="9656" w:author="Borja Gonzalez" w:date="2017-09-28T19:31:00Z"/>
                <w:lang w:val="en-US"/>
                <w:rPrChange w:id="9657" w:author="Borja Gonzalez" w:date="2017-09-28T19:31:00Z">
                  <w:rPr>
                    <w:ins w:id="9658" w:author="Borja Gonzalez" w:date="2017-09-28T19:31:00Z"/>
                    <w:rFonts w:ascii="Monaco" w:eastAsiaTheme="majorEastAsia" w:hAnsi="Monaco" w:cs="Monaco"/>
                    <w:color w:val="243F60" w:themeColor="accent1" w:themeShade="7F"/>
                    <w:sz w:val="32"/>
                    <w:szCs w:val="32"/>
                    <w:lang w:val="en-US"/>
                  </w:rPr>
                </w:rPrChange>
              </w:rPr>
              <w:pPrChange w:id="9659" w:author="GONZALEZ DIAZ, BORJA" w:date="2017-09-29T19:25:00Z">
                <w:pPr>
                  <w:keepNext/>
                  <w:keepLines/>
                  <w:widowControl w:val="0"/>
                  <w:autoSpaceDE w:val="0"/>
                  <w:autoSpaceDN w:val="0"/>
                  <w:adjustRightInd w:val="0"/>
                  <w:spacing w:before="200"/>
                  <w:outlineLvl w:val="4"/>
                </w:pPr>
              </w:pPrChange>
            </w:pPr>
            <w:ins w:id="9660" w:author="Borja Gonzalez" w:date="2017-09-28T19:31:00Z">
              <w:r w:rsidRPr="00E066BD">
                <w:rPr>
                  <w:lang w:val="en-US"/>
                  <w:rPrChange w:id="9661" w:author="Borja Gonzalez" w:date="2017-09-28T19:31:00Z">
                    <w:rPr>
                      <w:rFonts w:ascii="Monaco" w:hAnsi="Monaco" w:cs="Monaco"/>
                      <w:sz w:val="32"/>
                      <w:szCs w:val="32"/>
                      <w:lang w:val="en-US"/>
                    </w:rPr>
                  </w:rPrChange>
                </w:rPr>
                <w:t xml:space="preserve">                drawBorder</w:t>
              </w:r>
              <w:r w:rsidRPr="00E066BD">
                <w:rPr>
                  <w:b/>
                  <w:bCs/>
                  <w:color w:val="CE5C00"/>
                  <w:lang w:val="en-US"/>
                  <w:rPrChange w:id="9662" w:author="Borja Gonzalez" w:date="2017-09-28T19:31:00Z">
                    <w:rPr>
                      <w:rFonts w:ascii="Monaco" w:hAnsi="Monaco" w:cs="Monaco"/>
                      <w:b/>
                      <w:bCs/>
                      <w:color w:val="CE5C00"/>
                      <w:sz w:val="32"/>
                      <w:szCs w:val="32"/>
                      <w:lang w:val="en-US"/>
                    </w:rPr>
                  </w:rPrChange>
                </w:rPr>
                <w:t>:</w:t>
              </w:r>
              <w:r w:rsidRPr="00E066BD">
                <w:rPr>
                  <w:lang w:val="en-US"/>
                  <w:rPrChange w:id="9663" w:author="Borja Gonzalez" w:date="2017-09-28T19:31:00Z">
                    <w:rPr>
                      <w:rFonts w:ascii="Monaco" w:hAnsi="Monaco" w:cs="Monaco"/>
                      <w:sz w:val="32"/>
                      <w:szCs w:val="32"/>
                      <w:lang w:val="en-US"/>
                    </w:rPr>
                  </w:rPrChange>
                </w:rPr>
                <w:t xml:space="preserve"> </w:t>
              </w:r>
              <w:r w:rsidRPr="00E066BD">
                <w:rPr>
                  <w:b/>
                  <w:bCs/>
                  <w:color w:val="204A87"/>
                  <w:lang w:val="en-US"/>
                  <w:rPrChange w:id="9664" w:author="Borja Gonzalez" w:date="2017-09-28T19:31:00Z">
                    <w:rPr>
                      <w:rFonts w:ascii="Monaco" w:hAnsi="Monaco" w:cs="Monaco"/>
                      <w:b/>
                      <w:bCs/>
                      <w:color w:val="204A87"/>
                      <w:sz w:val="32"/>
                      <w:szCs w:val="32"/>
                      <w:lang w:val="en-US"/>
                    </w:rPr>
                  </w:rPrChange>
                </w:rPr>
                <w:t>true</w:t>
              </w:r>
              <w:r w:rsidRPr="00E066BD">
                <w:rPr>
                  <w:b/>
                  <w:bCs/>
                  <w:lang w:val="en-US"/>
                  <w:rPrChange w:id="9665" w:author="Borja Gonzalez" w:date="2017-09-28T19:31:00Z">
                    <w:rPr>
                      <w:rFonts w:ascii="Monaco" w:hAnsi="Monaco" w:cs="Monaco"/>
                      <w:b/>
                      <w:bCs/>
                      <w:color w:val="000000"/>
                      <w:sz w:val="32"/>
                      <w:szCs w:val="32"/>
                      <w:lang w:val="en-US"/>
                    </w:rPr>
                  </w:rPrChange>
                </w:rPr>
                <w:t>,</w:t>
              </w:r>
            </w:ins>
          </w:p>
          <w:p w14:paraId="6E49103B" w14:textId="77777777" w:rsidR="00E066BD" w:rsidRPr="00E066BD" w:rsidRDefault="00E066BD">
            <w:pPr>
              <w:rPr>
                <w:ins w:id="9666" w:author="Borja Gonzalez" w:date="2017-09-28T19:31:00Z"/>
                <w:lang w:val="en-US"/>
                <w:rPrChange w:id="9667" w:author="Borja Gonzalez" w:date="2017-09-28T19:31:00Z">
                  <w:rPr>
                    <w:ins w:id="9668" w:author="Borja Gonzalez" w:date="2017-09-28T19:31:00Z"/>
                    <w:rFonts w:ascii="Monaco" w:eastAsiaTheme="majorEastAsia" w:hAnsi="Monaco" w:cs="Monaco"/>
                    <w:color w:val="243F60" w:themeColor="accent1" w:themeShade="7F"/>
                    <w:sz w:val="32"/>
                    <w:szCs w:val="32"/>
                    <w:lang w:val="en-US"/>
                  </w:rPr>
                </w:rPrChange>
              </w:rPr>
              <w:pPrChange w:id="9669" w:author="GONZALEZ DIAZ, BORJA" w:date="2017-09-29T19:25:00Z">
                <w:pPr>
                  <w:keepNext/>
                  <w:keepLines/>
                  <w:widowControl w:val="0"/>
                  <w:autoSpaceDE w:val="0"/>
                  <w:autoSpaceDN w:val="0"/>
                  <w:adjustRightInd w:val="0"/>
                  <w:spacing w:before="200"/>
                  <w:outlineLvl w:val="4"/>
                </w:pPr>
              </w:pPrChange>
            </w:pPr>
            <w:ins w:id="9670" w:author="Borja Gonzalez" w:date="2017-09-28T19:31:00Z">
              <w:r w:rsidRPr="00E066BD">
                <w:rPr>
                  <w:lang w:val="en-US"/>
                  <w:rPrChange w:id="9671" w:author="Borja Gonzalez" w:date="2017-09-28T19:31:00Z">
                    <w:rPr>
                      <w:rFonts w:ascii="Monaco" w:hAnsi="Monaco" w:cs="Monaco"/>
                      <w:sz w:val="32"/>
                      <w:szCs w:val="32"/>
                      <w:lang w:val="en-US"/>
                    </w:rPr>
                  </w:rPrChange>
                </w:rPr>
                <w:t xml:space="preserve">                </w:t>
              </w:r>
              <w:r w:rsidRPr="00E066BD">
                <w:rPr>
                  <w:b/>
                  <w:bCs/>
                  <w:lang w:val="en-US"/>
                  <w:rPrChange w:id="9672" w:author="Borja Gonzalez" w:date="2017-09-28T19:31:00Z">
                    <w:rPr>
                      <w:rFonts w:ascii="Monaco" w:hAnsi="Monaco" w:cs="Monaco"/>
                      <w:b/>
                      <w:bCs/>
                      <w:color w:val="000000"/>
                      <w:sz w:val="32"/>
                      <w:szCs w:val="32"/>
                      <w:lang w:val="en-US"/>
                    </w:rPr>
                  </w:rPrChange>
                </w:rPr>
                <w:t>}</w:t>
              </w:r>
            </w:ins>
          </w:p>
          <w:p w14:paraId="0400A9AA" w14:textId="77777777" w:rsidR="00E066BD" w:rsidRPr="00E066BD" w:rsidRDefault="00E066BD">
            <w:pPr>
              <w:rPr>
                <w:ins w:id="9673" w:author="Borja Gonzalez" w:date="2017-09-28T19:31:00Z"/>
                <w:lang w:val="en-US"/>
                <w:rPrChange w:id="9674" w:author="Borja Gonzalez" w:date="2017-09-28T19:31:00Z">
                  <w:rPr>
                    <w:ins w:id="9675" w:author="Borja Gonzalez" w:date="2017-09-28T19:31:00Z"/>
                    <w:rFonts w:ascii="Monaco" w:eastAsiaTheme="majorEastAsia" w:hAnsi="Monaco" w:cs="Monaco"/>
                    <w:color w:val="243F60" w:themeColor="accent1" w:themeShade="7F"/>
                    <w:sz w:val="32"/>
                    <w:szCs w:val="32"/>
                    <w:lang w:val="en-US"/>
                  </w:rPr>
                </w:rPrChange>
              </w:rPr>
              <w:pPrChange w:id="9676" w:author="GONZALEZ DIAZ, BORJA" w:date="2017-09-29T19:25:00Z">
                <w:pPr>
                  <w:keepNext/>
                  <w:keepLines/>
                  <w:widowControl w:val="0"/>
                  <w:autoSpaceDE w:val="0"/>
                  <w:autoSpaceDN w:val="0"/>
                  <w:adjustRightInd w:val="0"/>
                  <w:spacing w:before="200"/>
                  <w:outlineLvl w:val="4"/>
                </w:pPr>
              </w:pPrChange>
            </w:pPr>
            <w:ins w:id="9677" w:author="Borja Gonzalez" w:date="2017-09-28T19:31:00Z">
              <w:r w:rsidRPr="00E066BD">
                <w:rPr>
                  <w:lang w:val="en-US"/>
                  <w:rPrChange w:id="9678" w:author="Borja Gonzalez" w:date="2017-09-28T19:31:00Z">
                    <w:rPr>
                      <w:rFonts w:ascii="Monaco" w:hAnsi="Monaco" w:cs="Monaco"/>
                      <w:sz w:val="32"/>
                      <w:szCs w:val="32"/>
                      <w:lang w:val="en-US"/>
                    </w:rPr>
                  </w:rPrChange>
                </w:rPr>
                <w:t xml:space="preserve">        </w:t>
              </w:r>
              <w:r w:rsidRPr="00E066BD">
                <w:rPr>
                  <w:b/>
                  <w:bCs/>
                  <w:lang w:val="en-US"/>
                  <w:rPrChange w:id="9679" w:author="Borja Gonzalez" w:date="2017-09-28T19:31:00Z">
                    <w:rPr>
                      <w:rFonts w:ascii="Monaco" w:hAnsi="Monaco" w:cs="Monaco"/>
                      <w:b/>
                      <w:bCs/>
                      <w:color w:val="000000"/>
                      <w:sz w:val="32"/>
                      <w:szCs w:val="32"/>
                      <w:lang w:val="en-US"/>
                    </w:rPr>
                  </w:rPrChange>
                </w:rPr>
                <w:t>}]</w:t>
              </w:r>
            </w:ins>
          </w:p>
          <w:p w14:paraId="2879868C" w14:textId="77777777" w:rsidR="00E066BD" w:rsidRPr="00E066BD" w:rsidRDefault="00E066BD">
            <w:pPr>
              <w:rPr>
                <w:ins w:id="9680" w:author="Borja Gonzalez" w:date="2017-09-28T19:31:00Z"/>
                <w:lang w:val="en-US"/>
                <w:rPrChange w:id="9681" w:author="Borja Gonzalez" w:date="2017-09-28T19:31:00Z">
                  <w:rPr>
                    <w:ins w:id="9682" w:author="Borja Gonzalez" w:date="2017-09-28T19:31:00Z"/>
                    <w:rFonts w:ascii="Monaco" w:eastAsiaTheme="majorEastAsia" w:hAnsi="Monaco" w:cs="Monaco"/>
                    <w:color w:val="243F60" w:themeColor="accent1" w:themeShade="7F"/>
                    <w:sz w:val="32"/>
                    <w:szCs w:val="32"/>
                    <w:lang w:val="en-US"/>
                  </w:rPr>
                </w:rPrChange>
              </w:rPr>
              <w:pPrChange w:id="9683" w:author="GONZALEZ DIAZ, BORJA" w:date="2017-09-29T19:25:00Z">
                <w:pPr>
                  <w:keepNext/>
                  <w:keepLines/>
                  <w:widowControl w:val="0"/>
                  <w:autoSpaceDE w:val="0"/>
                  <w:autoSpaceDN w:val="0"/>
                  <w:adjustRightInd w:val="0"/>
                  <w:spacing w:before="200"/>
                  <w:outlineLvl w:val="4"/>
                </w:pPr>
              </w:pPrChange>
            </w:pPr>
            <w:ins w:id="9684" w:author="Borja Gonzalez" w:date="2017-09-28T19:31:00Z">
              <w:r w:rsidRPr="00E066BD">
                <w:rPr>
                  <w:lang w:val="en-US"/>
                  <w:rPrChange w:id="9685" w:author="Borja Gonzalez" w:date="2017-09-28T19:31:00Z">
                    <w:rPr>
                      <w:rFonts w:ascii="Monaco" w:hAnsi="Monaco" w:cs="Monaco"/>
                      <w:sz w:val="32"/>
                      <w:szCs w:val="32"/>
                      <w:lang w:val="en-US"/>
                    </w:rPr>
                  </w:rPrChange>
                </w:rPr>
                <w:t xml:space="preserve">    </w:t>
              </w:r>
              <w:r w:rsidRPr="00E066BD">
                <w:rPr>
                  <w:b/>
                  <w:bCs/>
                  <w:lang w:val="en-US"/>
                  <w:rPrChange w:id="9686" w:author="Borja Gonzalez" w:date="2017-09-28T19:31:00Z">
                    <w:rPr>
                      <w:rFonts w:ascii="Monaco" w:hAnsi="Monaco" w:cs="Monaco"/>
                      <w:b/>
                      <w:bCs/>
                      <w:color w:val="000000"/>
                      <w:sz w:val="32"/>
                      <w:szCs w:val="32"/>
                      <w:lang w:val="en-US"/>
                    </w:rPr>
                  </w:rPrChange>
                </w:rPr>
                <w:t>}</w:t>
              </w:r>
            </w:ins>
          </w:p>
          <w:p w14:paraId="592B6DA4" w14:textId="77777777" w:rsidR="00E066BD" w:rsidRPr="00E066BD" w:rsidRDefault="00E066BD">
            <w:pPr>
              <w:rPr>
                <w:ins w:id="9687" w:author="Borja Gonzalez" w:date="2017-09-28T19:31:00Z"/>
                <w:lang w:val="en-US"/>
                <w:rPrChange w:id="9688" w:author="Borja Gonzalez" w:date="2017-09-28T19:31:00Z">
                  <w:rPr>
                    <w:ins w:id="9689" w:author="Borja Gonzalez" w:date="2017-09-28T19:31:00Z"/>
                    <w:rFonts w:ascii="Monaco" w:eastAsiaTheme="majorEastAsia" w:hAnsi="Monaco" w:cs="Monaco"/>
                    <w:color w:val="243F60" w:themeColor="accent1" w:themeShade="7F"/>
                    <w:sz w:val="32"/>
                    <w:szCs w:val="32"/>
                    <w:lang w:val="en-US"/>
                  </w:rPr>
                </w:rPrChange>
              </w:rPr>
              <w:pPrChange w:id="9690" w:author="GONZALEZ DIAZ, BORJA" w:date="2017-09-29T19:25:00Z">
                <w:pPr>
                  <w:keepNext/>
                  <w:keepLines/>
                  <w:widowControl w:val="0"/>
                  <w:autoSpaceDE w:val="0"/>
                  <w:autoSpaceDN w:val="0"/>
                  <w:adjustRightInd w:val="0"/>
                  <w:spacing w:before="200"/>
                  <w:outlineLvl w:val="4"/>
                </w:pPr>
              </w:pPrChange>
            </w:pPr>
            <w:ins w:id="9691" w:author="Borja Gonzalez" w:date="2017-09-28T19:31:00Z">
              <w:r w:rsidRPr="00E066BD">
                <w:rPr>
                  <w:b/>
                  <w:bCs/>
                  <w:lang w:val="en-US"/>
                  <w:rPrChange w:id="9692" w:author="Borja Gonzalez" w:date="2017-09-28T19:31:00Z">
                    <w:rPr>
                      <w:rFonts w:ascii="Monaco" w:hAnsi="Monaco" w:cs="Monaco"/>
                      <w:b/>
                      <w:bCs/>
                      <w:color w:val="000000"/>
                      <w:sz w:val="32"/>
                      <w:szCs w:val="32"/>
                      <w:lang w:val="en-US"/>
                    </w:rPr>
                  </w:rPrChange>
                </w:rPr>
                <w:t>}</w:t>
              </w:r>
            </w:ins>
          </w:p>
          <w:p w14:paraId="721A2309" w14:textId="77777777" w:rsidR="00E066BD" w:rsidRPr="00E066BD" w:rsidRDefault="00E066BD">
            <w:pPr>
              <w:rPr>
                <w:ins w:id="9693" w:author="Borja Gonzalez" w:date="2017-09-28T19:31:00Z"/>
                <w:lang w:val="en-US"/>
                <w:rPrChange w:id="9694" w:author="Borja Gonzalez" w:date="2017-09-28T19:31:00Z">
                  <w:rPr>
                    <w:ins w:id="9695" w:author="Borja Gonzalez" w:date="2017-09-28T19:31:00Z"/>
                    <w:rFonts w:ascii="Monaco" w:eastAsiaTheme="majorEastAsia" w:hAnsi="Monaco" w:cs="Monaco"/>
                    <w:color w:val="243F60" w:themeColor="accent1" w:themeShade="7F"/>
                    <w:sz w:val="32"/>
                    <w:szCs w:val="32"/>
                    <w:lang w:val="en-US"/>
                  </w:rPr>
                </w:rPrChange>
              </w:rPr>
              <w:pPrChange w:id="9696" w:author="GONZALEZ DIAZ, BORJA" w:date="2017-09-29T19:25:00Z">
                <w:pPr>
                  <w:keepNext/>
                  <w:keepLines/>
                  <w:widowControl w:val="0"/>
                  <w:autoSpaceDE w:val="0"/>
                  <w:autoSpaceDN w:val="0"/>
                  <w:adjustRightInd w:val="0"/>
                  <w:spacing w:before="200"/>
                  <w:outlineLvl w:val="4"/>
                </w:pPr>
              </w:pPrChange>
            </w:pPr>
            <w:ins w:id="9697" w:author="Borja Gonzalez" w:date="2017-09-28T19:31:00Z">
              <w:r w:rsidRPr="00E066BD">
                <w:rPr>
                  <w:b/>
                  <w:bCs/>
                  <w:lang w:val="en-US"/>
                  <w:rPrChange w:id="9698" w:author="Borja Gonzalez" w:date="2017-09-28T19:31:00Z">
                    <w:rPr>
                      <w:rFonts w:ascii="Monaco" w:hAnsi="Monaco" w:cs="Monaco"/>
                      <w:b/>
                      <w:bCs/>
                      <w:color w:val="000000"/>
                      <w:sz w:val="32"/>
                      <w:szCs w:val="32"/>
                      <w:lang w:val="en-US"/>
                    </w:rPr>
                  </w:rPrChange>
                </w:rPr>
                <w:t>});</w:t>
              </w:r>
            </w:ins>
          </w:p>
          <w:p w14:paraId="6FBF1723" w14:textId="77777777" w:rsidR="00E066BD" w:rsidRPr="00E066BD" w:rsidRDefault="00E066BD">
            <w:pPr>
              <w:rPr>
                <w:ins w:id="9699" w:author="Borja Gonzalez" w:date="2017-09-28T19:31:00Z"/>
                <w:lang w:val="en-US"/>
                <w:rPrChange w:id="9700" w:author="Borja Gonzalez" w:date="2017-09-28T19:31:00Z">
                  <w:rPr>
                    <w:ins w:id="9701" w:author="Borja Gonzalez" w:date="2017-09-28T19:31:00Z"/>
                    <w:rFonts w:ascii="Monaco" w:eastAsiaTheme="majorEastAsia" w:hAnsi="Monaco" w:cs="Monaco"/>
                    <w:color w:val="243F60" w:themeColor="accent1" w:themeShade="7F"/>
                    <w:sz w:val="32"/>
                    <w:szCs w:val="32"/>
                    <w:lang w:val="en-US"/>
                  </w:rPr>
                </w:rPrChange>
              </w:rPr>
              <w:pPrChange w:id="9702" w:author="GONZALEZ DIAZ, BORJA" w:date="2017-09-29T19:25:00Z">
                <w:pPr>
                  <w:keepNext/>
                  <w:keepLines/>
                  <w:widowControl w:val="0"/>
                  <w:autoSpaceDE w:val="0"/>
                  <w:autoSpaceDN w:val="0"/>
                  <w:adjustRightInd w:val="0"/>
                  <w:spacing w:before="200"/>
                  <w:outlineLvl w:val="4"/>
                </w:pPr>
              </w:pPrChange>
            </w:pPr>
            <w:ins w:id="9703" w:author="Borja Gonzalez" w:date="2017-09-28T19:31:00Z">
              <w:r w:rsidRPr="00E066BD">
                <w:rPr>
                  <w:b/>
                  <w:bCs/>
                  <w:lang w:val="en-US"/>
                  <w:rPrChange w:id="9704" w:author="Borja Gonzalez" w:date="2017-09-28T19:31:00Z">
                    <w:rPr>
                      <w:rFonts w:ascii="Monaco" w:hAnsi="Monaco" w:cs="Monaco"/>
                      <w:b/>
                      <w:bCs/>
                      <w:color w:val="000000"/>
                      <w:sz w:val="32"/>
                      <w:szCs w:val="32"/>
                      <w:lang w:val="en-US"/>
                    </w:rPr>
                  </w:rPrChange>
                </w:rPr>
                <w:t>}</w:t>
              </w:r>
            </w:ins>
          </w:p>
          <w:p w14:paraId="780E1D1A" w14:textId="77777777" w:rsidR="00E066BD" w:rsidRDefault="00E066BD" w:rsidP="00F55B79">
            <w:pPr>
              <w:rPr>
                <w:ins w:id="9705" w:author="Borja Gonzalez" w:date="2017-09-28T19:31:00Z"/>
              </w:rPr>
            </w:pPr>
          </w:p>
        </w:tc>
      </w:tr>
    </w:tbl>
    <w:p w14:paraId="117B2AE0" w14:textId="46A8597E" w:rsidR="00F55B79" w:rsidRDefault="00F55B79" w:rsidP="00F55B79"/>
    <w:p w14:paraId="46F1C7B0" w14:textId="60750C8A" w:rsidR="00F55B79" w:rsidDel="00B526E5" w:rsidRDefault="00F55B79" w:rsidP="00F55B79">
      <w:pPr>
        <w:rPr>
          <w:del w:id="9706" w:author="GONZALEZ DIAZ, BORJA" w:date="2017-10-03T16:19:00Z"/>
        </w:rPr>
      </w:pPr>
      <w:del w:id="9707" w:author="Borja Gonzalez" w:date="2017-09-28T19:30:00Z">
        <w:r w:rsidDel="00E066BD">
          <w:rPr>
            <w:noProof/>
            <w:lang w:eastAsia="es-ES_tradnl"/>
          </w:rPr>
          <w:drawing>
            <wp:inline distT="0" distB="0" distL="0" distR="0" wp14:anchorId="551A04E7" wp14:editId="056EE4BA">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del>
    </w:p>
    <w:p w14:paraId="00D5A8A1" w14:textId="63523DE8" w:rsidR="00F55B79" w:rsidDel="00B526E5" w:rsidRDefault="00F55B79" w:rsidP="00F55B79">
      <w:pPr>
        <w:rPr>
          <w:del w:id="9708" w:author="GONZALEZ DIAZ, BORJA" w:date="2017-10-03T16:19:00Z"/>
        </w:rPr>
      </w:pPr>
      <w:bookmarkStart w:id="9709" w:name="_GoBack"/>
      <w:bookmarkEnd w:id="9709"/>
      <w:del w:id="9710" w:author="GONZALEZ DIAZ, BORJA" w:date="2017-10-03T16:19:00Z">
        <w:r w:rsidDel="00B526E5">
          <w:rPr>
            <w:noProof/>
            <w:lang w:eastAsia="es-ES_tradnl"/>
          </w:rPr>
          <w:drawing>
            <wp:inline distT="0" distB="0" distL="0" distR="0" wp14:anchorId="3242FD4A" wp14:editId="514F0B65">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del>
    </w:p>
    <w:p w14:paraId="44C1B2B9" w14:textId="58AD0F37" w:rsidR="00F55B79" w:rsidDel="00B526E5" w:rsidRDefault="00F55B79" w:rsidP="00F55B79">
      <w:pPr>
        <w:rPr>
          <w:del w:id="9711" w:author="GONZALEZ DIAZ, BORJA" w:date="2017-10-03T16:19:00Z"/>
        </w:rPr>
      </w:pPr>
      <w:del w:id="9712" w:author="GONZALEZ DIAZ, BORJA" w:date="2017-10-03T16:19:00Z">
        <w:r w:rsidDel="00B526E5">
          <w:rPr>
            <w:noProof/>
            <w:lang w:eastAsia="es-ES_tradnl"/>
          </w:rPr>
          <w:drawing>
            <wp:inline distT="0" distB="0" distL="0" distR="0" wp14:anchorId="6096FC92" wp14:editId="6A977F4A">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del>
    </w:p>
    <w:p w14:paraId="1CFACC46" w14:textId="022D964A" w:rsidR="00D32ACC" w:rsidDel="00B526E5" w:rsidRDefault="00D32ACC" w:rsidP="00F55B79">
      <w:pPr>
        <w:rPr>
          <w:del w:id="9713" w:author="GONZALEZ DIAZ, BORJA" w:date="2017-10-03T16:19:00Z"/>
        </w:rPr>
      </w:pPr>
    </w:p>
    <w:p w14:paraId="5C7B6960" w14:textId="091C2E66" w:rsidR="00D32ACC" w:rsidRDefault="00D32ACC" w:rsidP="00F55B79">
      <w:r>
        <w:t>En esta función vemos como se comprueba si existe un gráfico, y en caso afirmativo se eliminará para sustituirlo por el gráfico de evolución en cuestión.</w:t>
      </w:r>
    </w:p>
    <w:p w14:paraId="670A16DE" w14:textId="40CC2DC8" w:rsidR="00D32ACC" w:rsidRDefault="00D32ACC" w:rsidP="00F55B79">
      <w:r>
        <w:t>Vemos como se han incluido varios sets de datos en el gráfico. Estos valores corresponden a:</w:t>
      </w:r>
    </w:p>
    <w:p w14:paraId="192CBA2D" w14:textId="4123F810" w:rsidR="00D32ACC" w:rsidRDefault="00D32ACC" w:rsidP="00C45289">
      <w:pPr>
        <w:pStyle w:val="Prrafodelista"/>
        <w:numPr>
          <w:ilvl w:val="0"/>
          <w:numId w:val="8"/>
        </w:numPr>
      </w:pPr>
      <w:r>
        <w:t>Cuatro sets de datos para los valores de normalidad. Dos para los valores máximos y dos para los mínimos.</w:t>
      </w:r>
    </w:p>
    <w:p w14:paraId="3807C55E" w14:textId="3F113E21" w:rsidR="00D32ACC" w:rsidRDefault="00D32ACC" w:rsidP="00C45289">
      <w:pPr>
        <w:pStyle w:val="Prrafodelista"/>
        <w:numPr>
          <w:ilvl w:val="0"/>
          <w:numId w:val="8"/>
        </w:numPr>
      </w:pPr>
      <w:r>
        <w:t>Un set de datos correspondiente a los valores máximos alcanzados en el movimiento por el paciente.</w:t>
      </w:r>
    </w:p>
    <w:p w14:paraId="740522BA" w14:textId="10646904" w:rsidR="00D32ACC" w:rsidRDefault="00D32ACC" w:rsidP="00C45289">
      <w:pPr>
        <w:pStyle w:val="Prrafodelista"/>
        <w:numPr>
          <w:ilvl w:val="0"/>
          <w:numId w:val="8"/>
        </w:numPr>
      </w:pPr>
      <w:r>
        <w:t>Un set de datos correspondiente a los valores mínimos alcanzados en el movimiento por el paciente.</w:t>
      </w:r>
    </w:p>
    <w:p w14:paraId="1BF05076" w14:textId="77777777" w:rsidR="00D32ACC" w:rsidRDefault="00D32ACC" w:rsidP="00D32ACC"/>
    <w:p w14:paraId="2B53DE6E" w14:textId="00A1891E" w:rsidR="004C0379" w:rsidRDefault="00D32ACC">
      <w:pPr>
        <w:pPrChange w:id="9714" w:author="Borja Gonzalez" w:date="2017-09-27T15:00:00Z">
          <w:pPr>
            <w:pStyle w:val="Ttulo4"/>
          </w:pPr>
        </w:pPrChange>
      </w:pPr>
      <w:r>
        <w:lastRenderedPageBreak/>
        <w:t xml:space="preserve">A </w:t>
      </w:r>
      <w:del w:id="9715" w:author="GONZALEZ DIAZ, BORJA" w:date="2017-10-02T18:20:00Z">
        <w:r w:rsidDel="00D14CB4">
          <w:delText>continuación</w:delText>
        </w:r>
      </w:del>
      <w:ins w:id="9716" w:author="GONZALEZ DIAZ, BORJA" w:date="2017-10-02T18:20:00Z">
        <w:r w:rsidR="00D14CB4">
          <w:t>continuación,</w:t>
        </w:r>
      </w:ins>
      <w:r>
        <w:t xml:space="preserve"> se mostrará un ejemplo de un gráfico de evolución y se explicará más en detalle:</w:t>
      </w:r>
    </w:p>
    <w:p w14:paraId="4A229250" w14:textId="77777777" w:rsidR="004C0379" w:rsidRDefault="004C0379" w:rsidP="00D32ACC"/>
    <w:p w14:paraId="638C900A" w14:textId="757C6497" w:rsidR="00D32ACC" w:rsidRDefault="00D32ACC" w:rsidP="00D32ACC">
      <w:r w:rsidRPr="00C45289">
        <w:rPr>
          <w:noProof/>
          <w:lang w:eastAsia="es-ES_tradnl"/>
        </w:rPr>
        <w:drawing>
          <wp:inline distT="0" distB="0" distL="0" distR="0" wp14:anchorId="0D9AB5DC" wp14:editId="3C991B67">
            <wp:extent cx="5486400" cy="2971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4D491164" w14:textId="77777777" w:rsidR="004C0379" w:rsidRDefault="004C0379" w:rsidP="00D32ACC"/>
    <w:p w14:paraId="468DE829" w14:textId="6A28A849" w:rsidR="004C0379" w:rsidRDefault="004C0379" w:rsidP="004C0379">
      <w:r>
        <w:t>Este gráfico corresponde a la evolución de un movimiento en el plano coronal de un paciente. El eje vertical denota los grados del rango de movimiento y el eje horizontal denota las fechas de las distintas mediciones.</w:t>
      </w:r>
      <w:r w:rsidR="004607D3" w:rsidRPr="004607D3">
        <w:t xml:space="preserve"> </w:t>
      </w:r>
      <w:r w:rsidR="004607D3">
        <w:t>Este gráfico es interactivo, por lo que se pueden realizar las siguientes acciones:</w:t>
      </w:r>
    </w:p>
    <w:p w14:paraId="4D1049CE" w14:textId="77777777" w:rsidR="004C0379" w:rsidRDefault="004C0379" w:rsidP="004C0379"/>
    <w:p w14:paraId="04EC46AC" w14:textId="77777777" w:rsidR="004C0379" w:rsidRDefault="004C0379" w:rsidP="004C0379">
      <w:pPr>
        <w:pStyle w:val="Prrafodelista"/>
        <w:numPr>
          <w:ilvl w:val="0"/>
          <w:numId w:val="8"/>
        </w:numPr>
      </w:pPr>
      <w:r>
        <w:t>Ampliar y reducir el gráfico.</w:t>
      </w:r>
    </w:p>
    <w:p w14:paraId="775FD7FF" w14:textId="77777777" w:rsidR="004C0379" w:rsidRDefault="004C0379" w:rsidP="004C0379">
      <w:pPr>
        <w:pStyle w:val="Prrafodelista"/>
        <w:numPr>
          <w:ilvl w:val="0"/>
          <w:numId w:val="8"/>
        </w:numPr>
      </w:pPr>
      <w:r>
        <w:t>Interactuar con los distintos puntos, mostrando para cada punto el ángulo de y su tiempo correspondiente.</w:t>
      </w:r>
    </w:p>
    <w:p w14:paraId="032EC804" w14:textId="77777777" w:rsidR="004C0379" w:rsidRDefault="004C0379">
      <w:pPr>
        <w:pPrChange w:id="9717" w:author="Borja Gonzalez" w:date="2017-09-27T14:57:00Z">
          <w:pPr>
            <w:pStyle w:val="Prrafodelista"/>
            <w:numPr>
              <w:numId w:val="8"/>
            </w:numPr>
            <w:ind w:hanging="360"/>
          </w:pPr>
        </w:pPrChange>
      </w:pPr>
    </w:p>
    <w:p w14:paraId="07306EDA" w14:textId="2B838ED1" w:rsidR="004C0379" w:rsidRDefault="004C0379">
      <w:pPr>
        <w:pPrChange w:id="9718" w:author="Borja Gonzalez" w:date="2017-09-27T14:57:00Z">
          <w:pPr>
            <w:pStyle w:val="Prrafodelista"/>
            <w:numPr>
              <w:numId w:val="8"/>
            </w:numPr>
            <w:ind w:hanging="360"/>
          </w:pPr>
        </w:pPrChange>
      </w:pPr>
      <w:r>
        <w:t xml:space="preserve">La zona que no está oscurecida corresponde al rango de normalidad, por lo </w:t>
      </w:r>
      <w:del w:id="9719" w:author="GONZALEZ DIAZ, BORJA" w:date="2017-10-02T18:20:00Z">
        <w:r w:rsidDel="00D14CB4">
          <w:delText>tanto</w:delText>
        </w:r>
      </w:del>
      <w:ins w:id="9720" w:author="GONZALEZ DIAZ, BORJA" w:date="2017-10-02T18:20:00Z">
        <w:r w:rsidR="00D14CB4">
          <w:t>tanto,</w:t>
        </w:r>
      </w:ins>
      <w:r>
        <w:t xml:space="preserve"> si los valores caen en la zona más clara, podemos asumir que el paciente tiene un rango de movimiento normal. </w:t>
      </w:r>
    </w:p>
    <w:p w14:paraId="2110F649" w14:textId="77777777" w:rsidR="00D32ACC" w:rsidRDefault="00D32ACC" w:rsidP="00D32ACC"/>
    <w:p w14:paraId="7C13C16B" w14:textId="42002F19" w:rsidR="004C0379" w:rsidRDefault="004C0379" w:rsidP="004C0379">
      <w:pPr>
        <w:pStyle w:val="Ttulo4"/>
      </w:pPr>
      <w:r>
        <w:t>4.3.8.2.  Funcionalidad en el lado del servidor</w:t>
      </w:r>
    </w:p>
    <w:p w14:paraId="1C1BA973" w14:textId="77777777" w:rsidR="004C0379" w:rsidRDefault="004C0379">
      <w:pPr>
        <w:pPrChange w:id="9721" w:author="Borja Gonzalez" w:date="2017-09-27T15:00:00Z">
          <w:pPr>
            <w:pStyle w:val="Ttulo4"/>
          </w:pPr>
        </w:pPrChange>
      </w:pPr>
    </w:p>
    <w:p w14:paraId="1E92992E" w14:textId="77459002" w:rsidR="00E066BD" w:rsidRPr="004C0379" w:rsidRDefault="00E066BD">
      <w:pPr>
        <w:rPr>
          <w:ins w:id="9722" w:author="Borja Gonzalez" w:date="2017-09-28T19:32:00Z"/>
        </w:rPr>
      </w:pPr>
    </w:p>
    <w:tbl>
      <w:tblPr>
        <w:tblStyle w:val="Tablaconcuadrcula"/>
        <w:tblW w:w="0" w:type="auto"/>
        <w:tblLook w:val="04A0" w:firstRow="1" w:lastRow="0" w:firstColumn="1" w:lastColumn="0" w:noHBand="0" w:noVBand="1"/>
      </w:tblPr>
      <w:tblGrid>
        <w:gridCol w:w="8856"/>
      </w:tblGrid>
      <w:tr w:rsidR="00E066BD" w14:paraId="739DFB11" w14:textId="77777777" w:rsidTr="00E066BD">
        <w:trPr>
          <w:ins w:id="9723" w:author="Borja Gonzalez" w:date="2017-09-28T19:32:00Z"/>
        </w:trPr>
        <w:tc>
          <w:tcPr>
            <w:tcW w:w="8856" w:type="dxa"/>
          </w:tcPr>
          <w:p w14:paraId="65662543" w14:textId="77777777" w:rsidR="00E066BD" w:rsidRPr="00557475" w:rsidRDefault="00E066BD" w:rsidP="00E066BD">
            <w:pPr>
              <w:widowControl w:val="0"/>
              <w:autoSpaceDE w:val="0"/>
              <w:autoSpaceDN w:val="0"/>
              <w:adjustRightInd w:val="0"/>
              <w:rPr>
                <w:ins w:id="9724" w:author="Borja Gonzalez" w:date="2017-09-28T19:33:00Z"/>
                <w:rFonts w:ascii="Monaco" w:hAnsi="Monaco" w:cs="Monaco"/>
                <w:noProof/>
                <w:sz w:val="20"/>
                <w:szCs w:val="20"/>
                <w:lang w:val="en-US"/>
              </w:rPr>
            </w:pPr>
            <w:ins w:id="9725" w:author="Borja Gonzalez" w:date="2017-09-28T19:33: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AB0752D" w14:textId="77777777" w:rsidR="00E066BD" w:rsidRPr="0079203F" w:rsidRDefault="00E066BD" w:rsidP="00E066BD">
            <w:pPr>
              <w:keepNext/>
              <w:keepLines/>
              <w:widowControl w:val="0"/>
              <w:autoSpaceDE w:val="0"/>
              <w:autoSpaceDN w:val="0"/>
              <w:adjustRightInd w:val="0"/>
              <w:spacing w:before="200"/>
              <w:outlineLvl w:val="4"/>
              <w:rPr>
                <w:ins w:id="9726" w:author="Borja Gonzalez" w:date="2017-09-28T19:33:00Z"/>
                <w:rFonts w:ascii="Monaco" w:hAnsi="Monaco" w:cs="Monaco"/>
                <w:b/>
                <w:bCs/>
                <w:noProof/>
                <w:color w:val="000000"/>
                <w:sz w:val="20"/>
                <w:szCs w:val="20"/>
                <w:lang w:val="es-ES"/>
                <w:rPrChange w:id="9727" w:author="Rodrigo García" w:date="2017-09-29T10:10:00Z">
                  <w:rPr>
                    <w:ins w:id="9728" w:author="Borja Gonzalez" w:date="2017-09-28T19:33:00Z"/>
                    <w:rFonts w:ascii="Monaco" w:eastAsiaTheme="majorEastAsia" w:hAnsi="Monaco" w:cs="Monaco"/>
                    <w:b/>
                    <w:bCs/>
                    <w:noProof/>
                    <w:color w:val="000000"/>
                    <w:sz w:val="20"/>
                    <w:szCs w:val="20"/>
                    <w:lang w:val="en-US"/>
                  </w:rPr>
                </w:rPrChange>
              </w:rPr>
            </w:pPr>
            <w:ins w:id="9729" w:author="Borja Gonzalez" w:date="2017-09-28T19:33: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9730" w:author="Rodrigo García" w:date="2017-09-29T10:10:00Z">
                    <w:rPr>
                      <w:rFonts w:ascii="Monaco" w:eastAsiaTheme="majorEastAsia" w:hAnsi="Monaco" w:cs="Monaco"/>
                      <w:b/>
                      <w:bCs/>
                      <w:i/>
                      <w:iCs/>
                      <w:noProof/>
                      <w:color w:val="000000"/>
                      <w:sz w:val="20"/>
                      <w:szCs w:val="20"/>
                      <w:lang w:val="en-US"/>
                    </w:rPr>
                  </w:rPrChange>
                </w:rPr>
                <w:t>datos</w:t>
              </w:r>
              <w:r w:rsidRPr="0079203F">
                <w:rPr>
                  <w:rFonts w:ascii="Monaco" w:hAnsi="Monaco" w:cs="Monaco"/>
                  <w:noProof/>
                  <w:sz w:val="20"/>
                  <w:szCs w:val="20"/>
                  <w:lang w:val="es-ES"/>
                  <w:rPrChange w:id="9731"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b/>
                  <w:bCs/>
                  <w:noProof/>
                  <w:color w:val="CE5C00"/>
                  <w:sz w:val="20"/>
                  <w:szCs w:val="20"/>
                  <w:lang w:val="es-ES"/>
                  <w:rPrChange w:id="9732" w:author="Rodrigo García" w:date="2017-09-29T10:10:00Z">
                    <w:rPr>
                      <w:rFonts w:ascii="Monaco" w:eastAsiaTheme="majorEastAsia" w:hAnsi="Monaco" w:cs="Monaco"/>
                      <w:b/>
                      <w:bCs/>
                      <w:i/>
                      <w:iCs/>
                      <w:noProof/>
                      <w:color w:val="CE5C00"/>
                      <w:sz w:val="20"/>
                      <w:szCs w:val="20"/>
                      <w:lang w:val="en-US"/>
                    </w:rPr>
                  </w:rPrChange>
                </w:rPr>
                <w:t>=</w:t>
              </w:r>
              <w:r w:rsidRPr="0079203F">
                <w:rPr>
                  <w:rFonts w:ascii="Monaco" w:hAnsi="Monaco" w:cs="Monaco"/>
                  <w:noProof/>
                  <w:sz w:val="20"/>
                  <w:szCs w:val="20"/>
                  <w:lang w:val="es-ES"/>
                  <w:rPrChange w:id="9733"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noProof/>
                  <w:color w:val="000000"/>
                  <w:sz w:val="20"/>
                  <w:szCs w:val="20"/>
                  <w:lang w:val="es-ES"/>
                  <w:rPrChange w:id="9734" w:author="Rodrigo García" w:date="2017-09-29T10:10:00Z">
                    <w:rPr>
                      <w:rFonts w:ascii="Monaco" w:eastAsiaTheme="majorEastAsia" w:hAnsi="Monaco" w:cs="Monaco"/>
                      <w:b/>
                      <w:bCs/>
                      <w:i/>
                      <w:iCs/>
                      <w:noProof/>
                      <w:color w:val="000000"/>
                      <w:sz w:val="20"/>
                      <w:szCs w:val="20"/>
                      <w:lang w:val="en-US"/>
                    </w:rPr>
                  </w:rPrChange>
                </w:rPr>
                <w:t>JSON</w:t>
              </w:r>
              <w:r w:rsidRPr="0079203F">
                <w:rPr>
                  <w:rFonts w:ascii="Monaco" w:hAnsi="Monaco" w:cs="Monaco"/>
                  <w:b/>
                  <w:bCs/>
                  <w:noProof/>
                  <w:color w:val="000000"/>
                  <w:sz w:val="20"/>
                  <w:szCs w:val="20"/>
                  <w:lang w:val="es-ES"/>
                  <w:rPrChange w:id="9735"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9736" w:author="Rodrigo García" w:date="2017-09-29T10:10:00Z">
                    <w:rPr>
                      <w:rFonts w:ascii="Monaco" w:eastAsiaTheme="majorEastAsia" w:hAnsi="Monaco" w:cs="Monaco"/>
                      <w:b/>
                      <w:bCs/>
                      <w:i/>
                      <w:iCs/>
                      <w:noProof/>
                      <w:color w:val="000000"/>
                      <w:sz w:val="20"/>
                      <w:szCs w:val="20"/>
                      <w:lang w:val="en-US"/>
                    </w:rPr>
                  </w:rPrChange>
                </w:rPr>
                <w:t>parse</w:t>
              </w:r>
              <w:r w:rsidRPr="0079203F">
                <w:rPr>
                  <w:rFonts w:ascii="Monaco" w:hAnsi="Monaco" w:cs="Monaco"/>
                  <w:b/>
                  <w:bCs/>
                  <w:noProof/>
                  <w:color w:val="000000"/>
                  <w:sz w:val="20"/>
                  <w:szCs w:val="20"/>
                  <w:lang w:val="es-ES"/>
                  <w:rPrChange w:id="9737"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9738" w:author="Rodrigo García" w:date="2017-09-29T10:10:00Z">
                    <w:rPr>
                      <w:rFonts w:ascii="Monaco" w:eastAsiaTheme="majorEastAsia" w:hAnsi="Monaco" w:cs="Monaco"/>
                      <w:b/>
                      <w:bCs/>
                      <w:i/>
                      <w:iCs/>
                      <w:noProof/>
                      <w:color w:val="000000"/>
                      <w:sz w:val="20"/>
                      <w:szCs w:val="20"/>
                      <w:lang w:val="en-US"/>
                    </w:rPr>
                  </w:rPrChange>
                </w:rPr>
                <w:t>info</w:t>
              </w:r>
              <w:r w:rsidRPr="0079203F">
                <w:rPr>
                  <w:rFonts w:ascii="Monaco" w:hAnsi="Monaco" w:cs="Monaco"/>
                  <w:b/>
                  <w:bCs/>
                  <w:noProof/>
                  <w:color w:val="000000"/>
                  <w:sz w:val="20"/>
                  <w:szCs w:val="20"/>
                  <w:lang w:val="es-ES"/>
                  <w:rPrChange w:id="9739" w:author="Rodrigo García" w:date="2017-09-29T10:10:00Z">
                    <w:rPr>
                      <w:rFonts w:ascii="Monaco" w:eastAsiaTheme="majorEastAsia" w:hAnsi="Monaco" w:cs="Monaco"/>
                      <w:b/>
                      <w:bCs/>
                      <w:i/>
                      <w:iCs/>
                      <w:noProof/>
                      <w:color w:val="000000"/>
                      <w:sz w:val="20"/>
                      <w:szCs w:val="20"/>
                      <w:lang w:val="en-US"/>
                    </w:rPr>
                  </w:rPrChange>
                </w:rPr>
                <w:t>);</w:t>
              </w:r>
            </w:ins>
          </w:p>
          <w:p w14:paraId="2B4DDEB9" w14:textId="77777777" w:rsidR="00E066BD" w:rsidRPr="0079203F" w:rsidRDefault="00E066BD" w:rsidP="00E066BD">
            <w:pPr>
              <w:widowControl w:val="0"/>
              <w:autoSpaceDE w:val="0"/>
              <w:autoSpaceDN w:val="0"/>
              <w:adjustRightInd w:val="0"/>
              <w:rPr>
                <w:ins w:id="9740" w:author="Borja Gonzalez" w:date="2017-09-28T19:33:00Z"/>
                <w:rFonts w:ascii="Monaco" w:hAnsi="Monaco" w:cs="Monaco"/>
                <w:b/>
                <w:bCs/>
                <w:color w:val="204A87"/>
                <w:sz w:val="20"/>
                <w:szCs w:val="20"/>
                <w:lang w:val="es-ES"/>
                <w:rPrChange w:id="9741" w:author="Rodrigo García" w:date="2017-09-29T10:10:00Z">
                  <w:rPr>
                    <w:ins w:id="9742" w:author="Borja Gonzalez" w:date="2017-09-28T19:33:00Z"/>
                    <w:rFonts w:ascii="Monaco" w:hAnsi="Monaco" w:cs="Monaco"/>
                    <w:b/>
                    <w:bCs/>
                    <w:color w:val="204A87"/>
                    <w:sz w:val="20"/>
                    <w:szCs w:val="20"/>
                    <w:lang w:val="en-US"/>
                  </w:rPr>
                </w:rPrChange>
              </w:rPr>
            </w:pPr>
          </w:p>
          <w:p w14:paraId="5F780BC3" w14:textId="77777777" w:rsidR="00E066BD" w:rsidRPr="0079203F" w:rsidRDefault="00E066BD" w:rsidP="00E066BD">
            <w:pPr>
              <w:keepNext/>
              <w:keepLines/>
              <w:widowControl w:val="0"/>
              <w:autoSpaceDE w:val="0"/>
              <w:autoSpaceDN w:val="0"/>
              <w:adjustRightInd w:val="0"/>
              <w:spacing w:before="200"/>
              <w:outlineLvl w:val="4"/>
              <w:rPr>
                <w:ins w:id="9743" w:author="Borja Gonzalez" w:date="2017-09-28T19:32:00Z"/>
                <w:rFonts w:ascii="Monaco" w:hAnsi="Monaco" w:cs="Monaco"/>
                <w:sz w:val="20"/>
                <w:szCs w:val="20"/>
                <w:lang w:val="es-ES"/>
                <w:rPrChange w:id="9744" w:author="Rodrigo García" w:date="2017-09-29T10:10:00Z">
                  <w:rPr>
                    <w:ins w:id="9745" w:author="Borja Gonzalez" w:date="2017-09-28T19:32:00Z"/>
                    <w:rFonts w:ascii="Monaco" w:eastAsiaTheme="majorEastAsia" w:hAnsi="Monaco" w:cs="Monaco"/>
                    <w:color w:val="243F60" w:themeColor="accent1" w:themeShade="7F"/>
                    <w:sz w:val="32"/>
                    <w:szCs w:val="32"/>
                    <w:lang w:val="en-US"/>
                  </w:rPr>
                </w:rPrChange>
              </w:rPr>
            </w:pPr>
            <w:proofErr w:type="gramStart"/>
            <w:ins w:id="9746" w:author="Borja Gonzalez" w:date="2017-09-28T19:32:00Z">
              <w:r w:rsidRPr="0079203F">
                <w:rPr>
                  <w:rFonts w:ascii="Monaco" w:hAnsi="Monaco" w:cs="Monaco"/>
                  <w:b/>
                  <w:bCs/>
                  <w:color w:val="204A87"/>
                  <w:sz w:val="20"/>
                  <w:szCs w:val="20"/>
                  <w:lang w:val="es-ES"/>
                  <w:rPrChange w:id="9747" w:author="Rodrigo García" w:date="2017-09-29T10:10:00Z">
                    <w:rPr>
                      <w:rFonts w:ascii="Monaco" w:eastAsiaTheme="majorEastAsia" w:hAnsi="Monaco" w:cs="Monaco"/>
                      <w:b/>
                      <w:bCs/>
                      <w:i/>
                      <w:iCs/>
                      <w:color w:val="204A87"/>
                      <w:sz w:val="32"/>
                      <w:szCs w:val="32"/>
                      <w:lang w:val="en-US"/>
                    </w:rPr>
                  </w:rPrChange>
                </w:rPr>
                <w:t>if</w:t>
              </w:r>
              <w:r w:rsidRPr="0079203F">
                <w:rPr>
                  <w:rFonts w:ascii="Monaco" w:hAnsi="Monaco" w:cs="Monaco"/>
                  <w:b/>
                  <w:bCs/>
                  <w:color w:val="000000"/>
                  <w:sz w:val="20"/>
                  <w:szCs w:val="20"/>
                  <w:lang w:val="es-ES"/>
                  <w:rPrChange w:id="9748" w:author="Rodrigo García" w:date="2017-09-29T10:10:00Z">
                    <w:rPr>
                      <w:rFonts w:ascii="Monaco" w:eastAsiaTheme="majorEastAsia" w:hAnsi="Monaco" w:cs="Monaco"/>
                      <w:b/>
                      <w:bCs/>
                      <w:i/>
                      <w:iCs/>
                      <w:color w:val="000000"/>
                      <w:sz w:val="32"/>
                      <w:szCs w:val="32"/>
                      <w:lang w:val="en-US"/>
                    </w:rPr>
                  </w:rPrChange>
                </w:rPr>
                <w:t>(</w:t>
              </w:r>
              <w:proofErr w:type="gramEnd"/>
              <w:r w:rsidRPr="0079203F">
                <w:rPr>
                  <w:rFonts w:ascii="Monaco" w:hAnsi="Monaco" w:cs="Monaco"/>
                  <w:color w:val="000000"/>
                  <w:sz w:val="20"/>
                  <w:szCs w:val="20"/>
                  <w:lang w:val="es-ES"/>
                  <w:rPrChange w:id="9749"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9750"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751" w:author="Rodrigo García" w:date="2017-09-29T10:10:00Z">
                    <w:rPr>
                      <w:rFonts w:ascii="Monaco" w:eastAsiaTheme="majorEastAsia" w:hAnsi="Monaco" w:cs="Monaco"/>
                      <w:b/>
                      <w:bCs/>
                      <w:i/>
                      <w:iCs/>
                      <w:color w:val="000000"/>
                      <w:sz w:val="32"/>
                      <w:szCs w:val="32"/>
                      <w:lang w:val="en-US"/>
                    </w:rPr>
                  </w:rPrChange>
                </w:rPr>
                <w:t>operacion</w:t>
              </w:r>
              <w:r w:rsidRPr="0079203F">
                <w:rPr>
                  <w:rFonts w:ascii="Monaco" w:hAnsi="Monaco" w:cs="Monaco"/>
                  <w:b/>
                  <w:bCs/>
                  <w:color w:val="CE5C00"/>
                  <w:sz w:val="20"/>
                  <w:szCs w:val="20"/>
                  <w:lang w:val="es-ES"/>
                  <w:rPrChange w:id="9752"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753" w:author="Rodrigo García" w:date="2017-09-29T10:10:00Z">
                    <w:rPr>
                      <w:rFonts w:ascii="Monaco" w:eastAsiaTheme="majorEastAsia" w:hAnsi="Monaco" w:cs="Monaco"/>
                      <w:b/>
                      <w:bCs/>
                      <w:i/>
                      <w:iCs/>
                      <w:color w:val="4E9A06"/>
                      <w:sz w:val="32"/>
                      <w:szCs w:val="32"/>
                      <w:lang w:val="en-US"/>
                    </w:rPr>
                  </w:rPrChange>
                </w:rPr>
                <w:t>"Datos de Evolucion paciente"</w:t>
              </w:r>
              <w:r w:rsidRPr="0079203F">
                <w:rPr>
                  <w:rFonts w:ascii="Monaco" w:hAnsi="Monaco" w:cs="Monaco"/>
                  <w:b/>
                  <w:bCs/>
                  <w:color w:val="000000"/>
                  <w:sz w:val="20"/>
                  <w:szCs w:val="20"/>
                  <w:lang w:val="es-ES"/>
                  <w:rPrChange w:id="9754" w:author="Rodrigo García" w:date="2017-09-29T10:10:00Z">
                    <w:rPr>
                      <w:rFonts w:ascii="Monaco" w:eastAsiaTheme="majorEastAsia" w:hAnsi="Monaco" w:cs="Monaco"/>
                      <w:b/>
                      <w:bCs/>
                      <w:i/>
                      <w:iCs/>
                      <w:color w:val="000000"/>
                      <w:sz w:val="32"/>
                      <w:szCs w:val="32"/>
                      <w:lang w:val="en-US"/>
                    </w:rPr>
                  </w:rPrChange>
                </w:rPr>
                <w:t>){</w:t>
              </w:r>
            </w:ins>
          </w:p>
          <w:p w14:paraId="1B6823AA" w14:textId="77777777" w:rsidR="00E066BD" w:rsidRPr="0079203F" w:rsidRDefault="00E066BD" w:rsidP="00E066BD">
            <w:pPr>
              <w:keepNext/>
              <w:keepLines/>
              <w:widowControl w:val="0"/>
              <w:autoSpaceDE w:val="0"/>
              <w:autoSpaceDN w:val="0"/>
              <w:adjustRightInd w:val="0"/>
              <w:spacing w:before="200"/>
              <w:outlineLvl w:val="4"/>
              <w:rPr>
                <w:ins w:id="9755" w:author="Borja Gonzalez" w:date="2017-09-28T19:32:00Z"/>
                <w:rFonts w:ascii="Monaco" w:hAnsi="Monaco" w:cs="Monaco"/>
                <w:sz w:val="20"/>
                <w:szCs w:val="20"/>
                <w:lang w:val="es-ES"/>
                <w:rPrChange w:id="9756" w:author="Rodrigo García" w:date="2017-09-29T10:10:00Z">
                  <w:rPr>
                    <w:ins w:id="9757" w:author="Borja Gonzalez" w:date="2017-09-28T19:32:00Z"/>
                    <w:rFonts w:ascii="Monaco" w:eastAsiaTheme="majorEastAsia" w:hAnsi="Monaco" w:cs="Monaco"/>
                    <w:color w:val="243F60" w:themeColor="accent1" w:themeShade="7F"/>
                    <w:sz w:val="32"/>
                    <w:szCs w:val="32"/>
                    <w:lang w:val="en-US"/>
                  </w:rPr>
                </w:rPrChange>
              </w:rPr>
            </w:pPr>
            <w:ins w:id="9758" w:author="Borja Gonzalez" w:date="2017-09-28T19:32:00Z">
              <w:r w:rsidRPr="0079203F">
                <w:rPr>
                  <w:rFonts w:ascii="Monaco" w:hAnsi="Monaco" w:cs="Monaco"/>
                  <w:sz w:val="20"/>
                  <w:szCs w:val="20"/>
                  <w:lang w:val="es-ES"/>
                  <w:rPrChange w:id="9759" w:author="Rodrigo García" w:date="2017-09-29T10:10:00Z">
                    <w:rPr>
                      <w:rFonts w:ascii="Monaco" w:eastAsiaTheme="majorEastAsia" w:hAnsi="Monaco" w:cs="Monaco"/>
                      <w:b/>
                      <w:bCs/>
                      <w:i/>
                      <w:iCs/>
                      <w:color w:val="4F81BD" w:themeColor="accent1"/>
                      <w:sz w:val="32"/>
                      <w:szCs w:val="32"/>
                      <w:lang w:val="en-US"/>
                    </w:rPr>
                  </w:rPrChange>
                </w:rPr>
                <w:t xml:space="preserve">  </w:t>
              </w:r>
              <w:proofErr w:type="gramStart"/>
              <w:r w:rsidRPr="0079203F">
                <w:rPr>
                  <w:rFonts w:ascii="Monaco" w:hAnsi="Monaco" w:cs="Monaco"/>
                  <w:color w:val="000000"/>
                  <w:sz w:val="20"/>
                  <w:szCs w:val="20"/>
                  <w:lang w:val="es-ES"/>
                  <w:rPrChange w:id="9760"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761"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762"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763" w:author="Rodrigo García" w:date="2017-09-29T10:10:00Z">
                    <w:rPr>
                      <w:rFonts w:ascii="Monaco" w:eastAsiaTheme="majorEastAsia" w:hAnsi="Monaco" w:cs="Monaco"/>
                      <w:b/>
                      <w:bCs/>
                      <w:i/>
                      <w:iCs/>
                      <w:color w:val="000000"/>
                      <w:sz w:val="32"/>
                      <w:szCs w:val="32"/>
                      <w:lang w:val="en-US"/>
                    </w:rPr>
                  </w:rPrChange>
                </w:rPr>
                <w:t>(</w:t>
              </w:r>
              <w:proofErr w:type="gramEnd"/>
              <w:r w:rsidRPr="0079203F">
                <w:rPr>
                  <w:rFonts w:ascii="Monaco" w:hAnsi="Monaco" w:cs="Monaco"/>
                  <w:color w:val="4E9A06"/>
                  <w:sz w:val="20"/>
                  <w:szCs w:val="20"/>
                  <w:lang w:val="es-ES"/>
                  <w:rPrChange w:id="9764" w:author="Rodrigo García" w:date="2017-09-29T10:10:00Z">
                    <w:rPr>
                      <w:rFonts w:ascii="Monaco" w:eastAsiaTheme="majorEastAsia" w:hAnsi="Monaco" w:cs="Monaco"/>
                      <w:b/>
                      <w:bCs/>
                      <w:i/>
                      <w:iCs/>
                      <w:color w:val="4E9A06"/>
                      <w:sz w:val="32"/>
                      <w:szCs w:val="32"/>
                      <w:lang w:val="en-US"/>
                    </w:rPr>
                  </w:rPrChange>
                </w:rPr>
                <w:t>"Mostrar datos de evolucion de: "</w:t>
              </w:r>
              <w:r w:rsidRPr="0079203F">
                <w:rPr>
                  <w:rFonts w:ascii="Monaco" w:hAnsi="Monaco" w:cs="Monaco"/>
                  <w:b/>
                  <w:bCs/>
                  <w:color w:val="CE5C00"/>
                  <w:sz w:val="20"/>
                  <w:szCs w:val="20"/>
                  <w:lang w:val="es-ES"/>
                  <w:rPrChange w:id="9765"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000000"/>
                  <w:sz w:val="20"/>
                  <w:szCs w:val="20"/>
                  <w:lang w:val="es-ES"/>
                  <w:rPrChange w:id="9766"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976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768" w:author="Rodrigo García" w:date="2017-09-29T10:10:00Z">
                    <w:rPr>
                      <w:rFonts w:ascii="Monaco" w:eastAsiaTheme="majorEastAsia" w:hAnsi="Monaco" w:cs="Monaco"/>
                      <w:b/>
                      <w:bCs/>
                      <w:i/>
                      <w:iCs/>
                      <w:color w:val="000000"/>
                      <w:sz w:val="32"/>
                      <w:szCs w:val="32"/>
                      <w:lang w:val="en-US"/>
                    </w:rPr>
                  </w:rPrChange>
                </w:rPr>
                <w:t>n</w:t>
              </w:r>
              <w:r w:rsidRPr="0079203F">
                <w:rPr>
                  <w:rFonts w:ascii="Monaco" w:hAnsi="Monaco" w:cs="Monaco"/>
                  <w:b/>
                  <w:bCs/>
                  <w:color w:val="000000"/>
                  <w:sz w:val="20"/>
                  <w:szCs w:val="20"/>
                  <w:lang w:val="es-ES"/>
                  <w:rPrChange w:id="9769" w:author="Rodrigo García" w:date="2017-09-29T10:10:00Z">
                    <w:rPr>
                      <w:rFonts w:ascii="Monaco" w:eastAsiaTheme="majorEastAsia" w:hAnsi="Monaco" w:cs="Monaco"/>
                      <w:b/>
                      <w:bCs/>
                      <w:i/>
                      <w:iCs/>
                      <w:color w:val="000000"/>
                      <w:sz w:val="32"/>
                      <w:szCs w:val="32"/>
                      <w:lang w:val="en-US"/>
                    </w:rPr>
                  </w:rPrChange>
                </w:rPr>
                <w:t>);</w:t>
              </w:r>
            </w:ins>
          </w:p>
          <w:p w14:paraId="052CF2D9" w14:textId="77777777" w:rsidR="00E066BD" w:rsidRPr="00E066BD" w:rsidRDefault="00E066BD" w:rsidP="00E066BD">
            <w:pPr>
              <w:keepNext/>
              <w:keepLines/>
              <w:widowControl w:val="0"/>
              <w:autoSpaceDE w:val="0"/>
              <w:autoSpaceDN w:val="0"/>
              <w:adjustRightInd w:val="0"/>
              <w:spacing w:before="200"/>
              <w:outlineLvl w:val="4"/>
              <w:rPr>
                <w:ins w:id="9770" w:author="Borja Gonzalez" w:date="2017-09-28T19:32:00Z"/>
                <w:rFonts w:ascii="Monaco" w:hAnsi="Monaco" w:cs="Monaco"/>
                <w:sz w:val="20"/>
                <w:szCs w:val="20"/>
                <w:lang w:val="en-US"/>
                <w:rPrChange w:id="9771" w:author="Borja Gonzalez" w:date="2017-09-28T19:32:00Z">
                  <w:rPr>
                    <w:ins w:id="9772" w:author="Borja Gonzalez" w:date="2017-09-28T19:32:00Z"/>
                    <w:rFonts w:ascii="Monaco" w:eastAsiaTheme="majorEastAsia" w:hAnsi="Monaco" w:cs="Monaco"/>
                    <w:color w:val="243F60" w:themeColor="accent1" w:themeShade="7F"/>
                    <w:sz w:val="32"/>
                    <w:szCs w:val="32"/>
                    <w:lang w:val="en-US"/>
                  </w:rPr>
                </w:rPrChange>
              </w:rPr>
            </w:pPr>
            <w:ins w:id="9773" w:author="Borja Gonzalez" w:date="2017-09-28T19:32:00Z">
              <w:r w:rsidRPr="0079203F">
                <w:rPr>
                  <w:rFonts w:ascii="Monaco" w:hAnsi="Monaco" w:cs="Monaco"/>
                  <w:sz w:val="20"/>
                  <w:szCs w:val="20"/>
                  <w:lang w:val="es-ES"/>
                  <w:rPrChange w:id="9774" w:author="Rodrigo García" w:date="2017-09-29T10:10: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775"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776"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777"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sz w:val="20"/>
                  <w:szCs w:val="20"/>
                  <w:lang w:val="en-US"/>
                  <w:rPrChange w:id="9778"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779"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780" w:author="Borja Gonzalez" w:date="2017-09-28T19:32:00Z">
                    <w:rPr>
                      <w:rFonts w:ascii="Monaco" w:eastAsiaTheme="majorEastAsia" w:hAnsi="Monaco" w:cs="Monaco"/>
                      <w:b/>
                      <w:bCs/>
                      <w:i/>
                      <w:iCs/>
                      <w:color w:val="4F81BD" w:themeColor="accent1"/>
                      <w:sz w:val="32"/>
                      <w:szCs w:val="32"/>
                      <w:lang w:val="en-US"/>
                    </w:rPr>
                  </w:rPrChange>
                </w:rPr>
                <w:t xml:space="preserve"> </w:t>
              </w:r>
              <w:proofErr w:type="gramStart"/>
              <w:r w:rsidRPr="00E066BD">
                <w:rPr>
                  <w:rFonts w:ascii="Monaco" w:hAnsi="Monaco" w:cs="Monaco"/>
                  <w:color w:val="000000"/>
                  <w:sz w:val="20"/>
                  <w:szCs w:val="20"/>
                  <w:lang w:val="en-US"/>
                  <w:rPrChange w:id="9781" w:author="Borja Gonzalez" w:date="2017-09-28T19:32:00Z">
                    <w:rPr>
                      <w:rFonts w:ascii="Monaco" w:eastAsiaTheme="majorEastAsia" w:hAnsi="Monaco" w:cs="Monaco"/>
                      <w:b/>
                      <w:bCs/>
                      <w:i/>
                      <w:iCs/>
                      <w:color w:val="000000"/>
                      <w:sz w:val="32"/>
                      <w:szCs w:val="32"/>
                      <w:lang w:val="en-US"/>
                    </w:rPr>
                  </w:rPrChange>
                </w:rPr>
                <w:t>fs</w:t>
              </w:r>
              <w:r w:rsidRPr="00E066BD">
                <w:rPr>
                  <w:rFonts w:ascii="Monaco" w:hAnsi="Monaco" w:cs="Monaco"/>
                  <w:b/>
                  <w:bCs/>
                  <w:color w:val="000000"/>
                  <w:sz w:val="20"/>
                  <w:szCs w:val="20"/>
                  <w:lang w:val="en-US"/>
                  <w:rPrChange w:id="9782"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783" w:author="Borja Gonzalez" w:date="2017-09-28T19:32:00Z">
                    <w:rPr>
                      <w:rFonts w:ascii="Monaco" w:eastAsiaTheme="majorEastAsia" w:hAnsi="Monaco" w:cs="Monaco"/>
                      <w:b/>
                      <w:bCs/>
                      <w:i/>
                      <w:iCs/>
                      <w:color w:val="000000"/>
                      <w:sz w:val="32"/>
                      <w:szCs w:val="32"/>
                      <w:lang w:val="en-US"/>
                    </w:rPr>
                  </w:rPrChange>
                </w:rPr>
                <w:t>readFileSync</w:t>
              </w:r>
              <w:proofErr w:type="gramEnd"/>
              <w:r w:rsidRPr="00E066BD">
                <w:rPr>
                  <w:rFonts w:ascii="Monaco" w:hAnsi="Monaco" w:cs="Monaco"/>
                  <w:b/>
                  <w:bCs/>
                  <w:color w:val="000000"/>
                  <w:sz w:val="20"/>
                  <w:szCs w:val="20"/>
                  <w:lang w:val="en-US"/>
                  <w:rPrChange w:id="9784"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9785" w:author="Borja Gonzalez" w:date="2017-09-28T19:32:00Z">
                    <w:rPr>
                      <w:rFonts w:ascii="Monaco" w:eastAsiaTheme="majorEastAsia" w:hAnsi="Monaco" w:cs="Monaco"/>
                      <w:b/>
                      <w:bCs/>
                      <w:i/>
                      <w:iCs/>
                      <w:color w:val="4E9A06"/>
                      <w:sz w:val="32"/>
                      <w:szCs w:val="32"/>
                      <w:lang w:val="en-US"/>
                    </w:rPr>
                  </w:rPrChange>
                </w:rPr>
                <w:t>'./Pacientes_DB.db'</w:t>
              </w:r>
              <w:r w:rsidRPr="00E066BD">
                <w:rPr>
                  <w:rFonts w:ascii="Monaco" w:hAnsi="Monaco" w:cs="Monaco"/>
                  <w:b/>
                  <w:bCs/>
                  <w:color w:val="000000"/>
                  <w:sz w:val="20"/>
                  <w:szCs w:val="20"/>
                  <w:lang w:val="en-US"/>
                  <w:rPrChange w:id="9786" w:author="Borja Gonzalez" w:date="2017-09-28T19:32:00Z">
                    <w:rPr>
                      <w:rFonts w:ascii="Monaco" w:eastAsiaTheme="majorEastAsia" w:hAnsi="Monaco" w:cs="Monaco"/>
                      <w:b/>
                      <w:bCs/>
                      <w:i/>
                      <w:iCs/>
                      <w:color w:val="000000"/>
                      <w:sz w:val="32"/>
                      <w:szCs w:val="32"/>
                      <w:lang w:val="en-US"/>
                    </w:rPr>
                  </w:rPrChange>
                </w:rPr>
                <w:t>);</w:t>
              </w:r>
            </w:ins>
          </w:p>
          <w:p w14:paraId="286D2A40" w14:textId="77777777" w:rsidR="00E066BD" w:rsidRPr="00E066BD" w:rsidRDefault="00E066BD" w:rsidP="00E066BD">
            <w:pPr>
              <w:widowControl w:val="0"/>
              <w:autoSpaceDE w:val="0"/>
              <w:autoSpaceDN w:val="0"/>
              <w:adjustRightInd w:val="0"/>
              <w:rPr>
                <w:ins w:id="9787" w:author="Borja Gonzalez" w:date="2017-09-28T19:32:00Z"/>
                <w:rFonts w:ascii="Monaco" w:hAnsi="Monaco" w:cs="Monaco"/>
                <w:sz w:val="20"/>
                <w:szCs w:val="20"/>
                <w:lang w:val="en-US"/>
                <w:rPrChange w:id="9788" w:author="Borja Gonzalez" w:date="2017-09-28T19:32:00Z">
                  <w:rPr>
                    <w:ins w:id="9789" w:author="Borja Gonzalez" w:date="2017-09-28T19:32:00Z"/>
                    <w:rFonts w:ascii="Monaco" w:hAnsi="Monaco" w:cs="Monaco"/>
                    <w:sz w:val="32"/>
                    <w:szCs w:val="32"/>
                    <w:lang w:val="en-US"/>
                  </w:rPr>
                </w:rPrChange>
              </w:rPr>
            </w:pPr>
          </w:p>
          <w:p w14:paraId="7EFAB4A9" w14:textId="77777777" w:rsidR="00E066BD" w:rsidRPr="00E066BD" w:rsidRDefault="00E066BD" w:rsidP="00E066BD">
            <w:pPr>
              <w:keepNext/>
              <w:keepLines/>
              <w:widowControl w:val="0"/>
              <w:autoSpaceDE w:val="0"/>
              <w:autoSpaceDN w:val="0"/>
              <w:adjustRightInd w:val="0"/>
              <w:spacing w:before="200"/>
              <w:outlineLvl w:val="4"/>
              <w:rPr>
                <w:ins w:id="9790" w:author="Borja Gonzalez" w:date="2017-09-28T19:32:00Z"/>
                <w:rFonts w:ascii="Monaco" w:hAnsi="Monaco" w:cs="Monaco"/>
                <w:sz w:val="20"/>
                <w:szCs w:val="20"/>
                <w:lang w:val="en-US"/>
                <w:rPrChange w:id="9791" w:author="Borja Gonzalez" w:date="2017-09-28T19:32:00Z">
                  <w:rPr>
                    <w:ins w:id="9792" w:author="Borja Gonzalez" w:date="2017-09-28T19:32:00Z"/>
                    <w:rFonts w:ascii="Monaco" w:eastAsiaTheme="majorEastAsia" w:hAnsi="Monaco" w:cs="Monaco"/>
                    <w:color w:val="243F60" w:themeColor="accent1" w:themeShade="7F"/>
                    <w:sz w:val="32"/>
                    <w:szCs w:val="32"/>
                    <w:lang w:val="en-US"/>
                  </w:rPr>
                </w:rPrChange>
              </w:rPr>
            </w:pPr>
            <w:ins w:id="9793" w:author="Borja Gonzalez" w:date="2017-09-28T19:32:00Z">
              <w:r w:rsidRPr="00E066BD">
                <w:rPr>
                  <w:rFonts w:ascii="Monaco" w:hAnsi="Monaco" w:cs="Monaco"/>
                  <w:sz w:val="20"/>
                  <w:szCs w:val="20"/>
                  <w:lang w:val="en-US"/>
                  <w:rPrChange w:id="9794"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795"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796"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797"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sz w:val="20"/>
                  <w:szCs w:val="20"/>
                  <w:lang w:val="en-US"/>
                  <w:rPrChange w:id="9798"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799"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800"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801" w:author="Borja Gonzalez" w:date="2017-09-28T19:32:00Z">
                    <w:rPr>
                      <w:rFonts w:ascii="Monaco" w:eastAsiaTheme="majorEastAsia" w:hAnsi="Monaco" w:cs="Monaco"/>
                      <w:b/>
                      <w:bCs/>
                      <w:i/>
                      <w:iCs/>
                      <w:color w:val="204A87"/>
                      <w:sz w:val="32"/>
                      <w:szCs w:val="32"/>
                      <w:lang w:val="en-US"/>
                    </w:rPr>
                  </w:rPrChange>
                </w:rPr>
                <w:t>new</w:t>
              </w:r>
              <w:r w:rsidRPr="00E066BD">
                <w:rPr>
                  <w:rFonts w:ascii="Monaco" w:hAnsi="Monaco" w:cs="Monaco"/>
                  <w:sz w:val="20"/>
                  <w:szCs w:val="20"/>
                  <w:lang w:val="en-US"/>
                  <w:rPrChange w:id="9802"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803" w:author="Borja Gonzalez" w:date="2017-09-28T19:32:00Z">
                    <w:rPr>
                      <w:rFonts w:ascii="Monaco" w:eastAsiaTheme="majorEastAsia" w:hAnsi="Monaco" w:cs="Monaco"/>
                      <w:b/>
                      <w:bCs/>
                      <w:i/>
                      <w:iCs/>
                      <w:color w:val="000000"/>
                      <w:sz w:val="32"/>
                      <w:szCs w:val="32"/>
                      <w:lang w:val="en-US"/>
                    </w:rPr>
                  </w:rPrChange>
                </w:rPr>
                <w:t>SQL</w:t>
              </w:r>
              <w:r w:rsidRPr="00E066BD">
                <w:rPr>
                  <w:rFonts w:ascii="Monaco" w:hAnsi="Monaco" w:cs="Monaco"/>
                  <w:b/>
                  <w:bCs/>
                  <w:color w:val="000000"/>
                  <w:sz w:val="20"/>
                  <w:szCs w:val="20"/>
                  <w:lang w:val="en-US"/>
                  <w:rPrChange w:id="9804"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805" w:author="Borja Gonzalez" w:date="2017-09-28T19:32:00Z">
                    <w:rPr>
                      <w:rFonts w:ascii="Monaco" w:eastAsiaTheme="majorEastAsia" w:hAnsi="Monaco" w:cs="Monaco"/>
                      <w:b/>
                      <w:bCs/>
                      <w:i/>
                      <w:iCs/>
                      <w:color w:val="000000"/>
                      <w:sz w:val="32"/>
                      <w:szCs w:val="32"/>
                      <w:lang w:val="en-US"/>
                    </w:rPr>
                  </w:rPrChange>
                </w:rPr>
                <w:t>Database</w:t>
              </w:r>
              <w:r w:rsidRPr="00E066BD">
                <w:rPr>
                  <w:rFonts w:ascii="Monaco" w:hAnsi="Monaco" w:cs="Monaco"/>
                  <w:b/>
                  <w:bCs/>
                  <w:color w:val="000000"/>
                  <w:sz w:val="20"/>
                  <w:szCs w:val="20"/>
                  <w:lang w:val="en-US"/>
                  <w:rPrChange w:id="9806"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807"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b/>
                  <w:bCs/>
                  <w:color w:val="000000"/>
                  <w:sz w:val="20"/>
                  <w:szCs w:val="20"/>
                  <w:lang w:val="en-US"/>
                  <w:rPrChange w:id="9808" w:author="Borja Gonzalez" w:date="2017-09-28T19:32:00Z">
                    <w:rPr>
                      <w:rFonts w:ascii="Monaco" w:eastAsiaTheme="majorEastAsia" w:hAnsi="Monaco" w:cs="Monaco"/>
                      <w:b/>
                      <w:bCs/>
                      <w:i/>
                      <w:iCs/>
                      <w:color w:val="000000"/>
                      <w:sz w:val="32"/>
                      <w:szCs w:val="32"/>
                      <w:lang w:val="en-US"/>
                    </w:rPr>
                  </w:rPrChange>
                </w:rPr>
                <w:t>);</w:t>
              </w:r>
            </w:ins>
          </w:p>
          <w:p w14:paraId="72F1A84F" w14:textId="77777777" w:rsidR="00E066BD" w:rsidRPr="0079203F" w:rsidRDefault="00E066BD" w:rsidP="00E066BD">
            <w:pPr>
              <w:keepNext/>
              <w:keepLines/>
              <w:widowControl w:val="0"/>
              <w:autoSpaceDE w:val="0"/>
              <w:autoSpaceDN w:val="0"/>
              <w:adjustRightInd w:val="0"/>
              <w:spacing w:before="200"/>
              <w:outlineLvl w:val="4"/>
              <w:rPr>
                <w:ins w:id="9809" w:author="Borja Gonzalez" w:date="2017-09-28T19:32:00Z"/>
                <w:rFonts w:ascii="Monaco" w:hAnsi="Monaco" w:cs="Monaco"/>
                <w:sz w:val="20"/>
                <w:szCs w:val="20"/>
                <w:lang w:val="es-ES"/>
                <w:rPrChange w:id="9810" w:author="Rodrigo García" w:date="2017-09-29T10:10:00Z">
                  <w:rPr>
                    <w:ins w:id="9811" w:author="Borja Gonzalez" w:date="2017-09-28T19:32:00Z"/>
                    <w:rFonts w:ascii="Monaco" w:eastAsiaTheme="majorEastAsia" w:hAnsi="Monaco" w:cs="Monaco"/>
                    <w:color w:val="243F60" w:themeColor="accent1" w:themeShade="7F"/>
                    <w:sz w:val="32"/>
                    <w:szCs w:val="32"/>
                    <w:lang w:val="en-US"/>
                  </w:rPr>
                </w:rPrChange>
              </w:rPr>
            </w:pPr>
            <w:ins w:id="9812" w:author="Borja Gonzalez" w:date="2017-09-28T19:32:00Z">
              <w:r w:rsidRPr="00E066BD">
                <w:rPr>
                  <w:rFonts w:ascii="Monaco" w:hAnsi="Monaco" w:cs="Monaco"/>
                  <w:sz w:val="20"/>
                  <w:szCs w:val="20"/>
                  <w:lang w:val="en-US"/>
                  <w:rPrChange w:id="9813"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814"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81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816"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81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818"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9819"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820" w:author="Rodrigo García" w:date="2017-09-29T10:10:00Z">
                    <w:rPr>
                      <w:rFonts w:ascii="Monaco" w:eastAsiaTheme="majorEastAsia" w:hAnsi="Monaco" w:cs="Monaco"/>
                      <w:b/>
                      <w:bCs/>
                      <w:i/>
                      <w:iCs/>
                      <w:color w:val="4E9A06"/>
                      <w:sz w:val="32"/>
                      <w:szCs w:val="32"/>
                      <w:lang w:val="en-US"/>
                    </w:rPr>
                  </w:rPrChange>
                </w:rPr>
                <w:t>'hh:</w:t>
              </w:r>
              <w:proofErr w:type="gramStart"/>
              <w:r w:rsidRPr="0079203F">
                <w:rPr>
                  <w:rFonts w:ascii="Monaco" w:hAnsi="Monaco" w:cs="Monaco"/>
                  <w:color w:val="4E9A06"/>
                  <w:sz w:val="20"/>
                  <w:szCs w:val="20"/>
                  <w:lang w:val="es-ES"/>
                  <w:rPrChange w:id="9821" w:author="Rodrigo García" w:date="2017-09-29T10:10:00Z">
                    <w:rPr>
                      <w:rFonts w:ascii="Monaco" w:eastAsiaTheme="majorEastAsia" w:hAnsi="Monaco" w:cs="Monaco"/>
                      <w:b/>
                      <w:bCs/>
                      <w:i/>
                      <w:iCs/>
                      <w:color w:val="4E9A06"/>
                      <w:sz w:val="32"/>
                      <w:szCs w:val="32"/>
                      <w:lang w:val="en-US"/>
                    </w:rPr>
                  </w:rPrChange>
                </w:rPr>
                <w:t>mm:ss</w:t>
              </w:r>
              <w:proofErr w:type="gramEnd"/>
              <w:r w:rsidRPr="0079203F">
                <w:rPr>
                  <w:rFonts w:ascii="Monaco" w:hAnsi="Monaco" w:cs="Monaco"/>
                  <w:color w:val="4E9A06"/>
                  <w:sz w:val="20"/>
                  <w:szCs w:val="20"/>
                  <w:lang w:val="es-ES"/>
                  <w:rPrChange w:id="9822" w:author="Rodrigo García" w:date="2017-09-29T10:10:00Z">
                    <w:rPr>
                      <w:rFonts w:ascii="Monaco" w:eastAsiaTheme="majorEastAsia" w:hAnsi="Monaco" w:cs="Monaco"/>
                      <w:b/>
                      <w:bCs/>
                      <w:i/>
                      <w:iCs/>
                      <w:color w:val="4E9A06"/>
                      <w:sz w:val="32"/>
                      <w:szCs w:val="32"/>
                      <w:lang w:val="en-US"/>
                    </w:rPr>
                  </w:rPrChange>
                </w:rPr>
                <w:t>:iii'</w:t>
              </w:r>
              <w:r w:rsidRPr="0079203F">
                <w:rPr>
                  <w:rFonts w:ascii="Monaco" w:hAnsi="Monaco" w:cs="Monaco"/>
                  <w:b/>
                  <w:bCs/>
                  <w:color w:val="000000"/>
                  <w:sz w:val="20"/>
                  <w:szCs w:val="20"/>
                  <w:lang w:val="es-ES"/>
                  <w:rPrChange w:id="982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9824"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825" w:author="Rodrigo García" w:date="2017-09-29T10:10:00Z">
                    <w:rPr>
                      <w:rFonts w:ascii="Monaco" w:eastAsiaTheme="majorEastAsia" w:hAnsi="Monaco" w:cs="Monaco"/>
                      <w:b/>
                      <w:bCs/>
                      <w:i/>
                      <w:iCs/>
                      <w:color w:val="4E9A06"/>
                      <w:sz w:val="32"/>
                      <w:szCs w:val="32"/>
                      <w:lang w:val="en-US"/>
                    </w:rPr>
                  </w:rPrChange>
                </w:rPr>
                <w:t>" Base de datos abierta"</w:t>
              </w:r>
              <w:r w:rsidRPr="0079203F">
                <w:rPr>
                  <w:rFonts w:ascii="Monaco" w:hAnsi="Monaco" w:cs="Monaco"/>
                  <w:b/>
                  <w:bCs/>
                  <w:color w:val="000000"/>
                  <w:sz w:val="20"/>
                  <w:szCs w:val="20"/>
                  <w:lang w:val="es-ES"/>
                  <w:rPrChange w:id="9826" w:author="Rodrigo García" w:date="2017-09-29T10:10:00Z">
                    <w:rPr>
                      <w:rFonts w:ascii="Monaco" w:eastAsiaTheme="majorEastAsia" w:hAnsi="Monaco" w:cs="Monaco"/>
                      <w:b/>
                      <w:bCs/>
                      <w:i/>
                      <w:iCs/>
                      <w:color w:val="000000"/>
                      <w:sz w:val="32"/>
                      <w:szCs w:val="32"/>
                      <w:lang w:val="en-US"/>
                    </w:rPr>
                  </w:rPrChange>
                </w:rPr>
                <w:t>);</w:t>
              </w:r>
            </w:ins>
          </w:p>
          <w:p w14:paraId="22372741" w14:textId="5433989C" w:rsidR="00E066BD" w:rsidRPr="00E066BD" w:rsidRDefault="00E066BD" w:rsidP="00E066BD">
            <w:pPr>
              <w:keepNext/>
              <w:keepLines/>
              <w:widowControl w:val="0"/>
              <w:autoSpaceDE w:val="0"/>
              <w:autoSpaceDN w:val="0"/>
              <w:adjustRightInd w:val="0"/>
              <w:spacing w:before="200"/>
              <w:outlineLvl w:val="4"/>
              <w:rPr>
                <w:ins w:id="9827" w:author="Borja Gonzalez" w:date="2017-09-28T19:32:00Z"/>
                <w:rFonts w:ascii="Monaco" w:hAnsi="Monaco" w:cs="Monaco"/>
                <w:sz w:val="20"/>
                <w:szCs w:val="20"/>
                <w:lang w:val="en-US"/>
                <w:rPrChange w:id="9828" w:author="Borja Gonzalez" w:date="2017-09-28T19:32:00Z">
                  <w:rPr>
                    <w:ins w:id="9829" w:author="Borja Gonzalez" w:date="2017-09-28T19:32:00Z"/>
                    <w:rFonts w:ascii="Monaco" w:eastAsiaTheme="majorEastAsia" w:hAnsi="Monaco" w:cs="Monaco"/>
                    <w:color w:val="243F60" w:themeColor="accent1" w:themeShade="7F"/>
                    <w:sz w:val="32"/>
                    <w:szCs w:val="32"/>
                    <w:lang w:val="en-US"/>
                  </w:rPr>
                </w:rPrChange>
              </w:rPr>
            </w:pPr>
            <w:ins w:id="9830" w:author="Borja Gonzalez" w:date="2017-09-28T19:32:00Z">
              <w:r w:rsidRPr="00E066BD">
                <w:rPr>
                  <w:rFonts w:ascii="Monaco" w:hAnsi="Monaco" w:cs="Monaco"/>
                  <w:b/>
                  <w:bCs/>
                  <w:color w:val="204A87"/>
                  <w:sz w:val="20"/>
                  <w:szCs w:val="20"/>
                  <w:lang w:val="en-US"/>
                  <w:rPrChange w:id="9831"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832"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833" w:author="Borja Gonzalez" w:date="2017-09-28T19:32:00Z">
                    <w:rPr>
                      <w:rFonts w:ascii="Monaco" w:eastAsiaTheme="majorEastAsia" w:hAnsi="Monaco" w:cs="Monaco"/>
                      <w:b/>
                      <w:bCs/>
                      <w:i/>
                      <w:iCs/>
                      <w:color w:val="000000"/>
                      <w:sz w:val="32"/>
                      <w:szCs w:val="32"/>
                      <w:lang w:val="en-US"/>
                    </w:rPr>
                  </w:rPrChange>
                </w:rPr>
                <w:t>datos_evolucion_paciente</w:t>
              </w:r>
              <w:r w:rsidRPr="00E066BD">
                <w:rPr>
                  <w:rFonts w:ascii="Monaco" w:hAnsi="Monaco" w:cs="Monaco"/>
                  <w:sz w:val="20"/>
                  <w:szCs w:val="20"/>
                  <w:lang w:val="en-US"/>
                  <w:rPrChange w:id="9834"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835"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836" w:author="Borja Gonzalez" w:date="2017-09-28T19:32:00Z">
                    <w:rPr>
                      <w:rFonts w:ascii="Monaco" w:eastAsiaTheme="majorEastAsia" w:hAnsi="Monaco" w:cs="Monaco"/>
                      <w:b/>
                      <w:bCs/>
                      <w:i/>
                      <w:iCs/>
                      <w:color w:val="4F81BD" w:themeColor="accent1"/>
                      <w:sz w:val="32"/>
                      <w:szCs w:val="32"/>
                      <w:lang w:val="en-US"/>
                    </w:rPr>
                  </w:rPrChange>
                </w:rPr>
                <w:t xml:space="preserve"> </w:t>
              </w:r>
              <w:proofErr w:type="gramStart"/>
              <w:r w:rsidRPr="00E066BD">
                <w:rPr>
                  <w:rFonts w:ascii="Monaco" w:hAnsi="Monaco" w:cs="Monaco"/>
                  <w:color w:val="000000"/>
                  <w:sz w:val="20"/>
                  <w:szCs w:val="20"/>
                  <w:lang w:val="en-US"/>
                  <w:rPrChange w:id="9837"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b/>
                  <w:bCs/>
                  <w:color w:val="000000"/>
                  <w:sz w:val="20"/>
                  <w:szCs w:val="20"/>
                  <w:lang w:val="en-US"/>
                  <w:rPrChange w:id="9838"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839" w:author="Borja Gonzalez" w:date="2017-09-28T19:32:00Z">
                    <w:rPr>
                      <w:rFonts w:ascii="Monaco" w:eastAsiaTheme="majorEastAsia" w:hAnsi="Monaco" w:cs="Monaco"/>
                      <w:b/>
                      <w:bCs/>
                      <w:i/>
                      <w:iCs/>
                      <w:color w:val="000000"/>
                      <w:sz w:val="32"/>
                      <w:szCs w:val="32"/>
                      <w:lang w:val="en-US"/>
                    </w:rPr>
                  </w:rPrChange>
                </w:rPr>
                <w:t>exec</w:t>
              </w:r>
              <w:proofErr w:type="gramEnd"/>
              <w:r w:rsidRPr="00E066BD">
                <w:rPr>
                  <w:rFonts w:ascii="Monaco" w:hAnsi="Monaco" w:cs="Monaco"/>
                  <w:b/>
                  <w:bCs/>
                  <w:color w:val="000000"/>
                  <w:sz w:val="20"/>
                  <w:szCs w:val="20"/>
                  <w:lang w:val="en-US"/>
                  <w:rPrChange w:id="9840"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9841" w:author="Borja Gonzalez" w:date="2017-09-28T19:32:00Z">
                    <w:rPr>
                      <w:rFonts w:ascii="Monaco" w:eastAsiaTheme="majorEastAsia" w:hAnsi="Monaco" w:cs="Monaco"/>
                      <w:b/>
                      <w:bCs/>
                      <w:i/>
                      <w:iCs/>
                      <w:color w:val="4E9A06"/>
                      <w:sz w:val="32"/>
                      <w:szCs w:val="32"/>
                      <w:lang w:val="en-US"/>
                    </w:rPr>
                  </w:rPrChange>
                </w:rPr>
                <w:t>"SELECT max_c, min_c, max_s, min_s, max_t, min_t, Fecha FROM datos_pacientes WHERE N_PACIENTE ="</w:t>
              </w:r>
              <w:r w:rsidRPr="00E066BD">
                <w:rPr>
                  <w:rFonts w:ascii="Monaco" w:hAnsi="Monaco" w:cs="Monaco"/>
                  <w:b/>
                  <w:bCs/>
                  <w:color w:val="CE5C00"/>
                  <w:sz w:val="20"/>
                  <w:szCs w:val="20"/>
                  <w:lang w:val="en-US"/>
                  <w:rPrChange w:id="9842"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000000"/>
                  <w:sz w:val="20"/>
                  <w:szCs w:val="20"/>
                  <w:lang w:val="en-US"/>
                  <w:rPrChange w:id="9843"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9844"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845" w:author="Borja Gonzalez" w:date="2017-09-28T19:32:00Z">
                    <w:rPr>
                      <w:rFonts w:ascii="Monaco" w:eastAsiaTheme="majorEastAsia" w:hAnsi="Monaco" w:cs="Monaco"/>
                      <w:b/>
                      <w:bCs/>
                      <w:i/>
                      <w:iCs/>
                      <w:color w:val="000000"/>
                      <w:sz w:val="32"/>
                      <w:szCs w:val="32"/>
                      <w:lang w:val="en-US"/>
                    </w:rPr>
                  </w:rPrChange>
                </w:rPr>
                <w:t>id</w:t>
              </w:r>
              <w:r w:rsidRPr="00E066BD">
                <w:rPr>
                  <w:rFonts w:ascii="Monaco" w:hAnsi="Monaco" w:cs="Monaco"/>
                  <w:b/>
                  <w:bCs/>
                  <w:color w:val="CE5C00"/>
                  <w:sz w:val="20"/>
                  <w:szCs w:val="20"/>
                  <w:lang w:val="en-US"/>
                  <w:rPrChange w:id="9846"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9847" w:author="Borja Gonzalez" w:date="2017-09-28T19:32:00Z">
                    <w:rPr>
                      <w:rFonts w:ascii="Monaco" w:eastAsiaTheme="majorEastAsia" w:hAnsi="Monaco" w:cs="Monaco"/>
                      <w:b/>
                      <w:bCs/>
                      <w:i/>
                      <w:iCs/>
                      <w:color w:val="4E9A06"/>
                      <w:sz w:val="32"/>
                      <w:szCs w:val="32"/>
                      <w:lang w:val="en-US"/>
                    </w:rPr>
                  </w:rPrChange>
                </w:rPr>
                <w:t>" ORDER BY datetime(FECHA) asc LIMIT (select count() from datos_pacientes)"</w:t>
              </w:r>
              <w:r w:rsidRPr="00E066BD">
                <w:rPr>
                  <w:rFonts w:ascii="Monaco" w:hAnsi="Monaco" w:cs="Monaco"/>
                  <w:b/>
                  <w:bCs/>
                  <w:color w:val="000000"/>
                  <w:sz w:val="20"/>
                  <w:szCs w:val="20"/>
                  <w:lang w:val="en-US"/>
                  <w:rPrChange w:id="9848" w:author="Borja Gonzalez" w:date="2017-09-28T19:32:00Z">
                    <w:rPr>
                      <w:rFonts w:ascii="Monaco" w:eastAsiaTheme="majorEastAsia" w:hAnsi="Monaco" w:cs="Monaco"/>
                      <w:b/>
                      <w:bCs/>
                      <w:i/>
                      <w:iCs/>
                      <w:color w:val="000000"/>
                      <w:sz w:val="32"/>
                      <w:szCs w:val="32"/>
                      <w:lang w:val="en-US"/>
                    </w:rPr>
                  </w:rPrChange>
                </w:rPr>
                <w:t>);</w:t>
              </w:r>
            </w:ins>
          </w:p>
          <w:p w14:paraId="38E9B9FC" w14:textId="77777777" w:rsidR="00E066BD" w:rsidRPr="00E066BD" w:rsidRDefault="00E066BD" w:rsidP="00E066BD">
            <w:pPr>
              <w:widowControl w:val="0"/>
              <w:autoSpaceDE w:val="0"/>
              <w:autoSpaceDN w:val="0"/>
              <w:adjustRightInd w:val="0"/>
              <w:rPr>
                <w:ins w:id="9849" w:author="Borja Gonzalez" w:date="2017-09-28T19:32:00Z"/>
                <w:rFonts w:ascii="Monaco" w:hAnsi="Monaco" w:cs="Monaco"/>
                <w:sz w:val="20"/>
                <w:szCs w:val="20"/>
                <w:lang w:val="en-US"/>
                <w:rPrChange w:id="9850" w:author="Borja Gonzalez" w:date="2017-09-28T19:32:00Z">
                  <w:rPr>
                    <w:ins w:id="9851" w:author="Borja Gonzalez" w:date="2017-09-28T19:32:00Z"/>
                    <w:rFonts w:ascii="Monaco" w:hAnsi="Monaco" w:cs="Monaco"/>
                    <w:sz w:val="32"/>
                    <w:szCs w:val="32"/>
                    <w:lang w:val="en-US"/>
                  </w:rPr>
                </w:rPrChange>
              </w:rPr>
            </w:pPr>
          </w:p>
          <w:p w14:paraId="7990DC6C" w14:textId="77777777" w:rsidR="00E066BD" w:rsidRPr="0079203F" w:rsidRDefault="00E066BD" w:rsidP="00E066BD">
            <w:pPr>
              <w:keepNext/>
              <w:keepLines/>
              <w:widowControl w:val="0"/>
              <w:autoSpaceDE w:val="0"/>
              <w:autoSpaceDN w:val="0"/>
              <w:adjustRightInd w:val="0"/>
              <w:spacing w:before="200"/>
              <w:outlineLvl w:val="4"/>
              <w:rPr>
                <w:ins w:id="9852" w:author="Borja Gonzalez" w:date="2017-09-28T19:32:00Z"/>
                <w:rFonts w:ascii="Monaco" w:hAnsi="Monaco" w:cs="Monaco"/>
                <w:sz w:val="20"/>
                <w:szCs w:val="20"/>
                <w:lang w:val="es-ES"/>
                <w:rPrChange w:id="9853" w:author="Rodrigo García" w:date="2017-09-29T10:10:00Z">
                  <w:rPr>
                    <w:ins w:id="9854" w:author="Borja Gonzalez" w:date="2017-09-28T19:32:00Z"/>
                    <w:rFonts w:ascii="Monaco" w:eastAsiaTheme="majorEastAsia" w:hAnsi="Monaco" w:cs="Monaco"/>
                    <w:color w:val="243F60" w:themeColor="accent1" w:themeShade="7F"/>
                    <w:sz w:val="32"/>
                    <w:szCs w:val="32"/>
                    <w:lang w:val="en-US"/>
                  </w:rPr>
                </w:rPrChange>
              </w:rPr>
            </w:pPr>
            <w:ins w:id="9855" w:author="Borja Gonzalez" w:date="2017-09-28T19:32:00Z">
              <w:r w:rsidRPr="00E066BD">
                <w:rPr>
                  <w:rFonts w:ascii="Monaco" w:hAnsi="Monaco" w:cs="Monaco"/>
                  <w:sz w:val="20"/>
                  <w:szCs w:val="20"/>
                  <w:lang w:val="en-US"/>
                  <w:rPrChange w:id="9856" w:author="Borja Gonzalez" w:date="2017-09-28T19:32:00Z">
                    <w:rPr>
                      <w:rFonts w:ascii="Monaco" w:eastAsiaTheme="majorEastAsia" w:hAnsi="Monaco" w:cs="Monaco"/>
                      <w:b/>
                      <w:bCs/>
                      <w:i/>
                      <w:iCs/>
                      <w:color w:val="4F81BD" w:themeColor="accent1"/>
                      <w:sz w:val="32"/>
                      <w:szCs w:val="32"/>
                      <w:lang w:val="en-US"/>
                    </w:rPr>
                  </w:rPrChange>
                </w:rPr>
                <w:t xml:space="preserve">    </w:t>
              </w:r>
              <w:proofErr w:type="gramStart"/>
              <w:r w:rsidRPr="0079203F">
                <w:rPr>
                  <w:rFonts w:ascii="Monaco" w:hAnsi="Monaco" w:cs="Monaco"/>
                  <w:color w:val="000000"/>
                  <w:sz w:val="20"/>
                  <w:szCs w:val="20"/>
                  <w:lang w:val="es-ES"/>
                  <w:rPrChange w:id="9857" w:author="Rodrigo García" w:date="2017-09-29T10:10:00Z">
                    <w:rPr>
                      <w:rFonts w:ascii="Monaco" w:eastAsiaTheme="majorEastAsia" w:hAnsi="Monaco" w:cs="Monaco"/>
                      <w:b/>
                      <w:bCs/>
                      <w:i/>
                      <w:iCs/>
                      <w:color w:val="000000"/>
                      <w:sz w:val="32"/>
                      <w:szCs w:val="32"/>
                      <w:lang w:val="en-US"/>
                    </w:rPr>
                  </w:rPrChange>
                </w:rPr>
                <w:t>socket</w:t>
              </w:r>
              <w:r w:rsidRPr="0079203F">
                <w:rPr>
                  <w:rFonts w:ascii="Monaco" w:hAnsi="Monaco" w:cs="Monaco"/>
                  <w:b/>
                  <w:bCs/>
                  <w:color w:val="000000"/>
                  <w:sz w:val="20"/>
                  <w:szCs w:val="20"/>
                  <w:lang w:val="es-ES"/>
                  <w:rPrChange w:id="9858"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859" w:author="Rodrigo García" w:date="2017-09-29T10:10:00Z">
                    <w:rPr>
                      <w:rFonts w:ascii="Monaco" w:eastAsiaTheme="majorEastAsia" w:hAnsi="Monaco" w:cs="Monaco"/>
                      <w:b/>
                      <w:bCs/>
                      <w:i/>
                      <w:iCs/>
                      <w:color w:val="000000"/>
                      <w:sz w:val="32"/>
                      <w:szCs w:val="32"/>
                      <w:lang w:val="en-US"/>
                    </w:rPr>
                  </w:rPrChange>
                </w:rPr>
                <w:t>emit</w:t>
              </w:r>
              <w:proofErr w:type="gramEnd"/>
              <w:r w:rsidRPr="0079203F">
                <w:rPr>
                  <w:rFonts w:ascii="Monaco" w:hAnsi="Monaco" w:cs="Monaco"/>
                  <w:b/>
                  <w:bCs/>
                  <w:color w:val="000000"/>
                  <w:sz w:val="20"/>
                  <w:szCs w:val="20"/>
                  <w:lang w:val="es-ES"/>
                  <w:rPrChange w:id="9860"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861" w:author="Rodrigo García" w:date="2017-09-29T10:10:00Z">
                    <w:rPr>
                      <w:rFonts w:ascii="Monaco" w:eastAsiaTheme="majorEastAsia" w:hAnsi="Monaco" w:cs="Monaco"/>
                      <w:b/>
                      <w:bCs/>
                      <w:i/>
                      <w:iCs/>
                      <w:color w:val="4E9A06"/>
                      <w:sz w:val="32"/>
                      <w:szCs w:val="32"/>
                      <w:lang w:val="en-US"/>
                    </w:rPr>
                  </w:rPrChange>
                </w:rPr>
                <w:t>"datos_evolucion_paciente"</w:t>
              </w:r>
              <w:r w:rsidRPr="0079203F">
                <w:rPr>
                  <w:rFonts w:ascii="Monaco" w:hAnsi="Monaco" w:cs="Monaco"/>
                  <w:b/>
                  <w:bCs/>
                  <w:color w:val="000000"/>
                  <w:sz w:val="20"/>
                  <w:szCs w:val="20"/>
                  <w:lang w:val="es-ES"/>
                  <w:rPrChange w:id="986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863" w:author="Rodrigo García" w:date="2017-09-29T10:10:00Z">
                    <w:rPr>
                      <w:rFonts w:ascii="Monaco" w:eastAsiaTheme="majorEastAsia" w:hAnsi="Monaco" w:cs="Monaco"/>
                      <w:b/>
                      <w:bCs/>
                      <w:i/>
                      <w:iCs/>
                      <w:color w:val="000000"/>
                      <w:sz w:val="32"/>
                      <w:szCs w:val="32"/>
                      <w:lang w:val="en-US"/>
                    </w:rPr>
                  </w:rPrChange>
                </w:rPr>
                <w:t>datos_evolucion_paciente</w:t>
              </w:r>
              <w:r w:rsidRPr="0079203F">
                <w:rPr>
                  <w:rFonts w:ascii="Monaco" w:hAnsi="Monaco" w:cs="Monaco"/>
                  <w:b/>
                  <w:bCs/>
                  <w:color w:val="000000"/>
                  <w:sz w:val="20"/>
                  <w:szCs w:val="20"/>
                  <w:lang w:val="es-ES"/>
                  <w:rPrChange w:id="9864" w:author="Rodrigo García" w:date="2017-09-29T10:10:00Z">
                    <w:rPr>
                      <w:rFonts w:ascii="Monaco" w:eastAsiaTheme="majorEastAsia" w:hAnsi="Monaco" w:cs="Monaco"/>
                      <w:b/>
                      <w:bCs/>
                      <w:i/>
                      <w:iCs/>
                      <w:color w:val="000000"/>
                      <w:sz w:val="32"/>
                      <w:szCs w:val="32"/>
                      <w:lang w:val="en-US"/>
                    </w:rPr>
                  </w:rPrChange>
                </w:rPr>
                <w:t>);</w:t>
              </w:r>
            </w:ins>
          </w:p>
          <w:p w14:paraId="4565204F" w14:textId="77777777" w:rsidR="00E066BD" w:rsidRPr="0079203F" w:rsidRDefault="00E066BD" w:rsidP="00E066BD">
            <w:pPr>
              <w:keepNext/>
              <w:keepLines/>
              <w:widowControl w:val="0"/>
              <w:autoSpaceDE w:val="0"/>
              <w:autoSpaceDN w:val="0"/>
              <w:adjustRightInd w:val="0"/>
              <w:spacing w:before="200"/>
              <w:outlineLvl w:val="4"/>
              <w:rPr>
                <w:ins w:id="9865" w:author="Borja Gonzalez" w:date="2017-09-28T19:32:00Z"/>
                <w:rFonts w:ascii="Monaco" w:hAnsi="Monaco" w:cs="Monaco"/>
                <w:sz w:val="20"/>
                <w:szCs w:val="20"/>
                <w:lang w:val="es-ES"/>
                <w:rPrChange w:id="9866" w:author="Rodrigo García" w:date="2017-09-29T10:10:00Z">
                  <w:rPr>
                    <w:ins w:id="9867" w:author="Borja Gonzalez" w:date="2017-09-28T19:32:00Z"/>
                    <w:rFonts w:ascii="Monaco" w:eastAsiaTheme="majorEastAsia" w:hAnsi="Monaco" w:cs="Monaco"/>
                    <w:color w:val="243F60" w:themeColor="accent1" w:themeShade="7F"/>
                    <w:sz w:val="32"/>
                    <w:szCs w:val="32"/>
                    <w:lang w:val="en-US"/>
                  </w:rPr>
                </w:rPrChange>
              </w:rPr>
            </w:pPr>
            <w:ins w:id="9868" w:author="Borja Gonzalez" w:date="2017-09-28T19:32:00Z">
              <w:r w:rsidRPr="0079203F">
                <w:rPr>
                  <w:rFonts w:ascii="Monaco" w:hAnsi="Monaco" w:cs="Monaco"/>
                  <w:sz w:val="20"/>
                  <w:szCs w:val="20"/>
                  <w:lang w:val="es-ES"/>
                  <w:rPrChange w:id="9869" w:author="Rodrigo García" w:date="2017-09-29T10:10:00Z">
                    <w:rPr>
                      <w:rFonts w:ascii="Monaco" w:eastAsiaTheme="majorEastAsia" w:hAnsi="Monaco" w:cs="Monaco"/>
                      <w:b/>
                      <w:bCs/>
                      <w:i/>
                      <w:iCs/>
                      <w:color w:val="4F81BD" w:themeColor="accent1"/>
                      <w:sz w:val="32"/>
                      <w:szCs w:val="32"/>
                      <w:lang w:val="en-US"/>
                    </w:rPr>
                  </w:rPrChange>
                </w:rPr>
                <w:t xml:space="preserve">    </w:t>
              </w:r>
              <w:proofErr w:type="gramStart"/>
              <w:r w:rsidRPr="0079203F">
                <w:rPr>
                  <w:rFonts w:ascii="Monaco" w:hAnsi="Monaco" w:cs="Monaco"/>
                  <w:color w:val="000000"/>
                  <w:sz w:val="20"/>
                  <w:szCs w:val="20"/>
                  <w:lang w:val="es-ES"/>
                  <w:rPrChange w:id="9870" w:author="Rodrigo García" w:date="2017-09-29T10:10:00Z">
                    <w:rPr>
                      <w:rFonts w:ascii="Monaco" w:eastAsiaTheme="majorEastAsia" w:hAnsi="Monaco" w:cs="Monaco"/>
                      <w:b/>
                      <w:bCs/>
                      <w:i/>
                      <w:iCs/>
                      <w:color w:val="000000"/>
                      <w:sz w:val="32"/>
                      <w:szCs w:val="32"/>
                      <w:lang w:val="en-US"/>
                    </w:rPr>
                  </w:rPrChange>
                </w:rPr>
                <w:t>db</w:t>
              </w:r>
              <w:r w:rsidRPr="0079203F">
                <w:rPr>
                  <w:rFonts w:ascii="Monaco" w:hAnsi="Monaco" w:cs="Monaco"/>
                  <w:b/>
                  <w:bCs/>
                  <w:color w:val="000000"/>
                  <w:sz w:val="20"/>
                  <w:szCs w:val="20"/>
                  <w:lang w:val="es-ES"/>
                  <w:rPrChange w:id="9871"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872" w:author="Rodrigo García" w:date="2017-09-29T10:10:00Z">
                    <w:rPr>
                      <w:rFonts w:ascii="Monaco" w:eastAsiaTheme="majorEastAsia" w:hAnsi="Monaco" w:cs="Monaco"/>
                      <w:b/>
                      <w:bCs/>
                      <w:i/>
                      <w:iCs/>
                      <w:color w:val="000000"/>
                      <w:sz w:val="32"/>
                      <w:szCs w:val="32"/>
                      <w:lang w:val="en-US"/>
                    </w:rPr>
                  </w:rPrChange>
                </w:rPr>
                <w:t>close</w:t>
              </w:r>
              <w:proofErr w:type="gramEnd"/>
              <w:r w:rsidRPr="0079203F">
                <w:rPr>
                  <w:rFonts w:ascii="Monaco" w:hAnsi="Monaco" w:cs="Monaco"/>
                  <w:b/>
                  <w:bCs/>
                  <w:color w:val="000000"/>
                  <w:sz w:val="20"/>
                  <w:szCs w:val="20"/>
                  <w:lang w:val="es-ES"/>
                  <w:rPrChange w:id="9873" w:author="Rodrigo García" w:date="2017-09-29T10:10:00Z">
                    <w:rPr>
                      <w:rFonts w:ascii="Monaco" w:eastAsiaTheme="majorEastAsia" w:hAnsi="Monaco" w:cs="Monaco"/>
                      <w:b/>
                      <w:bCs/>
                      <w:i/>
                      <w:iCs/>
                      <w:color w:val="000000"/>
                      <w:sz w:val="32"/>
                      <w:szCs w:val="32"/>
                      <w:lang w:val="en-US"/>
                    </w:rPr>
                  </w:rPrChange>
                </w:rPr>
                <w:t>();</w:t>
              </w:r>
            </w:ins>
          </w:p>
          <w:p w14:paraId="539540F4" w14:textId="77777777" w:rsidR="00E066BD" w:rsidRPr="0079203F" w:rsidRDefault="00E066BD" w:rsidP="00E066BD">
            <w:pPr>
              <w:keepNext/>
              <w:keepLines/>
              <w:widowControl w:val="0"/>
              <w:autoSpaceDE w:val="0"/>
              <w:autoSpaceDN w:val="0"/>
              <w:adjustRightInd w:val="0"/>
              <w:spacing w:before="200"/>
              <w:outlineLvl w:val="4"/>
              <w:rPr>
                <w:ins w:id="9874" w:author="Borja Gonzalez" w:date="2017-09-28T19:32:00Z"/>
                <w:rFonts w:ascii="Monaco" w:hAnsi="Monaco" w:cs="Monaco"/>
                <w:sz w:val="20"/>
                <w:szCs w:val="20"/>
                <w:lang w:val="es-ES"/>
                <w:rPrChange w:id="9875" w:author="Rodrigo García" w:date="2017-09-29T10:10:00Z">
                  <w:rPr>
                    <w:ins w:id="9876" w:author="Borja Gonzalez" w:date="2017-09-28T19:32:00Z"/>
                    <w:rFonts w:ascii="Monaco" w:eastAsiaTheme="majorEastAsia" w:hAnsi="Monaco" w:cs="Monaco"/>
                    <w:color w:val="243F60" w:themeColor="accent1" w:themeShade="7F"/>
                    <w:sz w:val="32"/>
                    <w:szCs w:val="32"/>
                    <w:lang w:val="en-US"/>
                  </w:rPr>
                </w:rPrChange>
              </w:rPr>
            </w:pPr>
            <w:ins w:id="9877" w:author="Borja Gonzalez" w:date="2017-09-28T19:32:00Z">
              <w:r w:rsidRPr="0079203F">
                <w:rPr>
                  <w:rFonts w:ascii="Monaco" w:hAnsi="Monaco" w:cs="Monaco"/>
                  <w:sz w:val="20"/>
                  <w:szCs w:val="20"/>
                  <w:lang w:val="es-ES"/>
                  <w:rPrChange w:id="9878"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879"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880"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881"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88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883"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988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885" w:author="Rodrigo García" w:date="2017-09-29T10:10:00Z">
                    <w:rPr>
                      <w:rFonts w:ascii="Monaco" w:eastAsiaTheme="majorEastAsia" w:hAnsi="Monaco" w:cs="Monaco"/>
                      <w:b/>
                      <w:bCs/>
                      <w:i/>
                      <w:iCs/>
                      <w:color w:val="4E9A06"/>
                      <w:sz w:val="32"/>
                      <w:szCs w:val="32"/>
                      <w:lang w:val="en-US"/>
                    </w:rPr>
                  </w:rPrChange>
                </w:rPr>
                <w:t>'hh:</w:t>
              </w:r>
              <w:proofErr w:type="gramStart"/>
              <w:r w:rsidRPr="0079203F">
                <w:rPr>
                  <w:rFonts w:ascii="Monaco" w:hAnsi="Monaco" w:cs="Monaco"/>
                  <w:color w:val="4E9A06"/>
                  <w:sz w:val="20"/>
                  <w:szCs w:val="20"/>
                  <w:lang w:val="es-ES"/>
                  <w:rPrChange w:id="9886" w:author="Rodrigo García" w:date="2017-09-29T10:10:00Z">
                    <w:rPr>
                      <w:rFonts w:ascii="Monaco" w:eastAsiaTheme="majorEastAsia" w:hAnsi="Monaco" w:cs="Monaco"/>
                      <w:b/>
                      <w:bCs/>
                      <w:i/>
                      <w:iCs/>
                      <w:color w:val="4E9A06"/>
                      <w:sz w:val="32"/>
                      <w:szCs w:val="32"/>
                      <w:lang w:val="en-US"/>
                    </w:rPr>
                  </w:rPrChange>
                </w:rPr>
                <w:t>mm:ss</w:t>
              </w:r>
              <w:proofErr w:type="gramEnd"/>
              <w:r w:rsidRPr="0079203F">
                <w:rPr>
                  <w:rFonts w:ascii="Monaco" w:hAnsi="Monaco" w:cs="Monaco"/>
                  <w:color w:val="4E9A06"/>
                  <w:sz w:val="20"/>
                  <w:szCs w:val="20"/>
                  <w:lang w:val="es-ES"/>
                  <w:rPrChange w:id="9887" w:author="Rodrigo García" w:date="2017-09-29T10:10:00Z">
                    <w:rPr>
                      <w:rFonts w:ascii="Monaco" w:eastAsiaTheme="majorEastAsia" w:hAnsi="Monaco" w:cs="Monaco"/>
                      <w:b/>
                      <w:bCs/>
                      <w:i/>
                      <w:iCs/>
                      <w:color w:val="4E9A06"/>
                      <w:sz w:val="32"/>
                      <w:szCs w:val="32"/>
                      <w:lang w:val="en-US"/>
                    </w:rPr>
                  </w:rPrChange>
                </w:rPr>
                <w:t>:iii'</w:t>
              </w:r>
              <w:r w:rsidRPr="0079203F">
                <w:rPr>
                  <w:rFonts w:ascii="Monaco" w:hAnsi="Monaco" w:cs="Monaco"/>
                  <w:b/>
                  <w:bCs/>
                  <w:color w:val="000000"/>
                  <w:sz w:val="20"/>
                  <w:szCs w:val="20"/>
                  <w:lang w:val="es-ES"/>
                  <w:rPrChange w:id="9888"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9889"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890" w:author="Rodrigo García" w:date="2017-09-29T10:10:00Z">
                    <w:rPr>
                      <w:rFonts w:ascii="Monaco" w:eastAsiaTheme="majorEastAsia" w:hAnsi="Monaco" w:cs="Monaco"/>
                      <w:b/>
                      <w:bCs/>
                      <w:i/>
                      <w:iCs/>
                      <w:color w:val="4E9A06"/>
                      <w:sz w:val="32"/>
                      <w:szCs w:val="32"/>
                      <w:lang w:val="en-US"/>
                    </w:rPr>
                  </w:rPrChange>
                </w:rPr>
                <w:t>" Base de datos cerrada"</w:t>
              </w:r>
              <w:r w:rsidRPr="0079203F">
                <w:rPr>
                  <w:rFonts w:ascii="Monaco" w:hAnsi="Monaco" w:cs="Monaco"/>
                  <w:b/>
                  <w:bCs/>
                  <w:color w:val="000000"/>
                  <w:sz w:val="20"/>
                  <w:szCs w:val="20"/>
                  <w:lang w:val="es-ES"/>
                  <w:rPrChange w:id="9891" w:author="Rodrigo García" w:date="2017-09-29T10:10:00Z">
                    <w:rPr>
                      <w:rFonts w:ascii="Monaco" w:eastAsiaTheme="majorEastAsia" w:hAnsi="Monaco" w:cs="Monaco"/>
                      <w:b/>
                      <w:bCs/>
                      <w:i/>
                      <w:iCs/>
                      <w:color w:val="000000"/>
                      <w:sz w:val="32"/>
                      <w:szCs w:val="32"/>
                      <w:lang w:val="en-US"/>
                    </w:rPr>
                  </w:rPrChange>
                </w:rPr>
                <w:t>);</w:t>
              </w:r>
            </w:ins>
          </w:p>
          <w:p w14:paraId="1FE9AAB5" w14:textId="77777777" w:rsidR="00E066BD" w:rsidRDefault="00E066BD" w:rsidP="00E066BD">
            <w:pPr>
              <w:widowControl w:val="0"/>
              <w:autoSpaceDE w:val="0"/>
              <w:autoSpaceDN w:val="0"/>
              <w:adjustRightInd w:val="0"/>
              <w:rPr>
                <w:ins w:id="9892" w:author="Borja Gonzalez" w:date="2017-09-28T19:32:00Z"/>
                <w:rFonts w:ascii="Monaco" w:hAnsi="Monaco" w:cs="Monaco"/>
                <w:sz w:val="32"/>
                <w:szCs w:val="32"/>
                <w:lang w:val="en-US"/>
              </w:rPr>
            </w:pPr>
            <w:ins w:id="9893" w:author="Borja Gonzalez" w:date="2017-09-28T19:32:00Z">
              <w:r w:rsidRPr="00E066BD">
                <w:rPr>
                  <w:rFonts w:ascii="Monaco" w:hAnsi="Monaco" w:cs="Monaco"/>
                  <w:b/>
                  <w:bCs/>
                  <w:color w:val="000000"/>
                  <w:sz w:val="20"/>
                  <w:szCs w:val="20"/>
                  <w:lang w:val="en-US"/>
                  <w:rPrChange w:id="9894" w:author="Borja Gonzalez" w:date="2017-09-28T19:32:00Z">
                    <w:rPr>
                      <w:rFonts w:ascii="Monaco" w:eastAsiaTheme="majorEastAsia" w:hAnsi="Monaco" w:cs="Monaco"/>
                      <w:b/>
                      <w:bCs/>
                      <w:i/>
                      <w:iCs/>
                      <w:color w:val="000000"/>
                      <w:sz w:val="32"/>
                      <w:szCs w:val="32"/>
                      <w:lang w:val="en-US"/>
                    </w:rPr>
                  </w:rPrChange>
                </w:rPr>
                <w:t>}</w:t>
              </w:r>
            </w:ins>
          </w:p>
          <w:p w14:paraId="3F8BDCAF" w14:textId="77777777" w:rsidR="00E066BD" w:rsidRDefault="00E066BD">
            <w:pPr>
              <w:rPr>
                <w:ins w:id="9895" w:author="Borja Gonzalez" w:date="2017-09-28T19:32:00Z"/>
              </w:rPr>
            </w:pPr>
          </w:p>
        </w:tc>
      </w:tr>
    </w:tbl>
    <w:p w14:paraId="10015F17" w14:textId="3B6EA3E7" w:rsidR="004C0379" w:rsidRPr="004C0379" w:rsidDel="00160AF9" w:rsidRDefault="004C0379">
      <w:pPr>
        <w:rPr>
          <w:del w:id="9896" w:author="GONZALEZ DIAZ, BORJA" w:date="2017-10-03T15:58:00Z"/>
        </w:rPr>
        <w:pPrChange w:id="9897" w:author="Borja Gonzalez" w:date="2017-09-27T15:00:00Z">
          <w:pPr>
            <w:pStyle w:val="Ttulo4"/>
          </w:pPr>
        </w:pPrChange>
      </w:pPr>
    </w:p>
    <w:p w14:paraId="22C50C7D" w14:textId="77777777" w:rsidR="00D32ACC" w:rsidDel="00160AF9" w:rsidRDefault="00D32ACC" w:rsidP="00D32ACC">
      <w:pPr>
        <w:rPr>
          <w:del w:id="9898" w:author="GONZALEZ DIAZ, BORJA" w:date="2017-10-03T15:58:00Z"/>
        </w:rPr>
      </w:pPr>
    </w:p>
    <w:p w14:paraId="0574D3AF" w14:textId="10E7981F" w:rsidR="00E9151D" w:rsidDel="00160AF9" w:rsidRDefault="004C0379" w:rsidP="00BF0FD1">
      <w:pPr>
        <w:rPr>
          <w:del w:id="9899" w:author="GONZALEZ DIAZ, BORJA" w:date="2017-10-03T15:59:00Z"/>
        </w:rPr>
      </w:pPr>
      <w:del w:id="9900" w:author="Borja Gonzalez" w:date="2017-09-28T19:31:00Z">
        <w:r w:rsidRPr="00C45289" w:rsidDel="00E066BD">
          <w:rPr>
            <w:noProof/>
            <w:lang w:eastAsia="es-ES_tradnl"/>
            <w:rPrChange w:id="9901" w:author="Unknown">
              <w:rPr>
                <w:rFonts w:asciiTheme="majorHAnsi" w:eastAsiaTheme="majorEastAsia" w:hAnsiTheme="majorHAnsi" w:cstheme="majorBidi"/>
                <w:b/>
                <w:bCs/>
                <w:i/>
                <w:iCs/>
                <w:noProof/>
                <w:color w:val="4F81BD" w:themeColor="accent1"/>
                <w:lang w:eastAsia="es-ES_tradnl"/>
              </w:rPr>
            </w:rPrChange>
          </w:rPr>
          <w:drawing>
            <wp:inline distT="0" distB="0" distL="0" distR="0" wp14:anchorId="6BE538EC" wp14:editId="1FC3A13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del>
    </w:p>
    <w:p w14:paraId="42431554" w14:textId="77777777" w:rsidR="004C0379" w:rsidRDefault="004C0379" w:rsidP="00BF0FD1"/>
    <w:p w14:paraId="2296145B" w14:textId="67702CFA" w:rsidR="004C0379" w:rsidRDefault="004C0379" w:rsidP="00BF0FD1">
      <w:pPr>
        <w:rPr>
          <w:ins w:id="9902" w:author="GONZALEZ DIAZ, BORJA" w:date="2017-09-29T19:11:00Z"/>
        </w:rPr>
      </w:pPr>
      <w:r>
        <w:t xml:space="preserve">Como en el resto de casos observamos un comportamiento idéntico donde se espera a que un cliente realice una conexión con el servidor y una vez establecida la conexión se distingue la operación a realizar, se abre la base de datos y se requieren los datos </w:t>
      </w:r>
      <w:r w:rsidR="00EA4142">
        <w:t>de máximos y mínimos ordenados por fecha para que la evolución se muestre en orden cronológico. Finalmente enviamos los datos al cliente y cerramos la base de datos.</w:t>
      </w:r>
    </w:p>
    <w:p w14:paraId="4B99148E" w14:textId="77777777" w:rsidR="00D828AA" w:rsidRDefault="00D828AA" w:rsidP="00BF0FD1">
      <w:pPr>
        <w:rPr>
          <w:ins w:id="9903" w:author="GONZALEZ DIAZ, BORJA" w:date="2017-09-29T19:11:00Z"/>
        </w:rPr>
      </w:pPr>
    </w:p>
    <w:p w14:paraId="4AB664FA" w14:textId="77777777" w:rsidR="00D828AA" w:rsidRDefault="00D828AA" w:rsidP="00BF0FD1">
      <w:pPr>
        <w:rPr>
          <w:ins w:id="9904" w:author="GONZALEZ DIAZ, BORJA" w:date="2017-09-29T19:11:00Z"/>
        </w:rPr>
      </w:pPr>
    </w:p>
    <w:p w14:paraId="7A16516D" w14:textId="77777777" w:rsidR="00AC3428" w:rsidRDefault="00AC3428" w:rsidP="00D828AA">
      <w:pPr>
        <w:pStyle w:val="Ttulo2"/>
        <w:rPr>
          <w:ins w:id="9905" w:author="GONZALEZ DIAZ, BORJA" w:date="2017-10-02T17:13:00Z"/>
        </w:rPr>
      </w:pPr>
      <w:bookmarkStart w:id="9906" w:name="_Toc494476025"/>
    </w:p>
    <w:p w14:paraId="453ECDF7" w14:textId="77777777" w:rsidR="00AC3428" w:rsidRDefault="00AC3428" w:rsidP="00D828AA">
      <w:pPr>
        <w:pStyle w:val="Ttulo2"/>
        <w:rPr>
          <w:ins w:id="9907" w:author="GONZALEZ DIAZ, BORJA" w:date="2017-10-02T17:13:00Z"/>
        </w:rPr>
      </w:pPr>
    </w:p>
    <w:p w14:paraId="157050E1" w14:textId="77777777" w:rsidR="00AC3428" w:rsidRDefault="00AC3428" w:rsidP="00D828AA">
      <w:pPr>
        <w:pStyle w:val="Ttulo2"/>
        <w:rPr>
          <w:ins w:id="9908" w:author="GONZALEZ DIAZ, BORJA" w:date="2017-10-02T17:13:00Z"/>
        </w:rPr>
      </w:pPr>
    </w:p>
    <w:p w14:paraId="10DB7A8B" w14:textId="77777777" w:rsidR="00AC3428" w:rsidRDefault="00AC3428" w:rsidP="00D828AA">
      <w:pPr>
        <w:pStyle w:val="Ttulo2"/>
        <w:rPr>
          <w:ins w:id="9909" w:author="GONZALEZ DIAZ, BORJA" w:date="2017-10-02T17:13:00Z"/>
        </w:rPr>
      </w:pPr>
    </w:p>
    <w:p w14:paraId="4EF8DFD1" w14:textId="77777777" w:rsidR="00AC3428" w:rsidRDefault="00AC3428" w:rsidP="00D828AA">
      <w:pPr>
        <w:pStyle w:val="Ttulo2"/>
        <w:rPr>
          <w:ins w:id="9910" w:author="GONZALEZ DIAZ, BORJA" w:date="2017-10-02T17:13:00Z"/>
        </w:rPr>
      </w:pPr>
    </w:p>
    <w:p w14:paraId="6B4957F1" w14:textId="77777777" w:rsidR="00AC3428" w:rsidRDefault="00AC3428">
      <w:pPr>
        <w:rPr>
          <w:ins w:id="9911" w:author="GONZALEZ DIAZ, BORJA" w:date="2017-10-02T17:13:00Z"/>
        </w:rPr>
        <w:pPrChange w:id="9912" w:author="GONZALEZ DIAZ, BORJA" w:date="2017-10-02T17:13:00Z">
          <w:pPr>
            <w:pStyle w:val="Ttulo2"/>
          </w:pPr>
        </w:pPrChange>
      </w:pPr>
    </w:p>
    <w:p w14:paraId="77BFA56B" w14:textId="77777777" w:rsidR="00AC3428" w:rsidRPr="003C6848" w:rsidRDefault="00AC3428">
      <w:pPr>
        <w:rPr>
          <w:ins w:id="9913" w:author="GONZALEZ DIAZ, BORJA" w:date="2017-10-02T17:13:00Z"/>
        </w:rPr>
        <w:pPrChange w:id="9914" w:author="GONZALEZ DIAZ, BORJA" w:date="2017-10-02T17:13:00Z">
          <w:pPr>
            <w:pStyle w:val="Ttulo2"/>
          </w:pPr>
        </w:pPrChange>
      </w:pPr>
    </w:p>
    <w:p w14:paraId="275FC9DA" w14:textId="77777777" w:rsidR="00AC3428" w:rsidRDefault="00AC3428" w:rsidP="00D828AA">
      <w:pPr>
        <w:pStyle w:val="Ttulo2"/>
        <w:rPr>
          <w:ins w:id="9915" w:author="GONZALEZ DIAZ, BORJA" w:date="2017-10-02T17:13:00Z"/>
        </w:rPr>
      </w:pPr>
    </w:p>
    <w:p w14:paraId="0ABDE3AE" w14:textId="77777777" w:rsidR="00AC3428" w:rsidRDefault="00AC3428">
      <w:pPr>
        <w:rPr>
          <w:ins w:id="9916" w:author="GONZALEZ DIAZ, BORJA" w:date="2017-10-02T17:13:00Z"/>
        </w:rPr>
        <w:pPrChange w:id="9917" w:author="GONZALEZ DIAZ, BORJA" w:date="2017-10-02T17:13:00Z">
          <w:pPr>
            <w:pStyle w:val="Ttulo2"/>
          </w:pPr>
        </w:pPrChange>
      </w:pPr>
    </w:p>
    <w:p w14:paraId="31D42F3A" w14:textId="77777777" w:rsidR="00AC3428" w:rsidRPr="003C6848" w:rsidRDefault="00AC3428">
      <w:pPr>
        <w:rPr>
          <w:ins w:id="9918" w:author="GONZALEZ DIAZ, BORJA" w:date="2017-10-02T17:13:00Z"/>
        </w:rPr>
        <w:pPrChange w:id="9919" w:author="GONZALEZ DIAZ, BORJA" w:date="2017-10-02T17:13:00Z">
          <w:pPr>
            <w:pStyle w:val="Ttulo2"/>
          </w:pPr>
        </w:pPrChange>
      </w:pPr>
    </w:p>
    <w:p w14:paraId="2E86E931" w14:textId="77777777" w:rsidR="0092550A" w:rsidRDefault="0092550A" w:rsidP="00D828AA">
      <w:pPr>
        <w:pStyle w:val="Ttulo2"/>
        <w:rPr>
          <w:ins w:id="9920" w:author="GONZALEZ DIAZ, BORJA" w:date="2017-10-03T15:59:00Z"/>
        </w:rPr>
      </w:pPr>
    </w:p>
    <w:p w14:paraId="69A1E406" w14:textId="77777777" w:rsidR="0092550A" w:rsidRPr="0092550A" w:rsidRDefault="0092550A" w:rsidP="0092550A">
      <w:pPr>
        <w:rPr>
          <w:ins w:id="9921" w:author="GONZALEZ DIAZ, BORJA" w:date="2017-10-03T15:59:00Z"/>
          <w:rPrChange w:id="9922" w:author="GONZALEZ DIAZ, BORJA" w:date="2017-10-03T15:59:00Z">
            <w:rPr>
              <w:ins w:id="9923" w:author="GONZALEZ DIAZ, BORJA" w:date="2017-10-03T15:59:00Z"/>
            </w:rPr>
          </w:rPrChange>
        </w:rPr>
        <w:pPrChange w:id="9924" w:author="GONZALEZ DIAZ, BORJA" w:date="2017-10-03T15:59:00Z">
          <w:pPr>
            <w:pStyle w:val="Ttulo2"/>
          </w:pPr>
        </w:pPrChange>
      </w:pPr>
    </w:p>
    <w:p w14:paraId="5F982D1C" w14:textId="65998704" w:rsidR="00D828AA" w:rsidRDefault="00D828AA" w:rsidP="00D828AA">
      <w:pPr>
        <w:pStyle w:val="Ttulo2"/>
      </w:pPr>
      <w:bookmarkStart w:id="9925" w:name="_Toc494809771"/>
      <w:ins w:id="9926" w:author="GONZALEZ DIAZ, BORJA" w:date="2017-09-29T19:12:00Z">
        <w:r>
          <w:lastRenderedPageBreak/>
          <w:t>4.4</w:t>
        </w:r>
      </w:ins>
      <w:commentRangeStart w:id="9927"/>
      <w:del w:id="9928" w:author="GONZALEZ DIAZ, BORJA" w:date="2017-09-29T19:12:00Z">
        <w:r w:rsidDel="00D828AA">
          <w:delText>5.2</w:delText>
        </w:r>
      </w:del>
      <w:r>
        <w:t>. Diagrama de flujo</w:t>
      </w:r>
      <w:commentRangeEnd w:id="9927"/>
      <w:r>
        <w:rPr>
          <w:rStyle w:val="Refdecomentario"/>
          <w:rFonts w:asciiTheme="minorHAnsi" w:eastAsiaTheme="minorEastAsia" w:hAnsiTheme="minorHAnsi" w:cstheme="minorBidi"/>
          <w:b w:val="0"/>
          <w:bCs w:val="0"/>
          <w:color w:val="auto"/>
        </w:rPr>
        <w:commentReference w:id="9927"/>
      </w:r>
      <w:bookmarkEnd w:id="9906"/>
      <w:bookmarkEnd w:id="9925"/>
    </w:p>
    <w:p w14:paraId="6C077D83" w14:textId="77777777" w:rsidR="00D828AA" w:rsidRDefault="00D828AA" w:rsidP="00D828AA"/>
    <w:p w14:paraId="7666EB78" w14:textId="77777777" w:rsidR="00D828AA" w:rsidRDefault="00D828AA" w:rsidP="00D828AA">
      <w:r>
        <w:t>El diagrama de flujo es la representación gráfica de todas las interacciones posibles entre el navegador, el servidor y la base de datos.</w:t>
      </w:r>
    </w:p>
    <w:p w14:paraId="6564558D" w14:textId="77777777" w:rsidR="00D828AA" w:rsidRDefault="00D828AA" w:rsidP="00D828AA"/>
    <w:p w14:paraId="5532DEE8" w14:textId="77777777" w:rsidR="00D828AA" w:rsidRDefault="00D828AA" w:rsidP="00D828AA">
      <w:r>
        <w:rPr>
          <w:noProof/>
          <w:lang w:eastAsia="es-ES_tradnl"/>
        </w:rPr>
        <w:drawing>
          <wp:inline distT="0" distB="0" distL="0" distR="0" wp14:anchorId="03CE43EA" wp14:editId="1B101AF6">
            <wp:extent cx="5486400" cy="4763702"/>
            <wp:effectExtent l="0" t="0" r="0"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763702"/>
                    </a:xfrm>
                    <a:prstGeom prst="rect">
                      <a:avLst/>
                    </a:prstGeom>
                    <a:noFill/>
                    <a:ln>
                      <a:noFill/>
                    </a:ln>
                  </pic:spPr>
                </pic:pic>
              </a:graphicData>
            </a:graphic>
          </wp:inline>
        </w:drawing>
      </w:r>
    </w:p>
    <w:p w14:paraId="1B9E5E93" w14:textId="77777777" w:rsidR="00D828AA" w:rsidRDefault="00D828AA" w:rsidP="00D828AA"/>
    <w:p w14:paraId="259EDD49" w14:textId="7C552EC9" w:rsidR="00D828AA" w:rsidRDefault="00D828AA" w:rsidP="00D828AA">
      <w:r>
        <w:t xml:space="preserve">En este diagrama podemos ver todas las operaciones posibles de las distintas funciones existentes. Cada función realizará ciertos </w:t>
      </w:r>
      <w:del w:id="9929" w:author="GONZALEZ DIAZ, BORJA" w:date="2017-10-02T18:20:00Z">
        <w:r w:rsidDel="00D14CB4">
          <w:delText>pasos</w:delText>
        </w:r>
      </w:del>
      <w:ins w:id="9930" w:author="GONZALEZ DIAZ, BORJA" w:date="2017-10-02T18:20:00Z">
        <w:r w:rsidR="00D14CB4">
          <w:t>pasos,</w:t>
        </w:r>
      </w:ins>
      <w:r>
        <w:t xml:space="preserve"> pero no necesariamente todos los mostrados en el diagrama de flujo. Por ejemplo:</w:t>
      </w:r>
    </w:p>
    <w:p w14:paraId="5A9BEF9E" w14:textId="77777777" w:rsidR="00D828AA" w:rsidRDefault="00D828AA" w:rsidP="00D828AA"/>
    <w:p w14:paraId="2B445FC9" w14:textId="77777777" w:rsidR="00D828AA" w:rsidRDefault="00D828AA" w:rsidP="00D828AA">
      <w:pPr>
        <w:pStyle w:val="Prrafodelista"/>
        <w:numPr>
          <w:ilvl w:val="0"/>
          <w:numId w:val="8"/>
        </w:numPr>
      </w:pPr>
      <w:r w:rsidRPr="007D5C04">
        <w:rPr>
          <w:b/>
          <w:u w:val="single"/>
        </w:rPr>
        <w:t>Obtener pacientes:</w:t>
      </w:r>
      <w:r>
        <w:t xml:space="preserve"> El recorrido a seguir es del 1 al 12 y el paso 9 se correspondería al b.</w:t>
      </w:r>
    </w:p>
    <w:p w14:paraId="791B5E42" w14:textId="77777777" w:rsidR="00D828AA" w:rsidRDefault="00D828AA" w:rsidP="00D828AA">
      <w:pPr>
        <w:pStyle w:val="Prrafodelista"/>
        <w:numPr>
          <w:ilvl w:val="0"/>
          <w:numId w:val="8"/>
        </w:numPr>
      </w:pPr>
      <w:r w:rsidRPr="007D5C04">
        <w:rPr>
          <w:b/>
          <w:u w:val="single"/>
        </w:rPr>
        <w:t>Añadir</w:t>
      </w:r>
      <w:r>
        <w:rPr>
          <w:b/>
          <w:u w:val="single"/>
        </w:rPr>
        <w:t>/Borrar</w:t>
      </w:r>
      <w:r w:rsidRPr="007D5C04">
        <w:rPr>
          <w:b/>
          <w:u w:val="single"/>
        </w:rPr>
        <w:t xml:space="preserve"> paciente:</w:t>
      </w:r>
      <w:r>
        <w:t xml:space="preserve"> El recorrido a seguir es del 1 al 12 y el paso 9 correspondería al b. Cuando el usuario presiona el botón de borrado, el recorrido a seguir es del 1 al 15 y el paso 9 se corresponde al a.</w:t>
      </w:r>
    </w:p>
    <w:p w14:paraId="29FC0BAE" w14:textId="77777777" w:rsidR="00D828AA" w:rsidRDefault="00D828AA" w:rsidP="00D828AA">
      <w:pPr>
        <w:pStyle w:val="Prrafodelista"/>
        <w:numPr>
          <w:ilvl w:val="0"/>
          <w:numId w:val="8"/>
        </w:numPr>
      </w:pPr>
      <w:r>
        <w:rPr>
          <w:b/>
          <w:u w:val="single"/>
        </w:rPr>
        <w:t>Listado de movimientos:</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w:t>
      </w:r>
    </w:p>
    <w:p w14:paraId="4558D5DF" w14:textId="77777777" w:rsidR="00D828AA" w:rsidRDefault="00D828AA" w:rsidP="00D828AA">
      <w:pPr>
        <w:pStyle w:val="Prrafodelista"/>
        <w:numPr>
          <w:ilvl w:val="0"/>
          <w:numId w:val="8"/>
        </w:numPr>
      </w:pPr>
      <w:r>
        <w:rPr>
          <w:b/>
          <w:u w:val="single"/>
        </w:rPr>
        <w:lastRenderedPageBreak/>
        <w:t>Añadir/Borrar datos de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añade/borra datos de movimiento, el recorrido a seguir es del 1 al 15 y el paso 9 se corresponde al a.</w:t>
      </w:r>
    </w:p>
    <w:p w14:paraId="7C11A6AC" w14:textId="77777777" w:rsidR="00D828AA" w:rsidRDefault="00D828AA" w:rsidP="00D828AA">
      <w:pPr>
        <w:pStyle w:val="Prrafodelista"/>
        <w:numPr>
          <w:ilvl w:val="0"/>
          <w:numId w:val="8"/>
        </w:numPr>
      </w:pPr>
      <w:r>
        <w:rPr>
          <w:b/>
          <w:u w:val="single"/>
        </w:rPr>
        <w:t>Mostrar un gráfico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Como los datos de los movimientos del paciente ya están descargados, el usuario solo tiene que presionar el botón del gráfico a mostrar y se graficará el movimiento correspondiente.</w:t>
      </w:r>
    </w:p>
    <w:p w14:paraId="4C340C72" w14:textId="77777777" w:rsidR="00D828AA" w:rsidRPr="001B32E7" w:rsidRDefault="00D828AA" w:rsidP="00D828AA">
      <w:pPr>
        <w:pStyle w:val="Prrafodelista"/>
        <w:numPr>
          <w:ilvl w:val="0"/>
          <w:numId w:val="8"/>
        </w:numPr>
      </w:pPr>
      <w:r>
        <w:rPr>
          <w:b/>
          <w:u w:val="single"/>
        </w:rPr>
        <w:t>Mostrar un gráfico de evolución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presiona el botón para mostrar la evolución, el recorrido a seguir es del 1 al 12 y el paso 9 se correspondería al b.</w:t>
      </w:r>
    </w:p>
    <w:p w14:paraId="524C990B" w14:textId="77777777" w:rsidR="00D828AA" w:rsidRPr="00747C57" w:rsidRDefault="00D828AA" w:rsidP="00BF0FD1"/>
    <w:p w14:paraId="2057D1E2" w14:textId="77777777" w:rsidR="00AC3428" w:rsidRDefault="00AC3428" w:rsidP="00AD3C27">
      <w:pPr>
        <w:pStyle w:val="Ttulo1"/>
        <w:rPr>
          <w:ins w:id="9931" w:author="GONZALEZ DIAZ, BORJA" w:date="2017-10-02T17:13:00Z"/>
        </w:rPr>
      </w:pPr>
      <w:bookmarkStart w:id="9932" w:name="_Toc494476026"/>
    </w:p>
    <w:p w14:paraId="641B81F2" w14:textId="77777777" w:rsidR="00AC3428" w:rsidRDefault="00AC3428" w:rsidP="00AD3C27">
      <w:pPr>
        <w:pStyle w:val="Ttulo1"/>
        <w:rPr>
          <w:ins w:id="9933" w:author="GONZALEZ DIAZ, BORJA" w:date="2017-10-02T17:13:00Z"/>
        </w:rPr>
      </w:pPr>
    </w:p>
    <w:p w14:paraId="0E551F9F" w14:textId="77777777" w:rsidR="00AC3428" w:rsidRDefault="00AC3428" w:rsidP="00AD3C27">
      <w:pPr>
        <w:pStyle w:val="Ttulo1"/>
        <w:rPr>
          <w:ins w:id="9934" w:author="GONZALEZ DIAZ, BORJA" w:date="2017-10-02T17:13:00Z"/>
        </w:rPr>
      </w:pPr>
    </w:p>
    <w:p w14:paraId="72AAD027" w14:textId="77777777" w:rsidR="00AC3428" w:rsidRDefault="00AC3428" w:rsidP="00AD3C27">
      <w:pPr>
        <w:pStyle w:val="Ttulo1"/>
        <w:rPr>
          <w:ins w:id="9935" w:author="GONZALEZ DIAZ, BORJA" w:date="2017-10-02T17:13:00Z"/>
        </w:rPr>
      </w:pPr>
    </w:p>
    <w:p w14:paraId="1E006D9E" w14:textId="77777777" w:rsidR="00AC3428" w:rsidRDefault="00AC3428" w:rsidP="00AD3C27">
      <w:pPr>
        <w:pStyle w:val="Ttulo1"/>
        <w:rPr>
          <w:ins w:id="9936" w:author="GONZALEZ DIAZ, BORJA" w:date="2017-10-02T17:13:00Z"/>
        </w:rPr>
      </w:pPr>
    </w:p>
    <w:p w14:paraId="117A0D35" w14:textId="77777777" w:rsidR="00AC3428" w:rsidRDefault="00AC3428" w:rsidP="00AD3C27">
      <w:pPr>
        <w:pStyle w:val="Ttulo1"/>
        <w:rPr>
          <w:ins w:id="9937" w:author="GONZALEZ DIAZ, BORJA" w:date="2017-10-02T17:14:00Z"/>
        </w:rPr>
      </w:pPr>
    </w:p>
    <w:p w14:paraId="4FE66A11" w14:textId="77777777" w:rsidR="00AC3428" w:rsidRDefault="00AC3428" w:rsidP="003C6848">
      <w:pPr>
        <w:rPr>
          <w:ins w:id="9938" w:author="GONZALEZ DIAZ, BORJA" w:date="2017-10-02T17:14:00Z"/>
        </w:rPr>
      </w:pPr>
    </w:p>
    <w:p w14:paraId="557FEE75" w14:textId="77777777" w:rsidR="00AC3428" w:rsidRPr="003C6848" w:rsidRDefault="00AC3428" w:rsidP="003C6848">
      <w:pPr>
        <w:rPr>
          <w:ins w:id="9939" w:author="GONZALEZ DIAZ, BORJA" w:date="2017-10-02T17:13:00Z"/>
        </w:rPr>
      </w:pPr>
    </w:p>
    <w:p w14:paraId="4727C6E1" w14:textId="7D5BD596" w:rsidR="00D51A6F" w:rsidRPr="00F452C7" w:rsidRDefault="009E54AB" w:rsidP="00AD3C27">
      <w:pPr>
        <w:pStyle w:val="Ttulo1"/>
      </w:pPr>
      <w:bookmarkStart w:id="9940" w:name="_Toc494809772"/>
      <w:r w:rsidRPr="00F452C7">
        <w:lastRenderedPageBreak/>
        <w:t xml:space="preserve">5.  </w:t>
      </w:r>
      <w:r w:rsidR="00D51A6F" w:rsidRPr="00F452C7">
        <w:t>Pruebas</w:t>
      </w:r>
      <w:bookmarkEnd w:id="9932"/>
      <w:bookmarkEnd w:id="9940"/>
    </w:p>
    <w:p w14:paraId="297B451B" w14:textId="77777777" w:rsidR="009E54AB" w:rsidRPr="003970D7" w:rsidRDefault="009E54AB" w:rsidP="009E54AB"/>
    <w:p w14:paraId="003B926D" w14:textId="050AFA7B" w:rsidR="009E54AB" w:rsidRPr="00F452C7" w:rsidRDefault="009E54AB" w:rsidP="009E54AB">
      <w:r w:rsidRPr="00F452C7">
        <w:t>El objetivo del plan de pruebas es comprobar que el sistema funciona según lo especificado y responde a los requisitos de</w:t>
      </w:r>
      <w:r w:rsidR="007E5FBE">
        <w:t>l cliente</w:t>
      </w:r>
      <w:r w:rsidRPr="00F452C7">
        <w:t xml:space="preserve">. </w:t>
      </w:r>
      <w:r w:rsidR="00A31D37">
        <w:t xml:space="preserve">Para ello hemos llevado a cabo una serie de pruebas de sistema que aseguran que se cumplen todos los requisitos funcionales enumerados en el capítulo </w:t>
      </w:r>
      <w:r w:rsidR="00683B90">
        <w:t>3.</w:t>
      </w:r>
      <w:r w:rsidRPr="00F452C7">
        <w:t xml:space="preserve"> </w:t>
      </w:r>
    </w:p>
    <w:p w14:paraId="471DCB83" w14:textId="77777777" w:rsidR="009E54AB" w:rsidRPr="00F452C7" w:rsidRDefault="009E54AB" w:rsidP="009E54AB"/>
    <w:p w14:paraId="5D152958" w14:textId="25354EED" w:rsidR="009E54AB" w:rsidRPr="00F452C7" w:rsidRDefault="009E54AB" w:rsidP="009E54AB">
      <w:pPr>
        <w:pStyle w:val="Ttulo2"/>
      </w:pPr>
      <w:bookmarkStart w:id="9941" w:name="_Toc494476027"/>
      <w:bookmarkStart w:id="9942" w:name="_Toc494809773"/>
      <w:r w:rsidRPr="00F452C7">
        <w:t xml:space="preserve">5.1.  Pruebas </w:t>
      </w:r>
      <w:r w:rsidR="002449ED">
        <w:t>de sistema</w:t>
      </w:r>
      <w:bookmarkEnd w:id="9941"/>
      <w:bookmarkEnd w:id="9942"/>
      <w:r w:rsidR="002449ED" w:rsidRPr="00F452C7">
        <w:t xml:space="preserve"> </w:t>
      </w:r>
    </w:p>
    <w:p w14:paraId="3716BC7D" w14:textId="77777777" w:rsidR="009E54AB" w:rsidRPr="00F452C7" w:rsidRDefault="009E54AB" w:rsidP="009E54AB"/>
    <w:p w14:paraId="21E32D49" w14:textId="6BDAA4D7" w:rsidR="009E54AB" w:rsidRPr="00F452C7" w:rsidRDefault="009E54AB" w:rsidP="009E54AB">
      <w:r w:rsidRPr="00F452C7">
        <w:t>En este proyecto se utilizará la escritura de valores por pantalla, ya que es una estrategia simple y efectiva. Por lo tanto</w:t>
      </w:r>
      <w:ins w:id="9943" w:author="Rodrigo García" w:date="2017-09-29T10:37:00Z">
        <w:r w:rsidR="007321A0">
          <w:t>,</w:t>
        </w:r>
      </w:ins>
      <w:r w:rsidRPr="00F452C7">
        <w:t xml:space="preserve">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49732A4E" w:rsidR="0096101D" w:rsidRPr="00F452C7" w:rsidRDefault="009E54AB" w:rsidP="0096101D">
      <w:pPr>
        <w:pStyle w:val="Ttulo3"/>
      </w:pPr>
      <w:bookmarkStart w:id="9944" w:name="_Toc494476028"/>
      <w:bookmarkStart w:id="9945" w:name="_Toc494809774"/>
      <w:r w:rsidRPr="00F452C7">
        <w:t>5.1.</w:t>
      </w:r>
      <w:ins w:id="9946" w:author="Borja Gonzalez" w:date="2017-09-28T19:36:00Z">
        <w:r w:rsidR="004426CE">
          <w:t>1</w:t>
        </w:r>
      </w:ins>
      <w:del w:id="9947" w:author="Borja Gonzalez" w:date="2017-09-28T19:36:00Z">
        <w:r w:rsidRPr="00F452C7" w:rsidDel="004426CE">
          <w:delText>2</w:delText>
        </w:r>
      </w:del>
      <w:r w:rsidRPr="00F452C7">
        <w:t>.  Obtener paciente</w:t>
      </w:r>
      <w:r w:rsidR="004E6EDB">
        <w:t>s</w:t>
      </w:r>
      <w:bookmarkEnd w:id="9944"/>
      <w:bookmarkEnd w:id="9945"/>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725B3E5A" w14:textId="77777777" w:rsidR="002D3B74" w:rsidRPr="00F452C7" w:rsidRDefault="007238C2" w:rsidP="009E54AB">
      <w:pPr>
        <w:rPr>
          <w:ins w:id="9948" w:author="Borja Gonzalez" w:date="2017-09-28T22:06:00Z"/>
        </w:rPr>
      </w:pPr>
      <w:del w:id="9949" w:author="Borja Gonzalez" w:date="2017-09-28T22:06:00Z">
        <w:r w:rsidRPr="00F452C7" w:rsidDel="002D3B74">
          <w:rPr>
            <w:noProof/>
            <w:lang w:eastAsia="es-ES_tradnl"/>
            <w:rPrChange w:id="9950" w:author="Unknown">
              <w:rPr>
                <w:rFonts w:asciiTheme="majorHAnsi" w:eastAsiaTheme="majorEastAsia" w:hAnsiTheme="majorHAnsi" w:cstheme="majorBidi"/>
                <w:b/>
                <w:bCs/>
                <w:i/>
                <w:iCs/>
                <w:noProof/>
                <w:color w:val="4F81BD" w:themeColor="accent1"/>
                <w:lang w:eastAsia="es-ES_tradnl"/>
              </w:rPr>
            </w:rPrChange>
          </w:rPr>
          <w:drawing>
            <wp:anchor distT="0" distB="0" distL="114300" distR="114300" simplePos="0" relativeHeight="251662336" behindDoc="0" locked="0" layoutInCell="1" allowOverlap="1" wp14:anchorId="1A2E5844" wp14:editId="08FDB10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del>
    </w:p>
    <w:tbl>
      <w:tblPr>
        <w:tblStyle w:val="Tablaconcuadrcula"/>
        <w:tblW w:w="0" w:type="auto"/>
        <w:tblLook w:val="04A0" w:firstRow="1" w:lastRow="0" w:firstColumn="1" w:lastColumn="0" w:noHBand="0" w:noVBand="1"/>
      </w:tblPr>
      <w:tblGrid>
        <w:gridCol w:w="8856"/>
      </w:tblGrid>
      <w:tr w:rsidR="002D3B74" w14:paraId="1F08B2EA" w14:textId="77777777" w:rsidTr="002D3B74">
        <w:trPr>
          <w:ins w:id="9951" w:author="Borja Gonzalez" w:date="2017-09-28T22:06:00Z"/>
        </w:trPr>
        <w:tc>
          <w:tcPr>
            <w:tcW w:w="8856" w:type="dxa"/>
          </w:tcPr>
          <w:p w14:paraId="40392423" w14:textId="77777777" w:rsidR="002D3B74" w:rsidRDefault="002D3B74" w:rsidP="002D3B74">
            <w:pPr>
              <w:rPr>
                <w:ins w:id="9952" w:author="Borja Gonzalez" w:date="2017-09-28T22:06:00Z"/>
              </w:rPr>
            </w:pPr>
            <w:ins w:id="9953" w:author="Borja Gonzalez" w:date="2017-09-28T22:06:00Z">
              <w:r>
                <w:t>Navigated to http://192.168.1.33:8124/pacientes.html</w:t>
              </w:r>
            </w:ins>
          </w:p>
          <w:p w14:paraId="6B2C2D4D" w14:textId="71A5AA34" w:rsidR="002D3B74" w:rsidRDefault="002D3B74" w:rsidP="002D3B74">
            <w:pPr>
              <w:rPr>
                <w:ins w:id="9954" w:author="Borja Gonzalez" w:date="2017-09-28T22:06:00Z"/>
              </w:rPr>
            </w:pPr>
            <w:ins w:id="9955" w:author="Borja Gonzalez" w:date="2017-09-28T22:06:00Z">
              <w:r>
                <w:t xml:space="preserve">22:05:34.084 VM88 pacientes_node.js:28 </w:t>
              </w:r>
              <w:del w:id="9956" w:author="GONZALEZ DIAZ, BORJA" w:date="2017-10-02T18:20:00Z">
                <w:r w:rsidDel="00D14CB4">
                  <w:delText>Conexíon</w:delText>
                </w:r>
              </w:del>
            </w:ins>
            <w:ins w:id="9957" w:author="GONZALEZ DIAZ, BORJA" w:date="2017-10-02T18:20:00Z">
              <w:r w:rsidR="00D14CB4">
                <w:t>Conexión</w:t>
              </w:r>
            </w:ins>
            <w:ins w:id="9958" w:author="Borja Gonzalez" w:date="2017-09-28T22:06:00Z">
              <w:r>
                <w:t xml:space="preserve"> establecida con el servidor</w:t>
              </w:r>
            </w:ins>
          </w:p>
          <w:p w14:paraId="18D2D3F8" w14:textId="77777777" w:rsidR="002D3B74" w:rsidRDefault="002D3B74" w:rsidP="002D3B74">
            <w:pPr>
              <w:rPr>
                <w:ins w:id="9959" w:author="Borja Gonzalez" w:date="2017-09-28T22:06:00Z"/>
              </w:rPr>
            </w:pPr>
            <w:ins w:id="9960" w:author="Borja Gonzalez" w:date="2017-09-28T22:06:00Z">
              <w:r>
                <w:t>22:05:34.087 VM88 pacientes_node.js:39 Solicitud de listado de pacientes enviada</w:t>
              </w:r>
            </w:ins>
          </w:p>
          <w:p w14:paraId="6B1A8145" w14:textId="77777777" w:rsidR="002D3B74" w:rsidRDefault="002D3B74" w:rsidP="002D3B74">
            <w:pPr>
              <w:rPr>
                <w:ins w:id="9961" w:author="Borja Gonzalez" w:date="2017-09-28T22:06:00Z"/>
              </w:rPr>
            </w:pPr>
            <w:ins w:id="9962" w:author="Borja Gonzalez" w:date="2017-09-28T22:06:00Z">
              <w:r>
                <w:t>22:05:34.294 VM88 pacientes_node.js:41 Lista de pacientes recibida</w:t>
              </w:r>
            </w:ins>
          </w:p>
          <w:p w14:paraId="4AAE6294" w14:textId="72DE2C66" w:rsidR="002D3B74" w:rsidRDefault="002D3B74" w:rsidP="002D3B74">
            <w:pPr>
              <w:rPr>
                <w:ins w:id="9963" w:author="Borja Gonzalez" w:date="2017-09-28T22:06:00Z"/>
              </w:rPr>
            </w:pPr>
            <w:ins w:id="9964" w:author="Borja Gonzalez" w:date="2017-09-28T22:06:00Z">
              <w:r>
                <w:t>22:05:34.296 pacientes.html:45 Lista de pacientes disponible en el navegador</w:t>
              </w:r>
            </w:ins>
          </w:p>
        </w:tc>
      </w:tr>
    </w:tbl>
    <w:p w14:paraId="1FCE926D" w14:textId="077D70C1" w:rsidR="007238C2" w:rsidRPr="00F452C7" w:rsidRDefault="007238C2" w:rsidP="009E54AB"/>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tbl>
      <w:tblPr>
        <w:tblStyle w:val="Tablaconcuadrcula"/>
        <w:tblW w:w="0" w:type="auto"/>
        <w:tblLook w:val="04A0" w:firstRow="1" w:lastRow="0" w:firstColumn="1" w:lastColumn="0" w:noHBand="0" w:noVBand="1"/>
      </w:tblPr>
      <w:tblGrid>
        <w:gridCol w:w="8856"/>
      </w:tblGrid>
      <w:tr w:rsidR="002D3B74" w14:paraId="2ECB7295" w14:textId="77777777" w:rsidTr="002D3B74">
        <w:tc>
          <w:tcPr>
            <w:tcW w:w="8856" w:type="dxa"/>
          </w:tcPr>
          <w:p w14:paraId="487B625B" w14:textId="77777777" w:rsidR="002D3B74" w:rsidRPr="0079203F" w:rsidRDefault="002D3B74">
            <w:pPr>
              <w:rPr>
                <w:lang w:val="es-ES"/>
                <w:rPrChange w:id="9965" w:author="Rodrigo García" w:date="2017-09-29T10:10:00Z">
                  <w:rPr>
                    <w:rFonts w:ascii="Menlo Regular" w:eastAsiaTheme="majorEastAsia" w:hAnsi="Menlo Regular" w:cs="Menlo Regular"/>
                    <w:color w:val="000000"/>
                    <w:sz w:val="22"/>
                    <w:szCs w:val="22"/>
                    <w:lang w:val="en-US"/>
                  </w:rPr>
                </w:rPrChange>
              </w:rPr>
              <w:pPrChange w:id="996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67" w:author="Rodrigo García" w:date="2017-09-29T10:10:00Z">
                  <w:rPr>
                    <w:rFonts w:ascii="Menlo Regular" w:eastAsiaTheme="majorEastAsia" w:hAnsi="Menlo Regular" w:cs="Menlo Regular"/>
                    <w:b/>
                    <w:bCs/>
                    <w:i/>
                    <w:iCs/>
                    <w:color w:val="000000"/>
                    <w:sz w:val="22"/>
                    <w:szCs w:val="22"/>
                    <w:lang w:val="en-US"/>
                  </w:rPr>
                </w:rPrChange>
              </w:rPr>
              <w:t>22:05:34:094 Conexión establecida con el cliente</w:t>
            </w:r>
          </w:p>
          <w:p w14:paraId="40790836" w14:textId="77777777" w:rsidR="002D3B74" w:rsidRPr="0079203F" w:rsidRDefault="002D3B74">
            <w:pPr>
              <w:rPr>
                <w:lang w:val="es-ES"/>
                <w:rPrChange w:id="9968" w:author="Rodrigo García" w:date="2017-09-29T10:10:00Z">
                  <w:rPr>
                    <w:rFonts w:ascii="Menlo Regular" w:eastAsiaTheme="majorEastAsia" w:hAnsi="Menlo Regular" w:cs="Menlo Regular"/>
                    <w:color w:val="000000"/>
                    <w:sz w:val="22"/>
                    <w:szCs w:val="22"/>
                    <w:lang w:val="en-US"/>
                  </w:rPr>
                </w:rPrChange>
              </w:rPr>
              <w:pPrChange w:id="996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70" w:author="Rodrigo García" w:date="2017-09-29T10:10:00Z">
                  <w:rPr>
                    <w:rFonts w:ascii="Menlo Regular" w:eastAsiaTheme="majorEastAsia" w:hAnsi="Menlo Regular" w:cs="Menlo Regular"/>
                    <w:b/>
                    <w:bCs/>
                    <w:i/>
                    <w:iCs/>
                    <w:color w:val="000000"/>
                    <w:sz w:val="22"/>
                    <w:szCs w:val="22"/>
                    <w:lang w:val="en-US"/>
                  </w:rPr>
                </w:rPrChange>
              </w:rPr>
              <w:t>22:05:34:099 Conexión establecida con el cliente</w:t>
            </w:r>
          </w:p>
          <w:p w14:paraId="7E3CE092" w14:textId="77777777" w:rsidR="002D3B74" w:rsidRPr="0079203F" w:rsidRDefault="002D3B74">
            <w:pPr>
              <w:rPr>
                <w:lang w:val="es-ES"/>
                <w:rPrChange w:id="9971" w:author="Rodrigo García" w:date="2017-09-29T10:10:00Z">
                  <w:rPr>
                    <w:rFonts w:ascii="Menlo Regular" w:eastAsiaTheme="majorEastAsia" w:hAnsi="Menlo Regular" w:cs="Menlo Regular"/>
                    <w:color w:val="000000"/>
                    <w:sz w:val="22"/>
                    <w:szCs w:val="22"/>
                    <w:lang w:val="en-US"/>
                  </w:rPr>
                </w:rPrChange>
              </w:rPr>
              <w:pPrChange w:id="997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73" w:author="Rodrigo García" w:date="2017-09-29T10:10:00Z">
                  <w:rPr>
                    <w:rFonts w:ascii="Menlo Regular" w:eastAsiaTheme="majorEastAsia" w:hAnsi="Menlo Regular" w:cs="Menlo Regular"/>
                    <w:b/>
                    <w:bCs/>
                    <w:i/>
                    <w:iCs/>
                    <w:color w:val="000000"/>
                    <w:sz w:val="22"/>
                    <w:szCs w:val="22"/>
                    <w:lang w:val="en-US"/>
                  </w:rPr>
                </w:rPrChange>
              </w:rPr>
              <w:t>22:05:34:136 Petición del cliente: Pacientes</w:t>
            </w:r>
          </w:p>
          <w:p w14:paraId="008042E5" w14:textId="77777777" w:rsidR="002D3B74" w:rsidRPr="0079203F" w:rsidRDefault="002D3B74">
            <w:pPr>
              <w:rPr>
                <w:lang w:val="es-ES"/>
                <w:rPrChange w:id="9974" w:author="Rodrigo García" w:date="2017-09-29T10:10:00Z">
                  <w:rPr>
                    <w:rFonts w:ascii="Menlo Regular" w:eastAsiaTheme="majorEastAsia" w:hAnsi="Menlo Regular" w:cs="Menlo Regular"/>
                    <w:color w:val="000000"/>
                    <w:sz w:val="22"/>
                    <w:szCs w:val="22"/>
                    <w:lang w:val="en-US"/>
                  </w:rPr>
                </w:rPrChange>
              </w:rPr>
              <w:pPrChange w:id="997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76" w:author="Rodrigo García" w:date="2017-09-29T10:10:00Z">
                  <w:rPr>
                    <w:rFonts w:ascii="Menlo Regular" w:eastAsiaTheme="majorEastAsia" w:hAnsi="Menlo Regular" w:cs="Menlo Regular"/>
                    <w:b/>
                    <w:bCs/>
                    <w:i/>
                    <w:iCs/>
                    <w:color w:val="000000"/>
                    <w:sz w:val="22"/>
                    <w:szCs w:val="22"/>
                    <w:lang w:val="en-US"/>
                  </w:rPr>
                </w:rPrChange>
              </w:rPr>
              <w:t>22:05:34:177 Base de datos abierta</w:t>
            </w:r>
          </w:p>
          <w:p w14:paraId="5392F66D" w14:textId="77777777" w:rsidR="002D3B74" w:rsidRPr="0079203F" w:rsidRDefault="002D3B74">
            <w:pPr>
              <w:rPr>
                <w:lang w:val="es-ES"/>
                <w:rPrChange w:id="9977" w:author="Rodrigo García" w:date="2017-09-29T10:11:00Z">
                  <w:rPr>
                    <w:rFonts w:ascii="Menlo Regular" w:eastAsiaTheme="majorEastAsia" w:hAnsi="Menlo Regular" w:cs="Menlo Regular"/>
                    <w:color w:val="000000"/>
                    <w:sz w:val="22"/>
                    <w:szCs w:val="22"/>
                    <w:lang w:val="en-US"/>
                  </w:rPr>
                </w:rPrChange>
              </w:rPr>
              <w:pPrChange w:id="997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79" w:author="Rodrigo García" w:date="2017-09-29T10:11:00Z">
                  <w:rPr>
                    <w:rFonts w:ascii="Menlo Regular" w:eastAsiaTheme="majorEastAsia" w:hAnsi="Menlo Regular" w:cs="Menlo Regular"/>
                    <w:b/>
                    <w:bCs/>
                    <w:i/>
                    <w:iCs/>
                    <w:color w:val="000000"/>
                    <w:sz w:val="22"/>
                    <w:szCs w:val="22"/>
                    <w:lang w:val="en-US"/>
                  </w:rPr>
                </w:rPrChange>
              </w:rPr>
              <w:t>22:05:34:286 Listado de pacientes enviado al cliente</w:t>
            </w:r>
          </w:p>
          <w:p w14:paraId="007BF750" w14:textId="48048605" w:rsidR="002D3B74" w:rsidRDefault="002D3B74" w:rsidP="00EF3BF3">
            <w:r>
              <w:rPr>
                <w:lang w:val="en-US"/>
              </w:rPr>
              <w:t>22:05:34:292 Base de datos cerrada</w:t>
            </w:r>
          </w:p>
        </w:tc>
      </w:tr>
    </w:tbl>
    <w:p w14:paraId="7948EA0E" w14:textId="77777777" w:rsidR="004E6EDB" w:rsidRDefault="004E6EDB" w:rsidP="009E54AB"/>
    <w:p w14:paraId="1FA8F967" w14:textId="61DA4034" w:rsidR="0096101D" w:rsidRPr="00F452C7" w:rsidRDefault="0096101D" w:rsidP="009E54AB">
      <w:r w:rsidRPr="00F452C7">
        <w:t xml:space="preserve">Como se puede </w:t>
      </w:r>
      <w:r w:rsidR="00F452C7" w:rsidRPr="00F452C7">
        <w:t>observar</w:t>
      </w:r>
      <w:r w:rsidRPr="00F452C7">
        <w:t xml:space="preserve"> todos los eventos ocurren en orden cronológico. </w:t>
      </w:r>
      <w:del w:id="9980" w:author="Rodrigo García" w:date="2017-09-29T10:38:00Z">
        <w:r w:rsidRPr="00F452C7" w:rsidDel="007321A0">
          <w:delText>Para empezar</w:delText>
        </w:r>
      </w:del>
      <w:ins w:id="9981" w:author="Rodrigo García" w:date="2017-09-29T10:38:00Z">
        <w:r w:rsidR="007321A0">
          <w:t xml:space="preserve">En primer </w:t>
        </w:r>
        <w:del w:id="9982" w:author="GONZALEZ DIAZ, BORJA" w:date="2017-10-03T15:58:00Z">
          <w:r w:rsidR="007321A0" w:rsidDel="00B60DEE">
            <w:delText>lugar</w:delText>
          </w:r>
        </w:del>
      </w:ins>
      <w:ins w:id="9983" w:author="GONZALEZ DIAZ, BORJA" w:date="2017-10-03T15:58:00Z">
        <w:r w:rsidR="00B60DEE">
          <w:t>lugar,</w:t>
        </w:r>
      </w:ins>
      <w:r w:rsidRPr="00F452C7">
        <w:t xml:space="preserve"> se establece la conexión mediante un websocket y después el cliente manda la solicitud para obtener el listado de pacientes. A </w:t>
      </w:r>
      <w:del w:id="9984" w:author="GONZALEZ DIAZ, BORJA" w:date="2017-10-03T15:58:00Z">
        <w:r w:rsidR="00F452C7" w:rsidRPr="00F452C7" w:rsidDel="00B60DEE">
          <w:delText>continuación</w:delText>
        </w:r>
      </w:del>
      <w:ins w:id="9985" w:author="GONZALEZ DIAZ, BORJA" w:date="2017-10-03T15:58:00Z">
        <w:r w:rsidR="00B60DEE" w:rsidRPr="00F452C7">
          <w:t>continuación,</w:t>
        </w:r>
      </w:ins>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22ACF3F" w:rsidR="00750754" w:rsidRPr="00F452C7" w:rsidRDefault="00750754" w:rsidP="00F452C7">
      <w:pPr>
        <w:pStyle w:val="Ttulo3"/>
      </w:pPr>
      <w:bookmarkStart w:id="9986" w:name="_Toc494476029"/>
      <w:bookmarkStart w:id="9987" w:name="_Toc494809775"/>
      <w:r w:rsidRPr="00F452C7">
        <w:t>5.1.</w:t>
      </w:r>
      <w:ins w:id="9988" w:author="Borja Gonzalez" w:date="2017-09-28T19:36:00Z">
        <w:r w:rsidR="004426CE">
          <w:t>2</w:t>
        </w:r>
      </w:ins>
      <w:del w:id="9989" w:author="Borja Gonzalez" w:date="2017-09-28T19:36:00Z">
        <w:r w:rsidRPr="00F452C7" w:rsidDel="004426CE">
          <w:delText>3</w:delText>
        </w:r>
      </w:del>
      <w:r w:rsidRPr="00F452C7">
        <w:t xml:space="preserve">.  Añadir </w:t>
      </w:r>
      <w:r w:rsidR="008C3871">
        <w:t xml:space="preserve">un </w:t>
      </w:r>
      <w:r w:rsidRPr="00F452C7">
        <w:t>paciente</w:t>
      </w:r>
      <w:bookmarkEnd w:id="9986"/>
      <w:bookmarkEnd w:id="9987"/>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78842650" w14:textId="42B281CE" w:rsidR="009550DF" w:rsidRPr="00F452C7" w:rsidRDefault="009550DF" w:rsidP="00F452C7"/>
    <w:tbl>
      <w:tblPr>
        <w:tblStyle w:val="Tablaconcuadrcula"/>
        <w:tblW w:w="0" w:type="auto"/>
        <w:tblLook w:val="04A0" w:firstRow="1" w:lastRow="0" w:firstColumn="1" w:lastColumn="0" w:noHBand="0" w:noVBand="1"/>
      </w:tblPr>
      <w:tblGrid>
        <w:gridCol w:w="8856"/>
      </w:tblGrid>
      <w:tr w:rsidR="009550DF" w14:paraId="7C69E3B8" w14:textId="77777777" w:rsidTr="009550DF">
        <w:tc>
          <w:tcPr>
            <w:tcW w:w="8856" w:type="dxa"/>
          </w:tcPr>
          <w:p w14:paraId="341313B3" w14:textId="77777777" w:rsidR="009550DF" w:rsidRDefault="009550DF" w:rsidP="009550DF">
            <w:r>
              <w:t>22:08:24.928 Navigated to http://192.168.1.33:8124/pacientes.html</w:t>
            </w:r>
          </w:p>
          <w:p w14:paraId="5AE7949D" w14:textId="29C2FC8C" w:rsidR="009550DF" w:rsidRDefault="009550DF" w:rsidP="009550DF">
            <w:r>
              <w:t xml:space="preserve">22:08:25.452 VM88 pacientes_node.js:28 </w:t>
            </w:r>
            <w:del w:id="9990" w:author="GONZALEZ DIAZ, BORJA" w:date="2017-10-02T18:20:00Z">
              <w:r w:rsidDel="00D14CB4">
                <w:delText>Conexíon</w:delText>
              </w:r>
            </w:del>
            <w:ins w:id="9991" w:author="GONZALEZ DIAZ, BORJA" w:date="2017-10-02T18:20:00Z">
              <w:r w:rsidR="00D14CB4">
                <w:t>Conexión</w:t>
              </w:r>
            </w:ins>
            <w:r>
              <w:t xml:space="preserve"> establecida con el servidor</w:t>
            </w:r>
          </w:p>
          <w:p w14:paraId="013D3C08" w14:textId="77777777" w:rsidR="009550DF" w:rsidRDefault="009550DF" w:rsidP="009550DF">
            <w:r>
              <w:t>22:08:25.457 VM88 pacientes_node.js:39 Solicitud de listado de pacientes enviada</w:t>
            </w:r>
          </w:p>
          <w:p w14:paraId="2534AF16" w14:textId="77777777" w:rsidR="009550DF" w:rsidRDefault="009550DF" w:rsidP="009550DF">
            <w:r>
              <w:t>22:08:25.673 VM88 pacientes_node.js:41 Lista de pacientes recibida</w:t>
            </w:r>
          </w:p>
          <w:p w14:paraId="712DB0F6" w14:textId="77777777" w:rsidR="009550DF" w:rsidRDefault="009550DF" w:rsidP="009550DF">
            <w:r>
              <w:t>22:08:25.675 pacientes.html:45 Lista de pacientes disponible en el navegador</w:t>
            </w:r>
          </w:p>
          <w:p w14:paraId="00EACE23" w14:textId="6D46AB09" w:rsidR="009550DF" w:rsidRDefault="009550DF" w:rsidP="009550DF">
            <w:r>
              <w:t xml:space="preserve">22:08:52.862 VM88 pacientes_node.js:8 </w:t>
            </w:r>
            <w:del w:id="9992" w:author="GONZALEZ DIAZ, BORJA" w:date="2017-10-02T18:21:00Z">
              <w:r w:rsidDel="00D14CB4">
                <w:delText>Conexíon</w:delText>
              </w:r>
            </w:del>
            <w:ins w:id="9993" w:author="GONZALEZ DIAZ, BORJA" w:date="2017-10-02T18:21:00Z">
              <w:r w:rsidR="00D14CB4">
                <w:t>Conexión</w:t>
              </w:r>
            </w:ins>
            <w:r>
              <w:t xml:space="preserve"> establecida con el servidor</w:t>
            </w:r>
          </w:p>
          <w:p w14:paraId="4AF2BADA" w14:textId="77777777" w:rsidR="009550DF" w:rsidRDefault="009550DF" w:rsidP="009550DF">
            <w:r>
              <w:t>22:08:52.864 VM88 pacientes_node.js:22 Solicitud para añadir paciente: (María Constancia) enviada</w:t>
            </w:r>
          </w:p>
          <w:p w14:paraId="5CF7287E" w14:textId="77777777" w:rsidR="009550DF" w:rsidRDefault="009550DF" w:rsidP="009550DF">
            <w:r>
              <w:t>22:08:52.993 Navigated to http://192.168.1.33:8124/pacientes.html</w:t>
            </w:r>
          </w:p>
          <w:p w14:paraId="10D95347" w14:textId="1C526236" w:rsidR="009550DF" w:rsidRDefault="009550DF" w:rsidP="009550DF">
            <w:r>
              <w:t xml:space="preserve">22:08:53.446 pacientes_node.js:28 </w:t>
            </w:r>
            <w:del w:id="9994" w:author="GONZALEZ DIAZ, BORJA" w:date="2017-10-02T18:21:00Z">
              <w:r w:rsidDel="00D14CB4">
                <w:delText>Conexíon</w:delText>
              </w:r>
            </w:del>
            <w:ins w:id="9995" w:author="GONZALEZ DIAZ, BORJA" w:date="2017-10-02T18:21:00Z">
              <w:r w:rsidR="00D14CB4">
                <w:t>Conexión</w:t>
              </w:r>
            </w:ins>
            <w:r>
              <w:t xml:space="preserve"> establecida con el servidor</w:t>
            </w:r>
          </w:p>
          <w:p w14:paraId="7C5C74AD" w14:textId="77777777" w:rsidR="009550DF" w:rsidRDefault="009550DF" w:rsidP="009550DF">
            <w:r>
              <w:t>22:08:53.451 pacientes_node.js:39 Solicitud de listado de pacientes enviada</w:t>
            </w:r>
          </w:p>
          <w:p w14:paraId="01F4FF4C" w14:textId="77777777" w:rsidR="009550DF" w:rsidRDefault="009550DF" w:rsidP="009550DF">
            <w:r>
              <w:t>22:08:53.551 pacientes_node.js:41 Lista de pacientes recibida</w:t>
            </w:r>
          </w:p>
          <w:p w14:paraId="334F1874" w14:textId="2EF2B032" w:rsidR="009550DF" w:rsidRDefault="009550DF" w:rsidP="009550DF">
            <w:r>
              <w:t>22:08:53.553 pacientes.html:45 Lista de pacientes disponible en el navegador</w:t>
            </w:r>
          </w:p>
        </w:tc>
      </w:tr>
    </w:tbl>
    <w:p w14:paraId="59F4999F" w14:textId="289508ED" w:rsidR="00750754" w:rsidRPr="00F452C7" w:rsidRDefault="00750754" w:rsidP="00F452C7"/>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457811F9" w14:textId="5DF09D31" w:rsidR="009550DF" w:rsidRPr="00F452C7" w:rsidRDefault="009550DF" w:rsidP="009E54AB"/>
    <w:tbl>
      <w:tblPr>
        <w:tblStyle w:val="Tablaconcuadrcula"/>
        <w:tblW w:w="0" w:type="auto"/>
        <w:tblLook w:val="04A0" w:firstRow="1" w:lastRow="0" w:firstColumn="1" w:lastColumn="0" w:noHBand="0" w:noVBand="1"/>
      </w:tblPr>
      <w:tblGrid>
        <w:gridCol w:w="8856"/>
      </w:tblGrid>
      <w:tr w:rsidR="009550DF" w14:paraId="27564E5E" w14:textId="77777777" w:rsidTr="009550DF">
        <w:tc>
          <w:tcPr>
            <w:tcW w:w="8856" w:type="dxa"/>
          </w:tcPr>
          <w:p w14:paraId="2C4FAEFB" w14:textId="77777777" w:rsidR="009550DF" w:rsidRPr="0079203F" w:rsidRDefault="009550DF">
            <w:pPr>
              <w:rPr>
                <w:lang w:val="es-ES"/>
                <w:rPrChange w:id="9996" w:author="Rodrigo García" w:date="2017-09-29T10:11:00Z">
                  <w:rPr>
                    <w:rFonts w:ascii="Menlo Regular" w:eastAsiaTheme="majorEastAsia" w:hAnsi="Menlo Regular" w:cs="Menlo Regular"/>
                    <w:color w:val="000000"/>
                    <w:sz w:val="22"/>
                    <w:szCs w:val="22"/>
                    <w:lang w:val="en-US"/>
                  </w:rPr>
                </w:rPrChange>
              </w:rPr>
              <w:pPrChange w:id="999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98" w:author="Rodrigo García" w:date="2017-09-29T10:11:00Z">
                  <w:rPr>
                    <w:rFonts w:ascii="Menlo Regular" w:eastAsiaTheme="majorEastAsia" w:hAnsi="Menlo Regular" w:cs="Menlo Regular"/>
                    <w:b/>
                    <w:bCs/>
                    <w:i/>
                    <w:iCs/>
                    <w:color w:val="000000"/>
                    <w:sz w:val="22"/>
                    <w:szCs w:val="22"/>
                    <w:lang w:val="en-US"/>
                  </w:rPr>
                </w:rPrChange>
              </w:rPr>
              <w:t>22:08:25:463 Conexión establecida con el cliente</w:t>
            </w:r>
          </w:p>
          <w:p w14:paraId="07F89772" w14:textId="77777777" w:rsidR="009550DF" w:rsidRPr="0079203F" w:rsidRDefault="009550DF">
            <w:pPr>
              <w:rPr>
                <w:lang w:val="es-ES"/>
                <w:rPrChange w:id="9999" w:author="Rodrigo García" w:date="2017-09-29T10:11:00Z">
                  <w:rPr>
                    <w:rFonts w:ascii="Menlo Regular" w:eastAsiaTheme="majorEastAsia" w:hAnsi="Menlo Regular" w:cs="Menlo Regular"/>
                    <w:color w:val="000000"/>
                    <w:sz w:val="22"/>
                    <w:szCs w:val="22"/>
                    <w:lang w:val="en-US"/>
                  </w:rPr>
                </w:rPrChange>
              </w:rPr>
              <w:pPrChange w:id="1000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01" w:author="Rodrigo García" w:date="2017-09-29T10:11:00Z">
                  <w:rPr>
                    <w:rFonts w:ascii="Menlo Regular" w:eastAsiaTheme="majorEastAsia" w:hAnsi="Menlo Regular" w:cs="Menlo Regular"/>
                    <w:b/>
                    <w:bCs/>
                    <w:i/>
                    <w:iCs/>
                    <w:color w:val="000000"/>
                    <w:sz w:val="22"/>
                    <w:szCs w:val="22"/>
                    <w:lang w:val="en-US"/>
                  </w:rPr>
                </w:rPrChange>
              </w:rPr>
              <w:t>22:08:25:466 Conexión establecida con el cliente</w:t>
            </w:r>
          </w:p>
          <w:p w14:paraId="66D6B618" w14:textId="77777777" w:rsidR="009550DF" w:rsidRPr="0079203F" w:rsidRDefault="009550DF">
            <w:pPr>
              <w:rPr>
                <w:lang w:val="es-ES"/>
                <w:rPrChange w:id="10002" w:author="Rodrigo García" w:date="2017-09-29T10:11:00Z">
                  <w:rPr>
                    <w:rFonts w:ascii="Menlo Regular" w:eastAsiaTheme="majorEastAsia" w:hAnsi="Menlo Regular" w:cs="Menlo Regular"/>
                    <w:color w:val="000000"/>
                    <w:sz w:val="22"/>
                    <w:szCs w:val="22"/>
                    <w:lang w:val="en-US"/>
                  </w:rPr>
                </w:rPrChange>
              </w:rPr>
              <w:pPrChange w:id="1000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04" w:author="Rodrigo García" w:date="2017-09-29T10:11:00Z">
                  <w:rPr>
                    <w:rFonts w:ascii="Menlo Regular" w:eastAsiaTheme="majorEastAsia" w:hAnsi="Menlo Regular" w:cs="Menlo Regular"/>
                    <w:b/>
                    <w:bCs/>
                    <w:i/>
                    <w:iCs/>
                    <w:color w:val="000000"/>
                    <w:sz w:val="22"/>
                    <w:szCs w:val="22"/>
                    <w:lang w:val="en-US"/>
                  </w:rPr>
                </w:rPrChange>
              </w:rPr>
              <w:t>22:08:25:511 Petición del cliente: Pacientes</w:t>
            </w:r>
          </w:p>
          <w:p w14:paraId="5614B413" w14:textId="77777777" w:rsidR="009550DF" w:rsidRPr="0079203F" w:rsidRDefault="009550DF">
            <w:pPr>
              <w:rPr>
                <w:lang w:val="es-ES"/>
                <w:rPrChange w:id="10005" w:author="Rodrigo García" w:date="2017-09-29T10:11:00Z">
                  <w:rPr>
                    <w:rFonts w:ascii="Menlo Regular" w:eastAsiaTheme="majorEastAsia" w:hAnsi="Menlo Regular" w:cs="Menlo Regular"/>
                    <w:color w:val="000000"/>
                    <w:sz w:val="22"/>
                    <w:szCs w:val="22"/>
                    <w:lang w:val="en-US"/>
                  </w:rPr>
                </w:rPrChange>
              </w:rPr>
              <w:pPrChange w:id="1000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07" w:author="Rodrigo García" w:date="2017-09-29T10:11:00Z">
                  <w:rPr>
                    <w:rFonts w:ascii="Menlo Regular" w:eastAsiaTheme="majorEastAsia" w:hAnsi="Menlo Regular" w:cs="Menlo Regular"/>
                    <w:b/>
                    <w:bCs/>
                    <w:i/>
                    <w:iCs/>
                    <w:color w:val="000000"/>
                    <w:sz w:val="22"/>
                    <w:szCs w:val="22"/>
                    <w:lang w:val="en-US"/>
                  </w:rPr>
                </w:rPrChange>
              </w:rPr>
              <w:t>22:08:25:552 Base de datos abierta</w:t>
            </w:r>
          </w:p>
          <w:p w14:paraId="734D1251" w14:textId="77777777" w:rsidR="009550DF" w:rsidRPr="0079203F" w:rsidRDefault="009550DF">
            <w:pPr>
              <w:rPr>
                <w:lang w:val="es-ES"/>
                <w:rPrChange w:id="10008" w:author="Rodrigo García" w:date="2017-09-29T10:11:00Z">
                  <w:rPr>
                    <w:rFonts w:ascii="Menlo Regular" w:eastAsiaTheme="majorEastAsia" w:hAnsi="Menlo Regular" w:cs="Menlo Regular"/>
                    <w:color w:val="000000"/>
                    <w:sz w:val="22"/>
                    <w:szCs w:val="22"/>
                    <w:lang w:val="en-US"/>
                  </w:rPr>
                </w:rPrChange>
              </w:rPr>
              <w:pPrChange w:id="1000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10" w:author="Rodrigo García" w:date="2017-09-29T10:11:00Z">
                  <w:rPr>
                    <w:rFonts w:ascii="Menlo Regular" w:eastAsiaTheme="majorEastAsia" w:hAnsi="Menlo Regular" w:cs="Menlo Regular"/>
                    <w:b/>
                    <w:bCs/>
                    <w:i/>
                    <w:iCs/>
                    <w:color w:val="000000"/>
                    <w:sz w:val="22"/>
                    <w:szCs w:val="22"/>
                    <w:lang w:val="en-US"/>
                  </w:rPr>
                </w:rPrChange>
              </w:rPr>
              <w:t>22:08:25:665 Listado de pacientes enviado al cliente</w:t>
            </w:r>
          </w:p>
          <w:p w14:paraId="6EC4B053" w14:textId="77777777" w:rsidR="009550DF" w:rsidRPr="0079203F" w:rsidRDefault="009550DF">
            <w:pPr>
              <w:rPr>
                <w:lang w:val="es-ES"/>
                <w:rPrChange w:id="10011" w:author="Rodrigo García" w:date="2017-09-29T10:11:00Z">
                  <w:rPr>
                    <w:rFonts w:ascii="Menlo Regular" w:eastAsiaTheme="majorEastAsia" w:hAnsi="Menlo Regular" w:cs="Menlo Regular"/>
                    <w:color w:val="000000"/>
                    <w:sz w:val="22"/>
                    <w:szCs w:val="22"/>
                    <w:lang w:val="en-US"/>
                  </w:rPr>
                </w:rPrChange>
              </w:rPr>
              <w:pPrChange w:id="1001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13" w:author="Rodrigo García" w:date="2017-09-29T10:11:00Z">
                  <w:rPr>
                    <w:rFonts w:ascii="Menlo Regular" w:eastAsiaTheme="majorEastAsia" w:hAnsi="Menlo Regular" w:cs="Menlo Regular"/>
                    <w:b/>
                    <w:bCs/>
                    <w:i/>
                    <w:iCs/>
                    <w:color w:val="000000"/>
                    <w:sz w:val="22"/>
                    <w:szCs w:val="22"/>
                    <w:lang w:val="en-US"/>
                  </w:rPr>
                </w:rPrChange>
              </w:rPr>
              <w:t>22:08:25:671 Base de datos cerrada</w:t>
            </w:r>
          </w:p>
          <w:p w14:paraId="0AAD4695" w14:textId="77777777" w:rsidR="009550DF" w:rsidRPr="0079203F" w:rsidRDefault="009550DF">
            <w:pPr>
              <w:rPr>
                <w:lang w:val="es-ES"/>
                <w:rPrChange w:id="10014" w:author="Rodrigo García" w:date="2017-09-29T10:11:00Z">
                  <w:rPr>
                    <w:rFonts w:ascii="Menlo Regular" w:eastAsiaTheme="majorEastAsia" w:hAnsi="Menlo Regular" w:cs="Menlo Regular"/>
                    <w:color w:val="000000"/>
                    <w:sz w:val="22"/>
                    <w:szCs w:val="22"/>
                    <w:lang w:val="en-US"/>
                  </w:rPr>
                </w:rPrChange>
              </w:rPr>
              <w:pPrChange w:id="1001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16" w:author="Rodrigo García" w:date="2017-09-29T10:11:00Z">
                  <w:rPr>
                    <w:rFonts w:ascii="Menlo Regular" w:eastAsiaTheme="majorEastAsia" w:hAnsi="Menlo Regular" w:cs="Menlo Regular"/>
                    <w:b/>
                    <w:bCs/>
                    <w:i/>
                    <w:iCs/>
                    <w:color w:val="000000"/>
                    <w:sz w:val="22"/>
                    <w:szCs w:val="22"/>
                    <w:lang w:val="en-US"/>
                  </w:rPr>
                </w:rPrChange>
              </w:rPr>
              <w:t>22:08:52:868 Conexión establecida con el cliente</w:t>
            </w:r>
          </w:p>
          <w:p w14:paraId="3479814B" w14:textId="77777777" w:rsidR="009550DF" w:rsidRPr="0079203F" w:rsidRDefault="009550DF">
            <w:pPr>
              <w:rPr>
                <w:lang w:val="es-ES"/>
                <w:rPrChange w:id="10017" w:author="Rodrigo García" w:date="2017-09-29T10:11:00Z">
                  <w:rPr>
                    <w:rFonts w:ascii="Menlo Regular" w:eastAsiaTheme="majorEastAsia" w:hAnsi="Menlo Regular" w:cs="Menlo Regular"/>
                    <w:color w:val="000000"/>
                    <w:sz w:val="22"/>
                    <w:szCs w:val="22"/>
                    <w:lang w:val="en-US"/>
                  </w:rPr>
                </w:rPrChange>
              </w:rPr>
              <w:pPrChange w:id="1001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19" w:author="Rodrigo García" w:date="2017-09-29T10:11:00Z">
                  <w:rPr>
                    <w:rFonts w:ascii="Menlo Regular" w:eastAsiaTheme="majorEastAsia" w:hAnsi="Menlo Regular" w:cs="Menlo Regular"/>
                    <w:b/>
                    <w:bCs/>
                    <w:i/>
                    <w:iCs/>
                    <w:color w:val="000000"/>
                    <w:sz w:val="22"/>
                    <w:szCs w:val="22"/>
                    <w:lang w:val="en-US"/>
                  </w:rPr>
                </w:rPrChange>
              </w:rPr>
              <w:t>22:08:52:884 Petición del cliente: Añadir paciente</w:t>
            </w:r>
          </w:p>
          <w:p w14:paraId="3461F8CE" w14:textId="77777777" w:rsidR="009550DF" w:rsidRPr="0079203F" w:rsidRDefault="009550DF">
            <w:pPr>
              <w:rPr>
                <w:lang w:val="es-ES"/>
                <w:rPrChange w:id="10020" w:author="Rodrigo García" w:date="2017-09-29T10:11:00Z">
                  <w:rPr>
                    <w:rFonts w:ascii="Menlo Regular" w:eastAsiaTheme="majorEastAsia" w:hAnsi="Menlo Regular" w:cs="Menlo Regular"/>
                    <w:color w:val="000000"/>
                    <w:sz w:val="22"/>
                    <w:szCs w:val="22"/>
                    <w:lang w:val="en-US"/>
                  </w:rPr>
                </w:rPrChange>
              </w:rPr>
              <w:pPrChange w:id="1002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22" w:author="Rodrigo García" w:date="2017-09-29T10:11:00Z">
                  <w:rPr>
                    <w:rFonts w:ascii="Menlo Regular" w:eastAsiaTheme="majorEastAsia" w:hAnsi="Menlo Regular" w:cs="Menlo Regular"/>
                    <w:b/>
                    <w:bCs/>
                    <w:i/>
                    <w:iCs/>
                    <w:color w:val="000000"/>
                    <w:sz w:val="22"/>
                    <w:szCs w:val="22"/>
                    <w:lang w:val="en-US"/>
                  </w:rPr>
                </w:rPrChange>
              </w:rPr>
              <w:t>22:08:52:884 Paciente a añadir: María Constancia</w:t>
            </w:r>
          </w:p>
          <w:p w14:paraId="2D92D985" w14:textId="77777777" w:rsidR="009550DF" w:rsidRPr="0079203F" w:rsidRDefault="009550DF">
            <w:pPr>
              <w:rPr>
                <w:lang w:val="es-ES"/>
                <w:rPrChange w:id="10023" w:author="Rodrigo García" w:date="2017-09-29T10:11:00Z">
                  <w:rPr>
                    <w:rFonts w:ascii="Menlo Regular" w:eastAsiaTheme="majorEastAsia" w:hAnsi="Menlo Regular" w:cs="Menlo Regular"/>
                    <w:color w:val="000000"/>
                    <w:sz w:val="22"/>
                    <w:szCs w:val="22"/>
                    <w:lang w:val="en-US"/>
                  </w:rPr>
                </w:rPrChange>
              </w:rPr>
              <w:pPrChange w:id="1002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25" w:author="Rodrigo García" w:date="2017-09-29T10:11:00Z">
                  <w:rPr>
                    <w:rFonts w:ascii="Menlo Regular" w:eastAsiaTheme="majorEastAsia" w:hAnsi="Menlo Regular" w:cs="Menlo Regular"/>
                    <w:b/>
                    <w:bCs/>
                    <w:i/>
                    <w:iCs/>
                    <w:color w:val="000000"/>
                    <w:sz w:val="22"/>
                    <w:szCs w:val="22"/>
                    <w:lang w:val="en-US"/>
                  </w:rPr>
                </w:rPrChange>
              </w:rPr>
              <w:t>22:08:52:887 Base de datos abierta</w:t>
            </w:r>
          </w:p>
          <w:p w14:paraId="75AF7F42" w14:textId="77777777" w:rsidR="009550DF" w:rsidRPr="0079203F" w:rsidRDefault="009550DF">
            <w:pPr>
              <w:rPr>
                <w:lang w:val="es-ES"/>
                <w:rPrChange w:id="10026" w:author="Rodrigo García" w:date="2017-09-29T10:11:00Z">
                  <w:rPr>
                    <w:rFonts w:ascii="Menlo Regular" w:eastAsiaTheme="majorEastAsia" w:hAnsi="Menlo Regular" w:cs="Menlo Regular"/>
                    <w:color w:val="000000"/>
                    <w:sz w:val="22"/>
                    <w:szCs w:val="22"/>
                    <w:lang w:val="en-US"/>
                  </w:rPr>
                </w:rPrChange>
              </w:rPr>
              <w:pPrChange w:id="1002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28" w:author="Rodrigo García" w:date="2017-09-29T10:11:00Z">
                  <w:rPr>
                    <w:rFonts w:ascii="Menlo Regular" w:eastAsiaTheme="majorEastAsia" w:hAnsi="Menlo Regular" w:cs="Menlo Regular"/>
                    <w:b/>
                    <w:bCs/>
                    <w:i/>
                    <w:iCs/>
                    <w:color w:val="000000"/>
                    <w:sz w:val="22"/>
                    <w:szCs w:val="22"/>
                    <w:lang w:val="en-US"/>
                  </w:rPr>
                </w:rPrChange>
              </w:rPr>
              <w:t>22:08:52:935 Se ha añadido al paciente María Constancia a la base de datos</w:t>
            </w:r>
          </w:p>
          <w:p w14:paraId="68B1ECCD" w14:textId="77777777" w:rsidR="009550DF" w:rsidRPr="0079203F" w:rsidRDefault="009550DF">
            <w:pPr>
              <w:rPr>
                <w:lang w:val="es-ES"/>
                <w:rPrChange w:id="10029" w:author="Rodrigo García" w:date="2017-09-29T10:11:00Z">
                  <w:rPr>
                    <w:rFonts w:ascii="Menlo Regular" w:eastAsiaTheme="majorEastAsia" w:hAnsi="Menlo Regular" w:cs="Menlo Regular"/>
                    <w:color w:val="000000"/>
                    <w:sz w:val="22"/>
                    <w:szCs w:val="22"/>
                    <w:lang w:val="en-US"/>
                  </w:rPr>
                </w:rPrChange>
              </w:rPr>
              <w:pPrChange w:id="1003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31" w:author="Rodrigo García" w:date="2017-09-29T10:11:00Z">
                  <w:rPr>
                    <w:rFonts w:ascii="Menlo Regular" w:eastAsiaTheme="majorEastAsia" w:hAnsi="Menlo Regular" w:cs="Menlo Regular"/>
                    <w:b/>
                    <w:bCs/>
                    <w:i/>
                    <w:iCs/>
                    <w:color w:val="000000"/>
                    <w:sz w:val="22"/>
                    <w:szCs w:val="22"/>
                    <w:lang w:val="en-US"/>
                  </w:rPr>
                </w:rPrChange>
              </w:rPr>
              <w:t>22:08:52:941 Base de datos cerrada</w:t>
            </w:r>
          </w:p>
          <w:p w14:paraId="0CD66EFC" w14:textId="77777777" w:rsidR="009550DF" w:rsidRPr="0079203F" w:rsidRDefault="009550DF">
            <w:pPr>
              <w:rPr>
                <w:lang w:val="es-ES"/>
                <w:rPrChange w:id="10032" w:author="Rodrigo García" w:date="2017-09-29T10:11:00Z">
                  <w:rPr>
                    <w:rFonts w:ascii="Menlo Regular" w:eastAsiaTheme="majorEastAsia" w:hAnsi="Menlo Regular" w:cs="Menlo Regular"/>
                    <w:color w:val="000000"/>
                    <w:sz w:val="22"/>
                    <w:szCs w:val="22"/>
                    <w:lang w:val="en-US"/>
                  </w:rPr>
                </w:rPrChange>
              </w:rPr>
              <w:pPrChange w:id="1003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34" w:author="Rodrigo García" w:date="2017-09-29T10:11:00Z">
                  <w:rPr>
                    <w:rFonts w:ascii="Menlo Regular" w:eastAsiaTheme="majorEastAsia" w:hAnsi="Menlo Regular" w:cs="Menlo Regular"/>
                    <w:b/>
                    <w:bCs/>
                    <w:i/>
                    <w:iCs/>
                    <w:color w:val="000000"/>
                    <w:sz w:val="22"/>
                    <w:szCs w:val="22"/>
                    <w:lang w:val="en-US"/>
                  </w:rPr>
                </w:rPrChange>
              </w:rPr>
              <w:t>22:08:53:446 Conexión establecida con el cliente</w:t>
            </w:r>
          </w:p>
          <w:p w14:paraId="196C6C5A" w14:textId="77777777" w:rsidR="009550DF" w:rsidRPr="0079203F" w:rsidRDefault="009550DF">
            <w:pPr>
              <w:rPr>
                <w:lang w:val="es-ES"/>
                <w:rPrChange w:id="10035" w:author="Rodrigo García" w:date="2017-09-29T10:11:00Z">
                  <w:rPr>
                    <w:rFonts w:ascii="Menlo Regular" w:eastAsiaTheme="majorEastAsia" w:hAnsi="Menlo Regular" w:cs="Menlo Regular"/>
                    <w:color w:val="000000"/>
                    <w:sz w:val="22"/>
                    <w:szCs w:val="22"/>
                    <w:lang w:val="en-US"/>
                  </w:rPr>
                </w:rPrChange>
              </w:rPr>
              <w:pPrChange w:id="1003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37" w:author="Rodrigo García" w:date="2017-09-29T10:11:00Z">
                  <w:rPr>
                    <w:rFonts w:ascii="Menlo Regular" w:eastAsiaTheme="majorEastAsia" w:hAnsi="Menlo Regular" w:cs="Menlo Regular"/>
                    <w:b/>
                    <w:bCs/>
                    <w:i/>
                    <w:iCs/>
                    <w:color w:val="000000"/>
                    <w:sz w:val="22"/>
                    <w:szCs w:val="22"/>
                    <w:lang w:val="en-US"/>
                  </w:rPr>
                </w:rPrChange>
              </w:rPr>
              <w:t>22:08:53:450 Conexión establecida con el cliente</w:t>
            </w:r>
          </w:p>
          <w:p w14:paraId="6F857203" w14:textId="77777777" w:rsidR="009550DF" w:rsidRPr="0079203F" w:rsidRDefault="009550DF">
            <w:pPr>
              <w:rPr>
                <w:lang w:val="es-ES"/>
                <w:rPrChange w:id="10038" w:author="Rodrigo García" w:date="2017-09-29T10:11:00Z">
                  <w:rPr>
                    <w:rFonts w:ascii="Menlo Regular" w:eastAsiaTheme="majorEastAsia" w:hAnsi="Menlo Regular" w:cs="Menlo Regular"/>
                    <w:color w:val="000000"/>
                    <w:sz w:val="22"/>
                    <w:szCs w:val="22"/>
                    <w:lang w:val="en-US"/>
                  </w:rPr>
                </w:rPrChange>
              </w:rPr>
              <w:pPrChange w:id="1003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40" w:author="Rodrigo García" w:date="2017-09-29T10:11:00Z">
                  <w:rPr>
                    <w:rFonts w:ascii="Menlo Regular" w:eastAsiaTheme="majorEastAsia" w:hAnsi="Menlo Regular" w:cs="Menlo Regular"/>
                    <w:b/>
                    <w:bCs/>
                    <w:i/>
                    <w:iCs/>
                    <w:color w:val="000000"/>
                    <w:sz w:val="22"/>
                    <w:szCs w:val="22"/>
                    <w:lang w:val="en-US"/>
                  </w:rPr>
                </w:rPrChange>
              </w:rPr>
              <w:t>22:08:53:517 Petición del cliente: Pacientes</w:t>
            </w:r>
          </w:p>
          <w:p w14:paraId="6D73DB91" w14:textId="77777777" w:rsidR="009550DF" w:rsidDel="00CA79E4" w:rsidRDefault="009550DF">
            <w:pPr>
              <w:rPr>
                <w:del w:id="10041" w:author="Borja Gonzalez" w:date="2017-09-29T18:01:00Z"/>
                <w:lang w:val="es-ES"/>
              </w:rPr>
              <w:pPrChange w:id="1004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43" w:author="Rodrigo García" w:date="2017-09-29T10:11:00Z">
                  <w:rPr>
                    <w:rFonts w:ascii="Menlo Regular" w:eastAsiaTheme="majorEastAsia" w:hAnsi="Menlo Regular" w:cs="Menlo Regular"/>
                    <w:b/>
                    <w:bCs/>
                    <w:i/>
                    <w:iCs/>
                    <w:color w:val="000000"/>
                    <w:sz w:val="22"/>
                    <w:szCs w:val="22"/>
                    <w:lang w:val="en-US"/>
                  </w:rPr>
                </w:rPrChange>
              </w:rPr>
              <w:t>22:08:53:522 Base de datos abierta</w:t>
            </w:r>
          </w:p>
          <w:p w14:paraId="2F580587" w14:textId="77777777" w:rsidR="00CA79E4" w:rsidRPr="0079203F" w:rsidRDefault="00CA79E4">
            <w:pPr>
              <w:rPr>
                <w:ins w:id="10044" w:author="Borja Gonzalez" w:date="2017-09-29T18:01:00Z"/>
                <w:lang w:val="es-ES"/>
                <w:rPrChange w:id="10045" w:author="Rodrigo García" w:date="2017-09-29T10:11:00Z">
                  <w:rPr>
                    <w:ins w:id="10046" w:author="Borja Gonzalez" w:date="2017-09-29T18:01:00Z"/>
                    <w:rFonts w:ascii="Menlo Regular" w:eastAsiaTheme="majorEastAsia" w:hAnsi="Menlo Regular" w:cs="Menlo Regular"/>
                    <w:color w:val="000000"/>
                    <w:sz w:val="22"/>
                    <w:szCs w:val="22"/>
                    <w:lang w:val="en-US"/>
                  </w:rPr>
                </w:rPrChange>
              </w:rPr>
              <w:pPrChange w:id="1004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p>
          <w:p w14:paraId="10BB3AE5" w14:textId="77777777" w:rsidR="009550DF" w:rsidRPr="0079203F" w:rsidRDefault="009550DF">
            <w:pPr>
              <w:rPr>
                <w:lang w:val="es-ES"/>
                <w:rPrChange w:id="10048" w:author="Rodrigo García" w:date="2017-09-29T10:11:00Z">
                  <w:rPr>
                    <w:rFonts w:ascii="Menlo Regular" w:eastAsiaTheme="majorEastAsia" w:hAnsi="Menlo Regular" w:cs="Menlo Regular"/>
                    <w:color w:val="000000"/>
                    <w:sz w:val="22"/>
                    <w:szCs w:val="22"/>
                    <w:lang w:val="en-US"/>
                  </w:rPr>
                </w:rPrChange>
              </w:rPr>
              <w:pPrChange w:id="1004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50" w:author="Rodrigo García" w:date="2017-09-29T10:11:00Z">
                  <w:rPr>
                    <w:rFonts w:ascii="Menlo Regular" w:eastAsiaTheme="majorEastAsia" w:hAnsi="Menlo Regular" w:cs="Menlo Regular"/>
                    <w:b/>
                    <w:bCs/>
                    <w:i/>
                    <w:iCs/>
                    <w:color w:val="000000"/>
                    <w:sz w:val="22"/>
                    <w:szCs w:val="22"/>
                    <w:lang w:val="en-US"/>
                  </w:rPr>
                </w:rPrChange>
              </w:rPr>
              <w:t>22:08:53:536 Listado de pacientes enviado al cliente</w:t>
            </w:r>
          </w:p>
          <w:p w14:paraId="4AD34DA3" w14:textId="79CF2859" w:rsidR="009550DF" w:rsidRDefault="009550DF" w:rsidP="00EF3BF3">
            <w:r>
              <w:rPr>
                <w:lang w:val="en-US"/>
              </w:rPr>
              <w:t>22:08:53:537 Base de datos cerrada</w:t>
            </w:r>
          </w:p>
        </w:tc>
      </w:tr>
    </w:tbl>
    <w:p w14:paraId="10929D24" w14:textId="4E9F0462" w:rsidR="00750754" w:rsidRPr="00F452C7" w:rsidRDefault="00750754" w:rsidP="009E54AB"/>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1F5D86B8" w:rsidR="00F452C7" w:rsidRDefault="00F452C7" w:rsidP="00F452C7">
      <w:pPr>
        <w:pStyle w:val="Ttulo3"/>
      </w:pPr>
      <w:bookmarkStart w:id="10051" w:name="_Toc494476030"/>
      <w:bookmarkStart w:id="10052" w:name="_Toc494809776"/>
      <w:r>
        <w:t>5.1.</w:t>
      </w:r>
      <w:ins w:id="10053" w:author="Borja Gonzalez" w:date="2017-09-28T19:36:00Z">
        <w:r w:rsidR="004426CE">
          <w:t>3</w:t>
        </w:r>
      </w:ins>
      <w:del w:id="10054" w:author="Borja Gonzalez" w:date="2017-09-28T19:36:00Z">
        <w:r w:rsidDel="004426CE">
          <w:delText>4</w:delText>
        </w:r>
      </w:del>
      <w:r>
        <w:t>.  Borrar un</w:t>
      </w:r>
      <w:r w:rsidRPr="00F452C7">
        <w:t xml:space="preserve"> paciente</w:t>
      </w:r>
      <w:bookmarkEnd w:id="10051"/>
      <w:bookmarkEnd w:id="10052"/>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tbl>
      <w:tblPr>
        <w:tblStyle w:val="Tablaconcuadrcula"/>
        <w:tblW w:w="0" w:type="auto"/>
        <w:tblLook w:val="04A0" w:firstRow="1" w:lastRow="0" w:firstColumn="1" w:lastColumn="0" w:noHBand="0" w:noVBand="1"/>
      </w:tblPr>
      <w:tblGrid>
        <w:gridCol w:w="8856"/>
      </w:tblGrid>
      <w:tr w:rsidR="009550DF" w14:paraId="62B10222" w14:textId="77777777" w:rsidTr="009550DF">
        <w:tc>
          <w:tcPr>
            <w:tcW w:w="8856" w:type="dxa"/>
          </w:tcPr>
          <w:p w14:paraId="4E35CFAB" w14:textId="77777777" w:rsidR="009550DF" w:rsidRDefault="009550DF" w:rsidP="009550DF">
            <w:r>
              <w:t>Navigated to http://192.168.1.33:8124/pacientes.html</w:t>
            </w:r>
          </w:p>
          <w:p w14:paraId="016CA9AB" w14:textId="0B8DAD66" w:rsidR="009550DF" w:rsidRDefault="009550DF" w:rsidP="009550DF">
            <w:r>
              <w:t>22:10:15.257 VM88 pacientes_node.js:28 Conexión establecida con el servidor</w:t>
            </w:r>
          </w:p>
          <w:p w14:paraId="40B5B0BB" w14:textId="77777777" w:rsidR="009550DF" w:rsidRDefault="009550DF" w:rsidP="009550DF">
            <w:r>
              <w:t>22:10:15.261 VM88 pacientes_node.js:39 Solicitud de listado de pacientes enviada</w:t>
            </w:r>
          </w:p>
          <w:p w14:paraId="1549C4D6" w14:textId="77777777" w:rsidR="009550DF" w:rsidRDefault="009550DF" w:rsidP="009550DF">
            <w:r>
              <w:t>22:10:15.467 VM88 pacientes_node.js:41 Lista de pacientes recibida</w:t>
            </w:r>
          </w:p>
          <w:p w14:paraId="4A110EF2" w14:textId="77777777" w:rsidR="009550DF" w:rsidRDefault="009550DF" w:rsidP="009550DF">
            <w:r>
              <w:t>22:10:15.469 pacientes.html:45 Lista de pacientes disponible en el navegador</w:t>
            </w:r>
          </w:p>
          <w:p w14:paraId="0B774584" w14:textId="3A2C0D1C" w:rsidR="009550DF" w:rsidRDefault="009550DF" w:rsidP="009550DF">
            <w:r>
              <w:t>22:10:18.368 VM88 pacientes_node.js:52 Conexión establecida con el servidor</w:t>
            </w:r>
          </w:p>
          <w:p w14:paraId="79B28622" w14:textId="77777777" w:rsidR="009550DF" w:rsidRDefault="009550DF" w:rsidP="009550DF">
            <w:r>
              <w:t>22:10:18.368 VM88 pacientes_node.js:65 Solicitud para borrar paciente: (María) enviada</w:t>
            </w:r>
          </w:p>
          <w:p w14:paraId="50D0B47F" w14:textId="77777777" w:rsidR="009550DF" w:rsidRDefault="009550DF" w:rsidP="009550DF">
            <w:r>
              <w:t>22:10:18.628 Navigated to http://192.168.1.33:8124/pacientes.html</w:t>
            </w:r>
          </w:p>
          <w:p w14:paraId="71A94693" w14:textId="59B4FE1C" w:rsidR="009550DF" w:rsidRDefault="009550DF" w:rsidP="009550DF">
            <w:r>
              <w:t>22:10:19.088 pacientes_node.js:28 Conexión establecida con el servidor</w:t>
            </w:r>
          </w:p>
          <w:p w14:paraId="06055876" w14:textId="77777777" w:rsidR="009550DF" w:rsidRDefault="009550DF" w:rsidP="009550DF">
            <w:r>
              <w:t>22:10:19.093 pacientes_node.js:39 Solicitud de listado de pacientes enviada</w:t>
            </w:r>
          </w:p>
          <w:p w14:paraId="161F5F71" w14:textId="77777777" w:rsidR="009550DF" w:rsidRDefault="009550DF" w:rsidP="009550DF">
            <w:r>
              <w:t>22:10:19.206 pacientes_node.js:41 Lista de pacientes recibida</w:t>
            </w:r>
          </w:p>
          <w:p w14:paraId="4ED1D3A3" w14:textId="4C9D2AD9" w:rsidR="009550DF" w:rsidRDefault="009550DF" w:rsidP="009550DF">
            <w:r>
              <w:t>22:10:19.208 pacientes.html:45 Lista de pacientes disponible en el navegador</w:t>
            </w:r>
          </w:p>
        </w:tc>
      </w:tr>
    </w:tbl>
    <w:p w14:paraId="2B19CDF5" w14:textId="5ED8DFE3" w:rsidR="003970D7" w:rsidRPr="003970D7" w:rsidRDefault="003970D7" w:rsidP="003970D7"/>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2DF4E2DA" w14:textId="76A1D6B7" w:rsidR="009550DF" w:rsidRDefault="009550DF" w:rsidP="009E54AB"/>
    <w:tbl>
      <w:tblPr>
        <w:tblStyle w:val="Tablaconcuadrcula"/>
        <w:tblW w:w="0" w:type="auto"/>
        <w:tblLook w:val="04A0" w:firstRow="1" w:lastRow="0" w:firstColumn="1" w:lastColumn="0" w:noHBand="0" w:noVBand="1"/>
      </w:tblPr>
      <w:tblGrid>
        <w:gridCol w:w="8856"/>
      </w:tblGrid>
      <w:tr w:rsidR="009550DF" w14:paraId="0640C6BA" w14:textId="77777777" w:rsidTr="009550DF">
        <w:tc>
          <w:tcPr>
            <w:tcW w:w="8856" w:type="dxa"/>
          </w:tcPr>
          <w:p w14:paraId="15A5FDAE" w14:textId="77777777" w:rsidR="009550DF" w:rsidRPr="0079203F" w:rsidRDefault="009550DF">
            <w:pPr>
              <w:rPr>
                <w:lang w:val="es-ES"/>
                <w:rPrChange w:id="10055" w:author="Rodrigo García" w:date="2017-09-29T10:11:00Z">
                  <w:rPr>
                    <w:rFonts w:ascii="Menlo Regular" w:eastAsiaTheme="majorEastAsia" w:hAnsi="Menlo Regular" w:cs="Menlo Regular"/>
                    <w:color w:val="000000"/>
                    <w:sz w:val="22"/>
                    <w:szCs w:val="22"/>
                    <w:lang w:val="en-US"/>
                  </w:rPr>
                </w:rPrChange>
              </w:rPr>
              <w:pPrChange w:id="1005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57" w:author="Rodrigo García" w:date="2017-09-29T10:11:00Z">
                  <w:rPr>
                    <w:rFonts w:ascii="Menlo Regular" w:eastAsiaTheme="majorEastAsia" w:hAnsi="Menlo Regular" w:cs="Menlo Regular"/>
                    <w:b/>
                    <w:bCs/>
                    <w:i/>
                    <w:iCs/>
                    <w:color w:val="000000"/>
                    <w:sz w:val="22"/>
                    <w:szCs w:val="22"/>
                    <w:lang w:val="en-US"/>
                  </w:rPr>
                </w:rPrChange>
              </w:rPr>
              <w:t>22:10:15:269 Conexión establecida con el cliente</w:t>
            </w:r>
          </w:p>
          <w:p w14:paraId="1C01CA4A" w14:textId="77777777" w:rsidR="009550DF" w:rsidRPr="0079203F" w:rsidRDefault="009550DF">
            <w:pPr>
              <w:rPr>
                <w:lang w:val="es-ES"/>
                <w:rPrChange w:id="10058" w:author="Rodrigo García" w:date="2017-09-29T10:11:00Z">
                  <w:rPr>
                    <w:rFonts w:ascii="Menlo Regular" w:eastAsiaTheme="majorEastAsia" w:hAnsi="Menlo Regular" w:cs="Menlo Regular"/>
                    <w:color w:val="000000"/>
                    <w:sz w:val="22"/>
                    <w:szCs w:val="22"/>
                    <w:lang w:val="en-US"/>
                  </w:rPr>
                </w:rPrChange>
              </w:rPr>
              <w:pPrChange w:id="1005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60" w:author="Rodrigo García" w:date="2017-09-29T10:11:00Z">
                  <w:rPr>
                    <w:rFonts w:ascii="Menlo Regular" w:eastAsiaTheme="majorEastAsia" w:hAnsi="Menlo Regular" w:cs="Menlo Regular"/>
                    <w:b/>
                    <w:bCs/>
                    <w:i/>
                    <w:iCs/>
                    <w:color w:val="000000"/>
                    <w:sz w:val="22"/>
                    <w:szCs w:val="22"/>
                    <w:lang w:val="en-US"/>
                  </w:rPr>
                </w:rPrChange>
              </w:rPr>
              <w:t>22:10:15:272 Conexión establecida con el cliente</w:t>
            </w:r>
          </w:p>
          <w:p w14:paraId="0BBA36B4" w14:textId="77777777" w:rsidR="009550DF" w:rsidRPr="0079203F" w:rsidRDefault="009550DF">
            <w:pPr>
              <w:rPr>
                <w:lang w:val="es-ES"/>
                <w:rPrChange w:id="10061" w:author="Rodrigo García" w:date="2017-09-29T10:11:00Z">
                  <w:rPr>
                    <w:rFonts w:ascii="Menlo Regular" w:eastAsiaTheme="majorEastAsia" w:hAnsi="Menlo Regular" w:cs="Menlo Regular"/>
                    <w:color w:val="000000"/>
                    <w:sz w:val="22"/>
                    <w:szCs w:val="22"/>
                    <w:lang w:val="en-US"/>
                  </w:rPr>
                </w:rPrChange>
              </w:rPr>
              <w:pPrChange w:id="1006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63" w:author="Rodrigo García" w:date="2017-09-29T10:11:00Z">
                  <w:rPr>
                    <w:rFonts w:ascii="Menlo Regular" w:eastAsiaTheme="majorEastAsia" w:hAnsi="Menlo Regular" w:cs="Menlo Regular"/>
                    <w:b/>
                    <w:bCs/>
                    <w:i/>
                    <w:iCs/>
                    <w:color w:val="000000"/>
                    <w:sz w:val="22"/>
                    <w:szCs w:val="22"/>
                    <w:lang w:val="en-US"/>
                  </w:rPr>
                </w:rPrChange>
              </w:rPr>
              <w:t>22:10:15:310 Petición del cliente: Pacientes</w:t>
            </w:r>
          </w:p>
          <w:p w14:paraId="01D14540" w14:textId="77777777" w:rsidR="009550DF" w:rsidRPr="0079203F" w:rsidRDefault="009550DF">
            <w:pPr>
              <w:rPr>
                <w:lang w:val="es-ES"/>
                <w:rPrChange w:id="10064" w:author="Rodrigo García" w:date="2017-09-29T10:11:00Z">
                  <w:rPr>
                    <w:rFonts w:ascii="Menlo Regular" w:eastAsiaTheme="majorEastAsia" w:hAnsi="Menlo Regular" w:cs="Menlo Regular"/>
                    <w:color w:val="000000"/>
                    <w:sz w:val="22"/>
                    <w:szCs w:val="22"/>
                    <w:lang w:val="en-US"/>
                  </w:rPr>
                </w:rPrChange>
              </w:rPr>
              <w:pPrChange w:id="1006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66" w:author="Rodrigo García" w:date="2017-09-29T10:11:00Z">
                  <w:rPr>
                    <w:rFonts w:ascii="Menlo Regular" w:eastAsiaTheme="majorEastAsia" w:hAnsi="Menlo Regular" w:cs="Menlo Regular"/>
                    <w:b/>
                    <w:bCs/>
                    <w:i/>
                    <w:iCs/>
                    <w:color w:val="000000"/>
                    <w:sz w:val="22"/>
                    <w:szCs w:val="22"/>
                    <w:lang w:val="en-US"/>
                  </w:rPr>
                </w:rPrChange>
              </w:rPr>
              <w:t>22:10:15:353 Base de datos abierta</w:t>
            </w:r>
          </w:p>
          <w:p w14:paraId="545A6205" w14:textId="77777777" w:rsidR="009550DF" w:rsidRPr="0079203F" w:rsidRDefault="009550DF">
            <w:pPr>
              <w:rPr>
                <w:lang w:val="es-ES"/>
                <w:rPrChange w:id="10067" w:author="Rodrigo García" w:date="2017-09-29T10:11:00Z">
                  <w:rPr>
                    <w:rFonts w:ascii="Menlo Regular" w:eastAsiaTheme="majorEastAsia" w:hAnsi="Menlo Regular" w:cs="Menlo Regular"/>
                    <w:color w:val="000000"/>
                    <w:sz w:val="22"/>
                    <w:szCs w:val="22"/>
                    <w:lang w:val="en-US"/>
                  </w:rPr>
                </w:rPrChange>
              </w:rPr>
              <w:pPrChange w:id="1006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69" w:author="Rodrigo García" w:date="2017-09-29T10:11:00Z">
                  <w:rPr>
                    <w:rFonts w:ascii="Menlo Regular" w:eastAsiaTheme="majorEastAsia" w:hAnsi="Menlo Regular" w:cs="Menlo Regular"/>
                    <w:b/>
                    <w:bCs/>
                    <w:i/>
                    <w:iCs/>
                    <w:color w:val="000000"/>
                    <w:sz w:val="22"/>
                    <w:szCs w:val="22"/>
                    <w:lang w:val="en-US"/>
                  </w:rPr>
                </w:rPrChange>
              </w:rPr>
              <w:t>22:10:15:459 Listado de pacientes enviado al cliente</w:t>
            </w:r>
          </w:p>
          <w:p w14:paraId="2A6F3562" w14:textId="77777777" w:rsidR="009550DF" w:rsidRPr="0079203F" w:rsidRDefault="009550DF">
            <w:pPr>
              <w:rPr>
                <w:lang w:val="es-ES"/>
                <w:rPrChange w:id="10070" w:author="Rodrigo García" w:date="2017-09-29T10:12:00Z">
                  <w:rPr>
                    <w:rFonts w:ascii="Menlo Regular" w:eastAsiaTheme="majorEastAsia" w:hAnsi="Menlo Regular" w:cs="Menlo Regular"/>
                    <w:color w:val="000000"/>
                    <w:sz w:val="22"/>
                    <w:szCs w:val="22"/>
                    <w:lang w:val="en-US"/>
                  </w:rPr>
                </w:rPrChange>
              </w:rPr>
              <w:pPrChange w:id="1007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72" w:author="Rodrigo García" w:date="2017-09-29T10:12:00Z">
                  <w:rPr>
                    <w:rFonts w:ascii="Menlo Regular" w:eastAsiaTheme="majorEastAsia" w:hAnsi="Menlo Regular" w:cs="Menlo Regular"/>
                    <w:b/>
                    <w:bCs/>
                    <w:i/>
                    <w:iCs/>
                    <w:color w:val="000000"/>
                    <w:sz w:val="22"/>
                    <w:szCs w:val="22"/>
                    <w:lang w:val="en-US"/>
                  </w:rPr>
                </w:rPrChange>
              </w:rPr>
              <w:t>22:10:15:465 Base de datos cerrada</w:t>
            </w:r>
          </w:p>
          <w:p w14:paraId="075FB9BC" w14:textId="77777777" w:rsidR="009550DF" w:rsidRPr="0079203F" w:rsidRDefault="009550DF">
            <w:pPr>
              <w:rPr>
                <w:lang w:val="es-ES"/>
                <w:rPrChange w:id="10073" w:author="Rodrigo García" w:date="2017-09-29T10:12:00Z">
                  <w:rPr>
                    <w:rFonts w:ascii="Menlo Regular" w:eastAsiaTheme="majorEastAsia" w:hAnsi="Menlo Regular" w:cs="Menlo Regular"/>
                    <w:color w:val="000000"/>
                    <w:sz w:val="22"/>
                    <w:szCs w:val="22"/>
                    <w:lang w:val="en-US"/>
                  </w:rPr>
                </w:rPrChange>
              </w:rPr>
              <w:pPrChange w:id="1007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75" w:author="Rodrigo García" w:date="2017-09-29T10:12:00Z">
                  <w:rPr>
                    <w:rFonts w:ascii="Menlo Regular" w:eastAsiaTheme="majorEastAsia" w:hAnsi="Menlo Regular" w:cs="Menlo Regular"/>
                    <w:b/>
                    <w:bCs/>
                    <w:i/>
                    <w:iCs/>
                    <w:color w:val="000000"/>
                    <w:sz w:val="22"/>
                    <w:szCs w:val="22"/>
                    <w:lang w:val="en-US"/>
                  </w:rPr>
                </w:rPrChange>
              </w:rPr>
              <w:t>22:10:18:371 Conexión establecida con el cliente</w:t>
            </w:r>
          </w:p>
          <w:p w14:paraId="7E651F8F" w14:textId="77777777" w:rsidR="009550DF" w:rsidRPr="0079203F" w:rsidRDefault="009550DF">
            <w:pPr>
              <w:rPr>
                <w:lang w:val="es-ES"/>
                <w:rPrChange w:id="10076" w:author="Rodrigo García" w:date="2017-09-29T10:12:00Z">
                  <w:rPr>
                    <w:rFonts w:ascii="Menlo Regular" w:eastAsiaTheme="majorEastAsia" w:hAnsi="Menlo Regular" w:cs="Menlo Regular"/>
                    <w:color w:val="000000"/>
                    <w:sz w:val="22"/>
                    <w:szCs w:val="22"/>
                    <w:lang w:val="en-US"/>
                  </w:rPr>
                </w:rPrChange>
              </w:rPr>
              <w:pPrChange w:id="1007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78" w:author="Rodrigo García" w:date="2017-09-29T10:12:00Z">
                  <w:rPr>
                    <w:rFonts w:ascii="Menlo Regular" w:eastAsiaTheme="majorEastAsia" w:hAnsi="Menlo Regular" w:cs="Menlo Regular"/>
                    <w:b/>
                    <w:bCs/>
                    <w:i/>
                    <w:iCs/>
                    <w:color w:val="000000"/>
                    <w:sz w:val="22"/>
                    <w:szCs w:val="22"/>
                    <w:lang w:val="en-US"/>
                  </w:rPr>
                </w:rPrChange>
              </w:rPr>
              <w:t>22:10:18:376 Petición del cliente: Borrar paciente</w:t>
            </w:r>
          </w:p>
          <w:p w14:paraId="0878AEFB" w14:textId="77777777" w:rsidR="009550DF" w:rsidRPr="0079203F" w:rsidRDefault="009550DF">
            <w:pPr>
              <w:rPr>
                <w:lang w:val="es-ES"/>
                <w:rPrChange w:id="10079" w:author="Rodrigo García" w:date="2017-09-29T10:12:00Z">
                  <w:rPr>
                    <w:rFonts w:ascii="Menlo Regular" w:eastAsiaTheme="majorEastAsia" w:hAnsi="Menlo Regular" w:cs="Menlo Regular"/>
                    <w:color w:val="000000"/>
                    <w:sz w:val="22"/>
                    <w:szCs w:val="22"/>
                    <w:lang w:val="en-US"/>
                  </w:rPr>
                </w:rPrChange>
              </w:rPr>
              <w:pPrChange w:id="1008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81" w:author="Rodrigo García" w:date="2017-09-29T10:12:00Z">
                  <w:rPr>
                    <w:rFonts w:ascii="Menlo Regular" w:eastAsiaTheme="majorEastAsia" w:hAnsi="Menlo Regular" w:cs="Menlo Regular"/>
                    <w:b/>
                    <w:bCs/>
                    <w:i/>
                    <w:iCs/>
                    <w:color w:val="000000"/>
                    <w:sz w:val="22"/>
                    <w:szCs w:val="22"/>
                    <w:lang w:val="en-US"/>
                  </w:rPr>
                </w:rPrChange>
              </w:rPr>
              <w:t>22:10:18:378 Base de datos abierta</w:t>
            </w:r>
          </w:p>
          <w:p w14:paraId="18DD9ABE" w14:textId="77777777" w:rsidR="009550DF" w:rsidRPr="0079203F" w:rsidRDefault="009550DF">
            <w:pPr>
              <w:rPr>
                <w:lang w:val="es-ES"/>
                <w:rPrChange w:id="10082" w:author="Rodrigo García" w:date="2017-09-29T10:12:00Z">
                  <w:rPr>
                    <w:rFonts w:ascii="Menlo Regular" w:eastAsiaTheme="majorEastAsia" w:hAnsi="Menlo Regular" w:cs="Menlo Regular"/>
                    <w:color w:val="000000"/>
                    <w:sz w:val="22"/>
                    <w:szCs w:val="22"/>
                    <w:lang w:val="en-US"/>
                  </w:rPr>
                </w:rPrChange>
              </w:rPr>
              <w:pPrChange w:id="1008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84" w:author="Rodrigo García" w:date="2017-09-29T10:12:00Z">
                  <w:rPr>
                    <w:rFonts w:ascii="Menlo Regular" w:eastAsiaTheme="majorEastAsia" w:hAnsi="Menlo Regular" w:cs="Menlo Regular"/>
                    <w:b/>
                    <w:bCs/>
                    <w:i/>
                    <w:iCs/>
                    <w:color w:val="000000"/>
                    <w:sz w:val="22"/>
                    <w:szCs w:val="22"/>
                    <w:lang w:val="en-US"/>
                  </w:rPr>
                </w:rPrChange>
              </w:rPr>
              <w:t>22:10:18:428 Paciente María y sus datos asociados eliminados de la base de datos</w:t>
            </w:r>
          </w:p>
          <w:p w14:paraId="08863069" w14:textId="77777777" w:rsidR="009550DF" w:rsidRPr="0079203F" w:rsidRDefault="009550DF">
            <w:pPr>
              <w:rPr>
                <w:lang w:val="es-ES"/>
                <w:rPrChange w:id="10085" w:author="Rodrigo García" w:date="2017-09-29T10:12:00Z">
                  <w:rPr>
                    <w:rFonts w:ascii="Menlo Regular" w:eastAsiaTheme="majorEastAsia" w:hAnsi="Menlo Regular" w:cs="Menlo Regular"/>
                    <w:color w:val="000000"/>
                    <w:sz w:val="22"/>
                    <w:szCs w:val="22"/>
                    <w:lang w:val="en-US"/>
                  </w:rPr>
                </w:rPrChange>
              </w:rPr>
              <w:pPrChange w:id="1008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87" w:author="Rodrigo García" w:date="2017-09-29T10:12:00Z">
                  <w:rPr>
                    <w:rFonts w:ascii="Menlo Regular" w:eastAsiaTheme="majorEastAsia" w:hAnsi="Menlo Regular" w:cs="Menlo Regular"/>
                    <w:b/>
                    <w:bCs/>
                    <w:i/>
                    <w:iCs/>
                    <w:color w:val="000000"/>
                    <w:sz w:val="22"/>
                    <w:szCs w:val="22"/>
                    <w:lang w:val="en-US"/>
                  </w:rPr>
                </w:rPrChange>
              </w:rPr>
              <w:t>22:10:18:429 Base de datos cerrada</w:t>
            </w:r>
          </w:p>
          <w:p w14:paraId="1EFBE744" w14:textId="77777777" w:rsidR="009550DF" w:rsidRPr="0079203F" w:rsidRDefault="009550DF">
            <w:pPr>
              <w:rPr>
                <w:lang w:val="es-ES"/>
                <w:rPrChange w:id="10088" w:author="Rodrigo García" w:date="2017-09-29T10:12:00Z">
                  <w:rPr>
                    <w:rFonts w:ascii="Menlo Regular" w:eastAsiaTheme="majorEastAsia" w:hAnsi="Menlo Regular" w:cs="Menlo Regular"/>
                    <w:color w:val="000000"/>
                    <w:sz w:val="22"/>
                    <w:szCs w:val="22"/>
                    <w:lang w:val="en-US"/>
                  </w:rPr>
                </w:rPrChange>
              </w:rPr>
              <w:pPrChange w:id="1008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90" w:author="Rodrigo García" w:date="2017-09-29T10:12:00Z">
                  <w:rPr>
                    <w:rFonts w:ascii="Menlo Regular" w:eastAsiaTheme="majorEastAsia" w:hAnsi="Menlo Regular" w:cs="Menlo Regular"/>
                    <w:b/>
                    <w:bCs/>
                    <w:i/>
                    <w:iCs/>
                    <w:color w:val="000000"/>
                    <w:sz w:val="22"/>
                    <w:szCs w:val="22"/>
                    <w:lang w:val="en-US"/>
                  </w:rPr>
                </w:rPrChange>
              </w:rPr>
              <w:t>22:10:19:088 Conexión establecida con el cliente</w:t>
            </w:r>
          </w:p>
          <w:p w14:paraId="40E3DB3E" w14:textId="77777777" w:rsidR="009550DF" w:rsidRPr="0079203F" w:rsidRDefault="009550DF">
            <w:pPr>
              <w:rPr>
                <w:lang w:val="es-ES"/>
                <w:rPrChange w:id="10091" w:author="Rodrigo García" w:date="2017-09-29T10:12:00Z">
                  <w:rPr>
                    <w:rFonts w:ascii="Menlo Regular" w:eastAsiaTheme="majorEastAsia" w:hAnsi="Menlo Regular" w:cs="Menlo Regular"/>
                    <w:color w:val="000000"/>
                    <w:sz w:val="22"/>
                    <w:szCs w:val="22"/>
                    <w:lang w:val="en-US"/>
                  </w:rPr>
                </w:rPrChange>
              </w:rPr>
              <w:pPrChange w:id="1009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93" w:author="Rodrigo García" w:date="2017-09-29T10:12:00Z">
                  <w:rPr>
                    <w:rFonts w:ascii="Menlo Regular" w:eastAsiaTheme="majorEastAsia" w:hAnsi="Menlo Regular" w:cs="Menlo Regular"/>
                    <w:b/>
                    <w:bCs/>
                    <w:i/>
                    <w:iCs/>
                    <w:color w:val="000000"/>
                    <w:sz w:val="22"/>
                    <w:szCs w:val="22"/>
                    <w:lang w:val="en-US"/>
                  </w:rPr>
                </w:rPrChange>
              </w:rPr>
              <w:lastRenderedPageBreak/>
              <w:t>22:10:19:090 Conexión establecida con el cliente</w:t>
            </w:r>
          </w:p>
          <w:p w14:paraId="005EB491" w14:textId="77777777" w:rsidR="009550DF" w:rsidRPr="0079203F" w:rsidRDefault="009550DF">
            <w:pPr>
              <w:rPr>
                <w:lang w:val="es-ES"/>
                <w:rPrChange w:id="10094" w:author="Rodrigo García" w:date="2017-09-29T10:12:00Z">
                  <w:rPr>
                    <w:rFonts w:ascii="Menlo Regular" w:eastAsiaTheme="majorEastAsia" w:hAnsi="Menlo Regular" w:cs="Menlo Regular"/>
                    <w:color w:val="000000"/>
                    <w:sz w:val="22"/>
                    <w:szCs w:val="22"/>
                    <w:lang w:val="en-US"/>
                  </w:rPr>
                </w:rPrChange>
              </w:rPr>
              <w:pPrChange w:id="1009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96" w:author="Rodrigo García" w:date="2017-09-29T10:12:00Z">
                  <w:rPr>
                    <w:rFonts w:ascii="Menlo Regular" w:eastAsiaTheme="majorEastAsia" w:hAnsi="Menlo Regular" w:cs="Menlo Regular"/>
                    <w:b/>
                    <w:bCs/>
                    <w:i/>
                    <w:iCs/>
                    <w:color w:val="000000"/>
                    <w:sz w:val="22"/>
                    <w:szCs w:val="22"/>
                    <w:lang w:val="en-US"/>
                  </w:rPr>
                </w:rPrChange>
              </w:rPr>
              <w:t>22:10:19:163 Petición del cliente: Pacientes</w:t>
            </w:r>
          </w:p>
          <w:p w14:paraId="4C41C663" w14:textId="77777777" w:rsidR="009550DF" w:rsidRPr="0079203F" w:rsidRDefault="009550DF">
            <w:pPr>
              <w:rPr>
                <w:lang w:val="es-ES"/>
                <w:rPrChange w:id="10097" w:author="Rodrigo García" w:date="2017-09-29T10:12:00Z">
                  <w:rPr>
                    <w:rFonts w:ascii="Menlo Regular" w:hAnsi="Menlo Regular" w:cs="Menlo Regular"/>
                    <w:color w:val="000000"/>
                    <w:sz w:val="22"/>
                    <w:szCs w:val="22"/>
                    <w:lang w:val="en-US"/>
                  </w:rPr>
                </w:rPrChange>
              </w:rPr>
              <w:pPrChange w:id="10098"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10099" w:author="Rodrigo García" w:date="2017-09-29T10:12:00Z">
                  <w:rPr>
                    <w:rFonts w:ascii="Menlo Regular" w:eastAsiaTheme="majorEastAsia" w:hAnsi="Menlo Regular" w:cs="Menlo Regular"/>
                    <w:b/>
                    <w:bCs/>
                    <w:i/>
                    <w:iCs/>
                    <w:color w:val="000000"/>
                    <w:sz w:val="22"/>
                    <w:szCs w:val="22"/>
                    <w:lang w:val="en-US"/>
                  </w:rPr>
                </w:rPrChange>
              </w:rPr>
              <w:t>22:10:19:167 Base de datos abierta</w:t>
            </w:r>
          </w:p>
          <w:p w14:paraId="1264A826" w14:textId="77777777" w:rsidR="009550DF" w:rsidRPr="0079203F" w:rsidRDefault="009550DF">
            <w:pPr>
              <w:rPr>
                <w:lang w:val="es-ES"/>
                <w:rPrChange w:id="10100" w:author="Rodrigo García" w:date="2017-09-29T10:12:00Z">
                  <w:rPr>
                    <w:rFonts w:ascii="Menlo Regular" w:eastAsiaTheme="majorEastAsia" w:hAnsi="Menlo Regular" w:cs="Menlo Regular"/>
                    <w:color w:val="000000"/>
                    <w:sz w:val="22"/>
                    <w:szCs w:val="22"/>
                    <w:lang w:val="en-US"/>
                  </w:rPr>
                </w:rPrChange>
              </w:rPr>
              <w:pPrChange w:id="1010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102" w:author="Rodrigo García" w:date="2017-09-29T10:12:00Z">
                  <w:rPr>
                    <w:rFonts w:ascii="Menlo Regular" w:eastAsiaTheme="majorEastAsia" w:hAnsi="Menlo Regular" w:cs="Menlo Regular"/>
                    <w:b/>
                    <w:bCs/>
                    <w:i/>
                    <w:iCs/>
                    <w:color w:val="000000"/>
                    <w:sz w:val="22"/>
                    <w:szCs w:val="22"/>
                    <w:lang w:val="en-US"/>
                  </w:rPr>
                </w:rPrChange>
              </w:rPr>
              <w:t>22:10:19:179 Listado de pacientes enviado al cliente</w:t>
            </w:r>
          </w:p>
          <w:p w14:paraId="3644BE2E" w14:textId="3A93760C" w:rsidR="009550DF" w:rsidRDefault="009550DF" w:rsidP="00EF3BF3">
            <w:r>
              <w:rPr>
                <w:lang w:val="en-US"/>
              </w:rPr>
              <w:t>22:10:19:180 Base de datos cerrada</w:t>
            </w:r>
          </w:p>
        </w:tc>
      </w:tr>
    </w:tbl>
    <w:p w14:paraId="645D561C" w14:textId="093AC06E" w:rsidR="003970D7" w:rsidRDefault="003970D7" w:rsidP="009E54AB"/>
    <w:p w14:paraId="159BE38F" w14:textId="77777777" w:rsidR="003970D7" w:rsidRDefault="003970D7" w:rsidP="009E54AB"/>
    <w:p w14:paraId="1875A6F7" w14:textId="0051D344" w:rsidR="003970D7" w:rsidRDefault="003970D7" w:rsidP="009E54AB">
      <w:r>
        <w:t xml:space="preserve">Para este caso volvemos a observar el mismo comportamiento que se dio para añadir un paciente, ya que se obtiene la lista de pacientes en dos ocasiones (Listado inicial y listado de pacientes actualizado). </w:t>
      </w:r>
    </w:p>
    <w:p w14:paraId="5E228050" w14:textId="77777777" w:rsidR="00E0405A" w:rsidRDefault="00E0405A" w:rsidP="009E54AB">
      <w:pPr>
        <w:rPr>
          <w:ins w:id="10103" w:author="Borja Gonzalez" w:date="2017-09-28T19:35:00Z"/>
        </w:rPr>
      </w:pPr>
    </w:p>
    <w:p w14:paraId="0A7E1F85" w14:textId="453F4F2C" w:rsidR="004426CE" w:rsidDel="0060192C" w:rsidRDefault="004426CE">
      <w:pPr>
        <w:pStyle w:val="Ttulo3"/>
        <w:rPr>
          <w:del w:id="10104" w:author="GONZALEZ DIAZ, BORJA" w:date="2017-09-29T19:45:00Z"/>
        </w:rPr>
        <w:pPrChange w:id="10105" w:author="Borja Gonzalez" w:date="2017-09-28T19:36:00Z">
          <w:pPr/>
        </w:pPrChange>
      </w:pPr>
      <w:bookmarkStart w:id="10106" w:name="_Toc494476031"/>
      <w:ins w:id="10107" w:author="Borja Gonzalez" w:date="2017-09-28T19:36:00Z">
        <w:del w:id="10108" w:author="GONZALEZ DIAZ, BORJA" w:date="2017-09-29T19:45:00Z">
          <w:r w:rsidDel="0060192C">
            <w:delText xml:space="preserve">5.1.4.  </w:delText>
          </w:r>
        </w:del>
      </w:ins>
      <w:ins w:id="10109" w:author="Borja Gonzalez" w:date="2017-09-28T19:42:00Z">
        <w:del w:id="10110" w:author="GONZALEZ DIAZ, BORJA" w:date="2017-09-29T19:45:00Z">
          <w:r w:rsidR="00286EBB" w:rsidDel="0060192C">
            <w:delText>Obtener datos de un paciente</w:delText>
          </w:r>
        </w:del>
      </w:ins>
      <w:bookmarkEnd w:id="10106"/>
    </w:p>
    <w:p w14:paraId="403386AA" w14:textId="027A387D" w:rsidR="00200A24" w:rsidDel="0060192C" w:rsidRDefault="00200A24" w:rsidP="009E54AB">
      <w:pPr>
        <w:rPr>
          <w:ins w:id="10111" w:author="Borja Gonzalez" w:date="2017-09-28T19:36:00Z"/>
          <w:del w:id="10112" w:author="GONZALEZ DIAZ, BORJA" w:date="2017-09-29T19:45:00Z"/>
        </w:rPr>
      </w:pPr>
    </w:p>
    <w:p w14:paraId="2D994EF9" w14:textId="0EAA400D" w:rsidR="004C78E1" w:rsidDel="0060192C" w:rsidRDefault="00286EBB" w:rsidP="009E54AB">
      <w:pPr>
        <w:rPr>
          <w:del w:id="10113" w:author="GONZALEZ DIAZ, BORJA" w:date="2017-09-29T19:45:00Z"/>
          <w:u w:val="single"/>
        </w:rPr>
      </w:pPr>
      <w:ins w:id="10114" w:author="Borja Gonzalez" w:date="2017-09-28T19:42:00Z">
        <w:del w:id="10115" w:author="GONZALEZ DIAZ, BORJA" w:date="2017-09-29T19:45:00Z">
          <w:r w:rsidDel="0060192C">
            <w:rPr>
              <w:u w:val="single"/>
            </w:rPr>
            <w:delText xml:space="preserve">Consola del </w:delText>
          </w:r>
          <w:commentRangeStart w:id="10116"/>
          <w:r w:rsidDel="0060192C">
            <w:rPr>
              <w:u w:val="single"/>
            </w:rPr>
            <w:delText>navegador</w:delText>
          </w:r>
        </w:del>
      </w:ins>
      <w:commentRangeEnd w:id="10116"/>
      <w:del w:id="10117" w:author="GONZALEZ DIAZ, BORJA" w:date="2017-09-29T19:45:00Z">
        <w:r w:rsidR="007321A0" w:rsidDel="0060192C">
          <w:rPr>
            <w:rStyle w:val="Refdecomentario"/>
          </w:rPr>
          <w:commentReference w:id="10116"/>
        </w:r>
        <w:r w:rsidDel="0060192C">
          <w:rPr>
            <w:u w:val="single"/>
          </w:rPr>
          <w:delText>:</w:delText>
        </w:r>
      </w:del>
    </w:p>
    <w:p w14:paraId="1F704C24" w14:textId="3467DD6F" w:rsidR="00986B0A" w:rsidDel="0060192C" w:rsidRDefault="00986B0A" w:rsidP="009E54AB">
      <w:pPr>
        <w:rPr>
          <w:del w:id="10118"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621DAE87" w14:textId="58E54159" w:rsidTr="00986B0A">
        <w:trPr>
          <w:del w:id="10119" w:author="GONZALEZ DIAZ, BORJA" w:date="2017-09-29T19:45:00Z"/>
        </w:trPr>
        <w:tc>
          <w:tcPr>
            <w:tcW w:w="8856" w:type="dxa"/>
          </w:tcPr>
          <w:p w14:paraId="1074FABA" w14:textId="093A8CB6" w:rsidR="00986B0A" w:rsidRPr="00986B0A" w:rsidDel="0060192C" w:rsidRDefault="00986B0A" w:rsidP="00986B0A">
            <w:pPr>
              <w:rPr>
                <w:del w:id="10120" w:author="GONZALEZ DIAZ, BORJA" w:date="2017-09-29T19:45:00Z"/>
                <w:u w:val="single"/>
              </w:rPr>
            </w:pPr>
            <w:del w:id="10121" w:author="GONZALEZ DIAZ, BORJA" w:date="2017-09-29T19:45:00Z">
              <w:r w:rsidRPr="00986B0A" w:rsidDel="0060192C">
                <w:rPr>
                  <w:u w:val="single"/>
                </w:rPr>
                <w:delText>Navigated to http://192.168.1.33:8124/pacientes.html</w:delText>
              </w:r>
            </w:del>
          </w:p>
          <w:p w14:paraId="72C379F3" w14:textId="31052128" w:rsidR="00986B0A" w:rsidRPr="00986B0A" w:rsidDel="0060192C" w:rsidRDefault="00986B0A" w:rsidP="00986B0A">
            <w:pPr>
              <w:rPr>
                <w:del w:id="10122" w:author="GONZALEZ DIAZ, BORJA" w:date="2017-09-29T19:45:00Z"/>
                <w:u w:val="single"/>
              </w:rPr>
            </w:pPr>
            <w:del w:id="10123" w:author="GONZALEZ DIAZ, BORJA" w:date="2017-09-29T19:45:00Z">
              <w:r w:rsidRPr="00986B0A" w:rsidDel="0060192C">
                <w:rPr>
                  <w:u w:val="single"/>
                </w:rPr>
                <w:delText xml:space="preserve">20:08:50.370 VM96 pacientes_node.js:28 </w:delText>
              </w:r>
              <w:r w:rsidR="009550DF" w:rsidRPr="00986B0A" w:rsidDel="0060192C">
                <w:rPr>
                  <w:u w:val="single"/>
                </w:rPr>
                <w:delText>Conexión</w:delText>
              </w:r>
              <w:r w:rsidRPr="00986B0A" w:rsidDel="0060192C">
                <w:rPr>
                  <w:u w:val="single"/>
                </w:rPr>
                <w:delText xml:space="preserve"> establecida con el servidor</w:delText>
              </w:r>
            </w:del>
          </w:p>
          <w:p w14:paraId="502A4AF3" w14:textId="1FE397A8" w:rsidR="00986B0A" w:rsidRPr="00986B0A" w:rsidDel="0060192C" w:rsidRDefault="00986B0A" w:rsidP="00986B0A">
            <w:pPr>
              <w:rPr>
                <w:del w:id="10124" w:author="GONZALEZ DIAZ, BORJA" w:date="2017-09-29T19:45:00Z"/>
                <w:u w:val="single"/>
              </w:rPr>
            </w:pPr>
            <w:del w:id="10125" w:author="GONZALEZ DIAZ, BORJA" w:date="2017-09-29T19:45:00Z">
              <w:r w:rsidRPr="00986B0A" w:rsidDel="0060192C">
                <w:rPr>
                  <w:u w:val="single"/>
                </w:rPr>
                <w:delText>20:08:50.379 VM96 pacientes_node.js:39 Solicitud de listado de pacientes enviada</w:delText>
              </w:r>
            </w:del>
          </w:p>
          <w:p w14:paraId="018A26DF" w14:textId="74A65EC3" w:rsidR="00986B0A" w:rsidRPr="00986B0A" w:rsidDel="0060192C" w:rsidRDefault="00986B0A" w:rsidP="00986B0A">
            <w:pPr>
              <w:rPr>
                <w:del w:id="10126" w:author="GONZALEZ DIAZ, BORJA" w:date="2017-09-29T19:45:00Z"/>
                <w:u w:val="single"/>
              </w:rPr>
            </w:pPr>
            <w:del w:id="10127" w:author="GONZALEZ DIAZ, BORJA" w:date="2017-09-29T19:45:00Z">
              <w:r w:rsidRPr="00986B0A" w:rsidDel="0060192C">
                <w:rPr>
                  <w:u w:val="single"/>
                </w:rPr>
                <w:delText>20:08:50.603 VM96 pacientes_node.js:41 Lista de pacientes recibida</w:delText>
              </w:r>
            </w:del>
          </w:p>
          <w:p w14:paraId="2C01DD47" w14:textId="46B93F29" w:rsidR="00986B0A" w:rsidRPr="00986B0A" w:rsidDel="0060192C" w:rsidRDefault="00986B0A" w:rsidP="00986B0A">
            <w:pPr>
              <w:rPr>
                <w:del w:id="10128" w:author="GONZALEZ DIAZ, BORJA" w:date="2017-09-29T19:45:00Z"/>
                <w:u w:val="single"/>
              </w:rPr>
            </w:pPr>
            <w:del w:id="10129" w:author="GONZALEZ DIAZ, BORJA" w:date="2017-09-29T19:45:00Z">
              <w:r w:rsidRPr="00986B0A" w:rsidDel="0060192C">
                <w:rPr>
                  <w:u w:val="single"/>
                </w:rPr>
                <w:delText>20:08:50.605 pacientes.html:45 Lista de pacientes disponible en el navegador</w:delText>
              </w:r>
            </w:del>
          </w:p>
          <w:p w14:paraId="5E92C356" w14:textId="0C0F799F" w:rsidR="00986B0A" w:rsidRPr="00C313C3" w:rsidDel="0060192C" w:rsidRDefault="00986B0A" w:rsidP="00986B0A">
            <w:pPr>
              <w:keepNext/>
              <w:keepLines/>
              <w:spacing w:before="200"/>
              <w:outlineLvl w:val="4"/>
              <w:rPr>
                <w:del w:id="10130" w:author="GONZALEZ DIAZ, BORJA" w:date="2017-09-29T19:45:00Z"/>
                <w:u w:val="single"/>
                <w:rPrChange w:id="10131" w:author="GONZALEZ DIAZ, BORJA" w:date="2017-09-30T00:55:00Z">
                  <w:rPr>
                    <w:del w:id="10132" w:author="GONZALEZ DIAZ, BORJA" w:date="2017-09-29T19:45:00Z"/>
                    <w:rFonts w:asciiTheme="majorHAnsi" w:eastAsiaTheme="majorEastAsia" w:hAnsiTheme="majorHAnsi" w:cstheme="majorBidi"/>
                    <w:color w:val="243F60" w:themeColor="accent1" w:themeShade="7F"/>
                    <w:u w:val="single"/>
                  </w:rPr>
                </w:rPrChange>
              </w:rPr>
            </w:pPr>
            <w:del w:id="10133" w:author="GONZALEZ DIAZ, BORJA" w:date="2017-09-29T19:45:00Z">
              <w:r w:rsidRPr="00C313C3" w:rsidDel="0060192C">
                <w:rPr>
                  <w:u w:val="single"/>
                </w:rPr>
                <w:delText>20:08:51.517 Navigated to http://192.168.1.33:8124/evolucion.html?var1=1&amp;var2=Borja&amp;var3=Gonzalez&amp;var4=h</w:delText>
              </w:r>
            </w:del>
          </w:p>
          <w:p w14:paraId="3F5C97B7" w14:textId="6CBFEEFF" w:rsidR="00986B0A" w:rsidRPr="00986B0A" w:rsidDel="0060192C" w:rsidRDefault="00986B0A" w:rsidP="00986B0A">
            <w:pPr>
              <w:rPr>
                <w:del w:id="10134" w:author="GONZALEZ DIAZ, BORJA" w:date="2017-09-29T19:45:00Z"/>
                <w:u w:val="single"/>
              </w:rPr>
            </w:pPr>
            <w:del w:id="10135" w:author="GONZALEZ DIAZ, BORJA" w:date="2017-09-29T19:45:00Z">
              <w:r w:rsidRPr="00986B0A" w:rsidDel="0060192C">
                <w:rPr>
                  <w:u w:val="single"/>
                </w:rPr>
                <w:delText xml:space="preserve">20:08:51.933 evolucion_node.js:8 </w:delText>
              </w:r>
              <w:r w:rsidR="009550DF" w:rsidRPr="00986B0A" w:rsidDel="0060192C">
                <w:rPr>
                  <w:u w:val="single"/>
                </w:rPr>
                <w:delText>Conexión</w:delText>
              </w:r>
              <w:r w:rsidRPr="00986B0A" w:rsidDel="0060192C">
                <w:rPr>
                  <w:u w:val="single"/>
                </w:rPr>
                <w:delText xml:space="preserve"> establecida con el servidor</w:delText>
              </w:r>
            </w:del>
          </w:p>
          <w:p w14:paraId="5E3524FD" w14:textId="3C229DA6" w:rsidR="00986B0A" w:rsidRPr="00986B0A" w:rsidDel="0060192C" w:rsidRDefault="00986B0A" w:rsidP="00986B0A">
            <w:pPr>
              <w:rPr>
                <w:del w:id="10136" w:author="GONZALEZ DIAZ, BORJA" w:date="2017-09-29T19:45:00Z"/>
                <w:u w:val="single"/>
              </w:rPr>
            </w:pPr>
            <w:del w:id="10137" w:author="GONZALEZ DIAZ, BORJA" w:date="2017-09-29T19:45:00Z">
              <w:r w:rsidRPr="00986B0A" w:rsidDel="0060192C">
                <w:rPr>
                  <w:u w:val="single"/>
                </w:rPr>
                <w:delText>20:08:51.937 evolucion_node.js:21 Solicitud de listado de movimientos de Borja enviada</w:delText>
              </w:r>
            </w:del>
          </w:p>
          <w:p w14:paraId="37D8F220" w14:textId="791A5861" w:rsidR="00986B0A" w:rsidRPr="00986B0A" w:rsidDel="0060192C" w:rsidRDefault="00986B0A" w:rsidP="00986B0A">
            <w:pPr>
              <w:rPr>
                <w:del w:id="10138" w:author="GONZALEZ DIAZ, BORJA" w:date="2017-09-29T19:45:00Z"/>
                <w:u w:val="single"/>
              </w:rPr>
            </w:pPr>
            <w:del w:id="10139" w:author="GONZALEZ DIAZ, BORJA" w:date="2017-09-29T19:45:00Z">
              <w:r w:rsidRPr="00986B0A" w:rsidDel="0060192C">
                <w:rPr>
                  <w:u w:val="single"/>
                </w:rPr>
                <w:delText>20:08:52.194 evolucion_node.js:23 Lista de movimientos de Borja recibida</w:delText>
              </w:r>
            </w:del>
          </w:p>
          <w:p w14:paraId="280BA74B" w14:textId="39C1BFBB" w:rsidR="00986B0A" w:rsidDel="0060192C" w:rsidRDefault="00986B0A" w:rsidP="00986B0A">
            <w:pPr>
              <w:rPr>
                <w:del w:id="10140" w:author="GONZALEZ DIAZ, BORJA" w:date="2017-09-29T19:45:00Z"/>
                <w:u w:val="single"/>
              </w:rPr>
            </w:pPr>
            <w:del w:id="10141" w:author="GONZALEZ DIAZ, BORJA" w:date="2017-09-29T19:45:00Z">
              <w:r w:rsidRPr="00986B0A" w:rsidDel="0060192C">
                <w:rPr>
                  <w:u w:val="single"/>
                </w:rPr>
                <w:delText>20:08:52.200 evolucion.html?var1=1&amp;var2=Borja&amp;var3=Gonzalez&amp;var4=h:114 Lista de movimietos de Borja Gonzalez disponible en el navegador</w:delText>
              </w:r>
            </w:del>
          </w:p>
        </w:tc>
      </w:tr>
    </w:tbl>
    <w:p w14:paraId="68C18F0A" w14:textId="6E08DA0E" w:rsidR="00286EBB" w:rsidDel="0060192C" w:rsidRDefault="00286EBB" w:rsidP="009E54AB">
      <w:pPr>
        <w:rPr>
          <w:del w:id="10142" w:author="GONZALEZ DIAZ, BORJA" w:date="2017-09-29T19:45:00Z"/>
          <w:u w:val="single"/>
        </w:rPr>
      </w:pPr>
    </w:p>
    <w:p w14:paraId="42238C13" w14:textId="415A45C4" w:rsidR="00286EBB" w:rsidDel="0060192C" w:rsidRDefault="00986B0A" w:rsidP="009E54AB">
      <w:pPr>
        <w:rPr>
          <w:del w:id="10143" w:author="GONZALEZ DIAZ, BORJA" w:date="2017-09-29T19:45:00Z"/>
          <w:u w:val="single"/>
        </w:rPr>
      </w:pPr>
      <w:del w:id="10144" w:author="GONZALEZ DIAZ, BORJA" w:date="2017-09-29T19:45:00Z">
        <w:r w:rsidDel="0060192C">
          <w:rPr>
            <w:u w:val="single"/>
          </w:rPr>
          <w:delText>Terminal (Servidor):</w:delText>
        </w:r>
      </w:del>
    </w:p>
    <w:p w14:paraId="36889064" w14:textId="3F334014" w:rsidR="00986B0A" w:rsidDel="0060192C" w:rsidRDefault="00986B0A" w:rsidP="009E54AB">
      <w:pPr>
        <w:rPr>
          <w:del w:id="10145" w:author="GONZALEZ DIAZ, BORJA" w:date="2017-09-29T19:45:00Z"/>
          <w:u w:val="single"/>
        </w:rPr>
      </w:pPr>
    </w:p>
    <w:p w14:paraId="1F7F7396" w14:textId="2C2E0ADF" w:rsidR="00986B0A" w:rsidRPr="00286EBB" w:rsidDel="0060192C" w:rsidRDefault="00986B0A" w:rsidP="009E54AB">
      <w:pPr>
        <w:rPr>
          <w:del w:id="10146"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0A680291" w14:textId="3974CB35" w:rsidTr="00986B0A">
        <w:trPr>
          <w:del w:id="10147" w:author="GONZALEZ DIAZ, BORJA" w:date="2017-09-29T19:45:00Z"/>
        </w:trPr>
        <w:tc>
          <w:tcPr>
            <w:tcW w:w="8856" w:type="dxa"/>
          </w:tcPr>
          <w:p w14:paraId="52C4C2A8" w14:textId="78719AD8" w:rsidR="00986B0A" w:rsidRPr="0079203F" w:rsidDel="0060192C" w:rsidRDefault="00986B0A">
            <w:pPr>
              <w:rPr>
                <w:del w:id="10148" w:author="GONZALEZ DIAZ, BORJA" w:date="2017-09-29T19:45:00Z"/>
                <w:lang w:val="es-ES"/>
                <w:rPrChange w:id="10149" w:author="Rodrigo García" w:date="2017-09-29T10:12:00Z">
                  <w:rPr>
                    <w:del w:id="10150" w:author="GONZALEZ DIAZ, BORJA" w:date="2017-09-29T19:45:00Z"/>
                    <w:rFonts w:ascii="Menlo Regular" w:eastAsiaTheme="majorEastAsia" w:hAnsi="Menlo Regular" w:cs="Menlo Regular"/>
                    <w:color w:val="000000"/>
                    <w:sz w:val="22"/>
                    <w:szCs w:val="22"/>
                    <w:lang w:val="en-US"/>
                  </w:rPr>
                </w:rPrChange>
              </w:rPr>
              <w:pPrChange w:id="1015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52" w:author="GONZALEZ DIAZ, BORJA" w:date="2017-09-29T19:45:00Z">
              <w:r w:rsidRPr="0079203F" w:rsidDel="0060192C">
                <w:rPr>
                  <w:lang w:val="es-ES"/>
                  <w:rPrChange w:id="10153" w:author="Rodrigo García" w:date="2017-09-29T10:12:00Z">
                    <w:rPr>
                      <w:rFonts w:ascii="Menlo Regular" w:hAnsi="Menlo Regular" w:cs="Menlo Regular"/>
                      <w:color w:val="000000"/>
                      <w:sz w:val="22"/>
                      <w:szCs w:val="22"/>
                      <w:lang w:val="en-US"/>
                    </w:rPr>
                  </w:rPrChange>
                </w:rPr>
                <w:delText>20:08:50:382 Conexión establecida con el cliente</w:delText>
              </w:r>
            </w:del>
          </w:p>
          <w:p w14:paraId="616C8A16" w14:textId="0B93B295" w:rsidR="00986B0A" w:rsidRPr="0079203F" w:rsidDel="0060192C" w:rsidRDefault="00986B0A">
            <w:pPr>
              <w:rPr>
                <w:del w:id="10154" w:author="GONZALEZ DIAZ, BORJA" w:date="2017-09-29T19:45:00Z"/>
                <w:lang w:val="es-ES"/>
                <w:rPrChange w:id="10155" w:author="Rodrigo García" w:date="2017-09-29T10:12:00Z">
                  <w:rPr>
                    <w:del w:id="10156" w:author="GONZALEZ DIAZ, BORJA" w:date="2017-09-29T19:45:00Z"/>
                    <w:rFonts w:ascii="Menlo Regular" w:hAnsi="Menlo Regular" w:cs="Menlo Regular"/>
                    <w:color w:val="000000"/>
                    <w:sz w:val="22"/>
                    <w:szCs w:val="22"/>
                    <w:lang w:val="en-US"/>
                  </w:rPr>
                </w:rPrChange>
              </w:rPr>
              <w:pPrChange w:id="10157"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10158" w:author="GONZALEZ DIAZ, BORJA" w:date="2017-09-29T19:45:00Z">
              <w:r w:rsidRPr="0079203F" w:rsidDel="0060192C">
                <w:rPr>
                  <w:lang w:val="es-ES"/>
                  <w:rPrChange w:id="10159" w:author="Rodrigo García" w:date="2017-09-29T10:12:00Z">
                    <w:rPr>
                      <w:rFonts w:ascii="Menlo Regular" w:hAnsi="Menlo Regular" w:cs="Menlo Regular"/>
                      <w:color w:val="000000"/>
                      <w:sz w:val="22"/>
                      <w:szCs w:val="22"/>
                      <w:lang w:val="en-US"/>
                    </w:rPr>
                  </w:rPrChange>
                </w:rPr>
                <w:delText>20:08:50:386 Conexión establecida con el cliente</w:delText>
              </w:r>
            </w:del>
          </w:p>
          <w:p w14:paraId="1BFA4CC7" w14:textId="17EC88A2" w:rsidR="00986B0A" w:rsidRPr="0079203F" w:rsidDel="0060192C" w:rsidRDefault="00986B0A">
            <w:pPr>
              <w:rPr>
                <w:del w:id="10160" w:author="GONZALEZ DIAZ, BORJA" w:date="2017-09-29T19:45:00Z"/>
                <w:lang w:val="es-ES"/>
                <w:rPrChange w:id="10161" w:author="Rodrigo García" w:date="2017-09-29T10:13:00Z">
                  <w:rPr>
                    <w:del w:id="10162" w:author="GONZALEZ DIAZ, BORJA" w:date="2017-09-29T19:45:00Z"/>
                    <w:rFonts w:ascii="Menlo Regular" w:eastAsiaTheme="majorEastAsia" w:hAnsi="Menlo Regular" w:cs="Menlo Regular"/>
                    <w:color w:val="000000"/>
                    <w:sz w:val="22"/>
                    <w:szCs w:val="22"/>
                    <w:lang w:val="en-US"/>
                  </w:rPr>
                </w:rPrChange>
              </w:rPr>
              <w:pPrChange w:id="1016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64" w:author="GONZALEZ DIAZ, BORJA" w:date="2017-09-29T19:45:00Z">
              <w:r w:rsidRPr="0079203F" w:rsidDel="0060192C">
                <w:rPr>
                  <w:lang w:val="es-ES"/>
                  <w:rPrChange w:id="10165" w:author="Rodrigo García" w:date="2017-09-29T10:13:00Z">
                    <w:rPr>
                      <w:rFonts w:ascii="Menlo Regular" w:hAnsi="Menlo Regular" w:cs="Menlo Regular"/>
                      <w:color w:val="000000"/>
                      <w:sz w:val="22"/>
                      <w:szCs w:val="22"/>
                      <w:lang w:val="en-US"/>
                    </w:rPr>
                  </w:rPrChange>
                </w:rPr>
                <w:delText>20:08:50:435 Petición del cliente: Pacientes</w:delText>
              </w:r>
            </w:del>
          </w:p>
          <w:p w14:paraId="6C603F83" w14:textId="55AEE317" w:rsidR="00986B0A" w:rsidRPr="0079203F" w:rsidDel="0060192C" w:rsidRDefault="00986B0A">
            <w:pPr>
              <w:rPr>
                <w:del w:id="10166" w:author="GONZALEZ DIAZ, BORJA" w:date="2017-09-29T19:45:00Z"/>
                <w:lang w:val="es-ES"/>
                <w:rPrChange w:id="10167" w:author="Rodrigo García" w:date="2017-09-29T10:13:00Z">
                  <w:rPr>
                    <w:del w:id="10168" w:author="GONZALEZ DIAZ, BORJA" w:date="2017-09-29T19:45:00Z"/>
                    <w:rFonts w:ascii="Menlo Regular" w:eastAsiaTheme="majorEastAsia" w:hAnsi="Menlo Regular" w:cs="Menlo Regular"/>
                    <w:color w:val="000000"/>
                    <w:sz w:val="22"/>
                    <w:szCs w:val="22"/>
                    <w:lang w:val="en-US"/>
                  </w:rPr>
                </w:rPrChange>
              </w:rPr>
              <w:pPrChange w:id="1016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70" w:author="GONZALEZ DIAZ, BORJA" w:date="2017-09-29T19:45:00Z">
              <w:r w:rsidRPr="0079203F" w:rsidDel="0060192C">
                <w:rPr>
                  <w:lang w:val="es-ES"/>
                  <w:rPrChange w:id="10171" w:author="Rodrigo García" w:date="2017-09-29T10:13:00Z">
                    <w:rPr>
                      <w:rFonts w:ascii="Menlo Regular" w:hAnsi="Menlo Regular" w:cs="Menlo Regular"/>
                      <w:color w:val="000000"/>
                      <w:sz w:val="22"/>
                      <w:szCs w:val="22"/>
                      <w:lang w:val="en-US"/>
                    </w:rPr>
                  </w:rPrChange>
                </w:rPr>
                <w:delText>20:08:50:479 Base de datos abierta</w:delText>
              </w:r>
            </w:del>
          </w:p>
          <w:p w14:paraId="437180E5" w14:textId="207095D3" w:rsidR="00986B0A" w:rsidRPr="0079203F" w:rsidDel="0060192C" w:rsidRDefault="00986B0A">
            <w:pPr>
              <w:rPr>
                <w:del w:id="10172" w:author="GONZALEZ DIAZ, BORJA" w:date="2017-09-29T19:45:00Z"/>
                <w:lang w:val="es-ES"/>
                <w:rPrChange w:id="10173" w:author="Rodrigo García" w:date="2017-09-29T10:13:00Z">
                  <w:rPr>
                    <w:del w:id="10174" w:author="GONZALEZ DIAZ, BORJA" w:date="2017-09-29T19:45:00Z"/>
                    <w:rFonts w:ascii="Menlo Regular" w:eastAsiaTheme="majorEastAsia" w:hAnsi="Menlo Regular" w:cs="Menlo Regular"/>
                    <w:color w:val="000000"/>
                    <w:sz w:val="22"/>
                    <w:szCs w:val="22"/>
                    <w:lang w:val="en-US"/>
                  </w:rPr>
                </w:rPrChange>
              </w:rPr>
              <w:pPrChange w:id="1017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76" w:author="GONZALEZ DIAZ, BORJA" w:date="2017-09-29T19:45:00Z">
              <w:r w:rsidRPr="0079203F" w:rsidDel="0060192C">
                <w:rPr>
                  <w:lang w:val="es-ES"/>
                  <w:rPrChange w:id="10177" w:author="Rodrigo García" w:date="2017-09-29T10:13:00Z">
                    <w:rPr>
                      <w:rFonts w:ascii="Menlo Regular" w:hAnsi="Menlo Regular" w:cs="Menlo Regular"/>
                      <w:color w:val="000000"/>
                      <w:sz w:val="22"/>
                      <w:szCs w:val="22"/>
                      <w:lang w:val="en-US"/>
                    </w:rPr>
                  </w:rPrChange>
                </w:rPr>
                <w:delText>20:08:50:594 Listado de pacientes enviado al cliente</w:delText>
              </w:r>
            </w:del>
          </w:p>
          <w:p w14:paraId="746AB837" w14:textId="5152D86D" w:rsidR="00986B0A" w:rsidRPr="0079203F" w:rsidDel="0060192C" w:rsidRDefault="00986B0A">
            <w:pPr>
              <w:rPr>
                <w:del w:id="10178" w:author="GONZALEZ DIAZ, BORJA" w:date="2017-09-29T19:45:00Z"/>
                <w:lang w:val="es-ES"/>
                <w:rPrChange w:id="10179" w:author="Rodrigo García" w:date="2017-09-29T10:13:00Z">
                  <w:rPr>
                    <w:del w:id="10180" w:author="GONZALEZ DIAZ, BORJA" w:date="2017-09-29T19:45:00Z"/>
                    <w:rFonts w:ascii="Menlo Regular" w:eastAsiaTheme="majorEastAsia" w:hAnsi="Menlo Regular" w:cs="Menlo Regular"/>
                    <w:color w:val="000000"/>
                    <w:sz w:val="22"/>
                    <w:szCs w:val="22"/>
                    <w:lang w:val="en-US"/>
                  </w:rPr>
                </w:rPrChange>
              </w:rPr>
              <w:pPrChange w:id="1018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82" w:author="GONZALEZ DIAZ, BORJA" w:date="2017-09-29T19:45:00Z">
              <w:r w:rsidRPr="0079203F" w:rsidDel="0060192C">
                <w:rPr>
                  <w:lang w:val="es-ES"/>
                  <w:rPrChange w:id="10183" w:author="Rodrigo García" w:date="2017-09-29T10:13:00Z">
                    <w:rPr>
                      <w:rFonts w:ascii="Menlo Regular" w:hAnsi="Menlo Regular" w:cs="Menlo Regular"/>
                      <w:color w:val="000000"/>
                      <w:sz w:val="22"/>
                      <w:szCs w:val="22"/>
                      <w:lang w:val="en-US"/>
                    </w:rPr>
                  </w:rPrChange>
                </w:rPr>
                <w:delText>20:08:50:600 Base de datos cerrada</w:delText>
              </w:r>
            </w:del>
          </w:p>
          <w:p w14:paraId="3D2A0CD1" w14:textId="744C6FD5" w:rsidR="00986B0A" w:rsidRPr="0079203F" w:rsidDel="0060192C" w:rsidRDefault="00986B0A">
            <w:pPr>
              <w:rPr>
                <w:del w:id="10184" w:author="GONZALEZ DIAZ, BORJA" w:date="2017-09-29T19:45:00Z"/>
                <w:lang w:val="es-ES"/>
                <w:rPrChange w:id="10185" w:author="Rodrigo García" w:date="2017-09-29T10:13:00Z">
                  <w:rPr>
                    <w:del w:id="10186" w:author="GONZALEZ DIAZ, BORJA" w:date="2017-09-29T19:45:00Z"/>
                    <w:rFonts w:ascii="Menlo Regular" w:eastAsiaTheme="majorEastAsia" w:hAnsi="Menlo Regular" w:cs="Menlo Regular"/>
                    <w:color w:val="000000"/>
                    <w:sz w:val="22"/>
                    <w:szCs w:val="22"/>
                    <w:lang w:val="en-US"/>
                  </w:rPr>
                </w:rPrChange>
              </w:rPr>
              <w:pPrChange w:id="1018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88" w:author="GONZALEZ DIAZ, BORJA" w:date="2017-09-29T19:45:00Z">
              <w:r w:rsidRPr="0079203F" w:rsidDel="0060192C">
                <w:rPr>
                  <w:lang w:val="es-ES"/>
                  <w:rPrChange w:id="10189" w:author="Rodrigo García" w:date="2017-09-29T10:13:00Z">
                    <w:rPr>
                      <w:rFonts w:ascii="Menlo Regular" w:hAnsi="Menlo Regular" w:cs="Menlo Regular"/>
                      <w:color w:val="000000"/>
                      <w:sz w:val="22"/>
                      <w:szCs w:val="22"/>
                      <w:lang w:val="en-US"/>
                    </w:rPr>
                  </w:rPrChange>
                </w:rPr>
                <w:delText>20:08:51:561 Conexión establecida con el cliente</w:delText>
              </w:r>
            </w:del>
          </w:p>
          <w:p w14:paraId="113A8B11" w14:textId="3286804F" w:rsidR="00986B0A" w:rsidRPr="0079203F" w:rsidDel="0060192C" w:rsidRDefault="00986B0A">
            <w:pPr>
              <w:rPr>
                <w:del w:id="10190" w:author="GONZALEZ DIAZ, BORJA" w:date="2017-09-29T19:45:00Z"/>
                <w:lang w:val="es-ES"/>
                <w:rPrChange w:id="10191" w:author="Rodrigo García" w:date="2017-09-29T10:13:00Z">
                  <w:rPr>
                    <w:del w:id="10192" w:author="GONZALEZ DIAZ, BORJA" w:date="2017-09-29T19:45:00Z"/>
                    <w:rFonts w:ascii="Menlo Regular" w:eastAsiaTheme="majorEastAsia" w:hAnsi="Menlo Regular" w:cs="Menlo Regular"/>
                    <w:color w:val="000000"/>
                    <w:sz w:val="22"/>
                    <w:szCs w:val="22"/>
                    <w:lang w:val="en-US"/>
                  </w:rPr>
                </w:rPrChange>
              </w:rPr>
              <w:pPrChange w:id="1019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194" w:author="GONZALEZ DIAZ, BORJA" w:date="2017-09-29T19:45:00Z">
              <w:r w:rsidRPr="0079203F" w:rsidDel="0060192C">
                <w:rPr>
                  <w:lang w:val="es-ES"/>
                  <w:rPrChange w:id="10195" w:author="Rodrigo García" w:date="2017-09-29T10:13:00Z">
                    <w:rPr>
                      <w:rFonts w:ascii="Menlo Regular" w:hAnsi="Menlo Regular" w:cs="Menlo Regular"/>
                      <w:color w:val="000000"/>
                      <w:sz w:val="22"/>
                      <w:szCs w:val="22"/>
                      <w:lang w:val="en-US"/>
                    </w:rPr>
                  </w:rPrChange>
                </w:rPr>
                <w:delText>20:08:51:936 Conexión establecida con el cliente</w:delText>
              </w:r>
            </w:del>
          </w:p>
          <w:p w14:paraId="0DF5B630" w14:textId="4237BD52" w:rsidR="00986B0A" w:rsidRPr="0079203F" w:rsidDel="0060192C" w:rsidRDefault="00986B0A">
            <w:pPr>
              <w:rPr>
                <w:del w:id="10196" w:author="GONZALEZ DIAZ, BORJA" w:date="2017-09-29T19:45:00Z"/>
                <w:lang w:val="es-ES"/>
                <w:rPrChange w:id="10197" w:author="Rodrigo García" w:date="2017-09-29T10:13:00Z">
                  <w:rPr>
                    <w:del w:id="10198" w:author="GONZALEZ DIAZ, BORJA" w:date="2017-09-29T19:45:00Z"/>
                    <w:rFonts w:ascii="Menlo Regular" w:eastAsiaTheme="majorEastAsia" w:hAnsi="Menlo Regular" w:cs="Menlo Regular"/>
                    <w:color w:val="000000"/>
                    <w:sz w:val="22"/>
                    <w:szCs w:val="22"/>
                    <w:lang w:val="en-US"/>
                  </w:rPr>
                </w:rPrChange>
              </w:rPr>
              <w:pPrChange w:id="1019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200" w:author="GONZALEZ DIAZ, BORJA" w:date="2017-09-29T19:45:00Z">
              <w:r w:rsidRPr="0079203F" w:rsidDel="0060192C">
                <w:rPr>
                  <w:lang w:val="es-ES"/>
                  <w:rPrChange w:id="10201" w:author="Rodrigo García" w:date="2017-09-29T10:13:00Z">
                    <w:rPr>
                      <w:rFonts w:ascii="Menlo Regular" w:hAnsi="Menlo Regular" w:cs="Menlo Regular"/>
                      <w:color w:val="000000"/>
                      <w:sz w:val="22"/>
                      <w:szCs w:val="22"/>
                      <w:lang w:val="en-US"/>
                    </w:rPr>
                  </w:rPrChange>
                </w:rPr>
                <w:delText>20:08:52:019 Petición del cliente: Datos paciente</w:delText>
              </w:r>
            </w:del>
          </w:p>
          <w:p w14:paraId="265B0CF5" w14:textId="536C4930" w:rsidR="00986B0A" w:rsidRPr="0079203F" w:rsidDel="0060192C" w:rsidRDefault="00986B0A">
            <w:pPr>
              <w:rPr>
                <w:del w:id="10202" w:author="GONZALEZ DIAZ, BORJA" w:date="2017-09-29T19:45:00Z"/>
                <w:lang w:val="es-ES"/>
                <w:rPrChange w:id="10203" w:author="Rodrigo García" w:date="2017-09-29T10:13:00Z">
                  <w:rPr>
                    <w:del w:id="10204" w:author="GONZALEZ DIAZ, BORJA" w:date="2017-09-29T19:45:00Z"/>
                    <w:rFonts w:ascii="Menlo Regular" w:eastAsiaTheme="majorEastAsia" w:hAnsi="Menlo Regular" w:cs="Menlo Regular"/>
                    <w:color w:val="000000"/>
                    <w:sz w:val="22"/>
                    <w:szCs w:val="22"/>
                    <w:lang w:val="en-US"/>
                  </w:rPr>
                </w:rPrChange>
              </w:rPr>
              <w:pPrChange w:id="1020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206" w:author="GONZALEZ DIAZ, BORJA" w:date="2017-09-29T19:45:00Z">
              <w:r w:rsidRPr="0079203F" w:rsidDel="0060192C">
                <w:rPr>
                  <w:lang w:val="es-ES"/>
                  <w:rPrChange w:id="10207" w:author="Rodrigo García" w:date="2017-09-29T10:13:00Z">
                    <w:rPr>
                      <w:rFonts w:ascii="Menlo Regular" w:hAnsi="Menlo Regular" w:cs="Menlo Regular"/>
                      <w:color w:val="000000"/>
                      <w:sz w:val="22"/>
                      <w:szCs w:val="22"/>
                      <w:lang w:val="en-US"/>
                    </w:rPr>
                  </w:rPrChange>
                </w:rPr>
                <w:delText>20:08:52:022 Base de datos abierta</w:delText>
              </w:r>
            </w:del>
          </w:p>
          <w:p w14:paraId="0E0CCB5A" w14:textId="5675683C" w:rsidR="00986B0A" w:rsidRPr="0079203F" w:rsidDel="0060192C" w:rsidRDefault="00986B0A">
            <w:pPr>
              <w:rPr>
                <w:del w:id="10208" w:author="GONZALEZ DIAZ, BORJA" w:date="2017-09-29T19:45:00Z"/>
                <w:lang w:val="es-ES"/>
                <w:rPrChange w:id="10209" w:author="Rodrigo García" w:date="2017-09-29T10:13:00Z">
                  <w:rPr>
                    <w:del w:id="10210" w:author="GONZALEZ DIAZ, BORJA" w:date="2017-09-29T19:45:00Z"/>
                    <w:rFonts w:ascii="Menlo Regular" w:eastAsiaTheme="majorEastAsia" w:hAnsi="Menlo Regular" w:cs="Menlo Regular"/>
                    <w:color w:val="000000"/>
                    <w:sz w:val="22"/>
                    <w:szCs w:val="22"/>
                    <w:lang w:val="en-US"/>
                  </w:rPr>
                </w:rPrChange>
              </w:rPr>
              <w:pPrChange w:id="1021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212" w:author="GONZALEZ DIAZ, BORJA" w:date="2017-09-29T19:45:00Z">
              <w:r w:rsidRPr="0079203F" w:rsidDel="0060192C">
                <w:rPr>
                  <w:lang w:val="es-ES"/>
                  <w:rPrChange w:id="10213" w:author="Rodrigo García" w:date="2017-09-29T10:13:00Z">
                    <w:rPr>
                      <w:rFonts w:ascii="Menlo Regular" w:hAnsi="Menlo Regular" w:cs="Menlo Regular"/>
                      <w:color w:val="000000"/>
                      <w:sz w:val="22"/>
                      <w:szCs w:val="22"/>
                      <w:lang w:val="en-US"/>
                    </w:rPr>
                  </w:rPrChange>
                </w:rPr>
                <w:delText>20:08:52:145 Listado de movimientos de Borja enviado al cliente</w:delText>
              </w:r>
            </w:del>
          </w:p>
          <w:p w14:paraId="5023D9D1" w14:textId="5C0B52D0" w:rsidR="00986B0A" w:rsidDel="0060192C" w:rsidRDefault="00986B0A" w:rsidP="00EF3BF3">
            <w:pPr>
              <w:rPr>
                <w:del w:id="10214" w:author="GONZALEZ DIAZ, BORJA" w:date="2017-09-29T19:45:00Z"/>
                <w:u w:val="single"/>
              </w:rPr>
            </w:pPr>
            <w:del w:id="10215" w:author="GONZALEZ DIAZ, BORJA" w:date="2017-09-29T19:45:00Z">
              <w:r w:rsidRPr="00C313C3" w:rsidDel="0060192C">
                <w:rPr>
                  <w:rPrChange w:id="10216" w:author="GONZALEZ DIAZ, BORJA" w:date="2017-09-30T00:55:00Z">
                    <w:rPr>
                      <w:lang w:val="en-US"/>
                    </w:rPr>
                  </w:rPrChange>
                </w:rPr>
                <w:delText>20:08:52:148 Base de datos cerrada</w:delText>
              </w:r>
            </w:del>
          </w:p>
        </w:tc>
      </w:tr>
    </w:tbl>
    <w:p w14:paraId="2601F963" w14:textId="34C90988" w:rsidR="00986B0A" w:rsidRDefault="00986B0A" w:rsidP="009E54AB">
      <w:pPr>
        <w:rPr>
          <w:u w:val="single"/>
        </w:rPr>
      </w:pPr>
    </w:p>
    <w:p w14:paraId="365B9CA5" w14:textId="1768FFC5" w:rsidR="000A493D" w:rsidDel="0060192C" w:rsidRDefault="000A493D" w:rsidP="009E54AB">
      <w:pPr>
        <w:rPr>
          <w:del w:id="10217" w:author="GONZALEZ DIAZ, BORJA" w:date="2017-09-29T19:45:00Z"/>
          <w:u w:val="single"/>
        </w:rPr>
      </w:pPr>
    </w:p>
    <w:p w14:paraId="62F92DA3" w14:textId="50A47B55" w:rsidR="00F93CA9" w:rsidRDefault="00F93CA9">
      <w:pPr>
        <w:pStyle w:val="Ttulo3"/>
        <w:pPrChange w:id="10218" w:author="Borja Gonzalez" w:date="2017-09-28T20:48:00Z">
          <w:pPr/>
        </w:pPrChange>
      </w:pPr>
      <w:bookmarkStart w:id="10219" w:name="_Toc494476032"/>
      <w:bookmarkStart w:id="10220" w:name="_Toc494809777"/>
      <w:r>
        <w:t>5.1.</w:t>
      </w:r>
      <w:ins w:id="10221" w:author="GONZALEZ DIAZ, BORJA" w:date="2017-09-29T19:46:00Z">
        <w:r w:rsidR="0060192C">
          <w:t>4</w:t>
        </w:r>
      </w:ins>
      <w:del w:id="10222" w:author="GONZALEZ DIAZ, BORJA" w:date="2017-09-29T19:46:00Z">
        <w:r w:rsidDel="0060192C">
          <w:delText>5</w:delText>
        </w:r>
      </w:del>
      <w:r>
        <w:t>.  Obtener datos de movimiento de un paciente</w:t>
      </w:r>
      <w:bookmarkEnd w:id="10219"/>
      <w:bookmarkEnd w:id="10220"/>
    </w:p>
    <w:p w14:paraId="1614BEB7" w14:textId="77777777" w:rsidR="00F93CA9" w:rsidRDefault="00F93CA9"/>
    <w:p w14:paraId="155E7BBC" w14:textId="77777777" w:rsidR="00F93CA9" w:rsidRDefault="00F93CA9" w:rsidP="00F93CA9">
      <w:pPr>
        <w:rPr>
          <w:u w:val="single"/>
        </w:rPr>
      </w:pPr>
      <w:r>
        <w:rPr>
          <w:u w:val="single"/>
        </w:rPr>
        <w:t>Consola del navegador:</w:t>
      </w:r>
    </w:p>
    <w:p w14:paraId="65D90B34" w14:textId="77777777" w:rsidR="00F93CA9" w:rsidRDefault="00F93CA9" w:rsidP="00F93CA9">
      <w:pPr>
        <w:rPr>
          <w:u w:val="single"/>
        </w:rPr>
      </w:pPr>
    </w:p>
    <w:p w14:paraId="1377846D"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2A119263" w14:textId="77777777" w:rsidTr="00F93CA9">
        <w:tc>
          <w:tcPr>
            <w:tcW w:w="8856" w:type="dxa"/>
          </w:tcPr>
          <w:p w14:paraId="751FC4FD" w14:textId="77777777" w:rsidR="00F93CA9" w:rsidRPr="00F93CA9" w:rsidRDefault="00F93CA9" w:rsidP="00F93CA9">
            <w:pPr>
              <w:rPr>
                <w:u w:val="single"/>
              </w:rPr>
            </w:pPr>
            <w:r w:rsidRPr="00F93CA9">
              <w:rPr>
                <w:u w:val="single"/>
              </w:rPr>
              <w:t>20:49:22.115 Navigated to http://192.168.1.33:8124/pacientes.html</w:t>
            </w:r>
          </w:p>
          <w:p w14:paraId="5ED51425" w14:textId="0229E79E" w:rsidR="00F93CA9" w:rsidRPr="00F93CA9" w:rsidRDefault="00F93CA9" w:rsidP="00F93CA9">
            <w:pPr>
              <w:rPr>
                <w:u w:val="single"/>
              </w:rPr>
            </w:pPr>
            <w:r w:rsidRPr="00F93CA9">
              <w:rPr>
                <w:u w:val="single"/>
              </w:rPr>
              <w:t xml:space="preserve">20:49:22.634 VM196 pacientes_node.js:28 </w:t>
            </w:r>
            <w:r w:rsidR="009550DF" w:rsidRPr="00F93CA9">
              <w:rPr>
                <w:u w:val="single"/>
              </w:rPr>
              <w:t>Conexión</w:t>
            </w:r>
            <w:r w:rsidRPr="00F93CA9">
              <w:rPr>
                <w:u w:val="single"/>
              </w:rPr>
              <w:t xml:space="preserve"> establecida con el servidor</w:t>
            </w:r>
          </w:p>
          <w:p w14:paraId="2F72C18F" w14:textId="77777777" w:rsidR="00F93CA9" w:rsidRPr="00F93CA9" w:rsidRDefault="00F93CA9" w:rsidP="00F93CA9">
            <w:pPr>
              <w:rPr>
                <w:u w:val="single"/>
              </w:rPr>
            </w:pPr>
            <w:r w:rsidRPr="00F93CA9">
              <w:rPr>
                <w:u w:val="single"/>
              </w:rPr>
              <w:t>20:49:22.638 VM196 pacientes_node.js:39 Solicitud de listado de pacientes enviada</w:t>
            </w:r>
          </w:p>
          <w:p w14:paraId="607856ED" w14:textId="77777777" w:rsidR="00F93CA9" w:rsidRPr="00F93CA9" w:rsidRDefault="00F93CA9" w:rsidP="00F93CA9">
            <w:pPr>
              <w:rPr>
                <w:u w:val="single"/>
              </w:rPr>
            </w:pPr>
            <w:r w:rsidRPr="00F93CA9">
              <w:rPr>
                <w:u w:val="single"/>
              </w:rPr>
              <w:t>20:49:22.847 VM196 pacientes_node.js:41 Lista de pacientes recibida</w:t>
            </w:r>
          </w:p>
          <w:p w14:paraId="03ABA2FC" w14:textId="77777777" w:rsidR="00F93CA9" w:rsidRPr="00F93CA9" w:rsidRDefault="00F93CA9" w:rsidP="00F93CA9">
            <w:pPr>
              <w:rPr>
                <w:u w:val="single"/>
              </w:rPr>
            </w:pPr>
            <w:r w:rsidRPr="00F93CA9">
              <w:rPr>
                <w:u w:val="single"/>
              </w:rPr>
              <w:t>20:49:22.848 pacientes.html:45 Lista de pacientes disponible en el navegador</w:t>
            </w:r>
          </w:p>
          <w:p w14:paraId="6A984BB3" w14:textId="77777777" w:rsidR="00F93CA9" w:rsidRPr="0079203F" w:rsidRDefault="00F93CA9" w:rsidP="00F93CA9">
            <w:pPr>
              <w:keepNext/>
              <w:keepLines/>
              <w:spacing w:before="200"/>
              <w:outlineLvl w:val="4"/>
              <w:rPr>
                <w:u w:val="single"/>
                <w:lang w:val="en-US"/>
                <w:rPrChange w:id="10223" w:author="Rodrigo García" w:date="2017-09-29T10:13:00Z">
                  <w:rPr>
                    <w:rFonts w:asciiTheme="majorHAnsi" w:eastAsiaTheme="majorEastAsia" w:hAnsiTheme="majorHAnsi" w:cstheme="majorBidi"/>
                    <w:color w:val="243F60" w:themeColor="accent1" w:themeShade="7F"/>
                    <w:u w:val="single"/>
                  </w:rPr>
                </w:rPrChange>
              </w:rPr>
            </w:pPr>
            <w:r w:rsidRPr="0079203F">
              <w:rPr>
                <w:u w:val="single"/>
                <w:lang w:val="en-US"/>
                <w:rPrChange w:id="10224" w:author="Rodrigo García" w:date="2017-09-29T10:13:00Z">
                  <w:rPr>
                    <w:u w:val="single"/>
                  </w:rPr>
                </w:rPrChange>
              </w:rPr>
              <w:t>20:49:27.368 Navigated to http://192.168.1.33:8124/evolucion.html?var1=3&amp;var2=Javier&amp;var3=Perez&amp;var4=h</w:t>
            </w:r>
          </w:p>
          <w:p w14:paraId="6F9D0E08" w14:textId="667B1AD0" w:rsidR="00F93CA9" w:rsidRPr="00F93CA9" w:rsidRDefault="00F93CA9" w:rsidP="00F93CA9">
            <w:pPr>
              <w:rPr>
                <w:u w:val="single"/>
              </w:rPr>
            </w:pPr>
            <w:r w:rsidRPr="00F93CA9">
              <w:rPr>
                <w:u w:val="single"/>
              </w:rPr>
              <w:t xml:space="preserve">20:49:27.810 evolucion_node.js:8 </w:t>
            </w:r>
            <w:r w:rsidR="009550DF" w:rsidRPr="00F93CA9">
              <w:rPr>
                <w:u w:val="single"/>
              </w:rPr>
              <w:t>Conexión</w:t>
            </w:r>
            <w:r w:rsidRPr="00F93CA9">
              <w:rPr>
                <w:u w:val="single"/>
              </w:rPr>
              <w:t xml:space="preserve"> establecida con el servidor</w:t>
            </w:r>
          </w:p>
          <w:p w14:paraId="77303A58" w14:textId="77777777" w:rsidR="00F93CA9" w:rsidRPr="00F93CA9" w:rsidRDefault="00F93CA9" w:rsidP="00F93CA9">
            <w:pPr>
              <w:rPr>
                <w:u w:val="single"/>
              </w:rPr>
            </w:pPr>
            <w:r w:rsidRPr="00F93CA9">
              <w:rPr>
                <w:u w:val="single"/>
              </w:rPr>
              <w:t>20:49:27.813 evolucion_node.js:21 Solicitud de listado de movimientos de Javier enviada</w:t>
            </w:r>
          </w:p>
          <w:p w14:paraId="103B4279" w14:textId="77777777" w:rsidR="00F93CA9" w:rsidRPr="00F93CA9" w:rsidRDefault="00F93CA9" w:rsidP="00F93CA9">
            <w:pPr>
              <w:rPr>
                <w:u w:val="single"/>
              </w:rPr>
            </w:pPr>
            <w:r w:rsidRPr="00F93CA9">
              <w:rPr>
                <w:u w:val="single"/>
              </w:rPr>
              <w:t>20:49:27.981 evolucion_node.js:23 Lista de movimientos de Javier recibida</w:t>
            </w:r>
          </w:p>
          <w:p w14:paraId="46A1038A" w14:textId="47A33B21" w:rsidR="00F93CA9" w:rsidRDefault="00F93CA9" w:rsidP="00F93CA9">
            <w:pPr>
              <w:rPr>
                <w:u w:val="single"/>
              </w:rPr>
            </w:pPr>
            <w:r w:rsidRPr="00F93CA9">
              <w:rPr>
                <w:u w:val="single"/>
              </w:rPr>
              <w:t xml:space="preserve">20:49:27.983 </w:t>
            </w:r>
            <w:proofErr w:type="gramStart"/>
            <w:r w:rsidRPr="00F93CA9">
              <w:rPr>
                <w:u w:val="single"/>
              </w:rPr>
              <w:t>evolucion.html?var</w:t>
            </w:r>
            <w:proofErr w:type="gramEnd"/>
            <w:r w:rsidRPr="00F93CA9">
              <w:rPr>
                <w:u w:val="single"/>
              </w:rPr>
              <w:t xml:space="preserve">1=3&amp;var2=Javier&amp;var3=Perez&amp;var4=h:114 Lista de </w:t>
            </w:r>
            <w:del w:id="10225" w:author="GONZALEZ DIAZ, BORJA" w:date="2017-10-02T18:21:00Z">
              <w:r w:rsidRPr="00F93CA9" w:rsidDel="00D14CB4">
                <w:rPr>
                  <w:u w:val="single"/>
                </w:rPr>
                <w:delText>movimietos</w:delText>
              </w:r>
            </w:del>
            <w:ins w:id="10226" w:author="GONZALEZ DIAZ, BORJA" w:date="2017-10-02T18:21:00Z">
              <w:r w:rsidR="00D14CB4" w:rsidRPr="00F93CA9">
                <w:rPr>
                  <w:u w:val="single"/>
                </w:rPr>
                <w:t>movimientos</w:t>
              </w:r>
            </w:ins>
            <w:r w:rsidRPr="00F93CA9">
              <w:rPr>
                <w:u w:val="single"/>
              </w:rPr>
              <w:t xml:space="preserve"> de Javier Perez disponible en el navegador</w:t>
            </w:r>
          </w:p>
        </w:tc>
      </w:tr>
    </w:tbl>
    <w:p w14:paraId="528FAF91" w14:textId="6D4F3A2B" w:rsidR="00F93CA9" w:rsidRDefault="00F93CA9" w:rsidP="00F93CA9">
      <w:pPr>
        <w:rPr>
          <w:u w:val="single"/>
        </w:rPr>
      </w:pPr>
    </w:p>
    <w:p w14:paraId="59799850" w14:textId="77777777" w:rsidR="00F93CA9" w:rsidRDefault="00F93CA9" w:rsidP="00F93CA9">
      <w:pPr>
        <w:rPr>
          <w:u w:val="single"/>
        </w:rPr>
      </w:pPr>
    </w:p>
    <w:p w14:paraId="1283D041" w14:textId="77777777" w:rsidR="00F93CA9" w:rsidRDefault="00F93CA9" w:rsidP="00F93CA9">
      <w:pPr>
        <w:rPr>
          <w:u w:val="single"/>
        </w:rPr>
      </w:pPr>
      <w:r>
        <w:rPr>
          <w:u w:val="single"/>
        </w:rPr>
        <w:t>Terminal (Servidor):</w:t>
      </w:r>
    </w:p>
    <w:p w14:paraId="08C3912A"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418BA2DD" w14:textId="77777777" w:rsidTr="00F93CA9">
        <w:tc>
          <w:tcPr>
            <w:tcW w:w="8856" w:type="dxa"/>
          </w:tcPr>
          <w:p w14:paraId="5ED150AE" w14:textId="77777777" w:rsidR="00F93CA9" w:rsidRPr="0079203F" w:rsidRDefault="00F93CA9">
            <w:pPr>
              <w:rPr>
                <w:lang w:val="es-ES"/>
                <w:rPrChange w:id="10227" w:author="Rodrigo García" w:date="2017-09-29T10:13:00Z">
                  <w:rPr>
                    <w:rFonts w:ascii="Menlo Regular" w:eastAsiaTheme="majorEastAsia" w:hAnsi="Menlo Regular" w:cs="Menlo Regular"/>
                    <w:color w:val="000000"/>
                    <w:sz w:val="22"/>
                    <w:szCs w:val="22"/>
                    <w:lang w:val="en-US"/>
                  </w:rPr>
                </w:rPrChange>
              </w:rPr>
              <w:pPrChange w:id="1022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29" w:author="Rodrigo García" w:date="2017-09-29T10:13:00Z">
                  <w:rPr>
                    <w:rFonts w:ascii="Menlo Regular" w:hAnsi="Menlo Regular" w:cs="Menlo Regular"/>
                    <w:color w:val="000000"/>
                    <w:sz w:val="22"/>
                    <w:szCs w:val="22"/>
                    <w:lang w:val="en-US"/>
                  </w:rPr>
                </w:rPrChange>
              </w:rPr>
              <w:t>20:49:22:647 Conexión establecida con el cliente</w:t>
            </w:r>
          </w:p>
          <w:p w14:paraId="1F10FEC7" w14:textId="77777777" w:rsidR="00F93CA9" w:rsidRPr="0079203F" w:rsidRDefault="00F93CA9">
            <w:pPr>
              <w:rPr>
                <w:lang w:val="es-ES"/>
                <w:rPrChange w:id="10230" w:author="Rodrigo García" w:date="2017-09-29T10:13:00Z">
                  <w:rPr>
                    <w:rFonts w:ascii="Menlo Regular" w:eastAsiaTheme="majorEastAsia" w:hAnsi="Menlo Regular" w:cs="Menlo Regular"/>
                    <w:color w:val="000000"/>
                    <w:sz w:val="22"/>
                    <w:szCs w:val="22"/>
                    <w:lang w:val="en-US"/>
                  </w:rPr>
                </w:rPrChange>
              </w:rPr>
              <w:pPrChange w:id="1023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32" w:author="Rodrigo García" w:date="2017-09-29T10:13:00Z">
                  <w:rPr>
                    <w:rFonts w:ascii="Menlo Regular" w:hAnsi="Menlo Regular" w:cs="Menlo Regular"/>
                    <w:color w:val="000000"/>
                    <w:sz w:val="22"/>
                    <w:szCs w:val="22"/>
                    <w:lang w:val="en-US"/>
                  </w:rPr>
                </w:rPrChange>
              </w:rPr>
              <w:t>20:49:22:650 Conexión establecida con el cliente</w:t>
            </w:r>
          </w:p>
          <w:p w14:paraId="6A0ACA6B" w14:textId="77777777" w:rsidR="00F93CA9" w:rsidRPr="0079203F" w:rsidRDefault="00F93CA9">
            <w:pPr>
              <w:rPr>
                <w:lang w:val="es-ES"/>
                <w:rPrChange w:id="10233" w:author="Rodrigo García" w:date="2017-09-29T10:14:00Z">
                  <w:rPr>
                    <w:rFonts w:ascii="Menlo Regular" w:eastAsiaTheme="majorEastAsia" w:hAnsi="Menlo Regular" w:cs="Menlo Regular"/>
                    <w:color w:val="000000"/>
                    <w:sz w:val="22"/>
                    <w:szCs w:val="22"/>
                    <w:lang w:val="en-US"/>
                  </w:rPr>
                </w:rPrChange>
              </w:rPr>
              <w:pPrChange w:id="1023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35" w:author="Rodrigo García" w:date="2017-09-29T10:14:00Z">
                  <w:rPr>
                    <w:rFonts w:ascii="Menlo Regular" w:hAnsi="Menlo Regular" w:cs="Menlo Regular"/>
                    <w:color w:val="000000"/>
                    <w:sz w:val="22"/>
                    <w:szCs w:val="22"/>
                    <w:lang w:val="en-US"/>
                  </w:rPr>
                </w:rPrChange>
              </w:rPr>
              <w:t>20:49:22:688 Petición del cliente: Pacientes</w:t>
            </w:r>
          </w:p>
          <w:p w14:paraId="3B045891" w14:textId="77777777" w:rsidR="00F93CA9" w:rsidRPr="0079203F" w:rsidRDefault="00F93CA9">
            <w:pPr>
              <w:rPr>
                <w:lang w:val="es-ES"/>
                <w:rPrChange w:id="10236" w:author="Rodrigo García" w:date="2017-09-29T10:14:00Z">
                  <w:rPr>
                    <w:rFonts w:ascii="Menlo Regular" w:eastAsiaTheme="majorEastAsia" w:hAnsi="Menlo Regular" w:cs="Menlo Regular"/>
                    <w:color w:val="000000"/>
                    <w:sz w:val="22"/>
                    <w:szCs w:val="22"/>
                    <w:lang w:val="en-US"/>
                  </w:rPr>
                </w:rPrChange>
              </w:rPr>
              <w:pPrChange w:id="1023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38" w:author="Rodrigo García" w:date="2017-09-29T10:14:00Z">
                  <w:rPr>
                    <w:rFonts w:ascii="Menlo Regular" w:hAnsi="Menlo Regular" w:cs="Menlo Regular"/>
                    <w:color w:val="000000"/>
                    <w:sz w:val="22"/>
                    <w:szCs w:val="22"/>
                    <w:lang w:val="en-US"/>
                  </w:rPr>
                </w:rPrChange>
              </w:rPr>
              <w:t>20:49:22:727 Base de datos abierta</w:t>
            </w:r>
          </w:p>
          <w:p w14:paraId="30C68985" w14:textId="77777777" w:rsidR="00F93CA9" w:rsidRPr="0079203F" w:rsidRDefault="00F93CA9">
            <w:pPr>
              <w:rPr>
                <w:lang w:val="es-ES"/>
                <w:rPrChange w:id="10239" w:author="Rodrigo García" w:date="2017-09-29T10:14:00Z">
                  <w:rPr>
                    <w:rFonts w:ascii="Menlo Regular" w:eastAsiaTheme="majorEastAsia" w:hAnsi="Menlo Regular" w:cs="Menlo Regular"/>
                    <w:color w:val="000000"/>
                    <w:sz w:val="22"/>
                    <w:szCs w:val="22"/>
                    <w:lang w:val="en-US"/>
                  </w:rPr>
                </w:rPrChange>
              </w:rPr>
              <w:pPrChange w:id="1024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41" w:author="Rodrigo García" w:date="2017-09-29T10:14:00Z">
                  <w:rPr>
                    <w:rFonts w:ascii="Menlo Regular" w:hAnsi="Menlo Regular" w:cs="Menlo Regular"/>
                    <w:color w:val="000000"/>
                    <w:sz w:val="22"/>
                    <w:szCs w:val="22"/>
                    <w:lang w:val="en-US"/>
                  </w:rPr>
                </w:rPrChange>
              </w:rPr>
              <w:t>20:49:22:838 Listado de pacientes enviado al cliente</w:t>
            </w:r>
          </w:p>
          <w:p w14:paraId="4B967ACC" w14:textId="77777777" w:rsidR="00F93CA9" w:rsidRPr="0079203F" w:rsidRDefault="00F93CA9">
            <w:pPr>
              <w:rPr>
                <w:lang w:val="es-ES"/>
                <w:rPrChange w:id="10242" w:author="Rodrigo García" w:date="2017-09-29T10:14:00Z">
                  <w:rPr>
                    <w:rFonts w:ascii="Menlo Regular" w:eastAsiaTheme="majorEastAsia" w:hAnsi="Menlo Regular" w:cs="Menlo Regular"/>
                    <w:color w:val="000000"/>
                    <w:sz w:val="22"/>
                    <w:szCs w:val="22"/>
                    <w:lang w:val="en-US"/>
                  </w:rPr>
                </w:rPrChange>
              </w:rPr>
              <w:pPrChange w:id="1024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44" w:author="Rodrigo García" w:date="2017-09-29T10:14:00Z">
                  <w:rPr>
                    <w:rFonts w:ascii="Menlo Regular" w:hAnsi="Menlo Regular" w:cs="Menlo Regular"/>
                    <w:color w:val="000000"/>
                    <w:sz w:val="22"/>
                    <w:szCs w:val="22"/>
                    <w:lang w:val="en-US"/>
                  </w:rPr>
                </w:rPrChange>
              </w:rPr>
              <w:t>20:49:22:843 Base de datos cerrada</w:t>
            </w:r>
          </w:p>
          <w:p w14:paraId="66F1C8E3" w14:textId="77777777" w:rsidR="00F93CA9" w:rsidRPr="0079203F" w:rsidRDefault="00F93CA9">
            <w:pPr>
              <w:rPr>
                <w:lang w:val="es-ES"/>
                <w:rPrChange w:id="10245" w:author="Rodrigo García" w:date="2017-09-29T10:14:00Z">
                  <w:rPr>
                    <w:rFonts w:ascii="Menlo Regular" w:eastAsiaTheme="majorEastAsia" w:hAnsi="Menlo Regular" w:cs="Menlo Regular"/>
                    <w:color w:val="000000"/>
                    <w:sz w:val="22"/>
                    <w:szCs w:val="22"/>
                    <w:lang w:val="en-US"/>
                  </w:rPr>
                </w:rPrChange>
              </w:rPr>
              <w:pPrChange w:id="1024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47" w:author="Rodrigo García" w:date="2017-09-29T10:14:00Z">
                  <w:rPr>
                    <w:rFonts w:ascii="Menlo Regular" w:hAnsi="Menlo Regular" w:cs="Menlo Regular"/>
                    <w:color w:val="000000"/>
                    <w:sz w:val="22"/>
                    <w:szCs w:val="22"/>
                    <w:lang w:val="en-US"/>
                  </w:rPr>
                </w:rPrChange>
              </w:rPr>
              <w:t>20:49:27:418 Conexión establecida con el cliente</w:t>
            </w:r>
          </w:p>
          <w:p w14:paraId="64B49211" w14:textId="77777777" w:rsidR="00F93CA9" w:rsidRPr="0079203F" w:rsidRDefault="00F93CA9">
            <w:pPr>
              <w:rPr>
                <w:lang w:val="es-ES"/>
                <w:rPrChange w:id="10248" w:author="Rodrigo García" w:date="2017-09-29T10:14:00Z">
                  <w:rPr>
                    <w:rFonts w:ascii="Menlo Regular" w:eastAsiaTheme="majorEastAsia" w:hAnsi="Menlo Regular" w:cs="Menlo Regular"/>
                    <w:color w:val="000000"/>
                    <w:sz w:val="22"/>
                    <w:szCs w:val="22"/>
                    <w:lang w:val="en-US"/>
                  </w:rPr>
                </w:rPrChange>
              </w:rPr>
              <w:pPrChange w:id="1024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50" w:author="Rodrigo García" w:date="2017-09-29T10:14:00Z">
                  <w:rPr>
                    <w:rFonts w:ascii="Menlo Regular" w:hAnsi="Menlo Regular" w:cs="Menlo Regular"/>
                    <w:color w:val="000000"/>
                    <w:sz w:val="22"/>
                    <w:szCs w:val="22"/>
                    <w:lang w:val="en-US"/>
                  </w:rPr>
                </w:rPrChange>
              </w:rPr>
              <w:t>20:49:27:813 Conexión establecida con el cliente</w:t>
            </w:r>
          </w:p>
          <w:p w14:paraId="7E547BB3" w14:textId="77777777" w:rsidR="00F93CA9" w:rsidRPr="0079203F" w:rsidRDefault="00F93CA9">
            <w:pPr>
              <w:rPr>
                <w:lang w:val="es-ES"/>
                <w:rPrChange w:id="10251" w:author="Rodrigo García" w:date="2017-09-29T10:14:00Z">
                  <w:rPr>
                    <w:rFonts w:ascii="Menlo Regular" w:eastAsiaTheme="majorEastAsia" w:hAnsi="Menlo Regular" w:cs="Menlo Regular"/>
                    <w:color w:val="000000"/>
                    <w:sz w:val="22"/>
                    <w:szCs w:val="22"/>
                    <w:lang w:val="en-US"/>
                  </w:rPr>
                </w:rPrChange>
              </w:rPr>
              <w:pPrChange w:id="1025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53" w:author="Rodrigo García" w:date="2017-09-29T10:14:00Z">
                  <w:rPr>
                    <w:rFonts w:ascii="Menlo Regular" w:hAnsi="Menlo Regular" w:cs="Menlo Regular"/>
                    <w:color w:val="000000"/>
                    <w:sz w:val="22"/>
                    <w:szCs w:val="22"/>
                    <w:lang w:val="en-US"/>
                  </w:rPr>
                </w:rPrChange>
              </w:rPr>
              <w:t>20:49:27:894 Petición del cliente: Datos paciente</w:t>
            </w:r>
          </w:p>
          <w:p w14:paraId="0A1A86F4" w14:textId="77777777" w:rsidR="00F93CA9" w:rsidRPr="0079203F" w:rsidRDefault="00F93CA9">
            <w:pPr>
              <w:rPr>
                <w:lang w:val="es-ES"/>
                <w:rPrChange w:id="10254" w:author="Rodrigo García" w:date="2017-09-29T10:14:00Z">
                  <w:rPr>
                    <w:rFonts w:ascii="Menlo Regular" w:eastAsiaTheme="majorEastAsia" w:hAnsi="Menlo Regular" w:cs="Menlo Regular"/>
                    <w:color w:val="000000"/>
                    <w:sz w:val="22"/>
                    <w:szCs w:val="22"/>
                    <w:lang w:val="en-US"/>
                  </w:rPr>
                </w:rPrChange>
              </w:rPr>
              <w:pPrChange w:id="1025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56" w:author="Rodrigo García" w:date="2017-09-29T10:14:00Z">
                  <w:rPr>
                    <w:rFonts w:ascii="Menlo Regular" w:hAnsi="Menlo Regular" w:cs="Menlo Regular"/>
                    <w:color w:val="000000"/>
                    <w:sz w:val="22"/>
                    <w:szCs w:val="22"/>
                    <w:lang w:val="en-US"/>
                  </w:rPr>
                </w:rPrChange>
              </w:rPr>
              <w:lastRenderedPageBreak/>
              <w:t>20:49:27:897 Base de datos abierta</w:t>
            </w:r>
          </w:p>
          <w:p w14:paraId="36B7FB1C" w14:textId="77777777" w:rsidR="00F93CA9" w:rsidRPr="0079203F" w:rsidRDefault="00F93CA9">
            <w:pPr>
              <w:rPr>
                <w:lang w:val="es-ES"/>
                <w:rPrChange w:id="10257" w:author="Rodrigo García" w:date="2017-09-29T10:14:00Z">
                  <w:rPr>
                    <w:rFonts w:ascii="Menlo Regular" w:eastAsiaTheme="majorEastAsia" w:hAnsi="Menlo Regular" w:cs="Menlo Regular"/>
                    <w:color w:val="000000"/>
                    <w:sz w:val="22"/>
                    <w:szCs w:val="22"/>
                    <w:lang w:val="en-US"/>
                  </w:rPr>
                </w:rPrChange>
              </w:rPr>
              <w:pPrChange w:id="1025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259" w:author="Rodrigo García" w:date="2017-09-29T10:14:00Z">
                  <w:rPr>
                    <w:rFonts w:ascii="Menlo Regular" w:hAnsi="Menlo Regular" w:cs="Menlo Regular"/>
                    <w:color w:val="000000"/>
                    <w:sz w:val="22"/>
                    <w:szCs w:val="22"/>
                    <w:lang w:val="en-US"/>
                  </w:rPr>
                </w:rPrChange>
              </w:rPr>
              <w:t>20:49:27:965 Listado de movimientos de Javier enviado al cliente</w:t>
            </w:r>
          </w:p>
          <w:p w14:paraId="0CF58212" w14:textId="4B292B0D" w:rsidR="00F93CA9" w:rsidRDefault="00F93CA9" w:rsidP="00EF3BF3">
            <w:pPr>
              <w:rPr>
                <w:u w:val="single"/>
              </w:rPr>
            </w:pPr>
            <w:r>
              <w:rPr>
                <w:lang w:val="en-US"/>
              </w:rPr>
              <w:t>20:49:27:966 Base de datos cerrada</w:t>
            </w:r>
          </w:p>
        </w:tc>
      </w:tr>
    </w:tbl>
    <w:p w14:paraId="51A4B64C" w14:textId="77777777" w:rsidR="00F93CA9" w:rsidRDefault="00F93CA9" w:rsidP="00F93CA9">
      <w:pPr>
        <w:rPr>
          <w:u w:val="single"/>
        </w:rPr>
      </w:pPr>
    </w:p>
    <w:p w14:paraId="3228D8F9" w14:textId="0F1A0B9D" w:rsidR="0060192C" w:rsidRPr="003C284A" w:rsidRDefault="0060192C" w:rsidP="0060192C">
      <w:pPr>
        <w:rPr>
          <w:rPrChange w:id="10260" w:author="GONZALEZ DIAZ, BORJA" w:date="2017-09-30T11:21:00Z">
            <w:rPr>
              <w:u w:val="single"/>
            </w:rPr>
          </w:rPrChange>
        </w:rPr>
      </w:pPr>
      <w:r w:rsidRPr="003C284A">
        <w:rPr>
          <w:rPrChange w:id="10261" w:author="GONZALEZ DIAZ, BORJA" w:date="2017-09-30T11:21:00Z">
            <w:rPr>
              <w:u w:val="single"/>
            </w:rPr>
          </w:rPrChange>
        </w:rPr>
        <w:t xml:space="preserve">Aquí se observa el mismo comportamiento que se da en la función para obtener pacientes. Cuando el listado de pacientes está disponible en el navegador, el usuario presiona el botón para mostrar los datos asociados al paciente, y se vuelva a hacer una petición al servidor, donde se abre la base de datos, se obtienen los datos requeridos, se envían al cliente y se cierra la base de datos. En última </w:t>
      </w:r>
      <w:r w:rsidR="00973DAF" w:rsidRPr="003C284A">
        <w:rPr>
          <w:rPrChange w:id="10262" w:author="GONZALEZ DIAZ, BORJA" w:date="2017-09-30T11:21:00Z">
            <w:rPr>
              <w:u w:val="single"/>
            </w:rPr>
          </w:rPrChange>
        </w:rPr>
        <w:t>instancia</w:t>
      </w:r>
      <w:r w:rsidRPr="003C284A">
        <w:rPr>
          <w:rPrChange w:id="10263" w:author="GONZALEZ DIAZ, BORJA" w:date="2017-09-30T11:21:00Z">
            <w:rPr>
              <w:u w:val="single"/>
            </w:rPr>
          </w:rPrChange>
        </w:rPr>
        <w:t xml:space="preserve"> el cliente recibe los datos y se listan en el navegador.</w:t>
      </w:r>
    </w:p>
    <w:p w14:paraId="28D51B44" w14:textId="77777777" w:rsidR="00F93CA9" w:rsidRDefault="00F93CA9" w:rsidP="00F93CA9">
      <w:pPr>
        <w:rPr>
          <w:u w:val="single"/>
        </w:rPr>
      </w:pPr>
    </w:p>
    <w:p w14:paraId="641888F8" w14:textId="77777777" w:rsidR="0060192C" w:rsidRDefault="0060192C" w:rsidP="00F93CA9">
      <w:pPr>
        <w:rPr>
          <w:u w:val="single"/>
        </w:rPr>
      </w:pPr>
    </w:p>
    <w:p w14:paraId="7395349D" w14:textId="248FA90E" w:rsidR="000A493D" w:rsidRDefault="00F93CA9">
      <w:pPr>
        <w:pStyle w:val="Ttulo3"/>
        <w:pPrChange w:id="10264" w:author="Borja Gonzalez" w:date="2017-09-28T20:19:00Z">
          <w:pPr/>
        </w:pPrChange>
      </w:pPr>
      <w:bookmarkStart w:id="10265" w:name="_Toc494476033"/>
      <w:bookmarkStart w:id="10266" w:name="_Toc494809778"/>
      <w:r>
        <w:t>5.1.</w:t>
      </w:r>
      <w:ins w:id="10267" w:author="GONZALEZ DIAZ, BORJA" w:date="2017-09-29T19:46:00Z">
        <w:r w:rsidR="00447B5E">
          <w:t>5</w:t>
        </w:r>
      </w:ins>
      <w:del w:id="10268" w:author="GONZALEZ DIAZ, BORJA" w:date="2017-09-29T19:46:00Z">
        <w:r w:rsidDel="00447B5E">
          <w:delText>6</w:delText>
        </w:r>
      </w:del>
      <w:r w:rsidR="000A493D">
        <w:t>.  Añadir datos de movimiento</w:t>
      </w:r>
      <w:bookmarkEnd w:id="10265"/>
      <w:bookmarkEnd w:id="10266"/>
    </w:p>
    <w:p w14:paraId="228A9069" w14:textId="77777777" w:rsidR="000A493D" w:rsidRPr="000A493D" w:rsidRDefault="000A493D"/>
    <w:p w14:paraId="154DB2CB" w14:textId="77777777" w:rsidR="000A493D" w:rsidRDefault="000A493D" w:rsidP="000A493D">
      <w:pPr>
        <w:rPr>
          <w:u w:val="single"/>
        </w:rPr>
      </w:pPr>
      <w:r>
        <w:rPr>
          <w:u w:val="single"/>
        </w:rPr>
        <w:t>Consola del navegador:</w:t>
      </w:r>
    </w:p>
    <w:p w14:paraId="1155D6D4" w14:textId="77777777" w:rsidR="002024F2" w:rsidRDefault="002024F2" w:rsidP="000A493D">
      <w:pPr>
        <w:rPr>
          <w:u w:val="single"/>
        </w:rPr>
      </w:pPr>
    </w:p>
    <w:tbl>
      <w:tblPr>
        <w:tblStyle w:val="Tablaconcuadrcula"/>
        <w:tblW w:w="0" w:type="auto"/>
        <w:tblLook w:val="04A0" w:firstRow="1" w:lastRow="0" w:firstColumn="1" w:lastColumn="0" w:noHBand="0" w:noVBand="1"/>
      </w:tblPr>
      <w:tblGrid>
        <w:gridCol w:w="8856"/>
      </w:tblGrid>
      <w:tr w:rsidR="00C85A45" w14:paraId="6E286261" w14:textId="77777777" w:rsidTr="00C85A45">
        <w:tc>
          <w:tcPr>
            <w:tcW w:w="8856" w:type="dxa"/>
          </w:tcPr>
          <w:p w14:paraId="1249A6F1" w14:textId="77777777" w:rsidR="00A92C1B" w:rsidRPr="00A92C1B" w:rsidRDefault="00A92C1B" w:rsidP="00A92C1B">
            <w:pPr>
              <w:rPr>
                <w:u w:val="single"/>
              </w:rPr>
            </w:pPr>
            <w:r w:rsidRPr="00A92C1B">
              <w:rPr>
                <w:u w:val="single"/>
              </w:rPr>
              <w:t>10:58:02.367 Navigated to http://192.168.1.33:8124/pacientes.html</w:t>
            </w:r>
          </w:p>
          <w:p w14:paraId="2E962BEA" w14:textId="68072820" w:rsidR="00A92C1B" w:rsidRPr="00A92C1B" w:rsidRDefault="00A92C1B" w:rsidP="00A92C1B">
            <w:pPr>
              <w:rPr>
                <w:u w:val="single"/>
              </w:rPr>
            </w:pPr>
            <w:r w:rsidRPr="00A92C1B">
              <w:rPr>
                <w:u w:val="single"/>
              </w:rPr>
              <w:t>10:58:02.</w:t>
            </w:r>
            <w:proofErr w:type="gramStart"/>
            <w:r w:rsidRPr="00A92C1B">
              <w:rPr>
                <w:u w:val="single"/>
              </w:rPr>
              <w:t>906 :</w:t>
            </w:r>
            <w:proofErr w:type="gramEnd"/>
            <w:r w:rsidRPr="00A92C1B">
              <w:rPr>
                <w:u w:val="single"/>
              </w:rPr>
              <w:t>8124/JS/pacientes_node.js:28 Conexión establecida con el servidor</w:t>
            </w:r>
          </w:p>
          <w:p w14:paraId="521F8AF8" w14:textId="77777777" w:rsidR="00A92C1B" w:rsidRPr="00A92C1B" w:rsidRDefault="00A92C1B" w:rsidP="00A92C1B">
            <w:pPr>
              <w:rPr>
                <w:u w:val="single"/>
              </w:rPr>
            </w:pPr>
            <w:r w:rsidRPr="00A92C1B">
              <w:rPr>
                <w:u w:val="single"/>
              </w:rPr>
              <w:t>10:58:02.</w:t>
            </w:r>
            <w:proofErr w:type="gramStart"/>
            <w:r w:rsidRPr="00A92C1B">
              <w:rPr>
                <w:u w:val="single"/>
              </w:rPr>
              <w:t>911 :</w:t>
            </w:r>
            <w:proofErr w:type="gramEnd"/>
            <w:r w:rsidRPr="00A92C1B">
              <w:rPr>
                <w:u w:val="single"/>
              </w:rPr>
              <w:t>8124/JS/pacientes_node.js:39 Solicitud de listado de pacientes enviada</w:t>
            </w:r>
          </w:p>
          <w:p w14:paraId="1F233991" w14:textId="77777777" w:rsidR="00A92C1B" w:rsidRPr="00A92C1B" w:rsidRDefault="00A92C1B" w:rsidP="00A92C1B">
            <w:pPr>
              <w:rPr>
                <w:u w:val="single"/>
              </w:rPr>
            </w:pPr>
            <w:r w:rsidRPr="00A92C1B">
              <w:rPr>
                <w:u w:val="single"/>
              </w:rPr>
              <w:t>10:58:03.</w:t>
            </w:r>
            <w:proofErr w:type="gramStart"/>
            <w:r w:rsidRPr="00A92C1B">
              <w:rPr>
                <w:u w:val="single"/>
              </w:rPr>
              <w:t>138 :</w:t>
            </w:r>
            <w:proofErr w:type="gramEnd"/>
            <w:r w:rsidRPr="00A92C1B">
              <w:rPr>
                <w:u w:val="single"/>
              </w:rPr>
              <w:t>8124/JS/pacientes_node.js:41 Lista de pacientes recibida</w:t>
            </w:r>
          </w:p>
          <w:p w14:paraId="2564319D" w14:textId="77777777" w:rsidR="00A92C1B" w:rsidRPr="00A92C1B" w:rsidRDefault="00A92C1B" w:rsidP="00A92C1B">
            <w:pPr>
              <w:rPr>
                <w:u w:val="single"/>
              </w:rPr>
            </w:pPr>
            <w:r w:rsidRPr="00A92C1B">
              <w:rPr>
                <w:u w:val="single"/>
              </w:rPr>
              <w:t>10:58:03.</w:t>
            </w:r>
            <w:proofErr w:type="gramStart"/>
            <w:r w:rsidRPr="00A92C1B">
              <w:rPr>
                <w:u w:val="single"/>
              </w:rPr>
              <w:t>140 :</w:t>
            </w:r>
            <w:proofErr w:type="gramEnd"/>
            <w:r w:rsidRPr="00A92C1B">
              <w:rPr>
                <w:u w:val="single"/>
              </w:rPr>
              <w:t>8124/pacientes.html:45 Lista de pacientes disponible en el navegador</w:t>
            </w:r>
          </w:p>
          <w:p w14:paraId="0FD027E2" w14:textId="77777777" w:rsidR="00A92C1B" w:rsidRPr="00A92C1B" w:rsidRDefault="00A92C1B" w:rsidP="00A92C1B">
            <w:pPr>
              <w:rPr>
                <w:u w:val="single"/>
                <w:lang w:val="en-US"/>
                <w:rPrChange w:id="10269" w:author="GONZALEZ DIAZ, BORJA" w:date="2017-09-30T10:59:00Z">
                  <w:rPr>
                    <w:u w:val="single"/>
                  </w:rPr>
                </w:rPrChange>
              </w:rPr>
            </w:pPr>
            <w:r w:rsidRPr="00A92C1B">
              <w:rPr>
                <w:u w:val="single"/>
                <w:lang w:val="en-US"/>
                <w:rPrChange w:id="10270" w:author="GONZALEZ DIAZ, BORJA" w:date="2017-09-30T10:59:00Z">
                  <w:rPr>
                    <w:u w:val="single"/>
                  </w:rPr>
                </w:rPrChange>
              </w:rPr>
              <w:t>10:58:05.236 Navigated to http://192.168.1.33:8124/evolucion.html?var1=3&amp;var2=Javier&amp;var3=Perez&amp;var4=h</w:t>
            </w:r>
          </w:p>
          <w:p w14:paraId="3F96C665" w14:textId="31467785" w:rsidR="00A92C1B" w:rsidRPr="00A92C1B" w:rsidRDefault="00A92C1B" w:rsidP="00A92C1B">
            <w:pPr>
              <w:rPr>
                <w:u w:val="single"/>
              </w:rPr>
            </w:pPr>
            <w:r w:rsidRPr="00A92C1B">
              <w:rPr>
                <w:u w:val="single"/>
              </w:rPr>
              <w:t>10:58:05.664 VM216 evolucion_node.js:8 Conexión establecida con el servidor</w:t>
            </w:r>
          </w:p>
          <w:p w14:paraId="1645DA80" w14:textId="77777777" w:rsidR="00A92C1B" w:rsidRPr="00A92C1B" w:rsidRDefault="00A92C1B" w:rsidP="00A92C1B">
            <w:pPr>
              <w:rPr>
                <w:u w:val="single"/>
              </w:rPr>
            </w:pPr>
            <w:r w:rsidRPr="00A92C1B">
              <w:rPr>
                <w:u w:val="single"/>
              </w:rPr>
              <w:t>10:58:05.669 VM216 evolucion_node.js:21 Solicitud de listado de movimientos de Javier enviada</w:t>
            </w:r>
          </w:p>
          <w:p w14:paraId="10DC10C2" w14:textId="77777777" w:rsidR="00A92C1B" w:rsidRPr="00A92C1B" w:rsidRDefault="00A92C1B" w:rsidP="00A92C1B">
            <w:pPr>
              <w:rPr>
                <w:u w:val="single"/>
              </w:rPr>
            </w:pPr>
            <w:r w:rsidRPr="00A92C1B">
              <w:rPr>
                <w:u w:val="single"/>
              </w:rPr>
              <w:t>10:58:05.814 VM216 evolucion_node.js:23 Lista de movimientos de Javier recibida</w:t>
            </w:r>
          </w:p>
          <w:p w14:paraId="657B950D" w14:textId="77777777" w:rsidR="00A92C1B" w:rsidRPr="00A92C1B" w:rsidRDefault="00A92C1B" w:rsidP="00A92C1B">
            <w:pPr>
              <w:rPr>
                <w:u w:val="single"/>
              </w:rPr>
            </w:pPr>
            <w:r w:rsidRPr="00A92C1B">
              <w:rPr>
                <w:u w:val="single"/>
              </w:rPr>
              <w:t xml:space="preserve">10:58:32.277 </w:t>
            </w:r>
            <w:proofErr w:type="gramStart"/>
            <w:r w:rsidRPr="00A92C1B">
              <w:rPr>
                <w:u w:val="single"/>
              </w:rPr>
              <w:t>evolucion.html?var</w:t>
            </w:r>
            <w:proofErr w:type="gramEnd"/>
            <w:r w:rsidRPr="00A92C1B">
              <w:rPr>
                <w:u w:val="single"/>
              </w:rPr>
              <w:t>1=3&amp;var2=Javier&amp;var3=Perez&amp;var4=h:57 Datos introducidos de forma correcta</w:t>
            </w:r>
          </w:p>
          <w:p w14:paraId="511204DD" w14:textId="0DCF889E" w:rsidR="00A92C1B" w:rsidRPr="00A92C1B" w:rsidRDefault="00A92C1B" w:rsidP="00A92C1B">
            <w:pPr>
              <w:rPr>
                <w:u w:val="single"/>
              </w:rPr>
            </w:pPr>
            <w:r w:rsidRPr="00A92C1B">
              <w:rPr>
                <w:u w:val="single"/>
              </w:rPr>
              <w:t>10:58:32.290 VM216 evolucion_node.js:119 Conexión establecida con el servidor</w:t>
            </w:r>
          </w:p>
          <w:p w14:paraId="3B5176C4" w14:textId="16A5935B" w:rsidR="00A92C1B" w:rsidRPr="00A92C1B" w:rsidRDefault="00A92C1B" w:rsidP="00A92C1B">
            <w:pPr>
              <w:rPr>
                <w:u w:val="single"/>
              </w:rPr>
            </w:pPr>
            <w:r w:rsidRPr="00A92C1B">
              <w:rPr>
                <w:u w:val="single"/>
              </w:rPr>
              <w:t>10:58:32.291 VM216 evolucion_node.js:144 Datos de movimiento de Javier enviados</w:t>
            </w:r>
          </w:p>
          <w:p w14:paraId="3F4606EF" w14:textId="77777777" w:rsidR="00A92C1B" w:rsidRPr="00A92C1B" w:rsidRDefault="00A92C1B" w:rsidP="00A92C1B">
            <w:pPr>
              <w:rPr>
                <w:u w:val="single"/>
                <w:lang w:val="en-US"/>
                <w:rPrChange w:id="10271" w:author="GONZALEZ DIAZ, BORJA" w:date="2017-09-30T10:59:00Z">
                  <w:rPr>
                    <w:u w:val="single"/>
                  </w:rPr>
                </w:rPrChange>
              </w:rPr>
            </w:pPr>
            <w:r w:rsidRPr="00A92C1B">
              <w:rPr>
                <w:u w:val="single"/>
                <w:lang w:val="en-US"/>
                <w:rPrChange w:id="10272" w:author="GONZALEZ DIAZ, BORJA" w:date="2017-09-30T10:59:00Z">
                  <w:rPr>
                    <w:u w:val="single"/>
                  </w:rPr>
                </w:rPrChange>
              </w:rPr>
              <w:t>10:58:32.436 Navigated to http://192.168.1.33:8124/evolucion.html?var1=3&amp;var2=Javier&amp;var3=Perez&amp;var4=h</w:t>
            </w:r>
          </w:p>
          <w:p w14:paraId="7C84CE78" w14:textId="4F2B119F" w:rsidR="00A92C1B" w:rsidRPr="00A92C1B" w:rsidRDefault="00A92C1B" w:rsidP="00A92C1B">
            <w:pPr>
              <w:rPr>
                <w:u w:val="single"/>
              </w:rPr>
            </w:pPr>
            <w:r w:rsidRPr="00A92C1B">
              <w:rPr>
                <w:u w:val="single"/>
              </w:rPr>
              <w:t>10:58:32.904 evolucion_node.js:8 Conexión establecida con el servidor</w:t>
            </w:r>
          </w:p>
          <w:p w14:paraId="0DF1D505" w14:textId="77777777" w:rsidR="00A92C1B" w:rsidRPr="00A92C1B" w:rsidRDefault="00A92C1B" w:rsidP="00A92C1B">
            <w:pPr>
              <w:rPr>
                <w:u w:val="single"/>
              </w:rPr>
            </w:pPr>
            <w:r w:rsidRPr="00A92C1B">
              <w:rPr>
                <w:u w:val="single"/>
              </w:rPr>
              <w:t>10:58:32.912 evolucion_node.js:21 Solicitud de listado de movimientos de Javier enviada</w:t>
            </w:r>
          </w:p>
          <w:p w14:paraId="1185EB60" w14:textId="77777777" w:rsidR="00A92C1B" w:rsidRPr="00A92C1B" w:rsidRDefault="00A92C1B" w:rsidP="00A92C1B">
            <w:pPr>
              <w:rPr>
                <w:u w:val="single"/>
              </w:rPr>
            </w:pPr>
            <w:r w:rsidRPr="00A92C1B">
              <w:rPr>
                <w:u w:val="single"/>
              </w:rPr>
              <w:t>10:58:33.050 evolucion_node.js:23 Lista de movimientos de Javier recibida</w:t>
            </w:r>
          </w:p>
          <w:p w14:paraId="17F685A1" w14:textId="6136C96C" w:rsidR="00C85A45" w:rsidRPr="00C85A45" w:rsidDel="00A92C1B" w:rsidRDefault="00A92C1B" w:rsidP="00A92C1B">
            <w:pPr>
              <w:rPr>
                <w:del w:id="10273" w:author="GONZALEZ DIAZ, BORJA" w:date="2017-09-30T10:59:00Z"/>
                <w:u w:val="single"/>
              </w:rPr>
            </w:pPr>
            <w:r w:rsidRPr="00A92C1B">
              <w:rPr>
                <w:u w:val="single"/>
              </w:rPr>
              <w:t xml:space="preserve">10:58:33.053 </w:t>
            </w:r>
            <w:proofErr w:type="gramStart"/>
            <w:r w:rsidRPr="00A92C1B">
              <w:rPr>
                <w:u w:val="single"/>
              </w:rPr>
              <w:t>evolucion.html?var</w:t>
            </w:r>
            <w:proofErr w:type="gramEnd"/>
            <w:r w:rsidRPr="00A92C1B">
              <w:rPr>
                <w:u w:val="single"/>
              </w:rPr>
              <w:t>1=3&amp;var2=Javier&amp;var3=Perez&amp;var4=h:114 Lista de movimientos de Javier Perez disponible en el navegador</w:t>
            </w:r>
            <w:del w:id="10274" w:author="GONZALEZ DIAZ, BORJA" w:date="2017-09-30T10:59:00Z">
              <w:r w:rsidR="00C85A45" w:rsidRPr="00C85A45" w:rsidDel="00A92C1B">
                <w:rPr>
                  <w:u w:val="single"/>
                </w:rPr>
                <w:delText>20:45:28.743 Navigated to http://192.168.1.33:8124/pacientes.html</w:delText>
              </w:r>
            </w:del>
          </w:p>
          <w:p w14:paraId="67713F1D" w14:textId="0F4DAEB1" w:rsidR="00C85A45" w:rsidRPr="00C85A45" w:rsidDel="00A92C1B" w:rsidRDefault="00C85A45" w:rsidP="00C85A45">
            <w:pPr>
              <w:rPr>
                <w:del w:id="10275" w:author="GONZALEZ DIAZ, BORJA" w:date="2017-09-30T10:59:00Z"/>
                <w:u w:val="single"/>
              </w:rPr>
            </w:pPr>
            <w:del w:id="10276" w:author="GONZALEZ DIAZ, BORJA" w:date="2017-09-30T10:59:00Z">
              <w:r w:rsidRPr="00C85A45" w:rsidDel="00A92C1B">
                <w:rPr>
                  <w:u w:val="single"/>
                </w:rPr>
                <w:delText xml:space="preserve">20:45:29.264 VM112 pacientes_node.js:28 </w:delText>
              </w:r>
              <w:r w:rsidR="009550DF" w:rsidRPr="00C85A45" w:rsidDel="00A92C1B">
                <w:rPr>
                  <w:u w:val="single"/>
                </w:rPr>
                <w:delText>Conexión</w:delText>
              </w:r>
              <w:r w:rsidRPr="00C85A45" w:rsidDel="00A92C1B">
                <w:rPr>
                  <w:u w:val="single"/>
                </w:rPr>
                <w:delText xml:space="preserve"> establecida con el servidor</w:delText>
              </w:r>
            </w:del>
          </w:p>
          <w:p w14:paraId="7E8F1C44" w14:textId="32337207" w:rsidR="00C85A45" w:rsidRPr="00C85A45" w:rsidDel="00A92C1B" w:rsidRDefault="00C85A45" w:rsidP="00C85A45">
            <w:pPr>
              <w:rPr>
                <w:del w:id="10277" w:author="GONZALEZ DIAZ, BORJA" w:date="2017-09-30T10:59:00Z"/>
                <w:u w:val="single"/>
              </w:rPr>
            </w:pPr>
            <w:del w:id="10278" w:author="GONZALEZ DIAZ, BORJA" w:date="2017-09-30T10:59:00Z">
              <w:r w:rsidRPr="00C85A45" w:rsidDel="00A92C1B">
                <w:rPr>
                  <w:u w:val="single"/>
                </w:rPr>
                <w:delText>20:45:29.270 VM112 pacientes_node.js:39 Solicitud de listado de pacientes enviada</w:delText>
              </w:r>
            </w:del>
          </w:p>
          <w:p w14:paraId="533C49A6" w14:textId="6E76A3D6" w:rsidR="00C85A45" w:rsidRPr="00C85A45" w:rsidDel="00A92C1B" w:rsidRDefault="00C85A45" w:rsidP="00C85A45">
            <w:pPr>
              <w:rPr>
                <w:del w:id="10279" w:author="GONZALEZ DIAZ, BORJA" w:date="2017-09-30T10:59:00Z"/>
                <w:u w:val="single"/>
              </w:rPr>
            </w:pPr>
            <w:del w:id="10280" w:author="GONZALEZ DIAZ, BORJA" w:date="2017-09-30T10:59:00Z">
              <w:r w:rsidRPr="00C85A45" w:rsidDel="00A92C1B">
                <w:rPr>
                  <w:u w:val="single"/>
                </w:rPr>
                <w:delText>20:45:29.480 VM112 pacientes_node.js:41 Lista de pacientes recibida</w:delText>
              </w:r>
            </w:del>
          </w:p>
          <w:p w14:paraId="4AE24357" w14:textId="587848A5" w:rsidR="00C85A45" w:rsidRPr="00C85A45" w:rsidDel="00A92C1B" w:rsidRDefault="00C85A45" w:rsidP="00C85A45">
            <w:pPr>
              <w:rPr>
                <w:del w:id="10281" w:author="GONZALEZ DIAZ, BORJA" w:date="2017-09-30T10:59:00Z"/>
                <w:u w:val="single"/>
              </w:rPr>
            </w:pPr>
            <w:del w:id="10282" w:author="GONZALEZ DIAZ, BORJA" w:date="2017-09-30T10:59:00Z">
              <w:r w:rsidRPr="00C85A45" w:rsidDel="00A92C1B">
                <w:rPr>
                  <w:u w:val="single"/>
                </w:rPr>
                <w:delText>20:45:29.482 pacientes.html:45 Lista de pacientes disponible en el navegador</w:delText>
              </w:r>
            </w:del>
          </w:p>
          <w:p w14:paraId="653E38DE" w14:textId="0797B532" w:rsidR="00C85A45" w:rsidRPr="00A92C1B" w:rsidDel="00A92C1B" w:rsidRDefault="00C85A45" w:rsidP="00C85A45">
            <w:pPr>
              <w:keepNext/>
              <w:keepLines/>
              <w:spacing w:before="200"/>
              <w:outlineLvl w:val="4"/>
              <w:rPr>
                <w:del w:id="10283" w:author="GONZALEZ DIAZ, BORJA" w:date="2017-09-30T10:59:00Z"/>
                <w:u w:val="single"/>
                <w:rPrChange w:id="10284" w:author="GONZALEZ DIAZ, BORJA" w:date="2017-09-30T10:59:00Z">
                  <w:rPr>
                    <w:del w:id="10285" w:author="GONZALEZ DIAZ, BORJA" w:date="2017-09-30T10:59:00Z"/>
                    <w:rFonts w:asciiTheme="majorHAnsi" w:eastAsiaTheme="majorEastAsia" w:hAnsiTheme="majorHAnsi" w:cstheme="majorBidi"/>
                    <w:color w:val="243F60" w:themeColor="accent1" w:themeShade="7F"/>
                    <w:u w:val="single"/>
                  </w:rPr>
                </w:rPrChange>
              </w:rPr>
            </w:pPr>
            <w:del w:id="10286" w:author="GONZALEZ DIAZ, BORJA" w:date="2017-09-30T10:59:00Z">
              <w:r w:rsidRPr="00A92C1B" w:rsidDel="00A92C1B">
                <w:rPr>
                  <w:u w:val="single"/>
                </w:rPr>
                <w:delText>20:45:30.954 Navigated to http://192.168.1.33:8124/evolucion.html?var1=3&amp;var2=Javier&amp;var3=Perez&amp;var4=h</w:delText>
              </w:r>
            </w:del>
          </w:p>
          <w:p w14:paraId="1F189BCE" w14:textId="620EE168" w:rsidR="00C85A45" w:rsidRPr="00C85A45" w:rsidDel="00A92C1B" w:rsidRDefault="00C85A45" w:rsidP="00C85A45">
            <w:pPr>
              <w:rPr>
                <w:del w:id="10287" w:author="GONZALEZ DIAZ, BORJA" w:date="2017-09-30T10:59:00Z"/>
                <w:u w:val="single"/>
              </w:rPr>
            </w:pPr>
            <w:del w:id="10288" w:author="GONZALEZ DIAZ, BORJA" w:date="2017-09-30T10:59:00Z">
              <w:r w:rsidRPr="00C85A45" w:rsidDel="00A92C1B">
                <w:rPr>
                  <w:u w:val="single"/>
                </w:rPr>
                <w:delText>20:45:31.380 evolucion_node.js:8 Conexíon establecida con el servidor</w:delText>
              </w:r>
            </w:del>
          </w:p>
          <w:p w14:paraId="0E1DEAAE" w14:textId="05CD00CA" w:rsidR="00C85A45" w:rsidRPr="00C85A45" w:rsidDel="00A92C1B" w:rsidRDefault="00C85A45" w:rsidP="00C85A45">
            <w:pPr>
              <w:rPr>
                <w:del w:id="10289" w:author="GONZALEZ DIAZ, BORJA" w:date="2017-09-30T10:59:00Z"/>
                <w:u w:val="single"/>
              </w:rPr>
            </w:pPr>
            <w:del w:id="10290" w:author="GONZALEZ DIAZ, BORJA" w:date="2017-09-30T10:59:00Z">
              <w:r w:rsidRPr="00C85A45" w:rsidDel="00A92C1B">
                <w:rPr>
                  <w:u w:val="single"/>
                </w:rPr>
                <w:delText>20:45:31.383 evolucion_node.js:21 Solicitud de listado de movimientos de Javier enviada</w:delText>
              </w:r>
            </w:del>
          </w:p>
          <w:p w14:paraId="2CC0DB92" w14:textId="24A40A3E" w:rsidR="00C85A45" w:rsidRPr="00C85A45" w:rsidDel="00A92C1B" w:rsidRDefault="00C85A45" w:rsidP="00C85A45">
            <w:pPr>
              <w:rPr>
                <w:del w:id="10291" w:author="GONZALEZ DIAZ, BORJA" w:date="2017-09-30T10:59:00Z"/>
                <w:u w:val="single"/>
              </w:rPr>
            </w:pPr>
            <w:del w:id="10292" w:author="GONZALEZ DIAZ, BORJA" w:date="2017-09-30T10:59:00Z">
              <w:r w:rsidRPr="00C85A45" w:rsidDel="00A92C1B">
                <w:rPr>
                  <w:u w:val="single"/>
                </w:rPr>
                <w:delText>20:45:31.551 evolucion_node.js:23 Lista de movimientos de Javier recibida</w:delText>
              </w:r>
            </w:del>
          </w:p>
          <w:p w14:paraId="4B1134EE" w14:textId="1141543F" w:rsidR="00C85A45" w:rsidRDefault="00C85A45" w:rsidP="00C85A45">
            <w:pPr>
              <w:rPr>
                <w:u w:val="single"/>
              </w:rPr>
            </w:pPr>
            <w:del w:id="10293" w:author="GONZALEZ DIAZ, BORJA" w:date="2017-09-30T10:59:00Z">
              <w:r w:rsidRPr="00C85A45" w:rsidDel="00A92C1B">
                <w:rPr>
                  <w:u w:val="single"/>
                </w:rPr>
                <w:delText>20:45:31.553 evolucion.html?var1=3&amp;var2=Javier&amp;var3=Perez&amp;var4=h:114 Lista de movimietos de Javier Perez disponible en el navegador</w:delText>
              </w:r>
            </w:del>
          </w:p>
        </w:tc>
      </w:tr>
    </w:tbl>
    <w:p w14:paraId="4955FC99" w14:textId="77777777" w:rsidR="000A493D" w:rsidRDefault="000A493D" w:rsidP="000A493D">
      <w:pPr>
        <w:rPr>
          <w:u w:val="single"/>
        </w:rPr>
      </w:pPr>
    </w:p>
    <w:p w14:paraId="3626F96B" w14:textId="103B3D90" w:rsidR="00482458" w:rsidRDefault="000A493D" w:rsidP="000A493D">
      <w:pPr>
        <w:rPr>
          <w:ins w:id="10294" w:author="GONZALEZ DIAZ, BORJA" w:date="2017-09-30T11:04:00Z"/>
          <w:u w:val="single"/>
        </w:rPr>
      </w:pPr>
      <w:r>
        <w:rPr>
          <w:u w:val="single"/>
        </w:rPr>
        <w:lastRenderedPageBreak/>
        <w:t>Terminal (Servidor):</w:t>
      </w:r>
    </w:p>
    <w:p w14:paraId="0CF96CEF" w14:textId="77777777" w:rsidR="00482458" w:rsidRDefault="00482458" w:rsidP="000A493D">
      <w:pPr>
        <w:rPr>
          <w:u w:val="single"/>
        </w:rPr>
      </w:pPr>
    </w:p>
    <w:tbl>
      <w:tblPr>
        <w:tblStyle w:val="Tablaconcuadrcula"/>
        <w:tblW w:w="0" w:type="auto"/>
        <w:tblLook w:val="04A0" w:firstRow="1" w:lastRow="0" w:firstColumn="1" w:lastColumn="0" w:noHBand="0" w:noVBand="1"/>
        <w:tblPrChange w:id="10295" w:author="Borja Gonzalez" w:date="2017-09-28T20:47:00Z">
          <w:tblPr>
            <w:tblStyle w:val="Tablaconcuadrcula"/>
            <w:tblW w:w="0" w:type="auto"/>
            <w:tblLook w:val="04A0" w:firstRow="1" w:lastRow="0" w:firstColumn="1" w:lastColumn="0" w:noHBand="0" w:noVBand="1"/>
          </w:tblPr>
        </w:tblPrChange>
      </w:tblPr>
      <w:tblGrid>
        <w:gridCol w:w="8856"/>
        <w:tblGridChange w:id="10296">
          <w:tblGrid>
            <w:gridCol w:w="8856"/>
          </w:tblGrid>
        </w:tblGridChange>
      </w:tblGrid>
      <w:tr w:rsidR="00C85A45" w14:paraId="2ECDD73F" w14:textId="77777777" w:rsidTr="002024F2">
        <w:trPr>
          <w:trHeight w:val="3246"/>
        </w:trPr>
        <w:tc>
          <w:tcPr>
            <w:tcW w:w="8856" w:type="dxa"/>
            <w:tcPrChange w:id="10297" w:author="Borja Gonzalez" w:date="2017-09-28T20:47:00Z">
              <w:tcPr>
                <w:tcW w:w="8856" w:type="dxa"/>
              </w:tcPr>
            </w:tcPrChange>
          </w:tcPr>
          <w:p w14:paraId="595379B3" w14:textId="77777777" w:rsidR="00A92C1B" w:rsidRDefault="00A92C1B">
            <w:pPr>
              <w:pPrChange w:id="10298" w:author="GONZALEZ DIAZ, BORJA" w:date="2017-09-30T11:02:00Z">
                <w:pPr>
                  <w:pStyle w:val="p1"/>
                </w:pPr>
              </w:pPrChange>
            </w:pPr>
            <w:r>
              <w:rPr>
                <w:rStyle w:val="s1"/>
              </w:rPr>
              <w:t>10:58:02:919 Conexión establecida con el cliente</w:t>
            </w:r>
          </w:p>
          <w:p w14:paraId="7270A35D" w14:textId="77777777" w:rsidR="00A92C1B" w:rsidRDefault="00A92C1B">
            <w:pPr>
              <w:pPrChange w:id="10299" w:author="GONZALEZ DIAZ, BORJA" w:date="2017-09-30T11:02:00Z">
                <w:pPr>
                  <w:pStyle w:val="p1"/>
                </w:pPr>
              </w:pPrChange>
            </w:pPr>
            <w:r>
              <w:rPr>
                <w:rStyle w:val="s1"/>
              </w:rPr>
              <w:t>10:58:02:921 Conexión establecida con el cliente</w:t>
            </w:r>
          </w:p>
          <w:p w14:paraId="663810BB" w14:textId="77777777" w:rsidR="00A92C1B" w:rsidRDefault="00A92C1B">
            <w:pPr>
              <w:pPrChange w:id="10300" w:author="GONZALEZ DIAZ, BORJA" w:date="2017-09-30T11:02:00Z">
                <w:pPr>
                  <w:pStyle w:val="p1"/>
                </w:pPr>
              </w:pPrChange>
            </w:pPr>
            <w:r>
              <w:rPr>
                <w:rStyle w:val="s1"/>
              </w:rPr>
              <w:t>10:58:02:972 Petición del cliente: Pacientes</w:t>
            </w:r>
          </w:p>
          <w:p w14:paraId="0FE6D025" w14:textId="77777777" w:rsidR="00A92C1B" w:rsidRDefault="00A92C1B">
            <w:pPr>
              <w:pPrChange w:id="10301" w:author="GONZALEZ DIAZ, BORJA" w:date="2017-09-30T11:02:00Z">
                <w:pPr>
                  <w:pStyle w:val="p1"/>
                </w:pPr>
              </w:pPrChange>
            </w:pPr>
            <w:r>
              <w:rPr>
                <w:rStyle w:val="s1"/>
              </w:rPr>
              <w:t>10:58:03:019 Base de datos abierta</w:t>
            </w:r>
          </w:p>
          <w:p w14:paraId="24CBD8BC" w14:textId="77777777" w:rsidR="00A92C1B" w:rsidRDefault="00A92C1B">
            <w:pPr>
              <w:pPrChange w:id="10302" w:author="GONZALEZ DIAZ, BORJA" w:date="2017-09-30T11:02:00Z">
                <w:pPr>
                  <w:pStyle w:val="p1"/>
                </w:pPr>
              </w:pPrChange>
            </w:pPr>
            <w:r>
              <w:rPr>
                <w:rStyle w:val="s1"/>
              </w:rPr>
              <w:t>10:58:03:128 Listado de pacientes enviado al cliente</w:t>
            </w:r>
          </w:p>
          <w:p w14:paraId="3B466E1A" w14:textId="77777777" w:rsidR="00A92C1B" w:rsidRDefault="00A92C1B">
            <w:pPr>
              <w:pPrChange w:id="10303" w:author="GONZALEZ DIAZ, BORJA" w:date="2017-09-30T11:02:00Z">
                <w:pPr>
                  <w:pStyle w:val="p1"/>
                </w:pPr>
              </w:pPrChange>
            </w:pPr>
            <w:r>
              <w:rPr>
                <w:rStyle w:val="s1"/>
              </w:rPr>
              <w:t>10:58:03:136 Base de datos cerrada</w:t>
            </w:r>
          </w:p>
          <w:p w14:paraId="17FAB211" w14:textId="77777777" w:rsidR="00A92C1B" w:rsidRDefault="00A92C1B">
            <w:pPr>
              <w:pPrChange w:id="10304" w:author="GONZALEZ DIAZ, BORJA" w:date="2017-09-30T11:02:00Z">
                <w:pPr>
                  <w:pStyle w:val="p1"/>
                </w:pPr>
              </w:pPrChange>
            </w:pPr>
            <w:r>
              <w:rPr>
                <w:rStyle w:val="s1"/>
              </w:rPr>
              <w:t>10:58:05:297 Conexión establecida con el cliente</w:t>
            </w:r>
          </w:p>
          <w:p w14:paraId="078DE8C2" w14:textId="77777777" w:rsidR="00A92C1B" w:rsidRDefault="00A92C1B">
            <w:pPr>
              <w:pPrChange w:id="10305" w:author="GONZALEZ DIAZ, BORJA" w:date="2017-09-30T11:02:00Z">
                <w:pPr>
                  <w:pStyle w:val="p1"/>
                </w:pPr>
              </w:pPrChange>
            </w:pPr>
            <w:r>
              <w:rPr>
                <w:rStyle w:val="s1"/>
              </w:rPr>
              <w:t>10:58:05:666 Conexión establecida con el cliente</w:t>
            </w:r>
          </w:p>
          <w:p w14:paraId="6A26FEE4" w14:textId="77777777" w:rsidR="00A92C1B" w:rsidRDefault="00A92C1B">
            <w:pPr>
              <w:pPrChange w:id="10306" w:author="GONZALEZ DIAZ, BORJA" w:date="2017-09-30T11:02:00Z">
                <w:pPr>
                  <w:pStyle w:val="p1"/>
                </w:pPr>
              </w:pPrChange>
            </w:pPr>
            <w:r>
              <w:rPr>
                <w:rStyle w:val="s1"/>
              </w:rPr>
              <w:t>10:58:05:751 Petición del cliente: Datos paciente</w:t>
            </w:r>
          </w:p>
          <w:p w14:paraId="750D554E" w14:textId="77777777" w:rsidR="00A92C1B" w:rsidRDefault="00A92C1B">
            <w:pPr>
              <w:pPrChange w:id="10307" w:author="GONZALEZ DIAZ, BORJA" w:date="2017-09-30T11:02:00Z">
                <w:pPr>
                  <w:pStyle w:val="p1"/>
                </w:pPr>
              </w:pPrChange>
            </w:pPr>
            <w:r>
              <w:rPr>
                <w:rStyle w:val="s1"/>
              </w:rPr>
              <w:t>10:58:05:754 Base de datos abierta</w:t>
            </w:r>
          </w:p>
          <w:p w14:paraId="1B8E816E" w14:textId="77777777" w:rsidR="00A92C1B" w:rsidRDefault="00A92C1B">
            <w:pPr>
              <w:pPrChange w:id="10308" w:author="GONZALEZ DIAZ, BORJA" w:date="2017-09-30T11:02:00Z">
                <w:pPr>
                  <w:pStyle w:val="p1"/>
                </w:pPr>
              </w:pPrChange>
            </w:pPr>
            <w:r>
              <w:rPr>
                <w:rStyle w:val="s1"/>
              </w:rPr>
              <w:t>10:58:05:804 Listado de movimientos de Javier enviado al cliente</w:t>
            </w:r>
          </w:p>
          <w:p w14:paraId="4508289C" w14:textId="77777777" w:rsidR="00A92C1B" w:rsidRDefault="00A92C1B">
            <w:pPr>
              <w:pPrChange w:id="10309" w:author="GONZALEZ DIAZ, BORJA" w:date="2017-09-30T11:02:00Z">
                <w:pPr>
                  <w:pStyle w:val="p1"/>
                </w:pPr>
              </w:pPrChange>
            </w:pPr>
            <w:r>
              <w:rPr>
                <w:rStyle w:val="s1"/>
              </w:rPr>
              <w:t>10:58:05:805 Base de datos cerrada</w:t>
            </w:r>
          </w:p>
          <w:p w14:paraId="650AC5BB" w14:textId="77777777" w:rsidR="00A92C1B" w:rsidRDefault="00A92C1B">
            <w:pPr>
              <w:pPrChange w:id="10310" w:author="GONZALEZ DIAZ, BORJA" w:date="2017-09-30T11:02:00Z">
                <w:pPr>
                  <w:pStyle w:val="p1"/>
                </w:pPr>
              </w:pPrChange>
            </w:pPr>
            <w:r>
              <w:rPr>
                <w:rStyle w:val="s1"/>
              </w:rPr>
              <w:t>10:58:32:297 Conexión establecida con el cliente</w:t>
            </w:r>
          </w:p>
          <w:p w14:paraId="695087B3" w14:textId="77777777" w:rsidR="00A92C1B" w:rsidRDefault="00A92C1B">
            <w:pPr>
              <w:pPrChange w:id="10311" w:author="GONZALEZ DIAZ, BORJA" w:date="2017-09-30T11:02:00Z">
                <w:pPr>
                  <w:pStyle w:val="p1"/>
                </w:pPr>
              </w:pPrChange>
            </w:pPr>
            <w:r>
              <w:rPr>
                <w:rStyle w:val="s1"/>
              </w:rPr>
              <w:t>10:58:32:310 Petición del cliente: Añadir datos de paciente</w:t>
            </w:r>
          </w:p>
          <w:p w14:paraId="5172C607" w14:textId="77777777" w:rsidR="00A92C1B" w:rsidRDefault="00A92C1B">
            <w:pPr>
              <w:pPrChange w:id="10312" w:author="GONZALEZ DIAZ, BORJA" w:date="2017-09-30T11:02:00Z">
                <w:pPr>
                  <w:pStyle w:val="p1"/>
                </w:pPr>
              </w:pPrChange>
            </w:pPr>
            <w:r>
              <w:rPr>
                <w:rStyle w:val="s1"/>
              </w:rPr>
              <w:t>10:58:32:314 Base de datos abierta</w:t>
            </w:r>
          </w:p>
          <w:p w14:paraId="3B23D8E1" w14:textId="77777777" w:rsidR="00A92C1B" w:rsidRDefault="00A92C1B">
            <w:pPr>
              <w:pPrChange w:id="10313" w:author="GONZALEZ DIAZ, BORJA" w:date="2017-09-30T11:02:00Z">
                <w:pPr>
                  <w:pStyle w:val="p1"/>
                </w:pPr>
              </w:pPrChange>
            </w:pPr>
            <w:r>
              <w:rPr>
                <w:rStyle w:val="s1"/>
              </w:rPr>
              <w:t>10:58:32:385 Datos de movimiento de Javier guardados en la base de datos</w:t>
            </w:r>
          </w:p>
          <w:p w14:paraId="6943FD83" w14:textId="77777777" w:rsidR="00A92C1B" w:rsidRDefault="00A92C1B">
            <w:pPr>
              <w:pPrChange w:id="10314" w:author="GONZALEZ DIAZ, BORJA" w:date="2017-09-30T11:02:00Z">
                <w:pPr>
                  <w:pStyle w:val="p1"/>
                </w:pPr>
              </w:pPrChange>
            </w:pPr>
            <w:r>
              <w:rPr>
                <w:rStyle w:val="s1"/>
              </w:rPr>
              <w:t>10:58:32:385 Base de datos cerrada</w:t>
            </w:r>
          </w:p>
          <w:p w14:paraId="70617942" w14:textId="77777777" w:rsidR="00A92C1B" w:rsidRDefault="00A92C1B">
            <w:pPr>
              <w:pPrChange w:id="10315" w:author="GONZALEZ DIAZ, BORJA" w:date="2017-09-30T11:02:00Z">
                <w:pPr>
                  <w:pStyle w:val="p1"/>
                </w:pPr>
              </w:pPrChange>
            </w:pPr>
            <w:r>
              <w:rPr>
                <w:rStyle w:val="s1"/>
              </w:rPr>
              <w:t>10:58:32:495 Conexión establecida con el cliente</w:t>
            </w:r>
          </w:p>
          <w:p w14:paraId="6675BDAE" w14:textId="77777777" w:rsidR="00A92C1B" w:rsidRDefault="00A92C1B">
            <w:pPr>
              <w:pPrChange w:id="10316" w:author="GONZALEZ DIAZ, BORJA" w:date="2017-09-30T11:02:00Z">
                <w:pPr>
                  <w:pStyle w:val="p1"/>
                </w:pPr>
              </w:pPrChange>
            </w:pPr>
            <w:r>
              <w:rPr>
                <w:rStyle w:val="s1"/>
              </w:rPr>
              <w:t>10:58:32:906 Conexión establecida con el cliente</w:t>
            </w:r>
          </w:p>
          <w:p w14:paraId="4DFA9AD8" w14:textId="77777777" w:rsidR="00A92C1B" w:rsidRDefault="00A92C1B">
            <w:pPr>
              <w:pPrChange w:id="10317" w:author="GONZALEZ DIAZ, BORJA" w:date="2017-09-30T11:02:00Z">
                <w:pPr>
                  <w:pStyle w:val="p1"/>
                </w:pPr>
              </w:pPrChange>
            </w:pPr>
            <w:r>
              <w:rPr>
                <w:rStyle w:val="s1"/>
              </w:rPr>
              <w:t>10:58:32:980 Petición del cliente: Datos paciente</w:t>
            </w:r>
          </w:p>
          <w:p w14:paraId="22133A1F" w14:textId="77777777" w:rsidR="00A92C1B" w:rsidRDefault="00A92C1B">
            <w:pPr>
              <w:pPrChange w:id="10318" w:author="GONZALEZ DIAZ, BORJA" w:date="2017-09-30T11:02:00Z">
                <w:pPr>
                  <w:pStyle w:val="p1"/>
                </w:pPr>
              </w:pPrChange>
            </w:pPr>
            <w:r>
              <w:rPr>
                <w:rStyle w:val="s1"/>
              </w:rPr>
              <w:t>10:58:32:987 Base de datos abierta</w:t>
            </w:r>
          </w:p>
          <w:p w14:paraId="56A96F15" w14:textId="77777777" w:rsidR="00A92C1B" w:rsidRDefault="00A92C1B">
            <w:pPr>
              <w:pPrChange w:id="10319" w:author="GONZALEZ DIAZ, BORJA" w:date="2017-09-30T11:02:00Z">
                <w:pPr>
                  <w:pStyle w:val="p1"/>
                </w:pPr>
              </w:pPrChange>
            </w:pPr>
            <w:r>
              <w:rPr>
                <w:rStyle w:val="s1"/>
              </w:rPr>
              <w:t>10:58:33:038 Listado de movimientos de Javier enviado al cliente</w:t>
            </w:r>
          </w:p>
          <w:p w14:paraId="68A44E1C" w14:textId="449DE1ED" w:rsidR="00A92C1B" w:rsidRPr="00A92C1B" w:rsidDel="00A92C1B" w:rsidRDefault="00A92C1B" w:rsidP="00A92C1B">
            <w:pPr>
              <w:rPr>
                <w:del w:id="10320" w:author="GONZALEZ DIAZ, BORJA" w:date="2017-09-30T11:01:00Z"/>
              </w:rPr>
            </w:pPr>
            <w:r>
              <w:rPr>
                <w:rStyle w:val="s1"/>
              </w:rPr>
              <w:t>10:58:33:039 Base de datos cerrada</w:t>
            </w:r>
            <w:del w:id="10321" w:author="GONZALEZ DIAZ, BORJA" w:date="2017-09-30T11:01:00Z">
              <w:r w:rsidRPr="00A92C1B" w:rsidDel="00A92C1B">
                <w:delText>10:58:02:919 Conexión establecida con el cliente</w:delText>
              </w:r>
            </w:del>
          </w:p>
          <w:p w14:paraId="025568D5" w14:textId="417F14A0" w:rsidR="00A92C1B" w:rsidRPr="00A92C1B" w:rsidDel="00A92C1B" w:rsidRDefault="00A92C1B" w:rsidP="00A92C1B">
            <w:pPr>
              <w:rPr>
                <w:del w:id="10322" w:author="GONZALEZ DIAZ, BORJA" w:date="2017-09-30T11:01:00Z"/>
              </w:rPr>
            </w:pPr>
            <w:del w:id="10323" w:author="GONZALEZ DIAZ, BORJA" w:date="2017-09-30T11:01:00Z">
              <w:r w:rsidRPr="00A92C1B" w:rsidDel="00A92C1B">
                <w:delText>10:58:02:921 Conexión establecida con el cliente</w:delText>
              </w:r>
            </w:del>
          </w:p>
          <w:p w14:paraId="21A372FF" w14:textId="1ADC3FFB" w:rsidR="00A92C1B" w:rsidRPr="00A92C1B" w:rsidDel="00A92C1B" w:rsidRDefault="00A92C1B" w:rsidP="00A92C1B">
            <w:pPr>
              <w:rPr>
                <w:del w:id="10324" w:author="GONZALEZ DIAZ, BORJA" w:date="2017-09-30T11:01:00Z"/>
              </w:rPr>
            </w:pPr>
            <w:del w:id="10325" w:author="GONZALEZ DIAZ, BORJA" w:date="2017-09-30T11:01:00Z">
              <w:r w:rsidRPr="00A92C1B" w:rsidDel="00A92C1B">
                <w:delText>10:58:02:972 Petición del cliente: Pacientes</w:delText>
              </w:r>
            </w:del>
          </w:p>
          <w:p w14:paraId="167F5C49" w14:textId="142E1837" w:rsidR="00A92C1B" w:rsidRPr="00A92C1B" w:rsidDel="00A92C1B" w:rsidRDefault="00A92C1B">
            <w:pPr>
              <w:rPr>
                <w:del w:id="10326" w:author="GONZALEZ DIAZ, BORJA" w:date="2017-09-30T11:01:00Z"/>
              </w:rPr>
            </w:pPr>
            <w:del w:id="10327" w:author="GONZALEZ DIAZ, BORJA" w:date="2017-09-30T11:01:00Z">
              <w:r w:rsidRPr="00A92C1B" w:rsidDel="00A92C1B">
                <w:delText>10:58:03:019 Base de datos abierta</w:delText>
              </w:r>
            </w:del>
          </w:p>
          <w:p w14:paraId="2F04171D" w14:textId="57DB62FB" w:rsidR="00A92C1B" w:rsidRPr="00A92C1B" w:rsidDel="00A92C1B" w:rsidRDefault="00A92C1B">
            <w:pPr>
              <w:rPr>
                <w:del w:id="10328" w:author="GONZALEZ DIAZ, BORJA" w:date="2017-09-30T11:01:00Z"/>
              </w:rPr>
            </w:pPr>
            <w:del w:id="10329" w:author="GONZALEZ DIAZ, BORJA" w:date="2017-09-30T11:01:00Z">
              <w:r w:rsidRPr="00A92C1B" w:rsidDel="00A92C1B">
                <w:delText>10:58:03:128 Listado de pacientes enviado al cliente</w:delText>
              </w:r>
            </w:del>
          </w:p>
          <w:p w14:paraId="4AF78F06" w14:textId="0DEE3F17" w:rsidR="00A92C1B" w:rsidRPr="00A92C1B" w:rsidDel="00A92C1B" w:rsidRDefault="00A92C1B">
            <w:pPr>
              <w:rPr>
                <w:del w:id="10330" w:author="GONZALEZ DIAZ, BORJA" w:date="2017-09-30T11:01:00Z"/>
              </w:rPr>
            </w:pPr>
            <w:del w:id="10331" w:author="GONZALEZ DIAZ, BORJA" w:date="2017-09-30T11:01:00Z">
              <w:r w:rsidRPr="00A92C1B" w:rsidDel="00A92C1B">
                <w:delText>10:58:03:136 Base de datos cerrada</w:delText>
              </w:r>
            </w:del>
          </w:p>
          <w:p w14:paraId="1636AAB4" w14:textId="2EACBBED" w:rsidR="00A92C1B" w:rsidRPr="00A92C1B" w:rsidDel="00A92C1B" w:rsidRDefault="00A92C1B">
            <w:pPr>
              <w:rPr>
                <w:del w:id="10332" w:author="GONZALEZ DIAZ, BORJA" w:date="2017-09-30T11:01:00Z"/>
              </w:rPr>
            </w:pPr>
            <w:del w:id="10333" w:author="GONZALEZ DIAZ, BORJA" w:date="2017-09-30T11:01:00Z">
              <w:r w:rsidRPr="00A92C1B" w:rsidDel="00A92C1B">
                <w:delText>10:58:05:297 Conexión establecida con el cliente</w:delText>
              </w:r>
            </w:del>
          </w:p>
          <w:p w14:paraId="4A3F86D8" w14:textId="5941703D" w:rsidR="00A92C1B" w:rsidRPr="00A92C1B" w:rsidDel="00A92C1B" w:rsidRDefault="00A92C1B">
            <w:pPr>
              <w:rPr>
                <w:del w:id="10334" w:author="GONZALEZ DIAZ, BORJA" w:date="2017-09-30T11:01:00Z"/>
              </w:rPr>
            </w:pPr>
            <w:del w:id="10335" w:author="GONZALEZ DIAZ, BORJA" w:date="2017-09-30T11:01:00Z">
              <w:r w:rsidRPr="00A92C1B" w:rsidDel="00A92C1B">
                <w:delText>10:58:05:666 Conexión establecida con el cliente</w:delText>
              </w:r>
            </w:del>
          </w:p>
          <w:p w14:paraId="0224E2F1" w14:textId="2C58AA72" w:rsidR="00A92C1B" w:rsidRPr="00A92C1B" w:rsidDel="00A92C1B" w:rsidRDefault="00A92C1B">
            <w:pPr>
              <w:rPr>
                <w:del w:id="10336" w:author="GONZALEZ DIAZ, BORJA" w:date="2017-09-30T11:01:00Z"/>
              </w:rPr>
            </w:pPr>
            <w:del w:id="10337" w:author="GONZALEZ DIAZ, BORJA" w:date="2017-09-30T11:01:00Z">
              <w:r w:rsidRPr="00A92C1B" w:rsidDel="00A92C1B">
                <w:delText>10:58:05:751 Petición del cliente: Datos paciente</w:delText>
              </w:r>
            </w:del>
          </w:p>
          <w:p w14:paraId="5C22DC30" w14:textId="01E66F6E" w:rsidR="00A92C1B" w:rsidRPr="00A92C1B" w:rsidDel="00A92C1B" w:rsidRDefault="00A92C1B">
            <w:pPr>
              <w:rPr>
                <w:del w:id="10338" w:author="GONZALEZ DIAZ, BORJA" w:date="2017-09-30T11:01:00Z"/>
              </w:rPr>
            </w:pPr>
            <w:del w:id="10339" w:author="GONZALEZ DIAZ, BORJA" w:date="2017-09-30T11:01:00Z">
              <w:r w:rsidRPr="00A92C1B" w:rsidDel="00A92C1B">
                <w:delText>10:58:05:754 Base de datos abierta</w:delText>
              </w:r>
            </w:del>
          </w:p>
          <w:p w14:paraId="406616D3" w14:textId="37EB1BDD" w:rsidR="00A92C1B" w:rsidRPr="00A92C1B" w:rsidDel="00A92C1B" w:rsidRDefault="00A92C1B">
            <w:pPr>
              <w:rPr>
                <w:del w:id="10340" w:author="GONZALEZ DIAZ, BORJA" w:date="2017-09-30T11:01:00Z"/>
              </w:rPr>
            </w:pPr>
            <w:del w:id="10341" w:author="GONZALEZ DIAZ, BORJA" w:date="2017-09-30T11:01:00Z">
              <w:r w:rsidRPr="00A92C1B" w:rsidDel="00A92C1B">
                <w:delText>10:58:05:804 Listado de movimientos de Javier enviado al cliente</w:delText>
              </w:r>
            </w:del>
          </w:p>
          <w:p w14:paraId="27867106" w14:textId="6C105DB3" w:rsidR="00A92C1B" w:rsidRPr="00A92C1B" w:rsidDel="00A92C1B" w:rsidRDefault="00A92C1B">
            <w:pPr>
              <w:rPr>
                <w:del w:id="10342" w:author="GONZALEZ DIAZ, BORJA" w:date="2017-09-30T11:01:00Z"/>
              </w:rPr>
            </w:pPr>
            <w:del w:id="10343" w:author="GONZALEZ DIAZ, BORJA" w:date="2017-09-30T11:01:00Z">
              <w:r w:rsidRPr="00A92C1B" w:rsidDel="00A92C1B">
                <w:delText>10:58:05:805 Base de datos cerrada</w:delText>
              </w:r>
            </w:del>
          </w:p>
          <w:p w14:paraId="6BAABAE2" w14:textId="2FDD7227" w:rsidR="00A92C1B" w:rsidRPr="00A92C1B" w:rsidDel="00A92C1B" w:rsidRDefault="00A92C1B">
            <w:pPr>
              <w:rPr>
                <w:del w:id="10344" w:author="GONZALEZ DIAZ, BORJA" w:date="2017-09-30T11:01:00Z"/>
              </w:rPr>
            </w:pPr>
            <w:del w:id="10345" w:author="GONZALEZ DIAZ, BORJA" w:date="2017-09-30T11:01:00Z">
              <w:r w:rsidRPr="00A92C1B" w:rsidDel="00A92C1B">
                <w:delText>10:58:32:297 Conexión establecida con el cliente</w:delText>
              </w:r>
            </w:del>
          </w:p>
          <w:p w14:paraId="0FD069CA" w14:textId="5AB6756A" w:rsidR="00A92C1B" w:rsidRPr="00A92C1B" w:rsidDel="00A92C1B" w:rsidRDefault="00A92C1B">
            <w:pPr>
              <w:rPr>
                <w:del w:id="10346" w:author="GONZALEZ DIAZ, BORJA" w:date="2017-09-30T11:01:00Z"/>
              </w:rPr>
            </w:pPr>
            <w:del w:id="10347" w:author="GONZALEZ DIAZ, BORJA" w:date="2017-09-30T11:01:00Z">
              <w:r w:rsidRPr="00A92C1B" w:rsidDel="00A92C1B">
                <w:delText>10:58:32:310 Petición del cliente: Añadir datos de paciente</w:delText>
              </w:r>
            </w:del>
          </w:p>
          <w:p w14:paraId="49771D42" w14:textId="70465A50" w:rsidR="00A92C1B" w:rsidRPr="00A92C1B" w:rsidDel="00A92C1B" w:rsidRDefault="00A92C1B">
            <w:pPr>
              <w:rPr>
                <w:del w:id="10348" w:author="GONZALEZ DIAZ, BORJA" w:date="2017-09-30T11:01:00Z"/>
              </w:rPr>
            </w:pPr>
            <w:del w:id="10349" w:author="GONZALEZ DIAZ, BORJA" w:date="2017-09-30T11:01:00Z">
              <w:r w:rsidRPr="00A92C1B" w:rsidDel="00A92C1B">
                <w:delText>10:58:32:314 Base de datos abierta</w:delText>
              </w:r>
            </w:del>
          </w:p>
          <w:p w14:paraId="79AA53A0" w14:textId="64CF67D0" w:rsidR="00A92C1B" w:rsidRPr="00A92C1B" w:rsidDel="00A92C1B" w:rsidRDefault="00A92C1B">
            <w:pPr>
              <w:rPr>
                <w:del w:id="10350" w:author="GONZALEZ DIAZ, BORJA" w:date="2017-09-30T11:01:00Z"/>
              </w:rPr>
            </w:pPr>
            <w:del w:id="10351" w:author="GONZALEZ DIAZ, BORJA" w:date="2017-09-30T11:01:00Z">
              <w:r w:rsidRPr="00A92C1B" w:rsidDel="00A92C1B">
                <w:delText>10:58:32:385 Datos de movimiento de Javier guardados en la base de datos</w:delText>
              </w:r>
            </w:del>
          </w:p>
          <w:p w14:paraId="16571B7C" w14:textId="242AB507" w:rsidR="00A92C1B" w:rsidRPr="00A92C1B" w:rsidDel="00A92C1B" w:rsidRDefault="00A92C1B">
            <w:pPr>
              <w:rPr>
                <w:del w:id="10352" w:author="GONZALEZ DIAZ, BORJA" w:date="2017-09-30T11:01:00Z"/>
              </w:rPr>
            </w:pPr>
            <w:del w:id="10353" w:author="GONZALEZ DIAZ, BORJA" w:date="2017-09-30T11:01:00Z">
              <w:r w:rsidRPr="00A92C1B" w:rsidDel="00A92C1B">
                <w:delText>10:58:32:385 Base de datos cerrada</w:delText>
              </w:r>
            </w:del>
          </w:p>
          <w:p w14:paraId="26C62F5A" w14:textId="759AE19C" w:rsidR="00A92C1B" w:rsidRPr="00A92C1B" w:rsidDel="00A92C1B" w:rsidRDefault="00A92C1B">
            <w:pPr>
              <w:rPr>
                <w:del w:id="10354" w:author="GONZALEZ DIAZ, BORJA" w:date="2017-09-30T11:01:00Z"/>
              </w:rPr>
            </w:pPr>
            <w:del w:id="10355" w:author="GONZALEZ DIAZ, BORJA" w:date="2017-09-30T11:01:00Z">
              <w:r w:rsidRPr="00A92C1B" w:rsidDel="00A92C1B">
                <w:delText>10:58:32:495 Conexión establecida con el cliente</w:delText>
              </w:r>
            </w:del>
          </w:p>
          <w:p w14:paraId="1C13583A" w14:textId="146993D3" w:rsidR="00A92C1B" w:rsidRPr="00A92C1B" w:rsidDel="00A92C1B" w:rsidRDefault="00A92C1B">
            <w:pPr>
              <w:rPr>
                <w:del w:id="10356" w:author="GONZALEZ DIAZ, BORJA" w:date="2017-09-30T11:01:00Z"/>
              </w:rPr>
            </w:pPr>
            <w:del w:id="10357" w:author="GONZALEZ DIAZ, BORJA" w:date="2017-09-30T11:01:00Z">
              <w:r w:rsidRPr="00A92C1B" w:rsidDel="00A92C1B">
                <w:delText>10:58:32:906 Conexión establecida con el cliente</w:delText>
              </w:r>
            </w:del>
          </w:p>
          <w:p w14:paraId="2D2C7C51" w14:textId="35442755" w:rsidR="00A92C1B" w:rsidRPr="00A92C1B" w:rsidDel="00A92C1B" w:rsidRDefault="00A92C1B">
            <w:pPr>
              <w:rPr>
                <w:del w:id="10358" w:author="GONZALEZ DIAZ, BORJA" w:date="2017-09-30T11:01:00Z"/>
              </w:rPr>
            </w:pPr>
            <w:del w:id="10359" w:author="GONZALEZ DIAZ, BORJA" w:date="2017-09-30T11:01:00Z">
              <w:r w:rsidRPr="00A92C1B" w:rsidDel="00A92C1B">
                <w:delText>10:58:32:980 Petición del cliente: Datos paciente</w:delText>
              </w:r>
            </w:del>
          </w:p>
          <w:p w14:paraId="1EAA01B3" w14:textId="79AF9C6A" w:rsidR="00A92C1B" w:rsidRPr="00A92C1B" w:rsidDel="00A92C1B" w:rsidRDefault="00A92C1B">
            <w:pPr>
              <w:rPr>
                <w:del w:id="10360" w:author="GONZALEZ DIAZ, BORJA" w:date="2017-09-30T11:01:00Z"/>
              </w:rPr>
            </w:pPr>
            <w:del w:id="10361" w:author="GONZALEZ DIAZ, BORJA" w:date="2017-09-30T11:01:00Z">
              <w:r w:rsidRPr="00A92C1B" w:rsidDel="00A92C1B">
                <w:delText>10:58:32:987 Base de datos abierta</w:delText>
              </w:r>
            </w:del>
          </w:p>
          <w:p w14:paraId="7B0FF46F" w14:textId="4F689A18" w:rsidR="00A92C1B" w:rsidRPr="00A92C1B" w:rsidDel="00A92C1B" w:rsidRDefault="00A92C1B">
            <w:pPr>
              <w:rPr>
                <w:del w:id="10362" w:author="GONZALEZ DIAZ, BORJA" w:date="2017-09-30T11:01:00Z"/>
              </w:rPr>
            </w:pPr>
            <w:del w:id="10363" w:author="GONZALEZ DIAZ, BORJA" w:date="2017-09-30T11:01:00Z">
              <w:r w:rsidRPr="00A92C1B" w:rsidDel="00A92C1B">
                <w:delText>10:58:33:038 Listado de movimientos de Javier enviado al cliente</w:delText>
              </w:r>
            </w:del>
          </w:p>
          <w:p w14:paraId="2E21404F" w14:textId="7AEC6108" w:rsidR="00A92C1B" w:rsidRPr="00A92C1B" w:rsidDel="00A92C1B" w:rsidRDefault="00A92C1B">
            <w:pPr>
              <w:rPr>
                <w:del w:id="10364" w:author="GONZALEZ DIAZ, BORJA" w:date="2017-09-30T11:01:00Z"/>
              </w:rPr>
            </w:pPr>
            <w:del w:id="10365" w:author="GONZALEZ DIAZ, BORJA" w:date="2017-09-30T11:01:00Z">
              <w:r w:rsidRPr="00A92C1B" w:rsidDel="00A92C1B">
                <w:delText>10:58:33:039 Base de datos cerrada</w:delText>
              </w:r>
            </w:del>
          </w:p>
          <w:p w14:paraId="03EE01D5" w14:textId="3482BB9E" w:rsidR="002024F2" w:rsidRPr="0079203F" w:rsidDel="00A92C1B" w:rsidRDefault="002024F2">
            <w:pPr>
              <w:rPr>
                <w:del w:id="10366" w:author="GONZALEZ DIAZ, BORJA" w:date="2017-09-30T10:59:00Z"/>
                <w:lang w:val="es-ES"/>
                <w:rPrChange w:id="10367" w:author="Rodrigo García" w:date="2017-09-29T10:14:00Z">
                  <w:rPr>
                    <w:del w:id="10368" w:author="GONZALEZ DIAZ, BORJA" w:date="2017-09-30T10:59:00Z"/>
                    <w:rFonts w:ascii="Menlo Regular" w:eastAsiaTheme="majorEastAsia" w:hAnsi="Menlo Regular" w:cs="Menlo Regular"/>
                    <w:color w:val="000000"/>
                    <w:sz w:val="22"/>
                    <w:szCs w:val="22"/>
                    <w:lang w:val="en-US"/>
                  </w:rPr>
                </w:rPrChange>
              </w:rPr>
              <w:pPrChange w:id="10369"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370" w:author="GONZALEZ DIAZ, BORJA" w:date="2017-09-30T10:59:00Z">
              <w:r w:rsidRPr="0079203F" w:rsidDel="00A92C1B">
                <w:rPr>
                  <w:lang w:val="es-ES"/>
                  <w:rPrChange w:id="10371" w:author="Rodrigo García" w:date="2017-09-29T10:14:00Z">
                    <w:rPr>
                      <w:rFonts w:ascii="Menlo Regular" w:hAnsi="Menlo Regular" w:cs="Menlo Regular"/>
                      <w:color w:val="000000"/>
                      <w:sz w:val="22"/>
                      <w:szCs w:val="22"/>
                      <w:lang w:val="en-US"/>
                    </w:rPr>
                  </w:rPrChange>
                </w:rPr>
                <w:delText>20:45:29:276 Conexión establecida con el cliente</w:delText>
              </w:r>
            </w:del>
          </w:p>
          <w:p w14:paraId="5CC8FA5B" w14:textId="22F9E34C" w:rsidR="002024F2" w:rsidRPr="0079203F" w:rsidDel="00A92C1B" w:rsidRDefault="002024F2">
            <w:pPr>
              <w:rPr>
                <w:del w:id="10372" w:author="GONZALEZ DIAZ, BORJA" w:date="2017-09-30T10:59:00Z"/>
                <w:lang w:val="es-ES"/>
                <w:rPrChange w:id="10373" w:author="Rodrigo García" w:date="2017-09-29T10:14:00Z">
                  <w:rPr>
                    <w:del w:id="10374" w:author="GONZALEZ DIAZ, BORJA" w:date="2017-09-30T10:59:00Z"/>
                    <w:rFonts w:ascii="Menlo Regular" w:eastAsiaTheme="majorEastAsia" w:hAnsi="Menlo Regular" w:cs="Menlo Regular"/>
                    <w:color w:val="000000"/>
                    <w:sz w:val="22"/>
                    <w:szCs w:val="22"/>
                    <w:lang w:val="en-US"/>
                  </w:rPr>
                </w:rPrChange>
              </w:rPr>
              <w:pPrChange w:id="10375"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376" w:author="GONZALEZ DIAZ, BORJA" w:date="2017-09-30T10:59:00Z">
              <w:r w:rsidRPr="0079203F" w:rsidDel="00A92C1B">
                <w:rPr>
                  <w:lang w:val="es-ES"/>
                  <w:rPrChange w:id="10377" w:author="Rodrigo García" w:date="2017-09-29T10:14:00Z">
                    <w:rPr>
                      <w:rFonts w:ascii="Menlo Regular" w:hAnsi="Menlo Regular" w:cs="Menlo Regular"/>
                      <w:color w:val="000000"/>
                      <w:sz w:val="22"/>
                      <w:szCs w:val="22"/>
                      <w:lang w:val="en-US"/>
                    </w:rPr>
                  </w:rPrChange>
                </w:rPr>
                <w:delText>20:45:29:279 Conexión establecida con el cliente</w:delText>
              </w:r>
            </w:del>
          </w:p>
          <w:p w14:paraId="253954D2" w14:textId="58633860" w:rsidR="002024F2" w:rsidRPr="0079203F" w:rsidDel="00A92C1B" w:rsidRDefault="002024F2">
            <w:pPr>
              <w:rPr>
                <w:del w:id="10378" w:author="GONZALEZ DIAZ, BORJA" w:date="2017-09-30T10:59:00Z"/>
                <w:lang w:val="es-ES"/>
                <w:rPrChange w:id="10379" w:author="Rodrigo García" w:date="2017-09-29T10:14:00Z">
                  <w:rPr>
                    <w:del w:id="10380" w:author="GONZALEZ DIAZ, BORJA" w:date="2017-09-30T10:59:00Z"/>
                    <w:rFonts w:ascii="Menlo Regular" w:eastAsiaTheme="majorEastAsia" w:hAnsi="Menlo Regular" w:cs="Menlo Regular"/>
                    <w:color w:val="000000"/>
                    <w:sz w:val="22"/>
                    <w:szCs w:val="22"/>
                    <w:lang w:val="en-US"/>
                  </w:rPr>
                </w:rPrChange>
              </w:rPr>
              <w:pPrChange w:id="10381"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382" w:author="GONZALEZ DIAZ, BORJA" w:date="2017-09-30T10:59:00Z">
              <w:r w:rsidRPr="0079203F" w:rsidDel="00A92C1B">
                <w:rPr>
                  <w:lang w:val="es-ES"/>
                  <w:rPrChange w:id="10383" w:author="Rodrigo García" w:date="2017-09-29T10:14:00Z">
                    <w:rPr>
                      <w:rFonts w:ascii="Menlo Regular" w:hAnsi="Menlo Regular" w:cs="Menlo Regular"/>
                      <w:color w:val="000000"/>
                      <w:sz w:val="22"/>
                      <w:szCs w:val="22"/>
                      <w:lang w:val="en-US"/>
                    </w:rPr>
                  </w:rPrChange>
                </w:rPr>
                <w:delText>20:45:29:322 Petición del cliente: Pacientes</w:delText>
              </w:r>
            </w:del>
          </w:p>
          <w:p w14:paraId="2377B503" w14:textId="6F0E4CD0" w:rsidR="002024F2" w:rsidRPr="0079203F" w:rsidDel="00A92C1B" w:rsidRDefault="002024F2">
            <w:pPr>
              <w:rPr>
                <w:del w:id="10384" w:author="GONZALEZ DIAZ, BORJA" w:date="2017-09-30T10:59:00Z"/>
                <w:lang w:val="es-ES"/>
                <w:rPrChange w:id="10385" w:author="Rodrigo García" w:date="2017-09-29T10:14:00Z">
                  <w:rPr>
                    <w:del w:id="10386" w:author="GONZALEZ DIAZ, BORJA" w:date="2017-09-30T10:59:00Z"/>
                    <w:rFonts w:ascii="Menlo Regular" w:eastAsiaTheme="majorEastAsia" w:hAnsi="Menlo Regular" w:cs="Menlo Regular"/>
                    <w:color w:val="000000"/>
                    <w:sz w:val="22"/>
                    <w:szCs w:val="22"/>
                    <w:lang w:val="en-US"/>
                  </w:rPr>
                </w:rPrChange>
              </w:rPr>
              <w:pPrChange w:id="10387"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388" w:author="GONZALEZ DIAZ, BORJA" w:date="2017-09-30T10:59:00Z">
              <w:r w:rsidRPr="0079203F" w:rsidDel="00A92C1B">
                <w:rPr>
                  <w:lang w:val="es-ES"/>
                  <w:rPrChange w:id="10389" w:author="Rodrigo García" w:date="2017-09-29T10:14:00Z">
                    <w:rPr>
                      <w:rFonts w:ascii="Menlo Regular" w:hAnsi="Menlo Regular" w:cs="Menlo Regular"/>
                      <w:color w:val="000000"/>
                      <w:sz w:val="22"/>
                      <w:szCs w:val="22"/>
                      <w:lang w:val="en-US"/>
                    </w:rPr>
                  </w:rPrChange>
                </w:rPr>
                <w:delText>20:45:29:362 Base de datos abierta</w:delText>
              </w:r>
            </w:del>
          </w:p>
          <w:p w14:paraId="4267FAD3" w14:textId="464D72BF" w:rsidR="002024F2" w:rsidRPr="0079203F" w:rsidDel="00A92C1B" w:rsidRDefault="002024F2">
            <w:pPr>
              <w:rPr>
                <w:del w:id="10390" w:author="GONZALEZ DIAZ, BORJA" w:date="2017-09-30T10:59:00Z"/>
                <w:lang w:val="es-ES"/>
                <w:rPrChange w:id="10391" w:author="Rodrigo García" w:date="2017-09-29T10:14:00Z">
                  <w:rPr>
                    <w:del w:id="10392" w:author="GONZALEZ DIAZ, BORJA" w:date="2017-09-30T10:59:00Z"/>
                    <w:rFonts w:ascii="Menlo Regular" w:eastAsiaTheme="majorEastAsia" w:hAnsi="Menlo Regular" w:cs="Menlo Regular"/>
                    <w:color w:val="000000"/>
                    <w:sz w:val="22"/>
                    <w:szCs w:val="22"/>
                    <w:lang w:val="en-US"/>
                  </w:rPr>
                </w:rPrChange>
              </w:rPr>
              <w:pPrChange w:id="10393"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394" w:author="GONZALEZ DIAZ, BORJA" w:date="2017-09-30T10:59:00Z">
              <w:r w:rsidRPr="0079203F" w:rsidDel="00A92C1B">
                <w:rPr>
                  <w:lang w:val="es-ES"/>
                  <w:rPrChange w:id="10395" w:author="Rodrigo García" w:date="2017-09-29T10:14:00Z">
                    <w:rPr>
                      <w:rFonts w:ascii="Menlo Regular" w:hAnsi="Menlo Regular" w:cs="Menlo Regular"/>
                      <w:color w:val="000000"/>
                      <w:sz w:val="22"/>
                      <w:szCs w:val="22"/>
                      <w:lang w:val="en-US"/>
                    </w:rPr>
                  </w:rPrChange>
                </w:rPr>
                <w:delText>20:45:29:472 Listado de pacientes enviado al cliente</w:delText>
              </w:r>
            </w:del>
          </w:p>
          <w:p w14:paraId="2A0E361D" w14:textId="0EA1FEEB" w:rsidR="002024F2" w:rsidRPr="0079203F" w:rsidDel="00A92C1B" w:rsidRDefault="002024F2">
            <w:pPr>
              <w:rPr>
                <w:del w:id="10396" w:author="GONZALEZ DIAZ, BORJA" w:date="2017-09-30T10:59:00Z"/>
                <w:lang w:val="es-ES"/>
                <w:rPrChange w:id="10397" w:author="Rodrigo García" w:date="2017-09-29T10:14:00Z">
                  <w:rPr>
                    <w:del w:id="10398" w:author="GONZALEZ DIAZ, BORJA" w:date="2017-09-30T10:59:00Z"/>
                    <w:rFonts w:ascii="Menlo Regular" w:eastAsiaTheme="majorEastAsia" w:hAnsi="Menlo Regular" w:cs="Menlo Regular"/>
                    <w:color w:val="000000"/>
                    <w:sz w:val="22"/>
                    <w:szCs w:val="22"/>
                    <w:lang w:val="en-US"/>
                  </w:rPr>
                </w:rPrChange>
              </w:rPr>
              <w:pPrChange w:id="10399"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400" w:author="GONZALEZ DIAZ, BORJA" w:date="2017-09-30T10:59:00Z">
              <w:r w:rsidRPr="0079203F" w:rsidDel="00A92C1B">
                <w:rPr>
                  <w:lang w:val="es-ES"/>
                  <w:rPrChange w:id="10401" w:author="Rodrigo García" w:date="2017-09-29T10:14:00Z">
                    <w:rPr>
                      <w:rFonts w:ascii="Menlo Regular" w:hAnsi="Menlo Regular" w:cs="Menlo Regular"/>
                      <w:color w:val="000000"/>
                      <w:sz w:val="22"/>
                      <w:szCs w:val="22"/>
                      <w:lang w:val="en-US"/>
                    </w:rPr>
                  </w:rPrChange>
                </w:rPr>
                <w:delText>20:45:29:478 Base de datos cerrada</w:delText>
              </w:r>
            </w:del>
          </w:p>
          <w:p w14:paraId="7E3EB89E" w14:textId="31AB73A0" w:rsidR="002024F2" w:rsidRPr="0079203F" w:rsidDel="00A92C1B" w:rsidRDefault="002024F2">
            <w:pPr>
              <w:rPr>
                <w:del w:id="10402" w:author="GONZALEZ DIAZ, BORJA" w:date="2017-09-30T10:59:00Z"/>
                <w:lang w:val="es-ES"/>
                <w:rPrChange w:id="10403" w:author="Rodrigo García" w:date="2017-09-29T10:14:00Z">
                  <w:rPr>
                    <w:del w:id="10404" w:author="GONZALEZ DIAZ, BORJA" w:date="2017-09-30T10:59:00Z"/>
                    <w:rFonts w:ascii="Menlo Regular" w:eastAsiaTheme="majorEastAsia" w:hAnsi="Menlo Regular" w:cs="Menlo Regular"/>
                    <w:color w:val="000000"/>
                    <w:sz w:val="22"/>
                    <w:szCs w:val="22"/>
                    <w:lang w:val="en-US"/>
                  </w:rPr>
                </w:rPrChange>
              </w:rPr>
              <w:pPrChange w:id="10405"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406" w:author="GONZALEZ DIAZ, BORJA" w:date="2017-09-30T10:59:00Z">
              <w:r w:rsidRPr="0079203F" w:rsidDel="00A92C1B">
                <w:rPr>
                  <w:lang w:val="es-ES"/>
                  <w:rPrChange w:id="10407" w:author="Rodrigo García" w:date="2017-09-29T10:14:00Z">
                    <w:rPr>
                      <w:rFonts w:ascii="Menlo Regular" w:hAnsi="Menlo Regular" w:cs="Menlo Regular"/>
                      <w:color w:val="000000"/>
                      <w:sz w:val="22"/>
                      <w:szCs w:val="22"/>
                      <w:lang w:val="en-US"/>
                    </w:rPr>
                  </w:rPrChange>
                </w:rPr>
                <w:delText>20:45:31:003 Conexión establecida con el cliente</w:delText>
              </w:r>
            </w:del>
          </w:p>
          <w:p w14:paraId="473D8D8B" w14:textId="4B697571" w:rsidR="002024F2" w:rsidRPr="0079203F" w:rsidDel="00A92C1B" w:rsidRDefault="002024F2">
            <w:pPr>
              <w:rPr>
                <w:del w:id="10408" w:author="GONZALEZ DIAZ, BORJA" w:date="2017-09-30T10:59:00Z"/>
                <w:lang w:val="es-ES"/>
                <w:rPrChange w:id="10409" w:author="Rodrigo García" w:date="2017-09-29T10:14:00Z">
                  <w:rPr>
                    <w:del w:id="10410" w:author="GONZALEZ DIAZ, BORJA" w:date="2017-09-30T10:59:00Z"/>
                    <w:rFonts w:ascii="Menlo Regular" w:eastAsiaTheme="majorEastAsia" w:hAnsi="Menlo Regular" w:cs="Menlo Regular"/>
                    <w:color w:val="000000"/>
                    <w:sz w:val="22"/>
                    <w:szCs w:val="22"/>
                    <w:lang w:val="en-US"/>
                  </w:rPr>
                </w:rPrChange>
              </w:rPr>
              <w:pPrChange w:id="10411"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412" w:author="GONZALEZ DIAZ, BORJA" w:date="2017-09-30T10:59:00Z">
              <w:r w:rsidRPr="0079203F" w:rsidDel="00A92C1B">
                <w:rPr>
                  <w:lang w:val="es-ES"/>
                  <w:rPrChange w:id="10413" w:author="Rodrigo García" w:date="2017-09-29T10:14:00Z">
                    <w:rPr>
                      <w:rFonts w:ascii="Menlo Regular" w:hAnsi="Menlo Regular" w:cs="Menlo Regular"/>
                      <w:color w:val="000000"/>
                      <w:sz w:val="22"/>
                      <w:szCs w:val="22"/>
                      <w:lang w:val="en-US"/>
                    </w:rPr>
                  </w:rPrChange>
                </w:rPr>
                <w:delText>20:45:31:382 Conexión establecida con el cliente</w:delText>
              </w:r>
            </w:del>
          </w:p>
          <w:p w14:paraId="1F6BE8FC" w14:textId="3E31B23D" w:rsidR="002024F2" w:rsidRPr="0079203F" w:rsidDel="00A92C1B" w:rsidRDefault="002024F2">
            <w:pPr>
              <w:rPr>
                <w:del w:id="10414" w:author="GONZALEZ DIAZ, BORJA" w:date="2017-09-30T10:59:00Z"/>
                <w:lang w:val="es-ES"/>
                <w:rPrChange w:id="10415" w:author="Rodrigo García" w:date="2017-09-29T10:14:00Z">
                  <w:rPr>
                    <w:del w:id="10416" w:author="GONZALEZ DIAZ, BORJA" w:date="2017-09-30T10:59:00Z"/>
                    <w:rFonts w:ascii="Menlo Regular" w:eastAsiaTheme="majorEastAsia" w:hAnsi="Menlo Regular" w:cs="Menlo Regular"/>
                    <w:color w:val="000000"/>
                    <w:sz w:val="22"/>
                    <w:szCs w:val="22"/>
                    <w:lang w:val="en-US"/>
                  </w:rPr>
                </w:rPrChange>
              </w:rPr>
              <w:pPrChange w:id="10417"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418" w:author="GONZALEZ DIAZ, BORJA" w:date="2017-09-30T10:59:00Z">
              <w:r w:rsidRPr="0079203F" w:rsidDel="00A92C1B">
                <w:rPr>
                  <w:lang w:val="es-ES"/>
                  <w:rPrChange w:id="10419" w:author="Rodrigo García" w:date="2017-09-29T10:14:00Z">
                    <w:rPr>
                      <w:rFonts w:ascii="Menlo Regular" w:hAnsi="Menlo Regular" w:cs="Menlo Regular"/>
                      <w:color w:val="000000"/>
                      <w:sz w:val="22"/>
                      <w:szCs w:val="22"/>
                      <w:lang w:val="en-US"/>
                    </w:rPr>
                  </w:rPrChange>
                </w:rPr>
                <w:delText>20:45:31:463 Petición del cliente: Datos paciente</w:delText>
              </w:r>
            </w:del>
          </w:p>
          <w:p w14:paraId="09D5DD13" w14:textId="138FB3FE" w:rsidR="002024F2" w:rsidRPr="0079203F" w:rsidDel="00A92C1B" w:rsidRDefault="002024F2">
            <w:pPr>
              <w:rPr>
                <w:del w:id="10420" w:author="GONZALEZ DIAZ, BORJA" w:date="2017-09-30T10:59:00Z"/>
                <w:lang w:val="es-ES"/>
                <w:rPrChange w:id="10421" w:author="Rodrigo García" w:date="2017-09-29T10:14:00Z">
                  <w:rPr>
                    <w:del w:id="10422" w:author="GONZALEZ DIAZ, BORJA" w:date="2017-09-30T10:59:00Z"/>
                    <w:rFonts w:ascii="Menlo Regular" w:hAnsi="Menlo Regular" w:cs="Menlo Regular"/>
                    <w:color w:val="000000"/>
                    <w:sz w:val="22"/>
                    <w:szCs w:val="22"/>
                    <w:lang w:val="en-US"/>
                  </w:rPr>
                </w:rPrChange>
              </w:rPr>
              <w:pPrChange w:id="10423" w:author="GONZALEZ DIAZ, BORJA" w:date="2017-09-30T11:01: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10424" w:author="GONZALEZ DIAZ, BORJA" w:date="2017-09-30T10:59:00Z">
              <w:r w:rsidRPr="0079203F" w:rsidDel="00A92C1B">
                <w:rPr>
                  <w:lang w:val="es-ES"/>
                  <w:rPrChange w:id="10425" w:author="Rodrigo García" w:date="2017-09-29T10:14:00Z">
                    <w:rPr>
                      <w:rFonts w:ascii="Menlo Regular" w:hAnsi="Menlo Regular" w:cs="Menlo Regular"/>
                      <w:color w:val="000000"/>
                      <w:sz w:val="22"/>
                      <w:szCs w:val="22"/>
                      <w:lang w:val="en-US"/>
                    </w:rPr>
                  </w:rPrChange>
                </w:rPr>
                <w:delText>20:45:31:466 Base de datos abierta</w:delText>
              </w:r>
            </w:del>
          </w:p>
          <w:p w14:paraId="6C8EC6FD" w14:textId="7AEDA40A" w:rsidR="002024F2" w:rsidRPr="0079203F" w:rsidDel="00A92C1B" w:rsidRDefault="002024F2">
            <w:pPr>
              <w:rPr>
                <w:del w:id="10426" w:author="GONZALEZ DIAZ, BORJA" w:date="2017-09-30T10:59:00Z"/>
                <w:lang w:val="es-ES"/>
                <w:rPrChange w:id="10427" w:author="Rodrigo García" w:date="2017-09-29T10:14:00Z">
                  <w:rPr>
                    <w:del w:id="10428" w:author="GONZALEZ DIAZ, BORJA" w:date="2017-09-30T10:59:00Z"/>
                    <w:rFonts w:ascii="Menlo Regular" w:eastAsiaTheme="majorEastAsia" w:hAnsi="Menlo Regular" w:cs="Menlo Regular"/>
                    <w:color w:val="000000"/>
                    <w:sz w:val="22"/>
                    <w:szCs w:val="22"/>
                    <w:lang w:val="en-US"/>
                  </w:rPr>
                </w:rPrChange>
              </w:rPr>
              <w:pPrChange w:id="10429"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10430" w:author="GONZALEZ DIAZ, BORJA" w:date="2017-09-30T10:59:00Z">
              <w:r w:rsidRPr="0079203F" w:rsidDel="00A92C1B">
                <w:rPr>
                  <w:lang w:val="es-ES"/>
                  <w:rPrChange w:id="10431" w:author="Rodrigo García" w:date="2017-09-29T10:14:00Z">
                    <w:rPr>
                      <w:rFonts w:ascii="Menlo Regular" w:hAnsi="Menlo Regular" w:cs="Menlo Regular"/>
                      <w:color w:val="000000"/>
                      <w:sz w:val="22"/>
                      <w:szCs w:val="22"/>
                      <w:lang w:val="en-US"/>
                    </w:rPr>
                  </w:rPrChange>
                </w:rPr>
                <w:delText>20:45:31:536 Listado de movimientos de Javier enviado al cliente</w:delText>
              </w:r>
            </w:del>
          </w:p>
          <w:p w14:paraId="3AE99A36" w14:textId="09BB11BE" w:rsidR="00C85A45" w:rsidRPr="002024F2" w:rsidRDefault="002024F2">
            <w:pPr>
              <w:rPr>
                <w:lang w:val="en-US"/>
                <w:rPrChange w:id="10432" w:author="Borja Gonzalez" w:date="2017-09-28T20:47:00Z">
                  <w:rPr/>
                </w:rPrChange>
              </w:rPr>
              <w:pPrChange w:id="10433" w:author="GONZALEZ DIAZ, BORJA" w:date="2017-09-30T11:01:00Z">
                <w:pPr>
                  <w:pStyle w:val="Ttulo3"/>
                </w:pPr>
              </w:pPrChange>
            </w:pPr>
            <w:del w:id="10434" w:author="GONZALEZ DIAZ, BORJA" w:date="2017-09-30T10:59:00Z">
              <w:r w:rsidDel="00A92C1B">
                <w:rPr>
                  <w:lang w:val="en-US"/>
                </w:rPr>
                <w:delText>20:45:31:537 Base de datos cerrada</w:delText>
              </w:r>
            </w:del>
          </w:p>
        </w:tc>
      </w:tr>
    </w:tbl>
    <w:p w14:paraId="5118E180" w14:textId="77777777" w:rsidR="007A5FD9" w:rsidRDefault="007A5FD9">
      <w:pPr>
        <w:rPr>
          <w:ins w:id="10435" w:author="GONZALEZ DIAZ, BORJA" w:date="2017-10-02T13:14:00Z"/>
        </w:rPr>
        <w:pPrChange w:id="10436" w:author="GONZALEZ DIAZ, BORJA" w:date="2017-10-02T13:14:00Z">
          <w:pPr>
            <w:pStyle w:val="Ttulo3"/>
          </w:pPr>
        </w:pPrChange>
      </w:pPr>
    </w:p>
    <w:p w14:paraId="3E106099" w14:textId="12EB0D61" w:rsidR="000A493D" w:rsidRPr="005A6F4A" w:rsidRDefault="00482458">
      <w:pPr>
        <w:pPrChange w:id="10437" w:author="GONZALEZ DIAZ, BORJA" w:date="2017-10-02T13:14:00Z">
          <w:pPr>
            <w:pStyle w:val="Ttulo3"/>
          </w:pPr>
        </w:pPrChange>
      </w:pPr>
      <w:r w:rsidRPr="007A5FD9">
        <w:t>Como podemos observar se realizan las mismas interacciones que en el caso en el que se obtienes los pacientes</w:t>
      </w:r>
      <w:r w:rsidRPr="005A6F4A">
        <w:t xml:space="preserve">. Cuando el usuario selecciona el archivo CSV local, le asocia una fecha y presiona el botón para añadir los datos, se realiza una conexión con el servidor, donde se abre la base de datos, se guardan los datos seleccionados por el usuario y se cierra la base de datos. </w:t>
      </w:r>
      <w:r w:rsidR="008A07F8" w:rsidRPr="005A6F4A">
        <w:t>Como se ha realizado un cambio en la base de datos, el servidor establece una conexión con el cliente para forzarle a actualizar su lista de movimientos y así se visualizará el nuevo movimiento añadido.</w:t>
      </w:r>
    </w:p>
    <w:p w14:paraId="67E4DD13" w14:textId="1A770247" w:rsidR="00A601FD" w:rsidRDefault="00A601FD" w:rsidP="00973DAF">
      <w:pPr>
        <w:pStyle w:val="Ttulo3"/>
      </w:pPr>
      <w:bookmarkStart w:id="10438" w:name="_Toc494476034"/>
      <w:bookmarkStart w:id="10439" w:name="_Toc494809779"/>
      <w:r>
        <w:t>5.1.</w:t>
      </w:r>
      <w:r w:rsidR="00505F8A">
        <w:t>6</w:t>
      </w:r>
      <w:r>
        <w:t>.  Borrar una sesión de movimientos</w:t>
      </w:r>
      <w:bookmarkEnd w:id="10438"/>
      <w:bookmarkEnd w:id="10439"/>
    </w:p>
    <w:p w14:paraId="06898D8F" w14:textId="77777777" w:rsidR="00A601FD" w:rsidRDefault="00A601FD"/>
    <w:p w14:paraId="10B68A47" w14:textId="77777777" w:rsidR="00A601FD" w:rsidRDefault="00A601FD" w:rsidP="00A601FD">
      <w:pPr>
        <w:rPr>
          <w:u w:val="single"/>
        </w:rPr>
      </w:pPr>
      <w:r>
        <w:rPr>
          <w:u w:val="single"/>
        </w:rPr>
        <w:t>Consola del navegador:</w:t>
      </w:r>
    </w:p>
    <w:p w14:paraId="1A429AF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5480B655" w14:textId="77777777" w:rsidTr="005A0AB6">
        <w:tc>
          <w:tcPr>
            <w:tcW w:w="8856" w:type="dxa"/>
          </w:tcPr>
          <w:p w14:paraId="50B4750C" w14:textId="77777777" w:rsidR="005A0AB6" w:rsidRPr="005A0AB6" w:rsidRDefault="005A0AB6" w:rsidP="005A0AB6">
            <w:pPr>
              <w:rPr>
                <w:u w:val="single"/>
              </w:rPr>
            </w:pPr>
            <w:r w:rsidRPr="005A0AB6">
              <w:rPr>
                <w:u w:val="single"/>
              </w:rPr>
              <w:t>21:54:16.374 Navigated to http://192.168.1.33:8124/pacientes.html</w:t>
            </w:r>
          </w:p>
          <w:p w14:paraId="35FB1D29" w14:textId="582AECA7" w:rsidR="005A0AB6" w:rsidRPr="005A0AB6" w:rsidRDefault="005A0AB6" w:rsidP="005A0AB6">
            <w:pPr>
              <w:rPr>
                <w:u w:val="single"/>
              </w:rPr>
            </w:pPr>
            <w:r w:rsidRPr="005A0AB6">
              <w:rPr>
                <w:u w:val="single"/>
              </w:rPr>
              <w:t xml:space="preserve">21:54:16.867 VM90 pacientes_node.js:28 </w:t>
            </w:r>
            <w:r w:rsidR="009550DF" w:rsidRPr="005A0AB6">
              <w:rPr>
                <w:u w:val="single"/>
              </w:rPr>
              <w:t>Conexión</w:t>
            </w:r>
            <w:r w:rsidRPr="005A0AB6">
              <w:rPr>
                <w:u w:val="single"/>
              </w:rPr>
              <w:t xml:space="preserve"> establecida con el servidor</w:t>
            </w:r>
          </w:p>
          <w:p w14:paraId="7D9A7287" w14:textId="77777777" w:rsidR="005A0AB6" w:rsidRPr="005A0AB6" w:rsidRDefault="005A0AB6" w:rsidP="005A0AB6">
            <w:pPr>
              <w:rPr>
                <w:u w:val="single"/>
              </w:rPr>
            </w:pPr>
            <w:r w:rsidRPr="005A0AB6">
              <w:rPr>
                <w:u w:val="single"/>
              </w:rPr>
              <w:t>21:54:16.874 VM90 pacientes_node.js:39 Solicitud de listado de pacientes enviada</w:t>
            </w:r>
          </w:p>
          <w:p w14:paraId="29288D92" w14:textId="77777777" w:rsidR="005A0AB6" w:rsidRPr="005A0AB6" w:rsidRDefault="005A0AB6" w:rsidP="005A0AB6">
            <w:pPr>
              <w:rPr>
                <w:u w:val="single"/>
              </w:rPr>
            </w:pPr>
            <w:r w:rsidRPr="005A0AB6">
              <w:rPr>
                <w:u w:val="single"/>
              </w:rPr>
              <w:t>21:54:17.082 VM90 pacientes_node.js:41 Lista de pacientes recibida</w:t>
            </w:r>
          </w:p>
          <w:p w14:paraId="13CBDC81" w14:textId="77777777" w:rsidR="005A0AB6" w:rsidRPr="005A0AB6" w:rsidRDefault="005A0AB6" w:rsidP="005A0AB6">
            <w:pPr>
              <w:rPr>
                <w:u w:val="single"/>
              </w:rPr>
            </w:pPr>
            <w:r w:rsidRPr="005A0AB6">
              <w:rPr>
                <w:u w:val="single"/>
              </w:rPr>
              <w:t>21:54:17.084 pacientes.html:45 Lista de pacientes disponible en el navegador</w:t>
            </w:r>
          </w:p>
          <w:p w14:paraId="0ED6F8C3" w14:textId="77777777" w:rsidR="005A0AB6" w:rsidRPr="0079203F" w:rsidRDefault="005A0AB6" w:rsidP="005A0AB6">
            <w:pPr>
              <w:keepNext/>
              <w:keepLines/>
              <w:spacing w:before="200"/>
              <w:outlineLvl w:val="4"/>
              <w:rPr>
                <w:u w:val="single"/>
                <w:lang w:val="en-US"/>
                <w:rPrChange w:id="10440" w:author="Rodrigo García" w:date="2017-09-29T10:14:00Z">
                  <w:rPr>
                    <w:rFonts w:asciiTheme="majorHAnsi" w:eastAsiaTheme="majorEastAsia" w:hAnsiTheme="majorHAnsi" w:cstheme="majorBidi"/>
                    <w:color w:val="243F60" w:themeColor="accent1" w:themeShade="7F"/>
                    <w:u w:val="single"/>
                  </w:rPr>
                </w:rPrChange>
              </w:rPr>
            </w:pPr>
            <w:r w:rsidRPr="0079203F">
              <w:rPr>
                <w:u w:val="single"/>
                <w:lang w:val="en-US"/>
                <w:rPrChange w:id="10441" w:author="Rodrigo García" w:date="2017-09-29T10:14:00Z">
                  <w:rPr>
                    <w:u w:val="single"/>
                  </w:rPr>
                </w:rPrChange>
              </w:rPr>
              <w:t>21:54:19.187 Navigated to http://192.168.1.33:8124/evolucion.html?var1=3&amp;var2=Javier&amp;var3=Perez&amp;var4=</w:t>
            </w:r>
            <w:r w:rsidRPr="0079203F">
              <w:rPr>
                <w:u w:val="single"/>
                <w:lang w:val="en-US"/>
                <w:rPrChange w:id="10442" w:author="Rodrigo García" w:date="2017-09-29T10:14:00Z">
                  <w:rPr>
                    <w:u w:val="single"/>
                  </w:rPr>
                </w:rPrChange>
              </w:rPr>
              <w:lastRenderedPageBreak/>
              <w:t>h</w:t>
            </w:r>
          </w:p>
          <w:p w14:paraId="681217A5" w14:textId="17597EA6" w:rsidR="005A0AB6" w:rsidRPr="005A0AB6" w:rsidRDefault="005A0AB6" w:rsidP="005A0AB6">
            <w:pPr>
              <w:rPr>
                <w:u w:val="single"/>
              </w:rPr>
            </w:pPr>
            <w:r w:rsidRPr="005A0AB6">
              <w:rPr>
                <w:u w:val="single"/>
              </w:rPr>
              <w:t xml:space="preserve">21:54:19.609 VM118 evolucion_node.js:8 </w:t>
            </w:r>
            <w:r w:rsidR="009550DF" w:rsidRPr="005A0AB6">
              <w:rPr>
                <w:u w:val="single"/>
              </w:rPr>
              <w:t>Conexión</w:t>
            </w:r>
            <w:r w:rsidRPr="005A0AB6">
              <w:rPr>
                <w:u w:val="single"/>
              </w:rPr>
              <w:t xml:space="preserve"> establecida con el servidor</w:t>
            </w:r>
          </w:p>
          <w:p w14:paraId="192207BC" w14:textId="77777777" w:rsidR="005A0AB6" w:rsidRPr="005A0AB6" w:rsidRDefault="005A0AB6" w:rsidP="005A0AB6">
            <w:pPr>
              <w:rPr>
                <w:u w:val="single"/>
              </w:rPr>
            </w:pPr>
            <w:r w:rsidRPr="005A0AB6">
              <w:rPr>
                <w:u w:val="single"/>
              </w:rPr>
              <w:t>21:54:19.615 VM118 evolucion_node.js:21 Solicitud de listado de movimientos de Javier enviada</w:t>
            </w:r>
          </w:p>
          <w:p w14:paraId="498F7543" w14:textId="77777777" w:rsidR="005A0AB6" w:rsidRPr="005A0AB6" w:rsidRDefault="005A0AB6" w:rsidP="005A0AB6">
            <w:pPr>
              <w:rPr>
                <w:u w:val="single"/>
              </w:rPr>
            </w:pPr>
            <w:r w:rsidRPr="005A0AB6">
              <w:rPr>
                <w:u w:val="single"/>
              </w:rPr>
              <w:t>21:54:19.786 VM118 evolucion_node.js:23 Lista de movimientos de Javier recibida</w:t>
            </w:r>
          </w:p>
          <w:p w14:paraId="1F926D80" w14:textId="16B12F1D" w:rsidR="005A0AB6" w:rsidRPr="005A0AB6" w:rsidRDefault="005A0AB6" w:rsidP="005A0AB6">
            <w:pPr>
              <w:rPr>
                <w:u w:val="single"/>
              </w:rPr>
            </w:pPr>
            <w:r w:rsidRPr="005A0AB6">
              <w:rPr>
                <w:u w:val="single"/>
              </w:rPr>
              <w:t xml:space="preserve">21:54:19.789 </w:t>
            </w:r>
            <w:proofErr w:type="gramStart"/>
            <w:r w:rsidRPr="005A0AB6">
              <w:rPr>
                <w:u w:val="single"/>
              </w:rPr>
              <w:t>evolucion.html?var</w:t>
            </w:r>
            <w:proofErr w:type="gramEnd"/>
            <w:r w:rsidRPr="005A0AB6">
              <w:rPr>
                <w:u w:val="single"/>
              </w:rPr>
              <w:t>1=3&amp;var2=Javier&amp;var3=Perez&amp;var4=h:114 Lista de movimie</w:t>
            </w:r>
            <w:r w:rsidR="008A07F8">
              <w:rPr>
                <w:u w:val="single"/>
              </w:rPr>
              <w:t>n</w:t>
            </w:r>
            <w:r w:rsidRPr="005A0AB6">
              <w:rPr>
                <w:u w:val="single"/>
              </w:rPr>
              <w:t>tos de Javier Perez disponible en el navegador</w:t>
            </w:r>
          </w:p>
          <w:p w14:paraId="4F7F7907" w14:textId="75F88A4D" w:rsidR="005A0AB6" w:rsidRPr="005A0AB6" w:rsidRDefault="005A0AB6" w:rsidP="005A0AB6">
            <w:pPr>
              <w:rPr>
                <w:u w:val="single"/>
              </w:rPr>
            </w:pPr>
            <w:r w:rsidRPr="005A0AB6">
              <w:rPr>
                <w:u w:val="single"/>
              </w:rPr>
              <w:t xml:space="preserve">21:54:23.016 VM118 evolucion_node.js:353 </w:t>
            </w:r>
            <w:r w:rsidR="009550DF" w:rsidRPr="005A0AB6">
              <w:rPr>
                <w:u w:val="single"/>
              </w:rPr>
              <w:t>Conexión</w:t>
            </w:r>
            <w:r w:rsidRPr="005A0AB6">
              <w:rPr>
                <w:u w:val="single"/>
              </w:rPr>
              <w:t xml:space="preserve"> establecida con el servidor</w:t>
            </w:r>
          </w:p>
          <w:p w14:paraId="6852DDDA" w14:textId="77777777" w:rsidR="005A0AB6" w:rsidRPr="005A0AB6" w:rsidRDefault="005A0AB6" w:rsidP="005A0AB6">
            <w:pPr>
              <w:rPr>
                <w:u w:val="single"/>
              </w:rPr>
            </w:pPr>
            <w:r w:rsidRPr="005A0AB6">
              <w:rPr>
                <w:u w:val="single"/>
              </w:rPr>
              <w:t>21:54:23.017 VM118 evolucion_node.js:367 Solicitud para borrar datos de Javier enviada</w:t>
            </w:r>
          </w:p>
          <w:p w14:paraId="4E15EC01" w14:textId="77777777" w:rsidR="005A0AB6" w:rsidRPr="0079203F" w:rsidRDefault="005A0AB6" w:rsidP="005A0AB6">
            <w:pPr>
              <w:keepNext/>
              <w:keepLines/>
              <w:spacing w:before="200"/>
              <w:outlineLvl w:val="4"/>
              <w:rPr>
                <w:u w:val="single"/>
                <w:lang w:val="en-US"/>
                <w:rPrChange w:id="10443"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10444" w:author="Rodrigo García" w:date="2017-09-29T10:15:00Z">
                  <w:rPr>
                    <w:u w:val="single"/>
                  </w:rPr>
                </w:rPrChange>
              </w:rPr>
              <w:t>21:54:23.300 Navigated to http://192.168.1.33:8124/evolucion.html?var1=3&amp;var2=Javier&amp;var3=Perez&amp;var4=h</w:t>
            </w:r>
          </w:p>
          <w:p w14:paraId="3A0BCD36" w14:textId="2A215BE0" w:rsidR="005A0AB6" w:rsidRPr="005A0AB6" w:rsidRDefault="005A0AB6" w:rsidP="005A0AB6">
            <w:pPr>
              <w:rPr>
                <w:u w:val="single"/>
              </w:rPr>
            </w:pPr>
            <w:r w:rsidRPr="005A0AB6">
              <w:rPr>
                <w:u w:val="single"/>
              </w:rPr>
              <w:t xml:space="preserve">21:54:23.779 evolucion_node.js:8 </w:t>
            </w:r>
            <w:r w:rsidR="009550DF" w:rsidRPr="005A0AB6">
              <w:rPr>
                <w:u w:val="single"/>
              </w:rPr>
              <w:t>Conexión</w:t>
            </w:r>
            <w:r w:rsidRPr="005A0AB6">
              <w:rPr>
                <w:u w:val="single"/>
              </w:rPr>
              <w:t xml:space="preserve"> establecida con el servidor</w:t>
            </w:r>
          </w:p>
          <w:p w14:paraId="71CC6B34" w14:textId="77777777" w:rsidR="005A0AB6" w:rsidRPr="005A0AB6" w:rsidRDefault="005A0AB6" w:rsidP="005A0AB6">
            <w:pPr>
              <w:rPr>
                <w:u w:val="single"/>
              </w:rPr>
            </w:pPr>
            <w:r w:rsidRPr="005A0AB6">
              <w:rPr>
                <w:u w:val="single"/>
              </w:rPr>
              <w:t>21:54:23.785 evolucion_node.js:21 Solicitud de listado de movimientos de Javier enviada</w:t>
            </w:r>
          </w:p>
          <w:p w14:paraId="28515D9A" w14:textId="4A399AE2" w:rsidR="005A0AB6" w:rsidRDefault="005A0AB6" w:rsidP="005A0AB6">
            <w:pPr>
              <w:rPr>
                <w:u w:val="single"/>
              </w:rPr>
            </w:pPr>
            <w:r w:rsidRPr="005A0AB6">
              <w:rPr>
                <w:u w:val="single"/>
              </w:rPr>
              <w:t>21:54:23.902 evolucion_node.js:23 Lista de movimientos de Javier recibida</w:t>
            </w:r>
          </w:p>
        </w:tc>
      </w:tr>
    </w:tbl>
    <w:p w14:paraId="083F75BC" w14:textId="77777777" w:rsidR="005A0AB6" w:rsidRDefault="005A0AB6" w:rsidP="00A601FD">
      <w:pPr>
        <w:rPr>
          <w:u w:val="single"/>
        </w:rPr>
      </w:pPr>
    </w:p>
    <w:p w14:paraId="42C43CD5" w14:textId="77777777" w:rsidR="00A601FD" w:rsidRDefault="00A601FD" w:rsidP="00A601FD">
      <w:pPr>
        <w:rPr>
          <w:u w:val="single"/>
        </w:rPr>
      </w:pPr>
    </w:p>
    <w:p w14:paraId="3151B35E" w14:textId="77777777" w:rsidR="00A601FD" w:rsidRDefault="00A601FD" w:rsidP="00A601FD">
      <w:pPr>
        <w:rPr>
          <w:u w:val="single"/>
        </w:rPr>
      </w:pPr>
      <w:r>
        <w:rPr>
          <w:u w:val="single"/>
        </w:rPr>
        <w:t>Terminal (Servidor):</w:t>
      </w:r>
    </w:p>
    <w:p w14:paraId="1EF7A6A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2AABC53C" w14:textId="77777777" w:rsidTr="005A0AB6">
        <w:tc>
          <w:tcPr>
            <w:tcW w:w="8856" w:type="dxa"/>
          </w:tcPr>
          <w:p w14:paraId="10E4BDFA" w14:textId="77777777" w:rsidR="005A0AB6" w:rsidRPr="0079203F" w:rsidRDefault="005A0AB6">
            <w:pPr>
              <w:rPr>
                <w:lang w:val="es-ES"/>
                <w:rPrChange w:id="10445" w:author="Rodrigo García" w:date="2017-09-29T10:15:00Z">
                  <w:rPr>
                    <w:rFonts w:ascii="Menlo Regular" w:eastAsiaTheme="majorEastAsia" w:hAnsi="Menlo Regular" w:cs="Menlo Regular"/>
                    <w:color w:val="000000"/>
                    <w:sz w:val="22"/>
                    <w:szCs w:val="22"/>
                    <w:lang w:val="en-US"/>
                  </w:rPr>
                </w:rPrChange>
              </w:rPr>
              <w:pPrChange w:id="1044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447" w:author="Rodrigo García" w:date="2017-09-29T10:15:00Z">
                  <w:rPr>
                    <w:rFonts w:ascii="Menlo Regular" w:hAnsi="Menlo Regular" w:cs="Menlo Regular"/>
                    <w:color w:val="000000"/>
                    <w:sz w:val="22"/>
                    <w:szCs w:val="22"/>
                    <w:lang w:val="en-US"/>
                  </w:rPr>
                </w:rPrChange>
              </w:rPr>
              <w:t>21:54:16:878 Conexión establecida con el cliente</w:t>
            </w:r>
          </w:p>
          <w:p w14:paraId="3258DC5D" w14:textId="77777777" w:rsidR="005A0AB6" w:rsidRPr="0079203F" w:rsidRDefault="005A0AB6">
            <w:pPr>
              <w:rPr>
                <w:lang w:val="es-ES"/>
                <w:rPrChange w:id="10448" w:author="Rodrigo García" w:date="2017-09-29T10:15:00Z">
                  <w:rPr>
                    <w:rFonts w:ascii="Menlo Regular" w:eastAsiaTheme="majorEastAsia" w:hAnsi="Menlo Regular" w:cs="Menlo Regular"/>
                    <w:color w:val="000000"/>
                    <w:sz w:val="22"/>
                    <w:szCs w:val="22"/>
                    <w:lang w:val="en-US"/>
                  </w:rPr>
                </w:rPrChange>
              </w:rPr>
              <w:pPrChange w:id="1044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450" w:author="Rodrigo García" w:date="2017-09-29T10:15:00Z">
                  <w:rPr>
                    <w:rFonts w:ascii="Menlo Regular" w:hAnsi="Menlo Regular" w:cs="Menlo Regular"/>
                    <w:color w:val="000000"/>
                    <w:sz w:val="22"/>
                    <w:szCs w:val="22"/>
                    <w:lang w:val="en-US"/>
                  </w:rPr>
                </w:rPrChange>
              </w:rPr>
              <w:t>21:54:16:882 Conexión establecida con el cliente</w:t>
            </w:r>
          </w:p>
          <w:p w14:paraId="160AACA3" w14:textId="77777777" w:rsidR="005A0AB6" w:rsidRPr="0079203F" w:rsidRDefault="005A0AB6">
            <w:pPr>
              <w:rPr>
                <w:lang w:val="es-ES"/>
                <w:rPrChange w:id="10451" w:author="Rodrigo García" w:date="2017-09-29T10:15:00Z">
                  <w:rPr>
                    <w:rFonts w:ascii="Menlo Regular" w:eastAsiaTheme="majorEastAsia" w:hAnsi="Menlo Regular" w:cs="Menlo Regular"/>
                    <w:color w:val="000000"/>
                    <w:sz w:val="22"/>
                    <w:szCs w:val="22"/>
                    <w:lang w:val="en-US"/>
                  </w:rPr>
                </w:rPrChange>
              </w:rPr>
              <w:pPrChange w:id="1045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453" w:author="Rodrigo García" w:date="2017-09-29T10:15:00Z">
                  <w:rPr>
                    <w:rFonts w:ascii="Menlo Regular" w:hAnsi="Menlo Regular" w:cs="Menlo Regular"/>
                    <w:color w:val="000000"/>
                    <w:sz w:val="22"/>
                    <w:szCs w:val="22"/>
                    <w:lang w:val="en-US"/>
                  </w:rPr>
                </w:rPrChange>
              </w:rPr>
              <w:t>21:54:16:927 Petición del cliente: Pacientes</w:t>
            </w:r>
          </w:p>
          <w:p w14:paraId="328D9C51" w14:textId="77777777" w:rsidR="005A0AB6" w:rsidRPr="0079203F" w:rsidRDefault="005A0AB6">
            <w:pPr>
              <w:rPr>
                <w:lang w:val="es-ES"/>
                <w:rPrChange w:id="10454" w:author="Rodrigo García" w:date="2017-09-29T10:15:00Z">
                  <w:rPr>
                    <w:rFonts w:ascii="Menlo Regular" w:eastAsiaTheme="majorEastAsia" w:hAnsi="Menlo Regular" w:cs="Menlo Regular"/>
                    <w:color w:val="000000"/>
                    <w:sz w:val="22"/>
                    <w:szCs w:val="22"/>
                    <w:lang w:val="en-US"/>
                  </w:rPr>
                </w:rPrChange>
              </w:rPr>
              <w:pPrChange w:id="1045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456" w:author="Rodrigo García" w:date="2017-09-29T10:15:00Z">
                  <w:rPr>
                    <w:rFonts w:ascii="Menlo Regular" w:hAnsi="Menlo Regular" w:cs="Menlo Regular"/>
                    <w:color w:val="000000"/>
                    <w:sz w:val="22"/>
                    <w:szCs w:val="22"/>
                    <w:lang w:val="en-US"/>
                  </w:rPr>
                </w:rPrChange>
              </w:rPr>
              <w:t>21:54:16:968 Base de datos abierta</w:t>
            </w:r>
          </w:p>
          <w:p w14:paraId="7DB2A49E" w14:textId="77777777" w:rsidR="005A0AB6" w:rsidRPr="0079203F" w:rsidRDefault="005A0AB6">
            <w:pPr>
              <w:rPr>
                <w:lang w:val="es-ES"/>
                <w:rPrChange w:id="10457" w:author="Rodrigo García" w:date="2017-09-29T10:15:00Z">
                  <w:rPr>
                    <w:rFonts w:ascii="Menlo Regular" w:eastAsiaTheme="majorEastAsia" w:hAnsi="Menlo Regular" w:cs="Menlo Regular"/>
                    <w:color w:val="000000"/>
                    <w:sz w:val="22"/>
                    <w:szCs w:val="22"/>
                    <w:lang w:val="en-US"/>
                  </w:rPr>
                </w:rPrChange>
              </w:rPr>
              <w:pPrChange w:id="1045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459" w:author="Rodrigo García" w:date="2017-09-29T10:15:00Z">
                  <w:rPr>
                    <w:rFonts w:ascii="Menlo Regular" w:hAnsi="Menlo Regular" w:cs="Menlo Regular"/>
                    <w:color w:val="000000"/>
                    <w:sz w:val="22"/>
                    <w:szCs w:val="22"/>
                    <w:lang w:val="en-US"/>
                  </w:rPr>
                </w:rPrChange>
              </w:rPr>
              <w:t>21:54:17:073 Listado de pacientes enviado al cliente</w:t>
            </w:r>
          </w:p>
          <w:p w14:paraId="49622F65" w14:textId="77777777" w:rsidR="005A0AB6" w:rsidRPr="0079203F" w:rsidRDefault="005A0AB6">
            <w:pPr>
              <w:rPr>
                <w:lang w:val="es-ES"/>
                <w:rPrChange w:id="10460" w:author="Rodrigo García" w:date="2017-09-29T10:15:00Z">
                  <w:rPr>
                    <w:rFonts w:ascii="Menlo Regular" w:eastAsiaTheme="majorEastAsia" w:hAnsi="Menlo Regular" w:cs="Menlo Regular"/>
                    <w:color w:val="000000"/>
                    <w:sz w:val="22"/>
                    <w:szCs w:val="22"/>
                    <w:lang w:val="en-US"/>
                  </w:rPr>
                </w:rPrChange>
              </w:rPr>
              <w:pPrChange w:id="1046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462" w:author="Rodrigo García" w:date="2017-09-29T10:15:00Z">
                  <w:rPr>
                    <w:rFonts w:ascii="Menlo Regular" w:hAnsi="Menlo Regular" w:cs="Menlo Regular"/>
                    <w:color w:val="000000"/>
                    <w:sz w:val="22"/>
                    <w:szCs w:val="22"/>
                    <w:lang w:val="en-US"/>
                  </w:rPr>
                </w:rPrChange>
              </w:rPr>
              <w:t>21:54:17:079 Base de datos cerrada</w:t>
            </w:r>
          </w:p>
          <w:p w14:paraId="56C1020B" w14:textId="77777777" w:rsidR="005A0AB6" w:rsidRPr="0079203F" w:rsidRDefault="005A0AB6">
            <w:pPr>
              <w:rPr>
                <w:lang w:val="es-ES"/>
                <w:rPrChange w:id="10463" w:author="Rodrigo García" w:date="2017-09-29T10:15:00Z">
                  <w:rPr>
                    <w:rFonts w:ascii="Menlo Regular" w:eastAsiaTheme="majorEastAsia" w:hAnsi="Menlo Regular" w:cs="Menlo Regular"/>
                    <w:color w:val="000000"/>
                    <w:sz w:val="22"/>
                    <w:szCs w:val="22"/>
                    <w:lang w:val="en-US"/>
                  </w:rPr>
                </w:rPrChange>
              </w:rPr>
              <w:pPrChange w:id="1046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465" w:author="Rodrigo García" w:date="2017-09-29T10:15:00Z">
                  <w:rPr>
                    <w:rFonts w:ascii="Menlo Regular" w:hAnsi="Menlo Regular" w:cs="Menlo Regular"/>
                    <w:color w:val="000000"/>
                    <w:sz w:val="22"/>
                    <w:szCs w:val="22"/>
                    <w:lang w:val="en-US"/>
                  </w:rPr>
                </w:rPrChange>
              </w:rPr>
              <w:t>21:54:19:240 Conexión establecida con el cliente</w:t>
            </w:r>
          </w:p>
          <w:p w14:paraId="45783D5B" w14:textId="77777777" w:rsidR="005A0AB6" w:rsidRPr="0079203F" w:rsidRDefault="005A0AB6">
            <w:pPr>
              <w:rPr>
                <w:lang w:val="es-ES"/>
                <w:rPrChange w:id="10466" w:author="Rodrigo García" w:date="2017-09-29T10:15:00Z">
                  <w:rPr>
                    <w:rFonts w:ascii="Menlo Regular" w:eastAsiaTheme="majorEastAsia" w:hAnsi="Menlo Regular" w:cs="Menlo Regular"/>
                    <w:color w:val="000000"/>
                    <w:sz w:val="22"/>
                    <w:szCs w:val="22"/>
                    <w:lang w:val="en-US"/>
                  </w:rPr>
                </w:rPrChange>
              </w:rPr>
              <w:pPrChange w:id="1046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468" w:author="Rodrigo García" w:date="2017-09-29T10:15:00Z">
                  <w:rPr>
                    <w:rFonts w:ascii="Menlo Regular" w:hAnsi="Menlo Regular" w:cs="Menlo Regular"/>
                    <w:color w:val="000000"/>
                    <w:sz w:val="22"/>
                    <w:szCs w:val="22"/>
                    <w:lang w:val="en-US"/>
                  </w:rPr>
                </w:rPrChange>
              </w:rPr>
              <w:t>21:54:19:611 Conexión establecida con el cliente</w:t>
            </w:r>
          </w:p>
          <w:p w14:paraId="30D6B256" w14:textId="77777777" w:rsidR="005A0AB6" w:rsidRPr="0079203F" w:rsidRDefault="005A0AB6">
            <w:pPr>
              <w:rPr>
                <w:lang w:val="es-ES"/>
                <w:rPrChange w:id="10469" w:author="Rodrigo García" w:date="2017-09-29T10:15:00Z">
                  <w:rPr>
                    <w:rFonts w:ascii="Menlo Regular" w:eastAsiaTheme="majorEastAsia" w:hAnsi="Menlo Regular" w:cs="Menlo Regular"/>
                    <w:color w:val="000000"/>
                    <w:sz w:val="22"/>
                    <w:szCs w:val="22"/>
                    <w:lang w:val="en-US"/>
                  </w:rPr>
                </w:rPrChange>
              </w:rPr>
              <w:pPrChange w:id="1047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471" w:author="Rodrigo García" w:date="2017-09-29T10:15:00Z">
                  <w:rPr>
                    <w:rFonts w:ascii="Menlo Regular" w:hAnsi="Menlo Regular" w:cs="Menlo Regular"/>
                    <w:color w:val="000000"/>
                    <w:sz w:val="22"/>
                    <w:szCs w:val="22"/>
                    <w:lang w:val="en-US"/>
                  </w:rPr>
                </w:rPrChange>
              </w:rPr>
              <w:t>21:54:19:696 Petición del cliente: Datos paciente</w:t>
            </w:r>
          </w:p>
          <w:p w14:paraId="378464C2" w14:textId="77777777" w:rsidR="005A0AB6" w:rsidRPr="0079203F" w:rsidRDefault="005A0AB6">
            <w:pPr>
              <w:rPr>
                <w:lang w:val="es-ES"/>
                <w:rPrChange w:id="10472" w:author="Rodrigo García" w:date="2017-09-29T10:15:00Z">
                  <w:rPr>
                    <w:rFonts w:ascii="Menlo Regular" w:eastAsiaTheme="majorEastAsia" w:hAnsi="Menlo Regular" w:cs="Menlo Regular"/>
                    <w:color w:val="000000"/>
                    <w:sz w:val="22"/>
                    <w:szCs w:val="22"/>
                    <w:lang w:val="en-US"/>
                  </w:rPr>
                </w:rPrChange>
              </w:rPr>
              <w:pPrChange w:id="1047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474" w:author="Rodrigo García" w:date="2017-09-29T10:15:00Z">
                  <w:rPr>
                    <w:rFonts w:ascii="Menlo Regular" w:hAnsi="Menlo Regular" w:cs="Menlo Regular"/>
                    <w:color w:val="000000"/>
                    <w:sz w:val="22"/>
                    <w:szCs w:val="22"/>
                    <w:lang w:val="en-US"/>
                  </w:rPr>
                </w:rPrChange>
              </w:rPr>
              <w:t>21:54:19:698 Base de datos abierta</w:t>
            </w:r>
          </w:p>
          <w:p w14:paraId="6D1A464F" w14:textId="77777777" w:rsidR="005A0AB6" w:rsidRPr="0079203F" w:rsidRDefault="005A0AB6">
            <w:pPr>
              <w:rPr>
                <w:lang w:val="es-ES"/>
                <w:rPrChange w:id="10475" w:author="Rodrigo García" w:date="2017-09-29T10:15:00Z">
                  <w:rPr>
                    <w:rFonts w:ascii="Menlo Regular" w:eastAsiaTheme="majorEastAsia" w:hAnsi="Menlo Regular" w:cs="Menlo Regular"/>
                    <w:color w:val="000000"/>
                    <w:sz w:val="22"/>
                    <w:szCs w:val="22"/>
                    <w:lang w:val="en-US"/>
                  </w:rPr>
                </w:rPrChange>
              </w:rPr>
              <w:pPrChange w:id="1047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477" w:author="Rodrigo García" w:date="2017-09-29T10:15:00Z">
                  <w:rPr>
                    <w:rFonts w:ascii="Menlo Regular" w:hAnsi="Menlo Regular" w:cs="Menlo Regular"/>
                    <w:color w:val="000000"/>
                    <w:sz w:val="22"/>
                    <w:szCs w:val="22"/>
                    <w:lang w:val="en-US"/>
                  </w:rPr>
                </w:rPrChange>
              </w:rPr>
              <w:t>21:54:19:770 Listado de movimientos de Javier enviado al cliente</w:t>
            </w:r>
          </w:p>
          <w:p w14:paraId="24082AC1" w14:textId="77777777" w:rsidR="005A0AB6" w:rsidRPr="0079203F" w:rsidRDefault="005A0AB6">
            <w:pPr>
              <w:rPr>
                <w:lang w:val="es-ES"/>
                <w:rPrChange w:id="10478" w:author="Rodrigo García" w:date="2017-09-29T10:15:00Z">
                  <w:rPr>
                    <w:rFonts w:ascii="Menlo Regular" w:eastAsiaTheme="majorEastAsia" w:hAnsi="Menlo Regular" w:cs="Menlo Regular"/>
                    <w:color w:val="000000"/>
                    <w:sz w:val="22"/>
                    <w:szCs w:val="22"/>
                    <w:lang w:val="en-US"/>
                  </w:rPr>
                </w:rPrChange>
              </w:rPr>
              <w:pPrChange w:id="1047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480" w:author="Rodrigo García" w:date="2017-09-29T10:15:00Z">
                  <w:rPr>
                    <w:rFonts w:ascii="Menlo Regular" w:hAnsi="Menlo Regular" w:cs="Menlo Regular"/>
                    <w:color w:val="000000"/>
                    <w:sz w:val="22"/>
                    <w:szCs w:val="22"/>
                    <w:lang w:val="en-US"/>
                  </w:rPr>
                </w:rPrChange>
              </w:rPr>
              <w:t>21:54:19:771 Base de datos cerrada</w:t>
            </w:r>
          </w:p>
          <w:p w14:paraId="685CF0DF" w14:textId="77777777" w:rsidR="005A0AB6" w:rsidRPr="0079203F" w:rsidRDefault="005A0AB6">
            <w:pPr>
              <w:rPr>
                <w:lang w:val="es-ES"/>
                <w:rPrChange w:id="10481" w:author="Rodrigo García" w:date="2017-09-29T10:15:00Z">
                  <w:rPr>
                    <w:rFonts w:ascii="Menlo Regular" w:hAnsi="Menlo Regular" w:cs="Menlo Regular"/>
                    <w:color w:val="000000"/>
                    <w:sz w:val="22"/>
                    <w:szCs w:val="22"/>
                    <w:lang w:val="en-US"/>
                  </w:rPr>
                </w:rPrChange>
              </w:rPr>
              <w:pPrChange w:id="10482"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10483" w:author="Rodrigo García" w:date="2017-09-29T10:15:00Z">
                  <w:rPr>
                    <w:rFonts w:ascii="Menlo Regular" w:hAnsi="Menlo Regular" w:cs="Menlo Regular"/>
                    <w:color w:val="000000"/>
                    <w:sz w:val="22"/>
                    <w:szCs w:val="22"/>
                    <w:lang w:val="en-US"/>
                  </w:rPr>
                </w:rPrChange>
              </w:rPr>
              <w:t>21:54:23:021 Conexión establecida con el cliente</w:t>
            </w:r>
          </w:p>
          <w:p w14:paraId="50919525" w14:textId="77777777" w:rsidR="005A0AB6" w:rsidRPr="0079203F" w:rsidRDefault="005A0AB6">
            <w:pPr>
              <w:rPr>
                <w:lang w:val="es-ES"/>
                <w:rPrChange w:id="10484" w:author="Rodrigo García" w:date="2017-09-29T10:15:00Z">
                  <w:rPr>
                    <w:rFonts w:ascii="Menlo Regular" w:eastAsiaTheme="majorEastAsia" w:hAnsi="Menlo Regular" w:cs="Menlo Regular"/>
                    <w:color w:val="000000"/>
                    <w:sz w:val="22"/>
                    <w:szCs w:val="22"/>
                    <w:lang w:val="en-US"/>
                  </w:rPr>
                </w:rPrChange>
              </w:rPr>
              <w:pPrChange w:id="1048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486" w:author="Rodrigo García" w:date="2017-09-29T10:15:00Z">
                  <w:rPr>
                    <w:rFonts w:ascii="Menlo Regular" w:hAnsi="Menlo Regular" w:cs="Menlo Regular"/>
                    <w:color w:val="000000"/>
                    <w:sz w:val="22"/>
                    <w:szCs w:val="22"/>
                    <w:lang w:val="en-US"/>
                  </w:rPr>
                </w:rPrChange>
              </w:rPr>
              <w:t>21:54:23:032 Petición del cliente: Borrar datos de paciente</w:t>
            </w:r>
          </w:p>
          <w:p w14:paraId="7C138920" w14:textId="77777777" w:rsidR="005A0AB6" w:rsidRPr="0079203F" w:rsidRDefault="005A0AB6">
            <w:pPr>
              <w:rPr>
                <w:lang w:val="es-ES"/>
                <w:rPrChange w:id="10487" w:author="Rodrigo García" w:date="2017-09-29T10:15:00Z">
                  <w:rPr>
                    <w:rFonts w:ascii="Menlo Regular" w:eastAsiaTheme="majorEastAsia" w:hAnsi="Menlo Regular" w:cs="Menlo Regular"/>
                    <w:color w:val="000000"/>
                    <w:sz w:val="22"/>
                    <w:szCs w:val="22"/>
                    <w:lang w:val="en-US"/>
                  </w:rPr>
                </w:rPrChange>
              </w:rPr>
              <w:pPrChange w:id="1048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489" w:author="Rodrigo García" w:date="2017-09-29T10:15:00Z">
                  <w:rPr>
                    <w:rFonts w:ascii="Menlo Regular" w:hAnsi="Menlo Regular" w:cs="Menlo Regular"/>
                    <w:color w:val="000000"/>
                    <w:sz w:val="22"/>
                    <w:szCs w:val="22"/>
                    <w:lang w:val="en-US"/>
                  </w:rPr>
                </w:rPrChange>
              </w:rPr>
              <w:t>21:54:23:035 Base de datos abierta</w:t>
            </w:r>
          </w:p>
          <w:p w14:paraId="148084EB" w14:textId="308919D8" w:rsidR="005A0AB6" w:rsidRPr="008A07F8" w:rsidRDefault="005A0AB6">
            <w:pPr>
              <w:rPr>
                <w:lang w:val="es-ES"/>
              </w:rPr>
              <w:pPrChange w:id="1049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491" w:author="Rodrigo García" w:date="2017-09-29T10:15:00Z">
                  <w:rPr>
                    <w:rFonts w:ascii="Menlo Regular" w:hAnsi="Menlo Regular" w:cs="Menlo Regular"/>
                    <w:color w:val="000000"/>
                    <w:sz w:val="22"/>
                    <w:szCs w:val="22"/>
                    <w:lang w:val="en-US"/>
                  </w:rPr>
                </w:rPrChange>
              </w:rPr>
              <w:t>21:54:23:076Datos de movi</w:t>
            </w:r>
            <w:r w:rsidR="008A07F8">
              <w:rPr>
                <w:lang w:val="es-ES"/>
              </w:rPr>
              <w:t>mi</w:t>
            </w:r>
            <w:r w:rsidRPr="008A07F8">
              <w:rPr>
                <w:lang w:val="es-ES"/>
              </w:rPr>
              <w:t>ento del paciente Javier borrados</w:t>
            </w:r>
          </w:p>
          <w:p w14:paraId="2177DB41" w14:textId="77777777" w:rsidR="005A0AB6" w:rsidRPr="008A07F8" w:rsidRDefault="005A0AB6">
            <w:pPr>
              <w:rPr>
                <w:lang w:val="es-ES"/>
              </w:rPr>
              <w:pPrChange w:id="1049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21:54:23:077 Base de datos cerrada</w:t>
            </w:r>
          </w:p>
          <w:p w14:paraId="0E2302B7" w14:textId="77777777" w:rsidR="005A0AB6" w:rsidRPr="008A07F8" w:rsidRDefault="005A0AB6">
            <w:pPr>
              <w:rPr>
                <w:lang w:val="es-ES"/>
              </w:rPr>
              <w:pPrChange w:id="1049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21:54:23:390 Conexión establecida con el cliente</w:t>
            </w:r>
          </w:p>
          <w:p w14:paraId="702BDF80" w14:textId="77777777" w:rsidR="005A0AB6" w:rsidRPr="008A07F8" w:rsidRDefault="005A0AB6">
            <w:pPr>
              <w:rPr>
                <w:lang w:val="es-ES"/>
              </w:rPr>
              <w:pPrChange w:id="1049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21:54:23:782 Conexión establecida con el cliente</w:t>
            </w:r>
          </w:p>
          <w:p w14:paraId="5E2A141B" w14:textId="77777777" w:rsidR="005A0AB6" w:rsidRPr="008A07F8" w:rsidRDefault="005A0AB6">
            <w:pPr>
              <w:rPr>
                <w:lang w:val="es-ES"/>
              </w:rPr>
              <w:pPrChange w:id="1049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21:54:23:869 Petición del cliente: Datos paciente</w:t>
            </w:r>
          </w:p>
          <w:p w14:paraId="0F522B26" w14:textId="77777777" w:rsidR="005A0AB6" w:rsidRPr="008A07F8" w:rsidRDefault="005A0AB6">
            <w:pPr>
              <w:rPr>
                <w:lang w:val="es-ES"/>
              </w:rPr>
              <w:pPrChange w:id="1049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21:54:23:877 Base de datos abierta</w:t>
            </w:r>
          </w:p>
          <w:p w14:paraId="5E4E1463" w14:textId="77777777" w:rsidR="005A0AB6" w:rsidRPr="008A07F8" w:rsidRDefault="005A0AB6">
            <w:pPr>
              <w:rPr>
                <w:lang w:val="es-ES"/>
              </w:rPr>
              <w:pPrChange w:id="1049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21:54:23:898 Listado de movimientos de Javier enviado al cliente</w:t>
            </w:r>
          </w:p>
          <w:p w14:paraId="38E0FF37" w14:textId="74711405" w:rsidR="005A0AB6" w:rsidRDefault="005A0AB6" w:rsidP="00EF3BF3">
            <w:pPr>
              <w:rPr>
                <w:u w:val="single"/>
              </w:rPr>
            </w:pPr>
            <w:r>
              <w:rPr>
                <w:lang w:val="en-US"/>
              </w:rPr>
              <w:t>21:54:23:899 Base de datos cerrada</w:t>
            </w:r>
          </w:p>
        </w:tc>
      </w:tr>
    </w:tbl>
    <w:p w14:paraId="1DC0D9EA" w14:textId="77777777" w:rsidR="005A0AB6" w:rsidRDefault="005A0AB6" w:rsidP="00A601FD">
      <w:pPr>
        <w:rPr>
          <w:u w:val="single"/>
        </w:rPr>
      </w:pPr>
    </w:p>
    <w:p w14:paraId="7D5E9A48" w14:textId="6594C5C0" w:rsidR="00A601FD" w:rsidRPr="004D40F3" w:rsidRDefault="008A07F8" w:rsidP="00A601FD">
      <w:r w:rsidRPr="003C284A">
        <w:rPr>
          <w:rPrChange w:id="10498" w:author="GONZALEZ DIAZ, BORJA" w:date="2017-09-30T11:20:00Z">
            <w:rPr>
              <w:u w:val="single"/>
            </w:rPr>
          </w:rPrChange>
        </w:rPr>
        <w:lastRenderedPageBreak/>
        <w:t xml:space="preserve">En esta situación se seguirán los mismos pasos que en el apartado anterior. Veremos que lo único que cambio es la solicitud al servidor, </w:t>
      </w:r>
      <w:proofErr w:type="gramStart"/>
      <w:r w:rsidRPr="003C284A">
        <w:rPr>
          <w:rPrChange w:id="10499" w:author="GONZALEZ DIAZ, BORJA" w:date="2017-09-30T11:20:00Z">
            <w:rPr>
              <w:u w:val="single"/>
            </w:rPr>
          </w:rPrChange>
        </w:rPr>
        <w:t>que</w:t>
      </w:r>
      <w:proofErr w:type="gramEnd"/>
      <w:r w:rsidRPr="003C284A">
        <w:rPr>
          <w:rPrChange w:id="10500" w:author="GONZALEZ DIAZ, BORJA" w:date="2017-09-30T11:20:00Z">
            <w:rPr>
              <w:u w:val="single"/>
            </w:rPr>
          </w:rPrChange>
        </w:rPr>
        <w:t xml:space="preserve"> en vez de guardar datos, se borrarán, por lo que se forzará al cliente a actu</w:t>
      </w:r>
      <w:ins w:id="10501" w:author="GONZALEZ DIAZ, BORJA" w:date="2017-09-30T11:22:00Z">
        <w:r w:rsidR="004D40F3">
          <w:t>a</w:t>
        </w:r>
      </w:ins>
      <w:r w:rsidRPr="004D40F3">
        <w:t>lizar su lista de movimientos para visualizar los cambios realizados.</w:t>
      </w:r>
    </w:p>
    <w:p w14:paraId="3119FFE6" w14:textId="616E965D" w:rsidR="005A0AB6" w:rsidRDefault="005A0AB6">
      <w:pPr>
        <w:pStyle w:val="Ttulo3"/>
        <w:pPrChange w:id="10502" w:author="Borja Gonzalez" w:date="2017-09-28T21:56:00Z">
          <w:pPr/>
        </w:pPrChange>
      </w:pPr>
      <w:bookmarkStart w:id="10503" w:name="_Toc494476035"/>
      <w:bookmarkStart w:id="10504" w:name="_Toc494809780"/>
      <w:r>
        <w:t>5.1.</w:t>
      </w:r>
      <w:ins w:id="10505" w:author="GONZALEZ DIAZ, BORJA" w:date="2017-09-29T19:46:00Z">
        <w:r w:rsidR="0021754A">
          <w:t>7</w:t>
        </w:r>
      </w:ins>
      <w:del w:id="10506" w:author="GONZALEZ DIAZ, BORJA" w:date="2017-09-29T19:46:00Z">
        <w:r w:rsidDel="0021754A">
          <w:delText>8</w:delText>
        </w:r>
      </w:del>
      <w:r>
        <w:t>. Mostrar un gráfico de un movimiento</w:t>
      </w:r>
      <w:bookmarkEnd w:id="10503"/>
      <w:bookmarkEnd w:id="10504"/>
    </w:p>
    <w:p w14:paraId="3CC1548F" w14:textId="77777777" w:rsidR="005A0AB6" w:rsidRDefault="005A0AB6"/>
    <w:p w14:paraId="0B2CD9F0" w14:textId="77777777" w:rsidR="005A0AB6" w:rsidRDefault="005A0AB6" w:rsidP="005A0AB6">
      <w:pPr>
        <w:rPr>
          <w:u w:val="single"/>
        </w:rPr>
      </w:pPr>
      <w:r>
        <w:rPr>
          <w:u w:val="single"/>
        </w:rPr>
        <w:t>Consola del navegador:</w:t>
      </w:r>
    </w:p>
    <w:p w14:paraId="1B17235D" w14:textId="77777777" w:rsidR="002D3B74" w:rsidRDefault="002D3B74" w:rsidP="005A0AB6">
      <w:pPr>
        <w:rPr>
          <w:u w:val="single"/>
        </w:rPr>
      </w:pPr>
    </w:p>
    <w:p w14:paraId="5D61362E"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C57E0D" w14:textId="77777777" w:rsidTr="002D3B74">
        <w:tc>
          <w:tcPr>
            <w:tcW w:w="8856" w:type="dxa"/>
          </w:tcPr>
          <w:p w14:paraId="05436230" w14:textId="77777777" w:rsidR="002D3B74" w:rsidRPr="002D3B74" w:rsidRDefault="002D3B74" w:rsidP="002D3B74">
            <w:pPr>
              <w:rPr>
                <w:u w:val="single"/>
              </w:rPr>
            </w:pPr>
            <w:r w:rsidRPr="002D3B74">
              <w:rPr>
                <w:u w:val="single"/>
              </w:rPr>
              <w:t>21:59:03.602 Navigated to http://192.168.1.33:8124/pacientes.html</w:t>
            </w:r>
          </w:p>
          <w:p w14:paraId="051A7D92" w14:textId="7408F1A1" w:rsidR="002D3B74" w:rsidRPr="002D3B74" w:rsidRDefault="002D3B74" w:rsidP="002D3B74">
            <w:pPr>
              <w:rPr>
                <w:u w:val="single"/>
              </w:rPr>
            </w:pPr>
            <w:r w:rsidRPr="002D3B74">
              <w:rPr>
                <w:u w:val="single"/>
              </w:rPr>
              <w:t xml:space="preserve">21:59:04.096 VM86 pacientes_node.js:28 </w:t>
            </w:r>
            <w:r w:rsidR="009550DF" w:rsidRPr="002D3B74">
              <w:rPr>
                <w:u w:val="single"/>
              </w:rPr>
              <w:t>Conexión</w:t>
            </w:r>
            <w:r w:rsidRPr="002D3B74">
              <w:rPr>
                <w:u w:val="single"/>
              </w:rPr>
              <w:t xml:space="preserve"> establecida con el servidor</w:t>
            </w:r>
          </w:p>
          <w:p w14:paraId="644FEB01" w14:textId="77777777" w:rsidR="002D3B74" w:rsidRPr="002D3B74" w:rsidRDefault="002D3B74" w:rsidP="002D3B74">
            <w:pPr>
              <w:rPr>
                <w:u w:val="single"/>
              </w:rPr>
            </w:pPr>
            <w:r w:rsidRPr="002D3B74">
              <w:rPr>
                <w:u w:val="single"/>
              </w:rPr>
              <w:t>21:59:04.100 VM86 pacientes_node.js:39 Solicitud de listado de pacientes enviada</w:t>
            </w:r>
          </w:p>
          <w:p w14:paraId="68F78291" w14:textId="77777777" w:rsidR="002D3B74" w:rsidRPr="002D3B74" w:rsidRDefault="002D3B74" w:rsidP="002D3B74">
            <w:pPr>
              <w:rPr>
                <w:u w:val="single"/>
              </w:rPr>
            </w:pPr>
            <w:r w:rsidRPr="002D3B74">
              <w:rPr>
                <w:u w:val="single"/>
              </w:rPr>
              <w:t>21:59:04.313 VM86 pacientes_node.js:41 Lista de pacientes recibida</w:t>
            </w:r>
          </w:p>
          <w:p w14:paraId="7A58E284" w14:textId="77777777" w:rsidR="002D3B74" w:rsidRPr="002D3B74" w:rsidRDefault="002D3B74" w:rsidP="002D3B74">
            <w:pPr>
              <w:rPr>
                <w:u w:val="single"/>
              </w:rPr>
            </w:pPr>
            <w:r w:rsidRPr="002D3B74">
              <w:rPr>
                <w:u w:val="single"/>
              </w:rPr>
              <w:t>21:59:04.315 pacientes.html:45 Lista de pacientes disponible en el navegador</w:t>
            </w:r>
          </w:p>
          <w:p w14:paraId="3EF6ED18" w14:textId="77777777" w:rsidR="002D3B74" w:rsidRPr="0079203F" w:rsidRDefault="002D3B74" w:rsidP="002D3B74">
            <w:pPr>
              <w:keepNext/>
              <w:keepLines/>
              <w:spacing w:before="200"/>
              <w:outlineLvl w:val="4"/>
              <w:rPr>
                <w:u w:val="single"/>
                <w:lang w:val="en-US"/>
                <w:rPrChange w:id="10507"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10508" w:author="Rodrigo García" w:date="2017-09-29T10:15:00Z">
                  <w:rPr>
                    <w:u w:val="single"/>
                  </w:rPr>
                </w:rPrChange>
              </w:rPr>
              <w:t>21:59:06.035 Navigated to http://192.168.1.33:8124/evolucion.html?var1=1&amp;var2=Borja&amp;var3=Gonzalez&amp;var4=h</w:t>
            </w:r>
          </w:p>
          <w:p w14:paraId="21F29766" w14:textId="7D6D5B98" w:rsidR="002D3B74" w:rsidRPr="002D3B74" w:rsidRDefault="002D3B74" w:rsidP="002D3B74">
            <w:pPr>
              <w:rPr>
                <w:u w:val="single"/>
              </w:rPr>
            </w:pPr>
            <w:r w:rsidRPr="002D3B74">
              <w:rPr>
                <w:u w:val="single"/>
              </w:rPr>
              <w:t xml:space="preserve">21:59:06.456 evolucion_node.js:8 </w:t>
            </w:r>
            <w:r w:rsidR="009550DF" w:rsidRPr="002D3B74">
              <w:rPr>
                <w:u w:val="single"/>
              </w:rPr>
              <w:t>Conexión</w:t>
            </w:r>
            <w:r w:rsidRPr="002D3B74">
              <w:rPr>
                <w:u w:val="single"/>
              </w:rPr>
              <w:t xml:space="preserve"> establecida con el servidor</w:t>
            </w:r>
          </w:p>
          <w:p w14:paraId="72A6EA2F" w14:textId="77777777" w:rsidR="002D3B74" w:rsidRPr="002D3B74" w:rsidRDefault="002D3B74" w:rsidP="002D3B74">
            <w:pPr>
              <w:rPr>
                <w:u w:val="single"/>
              </w:rPr>
            </w:pPr>
            <w:r w:rsidRPr="002D3B74">
              <w:rPr>
                <w:u w:val="single"/>
              </w:rPr>
              <w:t>21:59:06.460 evolucion_node.js:21 Solicitud de listado de movimientos de Borja enviada</w:t>
            </w:r>
          </w:p>
          <w:p w14:paraId="08730DE1" w14:textId="77777777" w:rsidR="002D3B74" w:rsidRPr="002D3B74" w:rsidRDefault="002D3B74" w:rsidP="002D3B74">
            <w:pPr>
              <w:rPr>
                <w:u w:val="single"/>
              </w:rPr>
            </w:pPr>
            <w:r w:rsidRPr="002D3B74">
              <w:rPr>
                <w:u w:val="single"/>
              </w:rPr>
              <w:t>21:59:06.708 evolucion_node.js:23 Lista de movimientos de Borja recibida</w:t>
            </w:r>
          </w:p>
          <w:p w14:paraId="40E82D81" w14:textId="0529B26B" w:rsidR="002D3B74" w:rsidRPr="002D3B74" w:rsidRDefault="002D3B74" w:rsidP="002D3B74">
            <w:pPr>
              <w:rPr>
                <w:u w:val="single"/>
              </w:rPr>
            </w:pPr>
            <w:r w:rsidRPr="002D3B74">
              <w:rPr>
                <w:u w:val="single"/>
              </w:rPr>
              <w:t xml:space="preserve">21:59:06.715 </w:t>
            </w:r>
            <w:proofErr w:type="gramStart"/>
            <w:r w:rsidRPr="002D3B74">
              <w:rPr>
                <w:u w:val="single"/>
              </w:rPr>
              <w:t>evolucion.html?var</w:t>
            </w:r>
            <w:proofErr w:type="gramEnd"/>
            <w:r w:rsidRPr="002D3B74">
              <w:rPr>
                <w:u w:val="single"/>
              </w:rPr>
              <w:t xml:space="preserve">1=1&amp;var2=Borja&amp;var3=Gonzalez&amp;var4=h:114 Lista de </w:t>
            </w:r>
            <w:del w:id="10509" w:author="GONZALEZ DIAZ, BORJA" w:date="2017-10-03T15:57:00Z">
              <w:r w:rsidRPr="002D3B74" w:rsidDel="00B60DEE">
                <w:rPr>
                  <w:u w:val="single"/>
                </w:rPr>
                <w:delText>movimietos</w:delText>
              </w:r>
            </w:del>
            <w:ins w:id="10510" w:author="GONZALEZ DIAZ, BORJA" w:date="2017-10-03T15:57:00Z">
              <w:r w:rsidR="00B60DEE" w:rsidRPr="002D3B74">
                <w:rPr>
                  <w:u w:val="single"/>
                </w:rPr>
                <w:t>movimientos</w:t>
              </w:r>
            </w:ins>
            <w:r w:rsidRPr="002D3B74">
              <w:rPr>
                <w:u w:val="single"/>
              </w:rPr>
              <w:t xml:space="preserve"> de Borja Gonzalez disponible en el navegador</w:t>
            </w:r>
          </w:p>
          <w:p w14:paraId="3F5A42E7" w14:textId="2626939E" w:rsidR="002D3B74" w:rsidRDefault="002D3B74" w:rsidP="002D3B74">
            <w:pPr>
              <w:rPr>
                <w:u w:val="single"/>
              </w:rPr>
            </w:pPr>
            <w:r w:rsidRPr="002D3B74">
              <w:rPr>
                <w:u w:val="single"/>
              </w:rPr>
              <w:t>21:59:09.157 evolucion_node.js:88 Gráfico de movimiento en el plano Transversal de Borja Gonzalez disponible en el navegador</w:t>
            </w:r>
          </w:p>
        </w:tc>
      </w:tr>
    </w:tbl>
    <w:p w14:paraId="61B47323" w14:textId="62B1E313" w:rsidR="002D3B74" w:rsidRDefault="002D3B74" w:rsidP="005A0AB6">
      <w:pPr>
        <w:rPr>
          <w:u w:val="single"/>
        </w:rPr>
      </w:pPr>
    </w:p>
    <w:p w14:paraId="32EC450A" w14:textId="77777777" w:rsidR="005A0AB6" w:rsidRPr="005A0AB6" w:rsidRDefault="005A0AB6"/>
    <w:p w14:paraId="7D89F94A" w14:textId="77777777" w:rsidR="005A0AB6" w:rsidRDefault="005A0AB6" w:rsidP="005A0AB6">
      <w:pPr>
        <w:rPr>
          <w:u w:val="single"/>
        </w:rPr>
      </w:pPr>
      <w:r>
        <w:rPr>
          <w:u w:val="single"/>
        </w:rPr>
        <w:t>Terminal (Servidor):</w:t>
      </w:r>
    </w:p>
    <w:p w14:paraId="30F9E180"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864B47" w14:textId="77777777" w:rsidTr="002D3B74">
        <w:tc>
          <w:tcPr>
            <w:tcW w:w="8856" w:type="dxa"/>
          </w:tcPr>
          <w:p w14:paraId="16EF1515" w14:textId="77777777" w:rsidR="002D3B74" w:rsidRPr="00044CA7" w:rsidRDefault="002D3B74">
            <w:pPr>
              <w:rPr>
                <w:lang w:val="es-ES"/>
                <w:rPrChange w:id="10511" w:author="Rodrigo García" w:date="2017-09-29T10:17:00Z">
                  <w:rPr>
                    <w:rFonts w:ascii="Menlo Regular" w:eastAsiaTheme="majorEastAsia" w:hAnsi="Menlo Regular" w:cs="Menlo Regular"/>
                    <w:color w:val="000000"/>
                    <w:sz w:val="22"/>
                    <w:szCs w:val="22"/>
                    <w:lang w:val="en-US"/>
                  </w:rPr>
                </w:rPrChange>
              </w:rPr>
              <w:pPrChange w:id="1051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13" w:author="Rodrigo García" w:date="2017-09-29T10:17:00Z">
                  <w:rPr>
                    <w:rFonts w:ascii="Menlo Regular" w:hAnsi="Menlo Regular" w:cs="Menlo Regular"/>
                    <w:color w:val="000000"/>
                    <w:sz w:val="22"/>
                    <w:szCs w:val="22"/>
                    <w:lang w:val="en-US"/>
                  </w:rPr>
                </w:rPrChange>
              </w:rPr>
              <w:t>21:59:04:108 Conexión establecida con el cliente</w:t>
            </w:r>
          </w:p>
          <w:p w14:paraId="6D087C46" w14:textId="77777777" w:rsidR="002D3B74" w:rsidRPr="00044CA7" w:rsidRDefault="002D3B74">
            <w:pPr>
              <w:rPr>
                <w:lang w:val="es-ES"/>
                <w:rPrChange w:id="10514" w:author="Rodrigo García" w:date="2017-09-29T10:17:00Z">
                  <w:rPr>
                    <w:rFonts w:ascii="Menlo Regular" w:eastAsiaTheme="majorEastAsia" w:hAnsi="Menlo Regular" w:cs="Menlo Regular"/>
                    <w:color w:val="000000"/>
                    <w:sz w:val="22"/>
                    <w:szCs w:val="22"/>
                    <w:lang w:val="en-US"/>
                  </w:rPr>
                </w:rPrChange>
              </w:rPr>
              <w:pPrChange w:id="1051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16" w:author="Rodrigo García" w:date="2017-09-29T10:17:00Z">
                  <w:rPr>
                    <w:rFonts w:ascii="Menlo Regular" w:hAnsi="Menlo Regular" w:cs="Menlo Regular"/>
                    <w:color w:val="000000"/>
                    <w:sz w:val="22"/>
                    <w:szCs w:val="22"/>
                    <w:lang w:val="en-US"/>
                  </w:rPr>
                </w:rPrChange>
              </w:rPr>
              <w:t>21:59:04:112 Conexión establecida con el cliente</w:t>
            </w:r>
          </w:p>
          <w:p w14:paraId="79948BBA" w14:textId="77777777" w:rsidR="002D3B74" w:rsidRPr="00044CA7" w:rsidRDefault="002D3B74">
            <w:pPr>
              <w:rPr>
                <w:lang w:val="es-ES"/>
                <w:rPrChange w:id="10517" w:author="Rodrigo García" w:date="2017-09-29T10:17:00Z">
                  <w:rPr>
                    <w:rFonts w:ascii="Menlo Regular" w:eastAsiaTheme="majorEastAsia" w:hAnsi="Menlo Regular" w:cs="Menlo Regular"/>
                    <w:color w:val="000000"/>
                    <w:sz w:val="22"/>
                    <w:szCs w:val="22"/>
                    <w:lang w:val="en-US"/>
                  </w:rPr>
                </w:rPrChange>
              </w:rPr>
              <w:pPrChange w:id="1051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19" w:author="Rodrigo García" w:date="2017-09-29T10:17:00Z">
                  <w:rPr>
                    <w:rFonts w:ascii="Menlo Regular" w:hAnsi="Menlo Regular" w:cs="Menlo Regular"/>
                    <w:color w:val="000000"/>
                    <w:sz w:val="22"/>
                    <w:szCs w:val="22"/>
                    <w:lang w:val="en-US"/>
                  </w:rPr>
                </w:rPrChange>
              </w:rPr>
              <w:t>21:59:04:148 Petición del cliente: Pacientes</w:t>
            </w:r>
          </w:p>
          <w:p w14:paraId="52C159FA" w14:textId="77777777" w:rsidR="002D3B74" w:rsidRPr="00044CA7" w:rsidRDefault="002D3B74">
            <w:pPr>
              <w:rPr>
                <w:lang w:val="es-ES"/>
                <w:rPrChange w:id="10520" w:author="Rodrigo García" w:date="2017-09-29T10:17:00Z">
                  <w:rPr>
                    <w:rFonts w:ascii="Menlo Regular" w:hAnsi="Menlo Regular" w:cs="Menlo Regular"/>
                    <w:color w:val="000000"/>
                    <w:sz w:val="22"/>
                    <w:szCs w:val="22"/>
                    <w:lang w:val="en-US"/>
                  </w:rPr>
                </w:rPrChange>
              </w:rPr>
              <w:pPrChange w:id="10521"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10522" w:author="Rodrigo García" w:date="2017-09-29T10:17:00Z">
                  <w:rPr>
                    <w:rFonts w:ascii="Menlo Regular" w:hAnsi="Menlo Regular" w:cs="Menlo Regular"/>
                    <w:color w:val="000000"/>
                    <w:sz w:val="22"/>
                    <w:szCs w:val="22"/>
                    <w:lang w:val="en-US"/>
                  </w:rPr>
                </w:rPrChange>
              </w:rPr>
              <w:t>21:59:04:194 Base de datos abierta</w:t>
            </w:r>
          </w:p>
          <w:p w14:paraId="5EA5ABF4" w14:textId="77777777" w:rsidR="002D3B74" w:rsidRPr="00044CA7" w:rsidRDefault="002D3B74">
            <w:pPr>
              <w:rPr>
                <w:lang w:val="es-ES"/>
                <w:rPrChange w:id="10523" w:author="Rodrigo García" w:date="2017-09-29T10:17:00Z">
                  <w:rPr>
                    <w:rFonts w:ascii="Menlo Regular" w:eastAsiaTheme="majorEastAsia" w:hAnsi="Menlo Regular" w:cs="Menlo Regular"/>
                    <w:color w:val="000000"/>
                    <w:sz w:val="22"/>
                    <w:szCs w:val="22"/>
                    <w:lang w:val="en-US"/>
                  </w:rPr>
                </w:rPrChange>
              </w:rPr>
              <w:pPrChange w:id="1052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25" w:author="Rodrigo García" w:date="2017-09-29T10:17:00Z">
                  <w:rPr>
                    <w:rFonts w:ascii="Menlo Regular" w:hAnsi="Menlo Regular" w:cs="Menlo Regular"/>
                    <w:color w:val="000000"/>
                    <w:sz w:val="22"/>
                    <w:szCs w:val="22"/>
                    <w:lang w:val="en-US"/>
                  </w:rPr>
                </w:rPrChange>
              </w:rPr>
              <w:t>21:59:04:305 Listado de pacientes enviado al cliente</w:t>
            </w:r>
          </w:p>
          <w:p w14:paraId="14C28B35" w14:textId="77777777" w:rsidR="002D3B74" w:rsidRPr="00044CA7" w:rsidRDefault="002D3B74">
            <w:pPr>
              <w:rPr>
                <w:lang w:val="es-ES"/>
                <w:rPrChange w:id="10526" w:author="Rodrigo García" w:date="2017-09-29T10:17:00Z">
                  <w:rPr>
                    <w:rFonts w:ascii="Menlo Regular" w:eastAsiaTheme="majorEastAsia" w:hAnsi="Menlo Regular" w:cs="Menlo Regular"/>
                    <w:color w:val="000000"/>
                    <w:sz w:val="22"/>
                    <w:szCs w:val="22"/>
                    <w:lang w:val="en-US"/>
                  </w:rPr>
                </w:rPrChange>
              </w:rPr>
              <w:pPrChange w:id="1052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28" w:author="Rodrigo García" w:date="2017-09-29T10:17:00Z">
                  <w:rPr>
                    <w:rFonts w:ascii="Menlo Regular" w:hAnsi="Menlo Regular" w:cs="Menlo Regular"/>
                    <w:color w:val="000000"/>
                    <w:sz w:val="22"/>
                    <w:szCs w:val="22"/>
                    <w:lang w:val="en-US"/>
                  </w:rPr>
                </w:rPrChange>
              </w:rPr>
              <w:t>21:59:04:311 Base de datos cerrada</w:t>
            </w:r>
          </w:p>
          <w:p w14:paraId="06632263" w14:textId="77777777" w:rsidR="002D3B74" w:rsidRPr="00044CA7" w:rsidRDefault="002D3B74">
            <w:pPr>
              <w:rPr>
                <w:lang w:val="es-ES"/>
                <w:rPrChange w:id="10529" w:author="Rodrigo García" w:date="2017-09-29T10:17:00Z">
                  <w:rPr>
                    <w:rFonts w:ascii="Menlo Regular" w:eastAsiaTheme="majorEastAsia" w:hAnsi="Menlo Regular" w:cs="Menlo Regular"/>
                    <w:color w:val="000000"/>
                    <w:sz w:val="22"/>
                    <w:szCs w:val="22"/>
                    <w:lang w:val="en-US"/>
                  </w:rPr>
                </w:rPrChange>
              </w:rPr>
              <w:pPrChange w:id="1053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31" w:author="Rodrigo García" w:date="2017-09-29T10:17:00Z">
                  <w:rPr>
                    <w:rFonts w:ascii="Menlo Regular" w:hAnsi="Menlo Regular" w:cs="Menlo Regular"/>
                    <w:color w:val="000000"/>
                    <w:sz w:val="22"/>
                    <w:szCs w:val="22"/>
                    <w:lang w:val="en-US"/>
                  </w:rPr>
                </w:rPrChange>
              </w:rPr>
              <w:t>21:59:06:084 Conexión establecida con el cliente</w:t>
            </w:r>
          </w:p>
          <w:p w14:paraId="242AD0EF" w14:textId="77777777" w:rsidR="002D3B74" w:rsidRPr="00044CA7" w:rsidRDefault="002D3B74">
            <w:pPr>
              <w:rPr>
                <w:lang w:val="es-ES"/>
                <w:rPrChange w:id="10532" w:author="Rodrigo García" w:date="2017-09-29T10:17:00Z">
                  <w:rPr>
                    <w:rFonts w:ascii="Menlo Regular" w:eastAsiaTheme="majorEastAsia" w:hAnsi="Menlo Regular" w:cs="Menlo Regular"/>
                    <w:color w:val="000000"/>
                    <w:sz w:val="22"/>
                    <w:szCs w:val="22"/>
                    <w:lang w:val="en-US"/>
                  </w:rPr>
                </w:rPrChange>
              </w:rPr>
              <w:pPrChange w:id="1053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34" w:author="Rodrigo García" w:date="2017-09-29T10:17:00Z">
                  <w:rPr>
                    <w:rFonts w:ascii="Menlo Regular" w:hAnsi="Menlo Regular" w:cs="Menlo Regular"/>
                    <w:color w:val="000000"/>
                    <w:sz w:val="22"/>
                    <w:szCs w:val="22"/>
                    <w:lang w:val="en-US"/>
                  </w:rPr>
                </w:rPrChange>
              </w:rPr>
              <w:t>21:59:06:458 Conexión establecida con el cliente</w:t>
            </w:r>
          </w:p>
          <w:p w14:paraId="199E37AB" w14:textId="77777777" w:rsidR="002D3B74" w:rsidRPr="00044CA7" w:rsidRDefault="002D3B74">
            <w:pPr>
              <w:rPr>
                <w:lang w:val="es-ES"/>
                <w:rPrChange w:id="10535" w:author="Rodrigo García" w:date="2017-09-29T10:17:00Z">
                  <w:rPr>
                    <w:rFonts w:ascii="Menlo Regular" w:eastAsiaTheme="majorEastAsia" w:hAnsi="Menlo Regular" w:cs="Menlo Regular"/>
                    <w:color w:val="000000"/>
                    <w:sz w:val="22"/>
                    <w:szCs w:val="22"/>
                    <w:lang w:val="en-US"/>
                  </w:rPr>
                </w:rPrChange>
              </w:rPr>
              <w:pPrChange w:id="1053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37" w:author="Rodrigo García" w:date="2017-09-29T10:17:00Z">
                  <w:rPr>
                    <w:rFonts w:ascii="Menlo Regular" w:hAnsi="Menlo Regular" w:cs="Menlo Regular"/>
                    <w:color w:val="000000"/>
                    <w:sz w:val="22"/>
                    <w:szCs w:val="22"/>
                    <w:lang w:val="en-US"/>
                  </w:rPr>
                </w:rPrChange>
              </w:rPr>
              <w:t>21:59:06:541 Petición del cliente: Datos paciente</w:t>
            </w:r>
          </w:p>
          <w:p w14:paraId="65CA629A" w14:textId="77777777" w:rsidR="002D3B74" w:rsidRPr="00044CA7" w:rsidRDefault="002D3B74">
            <w:pPr>
              <w:rPr>
                <w:lang w:val="es-ES"/>
                <w:rPrChange w:id="10538" w:author="Rodrigo García" w:date="2017-09-29T10:17:00Z">
                  <w:rPr>
                    <w:rFonts w:ascii="Menlo Regular" w:eastAsiaTheme="majorEastAsia" w:hAnsi="Menlo Regular" w:cs="Menlo Regular"/>
                    <w:color w:val="000000"/>
                    <w:sz w:val="22"/>
                    <w:szCs w:val="22"/>
                    <w:lang w:val="en-US"/>
                  </w:rPr>
                </w:rPrChange>
              </w:rPr>
              <w:pPrChange w:id="1053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40" w:author="Rodrigo García" w:date="2017-09-29T10:17:00Z">
                  <w:rPr>
                    <w:rFonts w:ascii="Menlo Regular" w:hAnsi="Menlo Regular" w:cs="Menlo Regular"/>
                    <w:color w:val="000000"/>
                    <w:sz w:val="22"/>
                    <w:szCs w:val="22"/>
                    <w:lang w:val="en-US"/>
                  </w:rPr>
                </w:rPrChange>
              </w:rPr>
              <w:t>21:59:06:543 Base de datos abierta</w:t>
            </w:r>
          </w:p>
          <w:p w14:paraId="203592BA" w14:textId="77777777" w:rsidR="002D3B74" w:rsidRPr="00044CA7" w:rsidRDefault="002D3B74">
            <w:pPr>
              <w:rPr>
                <w:lang w:val="es-ES"/>
                <w:rPrChange w:id="10541" w:author="Rodrigo García" w:date="2017-09-29T10:17:00Z">
                  <w:rPr>
                    <w:rFonts w:ascii="Menlo Regular" w:eastAsiaTheme="majorEastAsia" w:hAnsi="Menlo Regular" w:cs="Menlo Regular"/>
                    <w:color w:val="000000"/>
                    <w:sz w:val="22"/>
                    <w:szCs w:val="22"/>
                    <w:lang w:val="en-US"/>
                  </w:rPr>
                </w:rPrChange>
              </w:rPr>
              <w:pPrChange w:id="1054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43" w:author="Rodrigo García" w:date="2017-09-29T10:17:00Z">
                  <w:rPr>
                    <w:rFonts w:ascii="Menlo Regular" w:hAnsi="Menlo Regular" w:cs="Menlo Regular"/>
                    <w:color w:val="000000"/>
                    <w:sz w:val="22"/>
                    <w:szCs w:val="22"/>
                    <w:lang w:val="en-US"/>
                  </w:rPr>
                </w:rPrChange>
              </w:rPr>
              <w:t>21:59:06:658 Listado de movimientos de Borja enviado al cliente</w:t>
            </w:r>
          </w:p>
          <w:p w14:paraId="628E34A3" w14:textId="424AA8CF" w:rsidR="002D3B74" w:rsidRDefault="002D3B74" w:rsidP="00EF3BF3">
            <w:pPr>
              <w:rPr>
                <w:u w:val="single"/>
              </w:rPr>
            </w:pPr>
            <w:r>
              <w:rPr>
                <w:lang w:val="en-US"/>
              </w:rPr>
              <w:t>21:59:06:661 Base de datos cerrada</w:t>
            </w:r>
          </w:p>
        </w:tc>
      </w:tr>
    </w:tbl>
    <w:p w14:paraId="7D4CC1D0" w14:textId="77777777" w:rsidR="002D3B74" w:rsidRDefault="002D3B74" w:rsidP="005A0AB6">
      <w:pPr>
        <w:rPr>
          <w:u w:val="single"/>
        </w:rPr>
      </w:pPr>
    </w:p>
    <w:p w14:paraId="2669357E" w14:textId="383C49AE" w:rsidR="008A07F8" w:rsidRPr="004D40F3" w:rsidRDefault="008A07F8" w:rsidP="005A0AB6">
      <w:pPr>
        <w:rPr>
          <w:rPrChange w:id="10544" w:author="GONZALEZ DIAZ, BORJA" w:date="2017-09-30T11:22:00Z">
            <w:rPr>
              <w:u w:val="single"/>
            </w:rPr>
          </w:rPrChange>
        </w:rPr>
      </w:pPr>
      <w:r w:rsidRPr="004D40F3">
        <w:rPr>
          <w:rPrChange w:id="10545" w:author="GONZALEZ DIAZ, BORJA" w:date="2017-09-30T11:22:00Z">
            <w:rPr>
              <w:u w:val="single"/>
            </w:rPr>
          </w:rPrChange>
        </w:rPr>
        <w:t xml:space="preserve">Para mostrar un gráfico de movimiento, el usuario tendrá que situarse en el listado de movimientos de un paciente, por lo que observamos el mismo comportamiento </w:t>
      </w:r>
      <w:r w:rsidRPr="004D40F3">
        <w:rPr>
          <w:rPrChange w:id="10546" w:author="GONZALEZ DIAZ, BORJA" w:date="2017-09-30T11:22:00Z">
            <w:rPr>
              <w:u w:val="single"/>
            </w:rPr>
          </w:rPrChange>
        </w:rPr>
        <w:lastRenderedPageBreak/>
        <w:t>que en el apartado de obtención de datos de un movimiento. Cuando el usuario esté situado en el listado, presionará el botón del movimiento que desee visualizar, y como los datos de movimiento ya están disponibles, solo hará falta pasar los datos a la herramienta chart.js que se encargará de graficar el movimiento en la pantalla del navegador.</w:t>
      </w:r>
    </w:p>
    <w:p w14:paraId="7304DCAB" w14:textId="6966A2C0" w:rsidR="002D3B74" w:rsidRDefault="002D3B74" w:rsidP="002D3B74">
      <w:pPr>
        <w:pStyle w:val="Ttulo3"/>
      </w:pPr>
      <w:bookmarkStart w:id="10547" w:name="_Toc494476036"/>
      <w:bookmarkStart w:id="10548" w:name="_Toc494809781"/>
      <w:r>
        <w:t>5.1.8. Mostrar un gráfico de evolución de un movimiento</w:t>
      </w:r>
      <w:bookmarkEnd w:id="10547"/>
      <w:bookmarkEnd w:id="10548"/>
    </w:p>
    <w:p w14:paraId="1645D985" w14:textId="77777777" w:rsidR="00A601FD" w:rsidRDefault="00A601FD"/>
    <w:p w14:paraId="08DE1901" w14:textId="77777777" w:rsidR="002D3B74" w:rsidRDefault="002D3B74" w:rsidP="002D3B74">
      <w:pPr>
        <w:rPr>
          <w:u w:val="single"/>
        </w:rPr>
      </w:pPr>
      <w:r>
        <w:rPr>
          <w:u w:val="single"/>
        </w:rPr>
        <w:t>Consola del navegador:</w:t>
      </w:r>
    </w:p>
    <w:p w14:paraId="0D86D676" w14:textId="77777777" w:rsidR="002D3B74" w:rsidRDefault="002D3B74"/>
    <w:tbl>
      <w:tblPr>
        <w:tblStyle w:val="Tablaconcuadrcula"/>
        <w:tblW w:w="0" w:type="auto"/>
        <w:tblLook w:val="04A0" w:firstRow="1" w:lastRow="0" w:firstColumn="1" w:lastColumn="0" w:noHBand="0" w:noVBand="1"/>
      </w:tblPr>
      <w:tblGrid>
        <w:gridCol w:w="8856"/>
      </w:tblGrid>
      <w:tr w:rsidR="002D3B74" w14:paraId="2EBC6A91" w14:textId="77777777" w:rsidTr="002D3B74">
        <w:tc>
          <w:tcPr>
            <w:tcW w:w="8856" w:type="dxa"/>
          </w:tcPr>
          <w:p w14:paraId="3AD7A47E" w14:textId="77777777" w:rsidR="002D3B74" w:rsidRDefault="002D3B74" w:rsidP="002D3B74">
            <w:r>
              <w:t>22:05:33.586 Navigated to http://192.168.1.33:8124/pacientes.html</w:t>
            </w:r>
          </w:p>
          <w:p w14:paraId="7DCE3A8E" w14:textId="62FF5B90" w:rsidR="002D3B74" w:rsidRDefault="002D3B74" w:rsidP="002D3B74">
            <w:r>
              <w:t xml:space="preserve">22:05:34.084 VM88 pacientes_node.js:28 </w:t>
            </w:r>
            <w:r w:rsidR="009550DF">
              <w:t>Conexión</w:t>
            </w:r>
            <w:r>
              <w:t xml:space="preserve"> establecida con el servidor</w:t>
            </w:r>
          </w:p>
          <w:p w14:paraId="6BA9500C" w14:textId="77777777" w:rsidR="002D3B74" w:rsidRDefault="002D3B74" w:rsidP="002D3B74">
            <w:r>
              <w:t>22:05:34.087 VM88 pacientes_node.js:39 Solicitud de listado de pacientes enviada</w:t>
            </w:r>
          </w:p>
          <w:p w14:paraId="5970BCF1" w14:textId="77777777" w:rsidR="002D3B74" w:rsidRDefault="002D3B74" w:rsidP="002D3B74">
            <w:r>
              <w:t>22:05:34.294 VM88 pacientes_node.js:41 Lista de pacientes recibida</w:t>
            </w:r>
          </w:p>
          <w:p w14:paraId="550D48A2" w14:textId="77777777" w:rsidR="002D3B74" w:rsidRDefault="002D3B74" w:rsidP="002D3B74">
            <w:r>
              <w:t>22:05:34.296 pacientes.html:45 Lista de pacientes disponible en el navegador</w:t>
            </w:r>
          </w:p>
          <w:p w14:paraId="79A85BF2" w14:textId="77777777" w:rsidR="002D3B74" w:rsidRPr="00044CA7" w:rsidRDefault="002D3B74" w:rsidP="002D3B74">
            <w:pPr>
              <w:rPr>
                <w:lang w:val="en-US"/>
                <w:rPrChange w:id="10549" w:author="Rodrigo García" w:date="2017-09-29T10:17:00Z">
                  <w:rPr/>
                </w:rPrChange>
              </w:rPr>
            </w:pPr>
            <w:r w:rsidRPr="00044CA7">
              <w:rPr>
                <w:lang w:val="en-US"/>
                <w:rPrChange w:id="10550" w:author="Rodrigo García" w:date="2017-09-29T10:17:00Z">
                  <w:rPr/>
                </w:rPrChange>
              </w:rPr>
              <w:t>22:05:35.582 Navigated to http://192.168.1.33:8124/evolucion.html?var1=1&amp;var2=Borja&amp;var3=Gonzalez&amp;var4=h</w:t>
            </w:r>
          </w:p>
          <w:p w14:paraId="4ADC3EBC" w14:textId="3B2E14F7" w:rsidR="002D3B74" w:rsidRDefault="002D3B74" w:rsidP="002D3B74">
            <w:r>
              <w:t xml:space="preserve">22:05:36.006 evolucion_node.js:8 </w:t>
            </w:r>
            <w:r w:rsidR="009550DF">
              <w:t>Conexión</w:t>
            </w:r>
            <w:r>
              <w:t xml:space="preserve"> establecida con el servidor</w:t>
            </w:r>
          </w:p>
          <w:p w14:paraId="7E5F9AD2" w14:textId="77777777" w:rsidR="002D3B74" w:rsidRDefault="002D3B74" w:rsidP="002D3B74">
            <w:r>
              <w:t>22:05:36.009 evolucion_node.js:21 Solicitud de listado de movimientos de Borja enviada</w:t>
            </w:r>
          </w:p>
          <w:p w14:paraId="34C3530A" w14:textId="77777777" w:rsidR="002D3B74" w:rsidRDefault="002D3B74" w:rsidP="002D3B74">
            <w:r>
              <w:t>22:05:36.257 evolucion_node.js:23 Lista de movimientos de Borja recibida</w:t>
            </w:r>
          </w:p>
          <w:p w14:paraId="44557E13" w14:textId="2FA224B3" w:rsidR="002D3B74" w:rsidRDefault="002D3B74" w:rsidP="002D3B74">
            <w:r>
              <w:t xml:space="preserve">22:05:36.264 </w:t>
            </w:r>
            <w:proofErr w:type="gramStart"/>
            <w:r>
              <w:t>evolucion.html?var</w:t>
            </w:r>
            <w:proofErr w:type="gramEnd"/>
            <w:r>
              <w:t xml:space="preserve">1=1&amp;var2=Borja&amp;var3=Gonzalez&amp;var4=h:114 Lista de </w:t>
            </w:r>
            <w:del w:id="10551" w:author="GONZALEZ DIAZ, BORJA" w:date="2017-10-03T15:57:00Z">
              <w:r w:rsidDel="00B60DEE">
                <w:delText>movimietos</w:delText>
              </w:r>
            </w:del>
            <w:ins w:id="10552" w:author="GONZALEZ DIAZ, BORJA" w:date="2017-10-03T15:57:00Z">
              <w:r w:rsidR="00B60DEE">
                <w:t>movimientos</w:t>
              </w:r>
            </w:ins>
            <w:r>
              <w:t xml:space="preserve"> de Borja Gonzalez disponible en el navegador</w:t>
            </w:r>
          </w:p>
          <w:p w14:paraId="1ED277C5" w14:textId="4C026412" w:rsidR="002D3B74" w:rsidRDefault="002D3B74" w:rsidP="002D3B74">
            <w:r>
              <w:t xml:space="preserve">22:05:39.533 evolucion_node.js:150 </w:t>
            </w:r>
            <w:r w:rsidR="009550DF">
              <w:t>Conexión</w:t>
            </w:r>
            <w:r>
              <w:t xml:space="preserve"> establecida con el servidor</w:t>
            </w:r>
          </w:p>
          <w:p w14:paraId="0B498461" w14:textId="77777777" w:rsidR="002D3B74" w:rsidRDefault="002D3B74" w:rsidP="002D3B74">
            <w:r>
              <w:t>22:05:39.534 evolucion_node.js:164 Solicitud de datos de evolución de Borja enviada</w:t>
            </w:r>
          </w:p>
          <w:p w14:paraId="1E683F7A" w14:textId="77777777" w:rsidR="002D3B74" w:rsidRDefault="002D3B74" w:rsidP="002D3B74">
            <w:r>
              <w:t>22:05:39.667 evolucion_node.js:166 Datos de evolución de Borja recibidos</w:t>
            </w:r>
          </w:p>
          <w:p w14:paraId="301EF57C" w14:textId="2057F4AD" w:rsidR="002D3B74" w:rsidRDefault="002D3B74" w:rsidP="002D3B74">
            <w:r>
              <w:t>22:05:39.750 evolucion_node.js:345 Gráfico de Evolución en el plano Transversal de Borja Gonzalez disponible en el navegador</w:t>
            </w:r>
          </w:p>
        </w:tc>
      </w:tr>
    </w:tbl>
    <w:p w14:paraId="6CD060AE" w14:textId="77777777" w:rsidR="002D3B74" w:rsidRDefault="002D3B74"/>
    <w:p w14:paraId="2A1DAC88" w14:textId="77777777" w:rsidR="002D3B74" w:rsidRDefault="002D3B74" w:rsidP="002D3B74">
      <w:pPr>
        <w:rPr>
          <w:u w:val="single"/>
        </w:rPr>
      </w:pPr>
      <w:r>
        <w:rPr>
          <w:u w:val="single"/>
        </w:rPr>
        <w:t>Terminal (Servidor):</w:t>
      </w:r>
    </w:p>
    <w:p w14:paraId="1119E973" w14:textId="77777777" w:rsidR="002D3B74" w:rsidRDefault="002D3B74"/>
    <w:p w14:paraId="132370CC" w14:textId="77777777" w:rsidR="002D3B74" w:rsidRPr="00A601FD" w:rsidRDefault="002D3B74" w:rsidP="00A601FD"/>
    <w:tbl>
      <w:tblPr>
        <w:tblStyle w:val="Tablaconcuadrcula"/>
        <w:tblW w:w="0" w:type="auto"/>
        <w:tblLook w:val="04A0" w:firstRow="1" w:lastRow="0" w:firstColumn="1" w:lastColumn="0" w:noHBand="0" w:noVBand="1"/>
      </w:tblPr>
      <w:tblGrid>
        <w:gridCol w:w="8856"/>
      </w:tblGrid>
      <w:tr w:rsidR="002D3B74" w14:paraId="6D14B744" w14:textId="77777777" w:rsidTr="002D3B74">
        <w:tc>
          <w:tcPr>
            <w:tcW w:w="8856" w:type="dxa"/>
          </w:tcPr>
          <w:p w14:paraId="1D390DEC" w14:textId="77777777" w:rsidR="002D3B74" w:rsidRPr="00044CA7" w:rsidRDefault="002D3B74">
            <w:pPr>
              <w:rPr>
                <w:lang w:val="es-ES"/>
                <w:rPrChange w:id="10553" w:author="Rodrigo García" w:date="2017-09-29T10:17:00Z">
                  <w:rPr>
                    <w:rFonts w:ascii="Menlo Regular" w:eastAsiaTheme="majorEastAsia" w:hAnsi="Menlo Regular" w:cs="Menlo Regular"/>
                    <w:color w:val="000000"/>
                    <w:sz w:val="22"/>
                    <w:szCs w:val="22"/>
                    <w:lang w:val="en-US"/>
                  </w:rPr>
                </w:rPrChange>
              </w:rPr>
              <w:pPrChange w:id="1055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55" w:author="Rodrigo García" w:date="2017-09-29T10:17:00Z">
                  <w:rPr>
                    <w:rFonts w:ascii="Menlo Regular" w:hAnsi="Menlo Regular" w:cs="Menlo Regular"/>
                    <w:color w:val="000000"/>
                    <w:sz w:val="22"/>
                    <w:szCs w:val="22"/>
                    <w:lang w:val="en-US"/>
                  </w:rPr>
                </w:rPrChange>
              </w:rPr>
              <w:t>22:05:34:094 Conexión establecida con el cliente</w:t>
            </w:r>
          </w:p>
          <w:p w14:paraId="30D7DFB7" w14:textId="77777777" w:rsidR="002D3B74" w:rsidRPr="00044CA7" w:rsidRDefault="002D3B74">
            <w:pPr>
              <w:rPr>
                <w:lang w:val="es-ES"/>
                <w:rPrChange w:id="10556" w:author="Rodrigo García" w:date="2017-09-29T10:17:00Z">
                  <w:rPr>
                    <w:rFonts w:ascii="Menlo Regular" w:hAnsi="Menlo Regular" w:cs="Menlo Regular"/>
                    <w:color w:val="000000"/>
                    <w:sz w:val="22"/>
                    <w:szCs w:val="22"/>
                    <w:lang w:val="en-US"/>
                  </w:rPr>
                </w:rPrChange>
              </w:rPr>
              <w:pPrChange w:id="10557"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10558" w:author="Rodrigo García" w:date="2017-09-29T10:17:00Z">
                  <w:rPr>
                    <w:rFonts w:ascii="Menlo Regular" w:hAnsi="Menlo Regular" w:cs="Menlo Regular"/>
                    <w:color w:val="000000"/>
                    <w:sz w:val="22"/>
                    <w:szCs w:val="22"/>
                    <w:lang w:val="en-US"/>
                  </w:rPr>
                </w:rPrChange>
              </w:rPr>
              <w:t>22:05:34:099 Conexión establecida con el cliente</w:t>
            </w:r>
          </w:p>
          <w:p w14:paraId="64AE462C" w14:textId="77777777" w:rsidR="002D3B74" w:rsidRPr="00044CA7" w:rsidRDefault="002D3B74">
            <w:pPr>
              <w:rPr>
                <w:lang w:val="es-ES"/>
                <w:rPrChange w:id="10559" w:author="Rodrigo García" w:date="2017-09-29T10:17:00Z">
                  <w:rPr>
                    <w:rFonts w:ascii="Menlo Regular" w:eastAsiaTheme="majorEastAsia" w:hAnsi="Menlo Regular" w:cs="Menlo Regular"/>
                    <w:color w:val="000000"/>
                    <w:sz w:val="22"/>
                    <w:szCs w:val="22"/>
                    <w:lang w:val="en-US"/>
                  </w:rPr>
                </w:rPrChange>
              </w:rPr>
              <w:pPrChange w:id="1056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61" w:author="Rodrigo García" w:date="2017-09-29T10:17:00Z">
                  <w:rPr>
                    <w:rFonts w:ascii="Menlo Regular" w:hAnsi="Menlo Regular" w:cs="Menlo Regular"/>
                    <w:color w:val="000000"/>
                    <w:sz w:val="22"/>
                    <w:szCs w:val="22"/>
                    <w:lang w:val="en-US"/>
                  </w:rPr>
                </w:rPrChange>
              </w:rPr>
              <w:t>22:05:34:136 Petición del cliente: Pacientes</w:t>
            </w:r>
          </w:p>
          <w:p w14:paraId="0CC6E5E5" w14:textId="77777777" w:rsidR="002D3B74" w:rsidRPr="00044CA7" w:rsidRDefault="002D3B74">
            <w:pPr>
              <w:rPr>
                <w:lang w:val="es-ES"/>
                <w:rPrChange w:id="10562" w:author="Rodrigo García" w:date="2017-09-29T10:17:00Z">
                  <w:rPr>
                    <w:rFonts w:ascii="Menlo Regular" w:eastAsiaTheme="majorEastAsia" w:hAnsi="Menlo Regular" w:cs="Menlo Regular"/>
                    <w:color w:val="000000"/>
                    <w:sz w:val="22"/>
                    <w:szCs w:val="22"/>
                    <w:lang w:val="en-US"/>
                  </w:rPr>
                </w:rPrChange>
              </w:rPr>
              <w:pPrChange w:id="1056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64" w:author="Rodrigo García" w:date="2017-09-29T10:17:00Z">
                  <w:rPr>
                    <w:rFonts w:ascii="Menlo Regular" w:hAnsi="Menlo Regular" w:cs="Menlo Regular"/>
                    <w:color w:val="000000"/>
                    <w:sz w:val="22"/>
                    <w:szCs w:val="22"/>
                    <w:lang w:val="en-US"/>
                  </w:rPr>
                </w:rPrChange>
              </w:rPr>
              <w:t>22:05:34:177 Base de datos abierta</w:t>
            </w:r>
          </w:p>
          <w:p w14:paraId="456E48D9" w14:textId="77777777" w:rsidR="002D3B74" w:rsidRPr="00044CA7" w:rsidRDefault="002D3B74">
            <w:pPr>
              <w:rPr>
                <w:lang w:val="es-ES"/>
                <w:rPrChange w:id="10565" w:author="Rodrigo García" w:date="2017-09-29T10:17:00Z">
                  <w:rPr>
                    <w:rFonts w:ascii="Menlo Regular" w:eastAsiaTheme="majorEastAsia" w:hAnsi="Menlo Regular" w:cs="Menlo Regular"/>
                    <w:color w:val="000000"/>
                    <w:sz w:val="22"/>
                    <w:szCs w:val="22"/>
                    <w:lang w:val="en-US"/>
                  </w:rPr>
                </w:rPrChange>
              </w:rPr>
              <w:pPrChange w:id="1056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67" w:author="Rodrigo García" w:date="2017-09-29T10:17:00Z">
                  <w:rPr>
                    <w:rFonts w:ascii="Menlo Regular" w:hAnsi="Menlo Regular" w:cs="Menlo Regular"/>
                    <w:color w:val="000000"/>
                    <w:sz w:val="22"/>
                    <w:szCs w:val="22"/>
                    <w:lang w:val="en-US"/>
                  </w:rPr>
                </w:rPrChange>
              </w:rPr>
              <w:t>22:05:34:286 Listado de pacientes enviado al cliente</w:t>
            </w:r>
          </w:p>
          <w:p w14:paraId="32ED91B0" w14:textId="77777777" w:rsidR="002D3B74" w:rsidRPr="00044CA7" w:rsidRDefault="002D3B74">
            <w:pPr>
              <w:rPr>
                <w:lang w:val="es-ES"/>
                <w:rPrChange w:id="10568" w:author="Rodrigo García" w:date="2017-09-29T10:17:00Z">
                  <w:rPr>
                    <w:rFonts w:ascii="Menlo Regular" w:eastAsiaTheme="majorEastAsia" w:hAnsi="Menlo Regular" w:cs="Menlo Regular"/>
                    <w:color w:val="000000"/>
                    <w:sz w:val="22"/>
                    <w:szCs w:val="22"/>
                    <w:lang w:val="en-US"/>
                  </w:rPr>
                </w:rPrChange>
              </w:rPr>
              <w:pPrChange w:id="1056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70" w:author="Rodrigo García" w:date="2017-09-29T10:17:00Z">
                  <w:rPr>
                    <w:rFonts w:ascii="Menlo Regular" w:hAnsi="Menlo Regular" w:cs="Menlo Regular"/>
                    <w:color w:val="000000"/>
                    <w:sz w:val="22"/>
                    <w:szCs w:val="22"/>
                    <w:lang w:val="en-US"/>
                  </w:rPr>
                </w:rPrChange>
              </w:rPr>
              <w:t>22:05:34:292 Base de datos cerrada</w:t>
            </w:r>
          </w:p>
          <w:p w14:paraId="5EFAD325" w14:textId="77777777" w:rsidR="002D3B74" w:rsidRPr="00044CA7" w:rsidRDefault="002D3B74">
            <w:pPr>
              <w:rPr>
                <w:lang w:val="es-ES"/>
                <w:rPrChange w:id="10571" w:author="Rodrigo García" w:date="2017-09-29T10:17:00Z">
                  <w:rPr>
                    <w:rFonts w:ascii="Menlo Regular" w:eastAsiaTheme="majorEastAsia" w:hAnsi="Menlo Regular" w:cs="Menlo Regular"/>
                    <w:color w:val="000000"/>
                    <w:sz w:val="22"/>
                    <w:szCs w:val="22"/>
                    <w:lang w:val="en-US"/>
                  </w:rPr>
                </w:rPrChange>
              </w:rPr>
              <w:pPrChange w:id="1057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73" w:author="Rodrigo García" w:date="2017-09-29T10:17:00Z">
                  <w:rPr>
                    <w:rFonts w:ascii="Menlo Regular" w:hAnsi="Menlo Regular" w:cs="Menlo Regular"/>
                    <w:color w:val="000000"/>
                    <w:sz w:val="22"/>
                    <w:szCs w:val="22"/>
                    <w:lang w:val="en-US"/>
                  </w:rPr>
                </w:rPrChange>
              </w:rPr>
              <w:t>22:05:35:629 Conexión establecida con el cliente</w:t>
            </w:r>
          </w:p>
          <w:p w14:paraId="578313D9" w14:textId="77777777" w:rsidR="002D3B74" w:rsidRPr="00044CA7" w:rsidRDefault="002D3B74">
            <w:pPr>
              <w:rPr>
                <w:lang w:val="es-ES"/>
                <w:rPrChange w:id="10574" w:author="Rodrigo García" w:date="2017-09-29T10:17:00Z">
                  <w:rPr>
                    <w:rFonts w:ascii="Menlo Regular" w:eastAsiaTheme="majorEastAsia" w:hAnsi="Menlo Regular" w:cs="Menlo Regular"/>
                    <w:color w:val="000000"/>
                    <w:sz w:val="22"/>
                    <w:szCs w:val="22"/>
                    <w:lang w:val="en-US"/>
                  </w:rPr>
                </w:rPrChange>
              </w:rPr>
              <w:pPrChange w:id="1057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76" w:author="Rodrigo García" w:date="2017-09-29T10:17:00Z">
                  <w:rPr>
                    <w:rFonts w:ascii="Menlo Regular" w:hAnsi="Menlo Regular" w:cs="Menlo Regular"/>
                    <w:color w:val="000000"/>
                    <w:sz w:val="22"/>
                    <w:szCs w:val="22"/>
                    <w:lang w:val="en-US"/>
                  </w:rPr>
                </w:rPrChange>
              </w:rPr>
              <w:t>22:05:36:008 Conexión establecida con el cliente</w:t>
            </w:r>
          </w:p>
          <w:p w14:paraId="5A9D4AC4" w14:textId="77777777" w:rsidR="002D3B74" w:rsidRPr="00044CA7" w:rsidRDefault="002D3B74">
            <w:pPr>
              <w:rPr>
                <w:lang w:val="es-ES"/>
                <w:rPrChange w:id="10577" w:author="Rodrigo García" w:date="2017-09-29T10:17:00Z">
                  <w:rPr>
                    <w:rFonts w:ascii="Menlo Regular" w:eastAsiaTheme="majorEastAsia" w:hAnsi="Menlo Regular" w:cs="Menlo Regular"/>
                    <w:color w:val="000000"/>
                    <w:sz w:val="22"/>
                    <w:szCs w:val="22"/>
                    <w:lang w:val="en-US"/>
                  </w:rPr>
                </w:rPrChange>
              </w:rPr>
              <w:pPrChange w:id="1057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79" w:author="Rodrigo García" w:date="2017-09-29T10:17:00Z">
                  <w:rPr>
                    <w:rFonts w:ascii="Menlo Regular" w:hAnsi="Menlo Regular" w:cs="Menlo Regular"/>
                    <w:color w:val="000000"/>
                    <w:sz w:val="22"/>
                    <w:szCs w:val="22"/>
                    <w:lang w:val="en-US"/>
                  </w:rPr>
                </w:rPrChange>
              </w:rPr>
              <w:t>22:05:36:090 Petición del cliente: Datos paciente</w:t>
            </w:r>
          </w:p>
          <w:p w14:paraId="5F4A205C" w14:textId="77777777" w:rsidR="002D3B74" w:rsidRPr="00044CA7" w:rsidRDefault="002D3B74">
            <w:pPr>
              <w:rPr>
                <w:lang w:val="es-ES"/>
                <w:rPrChange w:id="10580" w:author="Rodrigo García" w:date="2017-09-29T10:17:00Z">
                  <w:rPr>
                    <w:rFonts w:ascii="Menlo Regular" w:eastAsiaTheme="majorEastAsia" w:hAnsi="Menlo Regular" w:cs="Menlo Regular"/>
                    <w:color w:val="000000"/>
                    <w:sz w:val="22"/>
                    <w:szCs w:val="22"/>
                    <w:lang w:val="en-US"/>
                  </w:rPr>
                </w:rPrChange>
              </w:rPr>
              <w:pPrChange w:id="1058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82" w:author="Rodrigo García" w:date="2017-09-29T10:17:00Z">
                  <w:rPr>
                    <w:rFonts w:ascii="Menlo Regular" w:hAnsi="Menlo Regular" w:cs="Menlo Regular"/>
                    <w:color w:val="000000"/>
                    <w:sz w:val="22"/>
                    <w:szCs w:val="22"/>
                    <w:lang w:val="en-US"/>
                  </w:rPr>
                </w:rPrChange>
              </w:rPr>
              <w:t>22:05:36:095 Base de datos abierta</w:t>
            </w:r>
          </w:p>
          <w:p w14:paraId="39C85D7D" w14:textId="77777777" w:rsidR="002D3B74" w:rsidRPr="00044CA7" w:rsidRDefault="002D3B74">
            <w:pPr>
              <w:rPr>
                <w:lang w:val="es-ES"/>
                <w:rPrChange w:id="10583" w:author="Rodrigo García" w:date="2017-09-29T10:17:00Z">
                  <w:rPr>
                    <w:rFonts w:ascii="Menlo Regular" w:eastAsiaTheme="majorEastAsia" w:hAnsi="Menlo Regular" w:cs="Menlo Regular"/>
                    <w:color w:val="000000"/>
                    <w:sz w:val="22"/>
                    <w:szCs w:val="22"/>
                    <w:lang w:val="en-US"/>
                  </w:rPr>
                </w:rPrChange>
              </w:rPr>
              <w:pPrChange w:id="1058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85" w:author="Rodrigo García" w:date="2017-09-29T10:17:00Z">
                  <w:rPr>
                    <w:rFonts w:ascii="Menlo Regular" w:hAnsi="Menlo Regular" w:cs="Menlo Regular"/>
                    <w:color w:val="000000"/>
                    <w:sz w:val="22"/>
                    <w:szCs w:val="22"/>
                    <w:lang w:val="en-US"/>
                  </w:rPr>
                </w:rPrChange>
              </w:rPr>
              <w:t>22:05:36:206 Listado de movimientos de Borja enviado al cliente</w:t>
            </w:r>
          </w:p>
          <w:p w14:paraId="56B745BF" w14:textId="77777777" w:rsidR="002D3B74" w:rsidRPr="00044CA7" w:rsidRDefault="002D3B74">
            <w:pPr>
              <w:rPr>
                <w:lang w:val="es-ES"/>
                <w:rPrChange w:id="10586" w:author="Rodrigo García" w:date="2017-09-29T10:17:00Z">
                  <w:rPr>
                    <w:rFonts w:ascii="Menlo Regular" w:eastAsiaTheme="majorEastAsia" w:hAnsi="Menlo Regular" w:cs="Menlo Regular"/>
                    <w:color w:val="000000"/>
                    <w:sz w:val="22"/>
                    <w:szCs w:val="22"/>
                    <w:lang w:val="en-US"/>
                  </w:rPr>
                </w:rPrChange>
              </w:rPr>
              <w:pPrChange w:id="1058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88" w:author="Rodrigo García" w:date="2017-09-29T10:17:00Z">
                  <w:rPr>
                    <w:rFonts w:ascii="Menlo Regular" w:hAnsi="Menlo Regular" w:cs="Menlo Regular"/>
                    <w:color w:val="000000"/>
                    <w:sz w:val="22"/>
                    <w:szCs w:val="22"/>
                    <w:lang w:val="en-US"/>
                  </w:rPr>
                </w:rPrChange>
              </w:rPr>
              <w:t>22:05:36:209 Base de datos cerrada</w:t>
            </w:r>
          </w:p>
          <w:p w14:paraId="4FFB9936" w14:textId="77777777" w:rsidR="002D3B74" w:rsidRPr="00044CA7" w:rsidRDefault="002D3B74">
            <w:pPr>
              <w:rPr>
                <w:lang w:val="es-ES"/>
                <w:rPrChange w:id="10589" w:author="Rodrigo García" w:date="2017-09-29T10:17:00Z">
                  <w:rPr>
                    <w:rFonts w:ascii="Menlo Regular" w:eastAsiaTheme="majorEastAsia" w:hAnsi="Menlo Regular" w:cs="Menlo Regular"/>
                    <w:color w:val="000000"/>
                    <w:sz w:val="22"/>
                    <w:szCs w:val="22"/>
                    <w:lang w:val="en-US"/>
                  </w:rPr>
                </w:rPrChange>
              </w:rPr>
              <w:pPrChange w:id="1059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91" w:author="Rodrigo García" w:date="2017-09-29T10:17:00Z">
                  <w:rPr>
                    <w:rFonts w:ascii="Menlo Regular" w:hAnsi="Menlo Regular" w:cs="Menlo Regular"/>
                    <w:color w:val="000000"/>
                    <w:sz w:val="22"/>
                    <w:szCs w:val="22"/>
                    <w:lang w:val="en-US"/>
                  </w:rPr>
                </w:rPrChange>
              </w:rPr>
              <w:lastRenderedPageBreak/>
              <w:t>22:05:39:536 Conexión establecida con el cliente</w:t>
            </w:r>
          </w:p>
          <w:p w14:paraId="02318AE2" w14:textId="77777777" w:rsidR="002D3B74" w:rsidRPr="00044CA7" w:rsidRDefault="002D3B74">
            <w:pPr>
              <w:rPr>
                <w:lang w:val="es-ES"/>
                <w:rPrChange w:id="10592" w:author="Rodrigo García" w:date="2017-09-29T10:17:00Z">
                  <w:rPr>
                    <w:rFonts w:ascii="Menlo Regular" w:eastAsiaTheme="majorEastAsia" w:hAnsi="Menlo Regular" w:cs="Menlo Regular"/>
                    <w:color w:val="000000"/>
                    <w:sz w:val="22"/>
                    <w:szCs w:val="22"/>
                    <w:lang w:val="en-US"/>
                  </w:rPr>
                </w:rPrChange>
              </w:rPr>
              <w:pPrChange w:id="1059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94" w:author="Rodrigo García" w:date="2017-09-29T10:17:00Z">
                  <w:rPr>
                    <w:rFonts w:ascii="Menlo Regular" w:hAnsi="Menlo Regular" w:cs="Menlo Regular"/>
                    <w:color w:val="000000"/>
                    <w:sz w:val="22"/>
                    <w:szCs w:val="22"/>
                    <w:lang w:val="en-US"/>
                  </w:rPr>
                </w:rPrChange>
              </w:rPr>
              <w:t>22:05:39:544 Petición del cliente: Datos de Evolucion paciente</w:t>
            </w:r>
          </w:p>
          <w:p w14:paraId="41A9A08C" w14:textId="77777777" w:rsidR="002D3B74" w:rsidRPr="00044CA7" w:rsidRDefault="002D3B74">
            <w:pPr>
              <w:rPr>
                <w:lang w:val="es-ES"/>
                <w:rPrChange w:id="10595" w:author="Rodrigo García" w:date="2017-09-29T10:17:00Z">
                  <w:rPr>
                    <w:rFonts w:ascii="Menlo Regular" w:eastAsiaTheme="majorEastAsia" w:hAnsi="Menlo Regular" w:cs="Menlo Regular"/>
                    <w:color w:val="000000"/>
                    <w:sz w:val="22"/>
                    <w:szCs w:val="22"/>
                    <w:lang w:val="en-US"/>
                  </w:rPr>
                </w:rPrChange>
              </w:rPr>
              <w:pPrChange w:id="1059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597" w:author="Rodrigo García" w:date="2017-09-29T10:17:00Z">
                  <w:rPr>
                    <w:rFonts w:ascii="Menlo Regular" w:hAnsi="Menlo Regular" w:cs="Menlo Regular"/>
                    <w:color w:val="000000"/>
                    <w:sz w:val="22"/>
                    <w:szCs w:val="22"/>
                    <w:lang w:val="en-US"/>
                  </w:rPr>
                </w:rPrChange>
              </w:rPr>
              <w:t>22:05:39:554 Base de datos abierta</w:t>
            </w:r>
          </w:p>
          <w:p w14:paraId="2380E74A" w14:textId="77777777" w:rsidR="002D3B74" w:rsidRPr="00044CA7" w:rsidRDefault="002D3B74">
            <w:pPr>
              <w:rPr>
                <w:lang w:val="es-ES"/>
                <w:rPrChange w:id="10598" w:author="Rodrigo García" w:date="2017-09-29T10:17:00Z">
                  <w:rPr>
                    <w:rFonts w:ascii="Menlo Regular" w:eastAsiaTheme="majorEastAsia" w:hAnsi="Menlo Regular" w:cs="Menlo Regular"/>
                    <w:color w:val="000000"/>
                    <w:sz w:val="22"/>
                    <w:szCs w:val="22"/>
                    <w:lang w:val="en-US"/>
                  </w:rPr>
                </w:rPrChange>
              </w:rPr>
              <w:pPrChange w:id="1059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600" w:author="Rodrigo García" w:date="2017-09-29T10:17:00Z">
                  <w:rPr>
                    <w:rFonts w:ascii="Menlo Regular" w:hAnsi="Menlo Regular" w:cs="Menlo Regular"/>
                    <w:color w:val="000000"/>
                    <w:sz w:val="22"/>
                    <w:szCs w:val="22"/>
                    <w:lang w:val="en-US"/>
                  </w:rPr>
                </w:rPrChange>
              </w:rPr>
              <w:t>22:05:39:662 Listado de datos de evolución de movimiento de Borja enviado al cliente</w:t>
            </w:r>
          </w:p>
          <w:p w14:paraId="259F588C" w14:textId="2335D6DB" w:rsidR="002D3B74" w:rsidRDefault="002D3B74" w:rsidP="00EF3BF3">
            <w:r>
              <w:rPr>
                <w:lang w:val="en-US"/>
              </w:rPr>
              <w:t>22:05:39:665 Base de datos cerrada</w:t>
            </w:r>
          </w:p>
        </w:tc>
      </w:tr>
    </w:tbl>
    <w:p w14:paraId="69526404" w14:textId="18D3DF1F" w:rsidR="002D3B74" w:rsidRPr="00A601FD" w:rsidRDefault="002D3B74"/>
    <w:p w14:paraId="5CC3EF1D" w14:textId="30F3BCF3" w:rsidR="008A07F8" w:rsidRPr="004D40F3" w:rsidRDefault="008A07F8" w:rsidP="008A07F8">
      <w:pPr>
        <w:rPr>
          <w:rPrChange w:id="10601" w:author="GONZALEZ DIAZ, BORJA" w:date="2017-09-30T11:22:00Z">
            <w:rPr>
              <w:u w:val="single"/>
            </w:rPr>
          </w:rPrChange>
        </w:rPr>
      </w:pPr>
      <w:r w:rsidRPr="004D40F3">
        <w:rPr>
          <w:rPrChange w:id="10602" w:author="GONZALEZ DIAZ, BORJA" w:date="2017-09-30T11:22:00Z">
            <w:rPr>
              <w:u w:val="single"/>
            </w:rPr>
          </w:rPrChange>
        </w:rPr>
        <w:t xml:space="preserve">Para mostrar un gráfico de evolución de un movimiento, el usuario tendrá que situarse en el listado de movimientos de un paciente, por lo que observamos el mismo comportamiento que en el apartado de obtención de datos de un movimiento. Cuando el usuario esté situado en el listado, presionará el botón </w:t>
      </w:r>
      <w:r w:rsidR="0070480B" w:rsidRPr="004D40F3">
        <w:rPr>
          <w:rPrChange w:id="10603" w:author="GONZALEZ DIAZ, BORJA" w:date="2017-09-30T11:22:00Z">
            <w:rPr>
              <w:u w:val="single"/>
            </w:rPr>
          </w:rPrChange>
        </w:rPr>
        <w:t xml:space="preserve">de evolución </w:t>
      </w:r>
      <w:r w:rsidRPr="004D40F3">
        <w:rPr>
          <w:rPrChange w:id="10604" w:author="GONZALEZ DIAZ, BORJA" w:date="2017-09-30T11:22:00Z">
            <w:rPr>
              <w:u w:val="single"/>
            </w:rPr>
          </w:rPrChange>
        </w:rPr>
        <w:t xml:space="preserve">del movimiento que desee visualizar, y </w:t>
      </w:r>
      <w:r w:rsidR="0070480B" w:rsidRPr="004D40F3">
        <w:rPr>
          <w:rPrChange w:id="10605" w:author="GONZALEZ DIAZ, BORJA" w:date="2017-09-30T11:22:00Z">
            <w:rPr>
              <w:u w:val="single"/>
            </w:rPr>
          </w:rPrChange>
        </w:rPr>
        <w:t xml:space="preserve">se realizará una nueva conexión con el servidor, donde se abre la base de datos, se obtienen los datos requeridos, se cierra la base de datos y se envían los datos al cliente. </w:t>
      </w:r>
      <w:del w:id="10606" w:author="GONZALEZ DIAZ, BORJA" w:date="2017-09-30T11:22:00Z">
        <w:r w:rsidR="0070480B" w:rsidRPr="004D40F3" w:rsidDel="004D40F3">
          <w:rPr>
            <w:rPrChange w:id="10607" w:author="GONZALEZ DIAZ, BORJA" w:date="2017-09-30T11:22:00Z">
              <w:rPr>
                <w:u w:val="single"/>
              </w:rPr>
            </w:rPrChange>
          </w:rPr>
          <w:delText>Finalmente</w:delText>
        </w:r>
      </w:del>
      <w:r w:rsidR="004D40F3" w:rsidRPr="004D40F3">
        <w:t>Finalmente,</w:t>
      </w:r>
      <w:r w:rsidR="0070480B" w:rsidRPr="004D40F3">
        <w:rPr>
          <w:rPrChange w:id="10608" w:author="GONZALEZ DIAZ, BORJA" w:date="2017-09-30T11:22:00Z">
            <w:rPr>
              <w:u w:val="single"/>
            </w:rPr>
          </w:rPrChange>
        </w:rPr>
        <w:t xml:space="preserve"> el cliente pasa los datos a la herramienta chart.js, que se encarga de graficar los datos de evolución en la pantalla del navegador.</w:t>
      </w:r>
    </w:p>
    <w:p w14:paraId="7DB65000" w14:textId="77777777" w:rsidR="001B32E7" w:rsidRPr="00F452C7" w:rsidRDefault="001B32E7" w:rsidP="009E54AB"/>
    <w:p w14:paraId="33C4C894" w14:textId="77777777" w:rsidR="00AC3428" w:rsidRDefault="00AC3428" w:rsidP="00AD3C27">
      <w:pPr>
        <w:pStyle w:val="Ttulo1"/>
        <w:rPr>
          <w:ins w:id="10609" w:author="GONZALEZ DIAZ, BORJA" w:date="2017-10-02T17:11:00Z"/>
        </w:rPr>
      </w:pPr>
      <w:bookmarkStart w:id="10610" w:name="_Toc494476037"/>
    </w:p>
    <w:p w14:paraId="1F4F93E2" w14:textId="77777777" w:rsidR="00AC3428" w:rsidRDefault="00AC3428" w:rsidP="00AD3C27">
      <w:pPr>
        <w:pStyle w:val="Ttulo1"/>
        <w:rPr>
          <w:ins w:id="10611" w:author="GONZALEZ DIAZ, BORJA" w:date="2017-10-02T17:11:00Z"/>
        </w:rPr>
      </w:pPr>
    </w:p>
    <w:p w14:paraId="4AE90ED5" w14:textId="77777777" w:rsidR="00AC3428" w:rsidRDefault="00AC3428" w:rsidP="00AD3C27">
      <w:pPr>
        <w:pStyle w:val="Ttulo1"/>
        <w:rPr>
          <w:ins w:id="10612" w:author="GONZALEZ DIAZ, BORJA" w:date="2017-10-02T17:11:00Z"/>
        </w:rPr>
      </w:pPr>
    </w:p>
    <w:p w14:paraId="69EAD107" w14:textId="77777777" w:rsidR="00AC3428" w:rsidRDefault="00AC3428" w:rsidP="00AD3C27">
      <w:pPr>
        <w:pStyle w:val="Ttulo1"/>
        <w:rPr>
          <w:ins w:id="10613" w:author="GONZALEZ DIAZ, BORJA" w:date="2017-10-02T17:11:00Z"/>
        </w:rPr>
      </w:pPr>
    </w:p>
    <w:p w14:paraId="7061D69A" w14:textId="77777777" w:rsidR="00AC3428" w:rsidRDefault="00AC3428" w:rsidP="00AD3C27">
      <w:pPr>
        <w:pStyle w:val="Ttulo1"/>
        <w:rPr>
          <w:ins w:id="10614" w:author="GONZALEZ DIAZ, BORJA" w:date="2017-10-02T17:11:00Z"/>
        </w:rPr>
      </w:pPr>
    </w:p>
    <w:p w14:paraId="7472C2B6" w14:textId="77777777" w:rsidR="00AC3428" w:rsidRDefault="00AC3428" w:rsidP="00AD3C27">
      <w:pPr>
        <w:pStyle w:val="Ttulo1"/>
        <w:rPr>
          <w:ins w:id="10615" w:author="GONZALEZ DIAZ, BORJA" w:date="2017-10-02T17:11:00Z"/>
        </w:rPr>
      </w:pPr>
    </w:p>
    <w:p w14:paraId="71A4A831" w14:textId="77777777" w:rsidR="00AC3428" w:rsidRDefault="00AC3428" w:rsidP="00AD3C27">
      <w:pPr>
        <w:pStyle w:val="Ttulo1"/>
        <w:rPr>
          <w:ins w:id="10616" w:author="GONZALEZ DIAZ, BORJA" w:date="2017-10-02T17:11:00Z"/>
        </w:rPr>
      </w:pPr>
    </w:p>
    <w:p w14:paraId="54D5452E" w14:textId="77777777" w:rsidR="00AC3428" w:rsidRDefault="00AC3428" w:rsidP="00AD3C27">
      <w:pPr>
        <w:pStyle w:val="Ttulo1"/>
        <w:rPr>
          <w:ins w:id="10617" w:author="GONZALEZ DIAZ, BORJA" w:date="2017-10-02T17:11:00Z"/>
        </w:rPr>
      </w:pPr>
    </w:p>
    <w:p w14:paraId="1AD8E862" w14:textId="77777777" w:rsidR="00AC3428" w:rsidRDefault="00AC3428" w:rsidP="003C6848">
      <w:pPr>
        <w:rPr>
          <w:ins w:id="10618" w:author="GONZALEZ DIAZ, BORJA" w:date="2017-10-02T17:11:00Z"/>
        </w:rPr>
      </w:pPr>
    </w:p>
    <w:p w14:paraId="0E57B51F" w14:textId="77777777" w:rsidR="00AC3428" w:rsidRDefault="00AC3428" w:rsidP="003C6848">
      <w:pPr>
        <w:rPr>
          <w:ins w:id="10619" w:author="GONZALEZ DIAZ, BORJA" w:date="2017-10-02T17:11:00Z"/>
        </w:rPr>
      </w:pPr>
    </w:p>
    <w:p w14:paraId="55CC1E9B" w14:textId="77777777" w:rsidR="00AC3428" w:rsidRPr="003C6848" w:rsidRDefault="00AC3428" w:rsidP="003C6848">
      <w:pPr>
        <w:rPr>
          <w:ins w:id="10620" w:author="GONZALEZ DIAZ, BORJA" w:date="2017-10-02T17:11:00Z"/>
        </w:rPr>
      </w:pPr>
    </w:p>
    <w:p w14:paraId="5C0592FB" w14:textId="54A84775" w:rsidR="00D51A6F" w:rsidRDefault="001F504E" w:rsidP="00AD3C27">
      <w:pPr>
        <w:pStyle w:val="Ttulo1"/>
        <w:rPr>
          <w:ins w:id="10621" w:author="Borja Gonzalez" w:date="2017-09-27T15:52:00Z"/>
        </w:rPr>
      </w:pPr>
      <w:bookmarkStart w:id="10622" w:name="_Toc494809782"/>
      <w:r>
        <w:lastRenderedPageBreak/>
        <w:t xml:space="preserve">6.  </w:t>
      </w:r>
      <w:r w:rsidR="00D51A6F" w:rsidRPr="003970D7">
        <w:t xml:space="preserve">Resultados y </w:t>
      </w:r>
      <w:r w:rsidR="00E653AA" w:rsidRPr="003970D7">
        <w:t>conclusion</w:t>
      </w:r>
      <w:r w:rsidR="003B7083" w:rsidRPr="003970D7">
        <w:t>e</w:t>
      </w:r>
      <w:r w:rsidR="00E653AA" w:rsidRPr="003970D7">
        <w:t>s</w:t>
      </w:r>
      <w:bookmarkEnd w:id="10610"/>
      <w:bookmarkEnd w:id="10622"/>
    </w:p>
    <w:p w14:paraId="1D43FF5D" w14:textId="77777777" w:rsidR="001F504E" w:rsidRDefault="001F504E" w:rsidP="00CA79E4">
      <w:pPr>
        <w:rPr>
          <w:ins w:id="10623" w:author="Borja Gonzalez" w:date="2017-09-27T15:56:00Z"/>
        </w:rPr>
      </w:pPr>
    </w:p>
    <w:p w14:paraId="7F86EFA7" w14:textId="346D8441" w:rsidR="001F504E" w:rsidRDefault="001F504E" w:rsidP="00CA79E4">
      <w:pPr>
        <w:rPr>
          <w:ins w:id="10624" w:author="Borja Gonzalez" w:date="2017-09-27T15:52:00Z"/>
        </w:rPr>
      </w:pPr>
      <w:ins w:id="10625" w:author="Borja Gonzalez" w:date="2017-09-27T15:56:00Z">
        <w:r>
          <w:t xml:space="preserve">Como se ha explicado al principio de esta memoria, el objetivo </w:t>
        </w:r>
      </w:ins>
      <w:ins w:id="10626" w:author="Borja Gonzalez" w:date="2017-09-27T15:57:00Z">
        <w:r>
          <w:t xml:space="preserve">principal </w:t>
        </w:r>
      </w:ins>
      <w:ins w:id="10627" w:author="Rodrigo García" w:date="2017-09-29T10:40:00Z">
        <w:r w:rsidR="00570BE9">
          <w:t>del</w:t>
        </w:r>
      </w:ins>
      <w:ins w:id="10628" w:author="Borja Gonzalez" w:date="2017-09-27T15:57:00Z">
        <w:r>
          <w:t xml:space="preserve"> </w:t>
        </w:r>
      </w:ins>
      <w:ins w:id="10629" w:author="Rodrigo García" w:date="2017-09-29T10:40:00Z">
        <w:r w:rsidR="00570BE9">
          <w:t>trabajo</w:t>
        </w:r>
      </w:ins>
      <w:ins w:id="10630" w:author="Borja Gonzalez" w:date="2017-09-27T15:57:00Z">
        <w:r>
          <w:t xml:space="preserve"> </w:t>
        </w:r>
      </w:ins>
      <w:ins w:id="10631" w:author="Borja Gonzalez" w:date="2017-09-27T15:58:00Z">
        <w:r>
          <w:t xml:space="preserve">era crear una aplicación web </w:t>
        </w:r>
      </w:ins>
      <w:ins w:id="10632" w:author="Rodrigo García" w:date="2017-09-29T10:40:00Z">
        <w:r w:rsidR="00570BE9">
          <w:t>con su base de datos correspondiente cuyo fin fuera</w:t>
        </w:r>
      </w:ins>
      <w:ins w:id="10633" w:author="Borja Gonzalez" w:date="2017-09-27T15:58:00Z">
        <w:r>
          <w:t xml:space="preserve"> </w:t>
        </w:r>
      </w:ins>
      <w:ins w:id="10634" w:author="Rodrigo García" w:date="2017-09-29T10:40:00Z">
        <w:r w:rsidR="00570BE9">
          <w:t>facilitar</w:t>
        </w:r>
      </w:ins>
      <w:ins w:id="10635" w:author="Borja Gonzalez" w:date="2017-09-27T15:58:00Z">
        <w:r>
          <w:t xml:space="preserve"> el </w:t>
        </w:r>
      </w:ins>
      <w:ins w:id="10636" w:author="Rodrigo García" w:date="2017-09-29T10:40:00Z">
        <w:r w:rsidR="00570BE9">
          <w:t>seguimiento y análisis de la información de movilidad cervical</w:t>
        </w:r>
      </w:ins>
      <w:ins w:id="10637" w:author="Borja Gonzalez" w:date="2017-09-27T15:58:00Z">
        <w:r>
          <w:t xml:space="preserve"> de pacientes.</w:t>
        </w:r>
      </w:ins>
      <w:ins w:id="10638" w:author="Borja Gonzalez" w:date="2017-09-27T16:00:00Z">
        <w:r>
          <w:t xml:space="preserve"> A </w:t>
        </w:r>
        <w:del w:id="10639" w:author="GONZALEZ DIAZ, BORJA" w:date="2017-10-02T18:22:00Z">
          <w:r w:rsidDel="00DF4696">
            <w:delText>continuación</w:delText>
          </w:r>
        </w:del>
      </w:ins>
      <w:ins w:id="10640" w:author="GONZALEZ DIAZ, BORJA" w:date="2017-10-02T18:22:00Z">
        <w:r w:rsidR="00DF4696">
          <w:t>continuación,</w:t>
        </w:r>
      </w:ins>
      <w:ins w:id="10641" w:author="Borja Gonzalez" w:date="2017-09-27T16:00:00Z">
        <w:r>
          <w:t xml:space="preserve"> </w:t>
        </w:r>
      </w:ins>
      <w:ins w:id="10642" w:author="Rodrigo García" w:date="2017-09-29T10:41:00Z">
        <w:r w:rsidR="00570BE9">
          <w:t>indico</w:t>
        </w:r>
      </w:ins>
      <w:ins w:id="10643" w:author="Borja Gonzalez" w:date="2017-09-27T16:00:00Z">
        <w:r>
          <w:t xml:space="preserve"> si se han cumplido los requisitos </w:t>
        </w:r>
      </w:ins>
      <w:ins w:id="10644" w:author="Rodrigo García" w:date="2017-09-29T10:41:00Z">
        <w:r w:rsidR="00570BE9">
          <w:t xml:space="preserve">que en su momento se </w:t>
        </w:r>
      </w:ins>
      <w:ins w:id="10645" w:author="Rodrigo García" w:date="2017-09-29T10:42:00Z">
        <w:r w:rsidR="00570BE9">
          <w:t>determinaron</w:t>
        </w:r>
      </w:ins>
      <w:ins w:id="10646" w:author="Rodrigo García" w:date="2017-09-29T10:41:00Z">
        <w:r w:rsidR="00570BE9">
          <w:t xml:space="preserve"> como necesarios </w:t>
        </w:r>
      </w:ins>
      <w:ins w:id="10647" w:author="Rodrigo García" w:date="2017-09-29T10:42:00Z">
        <w:r w:rsidR="00570BE9">
          <w:t xml:space="preserve">y enumero </w:t>
        </w:r>
      </w:ins>
      <w:ins w:id="10648" w:author="Borja Gonzalez" w:date="2017-09-27T16:00:00Z">
        <w:r>
          <w:t xml:space="preserve">posibles líneas </w:t>
        </w:r>
      </w:ins>
      <w:ins w:id="10649" w:author="Rodrigo García" w:date="2017-09-29T10:42:00Z">
        <w:r w:rsidR="00570BE9">
          <w:t xml:space="preserve">de trabajo </w:t>
        </w:r>
      </w:ins>
      <w:ins w:id="10650" w:author="Borja Gonzalez" w:date="2017-09-27T16:00:00Z">
        <w:r>
          <w:t>futuras asociadas a este proyecto.</w:t>
        </w:r>
      </w:ins>
    </w:p>
    <w:p w14:paraId="240CF62D" w14:textId="3F1274B6" w:rsidR="001F504E" w:rsidRDefault="001F504E" w:rsidP="00CA79E4">
      <w:pPr>
        <w:pStyle w:val="Ttulo2"/>
        <w:rPr>
          <w:ins w:id="10651" w:author="Borja Gonzalez" w:date="2017-09-27T15:53:00Z"/>
        </w:rPr>
      </w:pPr>
      <w:bookmarkStart w:id="10652" w:name="_Toc494476038"/>
      <w:bookmarkStart w:id="10653" w:name="_Toc494809783"/>
      <w:ins w:id="10654" w:author="Borja Gonzalez" w:date="2017-09-27T15:52:00Z">
        <w:r>
          <w:t>6.1.  Resultados</w:t>
        </w:r>
      </w:ins>
      <w:bookmarkEnd w:id="10652"/>
      <w:bookmarkEnd w:id="10653"/>
    </w:p>
    <w:p w14:paraId="42143E30" w14:textId="77777777" w:rsidR="001F504E" w:rsidRDefault="001F504E" w:rsidP="00CA79E4">
      <w:pPr>
        <w:rPr>
          <w:ins w:id="10655" w:author="Borja Gonzalez" w:date="2017-09-27T15:53:00Z"/>
        </w:rPr>
      </w:pPr>
    </w:p>
    <w:p w14:paraId="72F87158" w14:textId="1F011E51" w:rsidR="00FB41A1" w:rsidRDefault="00570BE9" w:rsidP="00CA79E4">
      <w:ins w:id="10656" w:author="Rodrigo García" w:date="2017-09-29T10:42:00Z">
        <w:r>
          <w:t xml:space="preserve">Como se pudo ver en el capítulo de pruebas, </w:t>
        </w:r>
      </w:ins>
      <w:ins w:id="10657" w:author="Borja Gonzalez" w:date="2017-09-27T16:01:00Z">
        <w:r w:rsidR="001F504E">
          <w:t xml:space="preserve">el proyecto ha cumplido </w:t>
        </w:r>
      </w:ins>
      <w:ins w:id="10658" w:author="Rodrigo García" w:date="2017-09-29T10:43:00Z">
        <w:r>
          <w:t xml:space="preserve">con </w:t>
        </w:r>
      </w:ins>
      <w:ins w:id="10659" w:author="Borja Gonzalez" w:date="2017-09-27T16:01:00Z">
        <w:r w:rsidR="001F504E">
          <w:t xml:space="preserve">todos los requisitos </w:t>
        </w:r>
        <w:del w:id="10660" w:author="Rodrigo García" w:date="2017-09-29T10:43:00Z">
          <w:r w:rsidR="001F504E" w:rsidDel="00570BE9">
            <w:delText>que se exigieron</w:delText>
          </w:r>
        </w:del>
      </w:ins>
      <w:ins w:id="10661" w:author="Rodrigo García" w:date="2017-09-29T10:43:00Z">
        <w:r>
          <w:t>solicitados</w:t>
        </w:r>
      </w:ins>
      <w:ins w:id="10662" w:author="Borja Gonzalez" w:date="2017-09-27T16:01:00Z">
        <w:r w:rsidR="001F504E">
          <w:t xml:space="preserve"> por el cliente. </w:t>
        </w:r>
      </w:ins>
      <w:ins w:id="10663" w:author="Rodrigo García" w:date="2017-09-29T10:43:00Z">
        <w:r>
          <w:t xml:space="preserve">En </w:t>
        </w:r>
        <w:commentRangeStart w:id="10664"/>
        <w:r>
          <w:t>resumen</w:t>
        </w:r>
        <w:commentRangeEnd w:id="10664"/>
        <w:r>
          <w:rPr>
            <w:rStyle w:val="Refdecomentario"/>
          </w:rPr>
          <w:commentReference w:id="10664"/>
        </w:r>
        <w:r>
          <w:t xml:space="preserve">: </w:t>
        </w:r>
      </w:ins>
    </w:p>
    <w:p w14:paraId="1F103E00" w14:textId="77777777" w:rsidR="0028714E" w:rsidRDefault="0028714E" w:rsidP="00CA79E4"/>
    <w:p w14:paraId="4D2741F1" w14:textId="02F693CE" w:rsidR="0028714E" w:rsidRDefault="0028714E" w:rsidP="00CA79E4">
      <w:pPr>
        <w:rPr>
          <w:ins w:id="10665" w:author="Borja Gonzalez" w:date="2017-09-27T16:18:00Z"/>
        </w:rPr>
      </w:pPr>
      <w:r>
        <w:t xml:space="preserve">La aplicación web es capaz de comunicarse con un servidor que tiene acceso a una base de datos para solicitar o modificar datos en consecuencia a lo que solicite el cliente. </w:t>
      </w:r>
      <w:del w:id="10666" w:author="GONZALEZ DIAZ, BORJA" w:date="2017-10-02T18:22:00Z">
        <w:r w:rsidDel="00DF4696">
          <w:delText>Además</w:delText>
        </w:r>
      </w:del>
      <w:ins w:id="10667" w:author="GONZALEZ DIAZ, BORJA" w:date="2017-10-02T18:22:00Z">
        <w:r w:rsidR="00DF4696">
          <w:t>Además,</w:t>
        </w:r>
      </w:ins>
      <w:r>
        <w:t xml:space="preserve"> la aplicación tiene la capacidad de mostrar los datos que solicite el usuario, pudiendo ser en forma de tablas de pacientes o tablas de datos de movimientos de pacientes y en forma de gráficos de sesiones de movimiento o gráficos de evolución de movimientos.</w:t>
      </w:r>
    </w:p>
    <w:p w14:paraId="572EA78E" w14:textId="77777777" w:rsidR="00FB41A1" w:rsidRDefault="00FB41A1" w:rsidP="00CA79E4">
      <w:pPr>
        <w:rPr>
          <w:ins w:id="10668" w:author="Borja Gonzalez" w:date="2017-09-27T16:18:00Z"/>
        </w:rPr>
      </w:pPr>
    </w:p>
    <w:p w14:paraId="1DA289A3" w14:textId="5B1F93F7" w:rsidR="001F504E" w:rsidRDefault="00570BE9" w:rsidP="00CA79E4">
      <w:pPr>
        <w:rPr>
          <w:ins w:id="10669" w:author="Borja Gonzalez" w:date="2017-09-27T16:27:00Z"/>
        </w:rPr>
      </w:pPr>
      <w:ins w:id="10670" w:author="Rodrigo García" w:date="2017-09-29T10:43:00Z">
        <w:r>
          <w:t>Además</w:t>
        </w:r>
      </w:ins>
      <w:ins w:id="10671" w:author="Rodrigo García" w:date="2017-09-29T10:44:00Z">
        <w:r>
          <w:t>, durante el desarrollo del trabajo se ha expuesto la aplicación web a</w:t>
        </w:r>
      </w:ins>
      <w:ins w:id="10672" w:author="Borja Gonzalez" w:date="2017-09-27T16:18:00Z">
        <w:del w:id="10673" w:author="Rodrigo García" w:date="2017-09-29T10:44:00Z">
          <w:r w:rsidR="00FB41A1" w:rsidDel="00570BE9">
            <w:delText>Una parte fundamental a lo</w:delText>
          </w:r>
        </w:del>
      </w:ins>
      <w:ins w:id="10674" w:author="Borja Gonzalez" w:date="2017-09-27T16:01:00Z">
        <w:del w:id="10675" w:author="Rodrigo García" w:date="2017-09-29T10:44:00Z">
          <w:r w:rsidR="001F504E" w:rsidDel="00570BE9">
            <w:delText xml:space="preserve"> largo del desarrollo del proyecto </w:delText>
          </w:r>
        </w:del>
      </w:ins>
      <w:ins w:id="10676" w:author="Borja Gonzalez" w:date="2017-09-27T16:18:00Z">
        <w:del w:id="10677" w:author="Rodrigo García" w:date="2017-09-29T10:44:00Z">
          <w:r w:rsidR="00FB41A1" w:rsidDel="00570BE9">
            <w:delText xml:space="preserve">ha sido </w:delText>
          </w:r>
        </w:del>
      </w:ins>
      <w:ins w:id="10678" w:author="Borja Gonzalez" w:date="2017-09-27T16:20:00Z">
        <w:del w:id="10679" w:author="Rodrigo García" w:date="2017-09-29T10:44:00Z">
          <w:r w:rsidR="00FB41A1" w:rsidDel="00570BE9">
            <w:delText xml:space="preserve">la </w:delText>
          </w:r>
        </w:del>
      </w:ins>
      <w:ins w:id="10680" w:author="Borja Gonzalez" w:date="2017-09-27T16:01:00Z">
        <w:del w:id="10681" w:author="Rodrigo García" w:date="2017-09-29T10:44:00Z">
          <w:r w:rsidR="001F504E" w:rsidDel="00570BE9">
            <w:delText>reuni</w:delText>
          </w:r>
        </w:del>
      </w:ins>
      <w:ins w:id="10682" w:author="Borja Gonzalez" w:date="2017-09-27T16:02:00Z">
        <w:del w:id="10683" w:author="Rodrigo García" w:date="2017-09-29T10:44:00Z">
          <w:r w:rsidR="001F504E" w:rsidDel="00570BE9">
            <w:delText>ón con</w:delText>
          </w:r>
        </w:del>
        <w:r w:rsidR="001F504E">
          <w:t xml:space="preserve"> fisioterapeutas </w:t>
        </w:r>
      </w:ins>
      <w:ins w:id="10684" w:author="Rodrigo García" w:date="2017-09-29T10:44:00Z">
        <w:r>
          <w:t xml:space="preserve">del Hospital de La Salle (un ejemplo de usuario final), </w:t>
        </w:r>
      </w:ins>
      <w:ins w:id="10685" w:author="Borja Gonzalez" w:date="2017-09-27T16:02:00Z">
        <w:r w:rsidR="001F504E">
          <w:t xml:space="preserve">que han transmitido </w:t>
        </w:r>
        <w:del w:id="10686" w:author="Rodrigo García" w:date="2017-09-29T10:45:00Z">
          <w:r w:rsidR="001F504E" w:rsidDel="00570BE9">
            <w:delText xml:space="preserve">que esta </w:delText>
          </w:r>
        </w:del>
      </w:ins>
      <w:ins w:id="10687" w:author="Borja Gonzalez" w:date="2017-09-27T16:03:00Z">
        <w:del w:id="10688" w:author="Rodrigo García" w:date="2017-09-29T10:45:00Z">
          <w:r w:rsidR="001F504E" w:rsidDel="00570BE9">
            <w:delText>aplicación tiene una</w:delText>
          </w:r>
        </w:del>
      </w:ins>
      <w:ins w:id="10689" w:author="Rodrigo García" w:date="2017-09-29T10:45:00Z">
        <w:r>
          <w:t>su satisfacción con el resultado y han resaltado que esta tiene una enorme</w:t>
        </w:r>
      </w:ins>
      <w:ins w:id="10690" w:author="Borja Gonzalez" w:date="2017-09-27T16:03:00Z">
        <w:r w:rsidR="001F504E">
          <w:t xml:space="preserve"> utilidad </w:t>
        </w:r>
        <w:del w:id="10691" w:author="Rodrigo García" w:date="2017-09-29T10:45:00Z">
          <w:r w:rsidR="001F504E" w:rsidDel="00570BE9">
            <w:delText xml:space="preserve">clara </w:delText>
          </w:r>
        </w:del>
        <w:r w:rsidR="001F504E">
          <w:t xml:space="preserve">a la hora </w:t>
        </w:r>
      </w:ins>
      <w:ins w:id="10692" w:author="Rodrigo García" w:date="2017-09-29T10:45:00Z">
        <w:r>
          <w:t xml:space="preserve">tanto </w:t>
        </w:r>
      </w:ins>
      <w:ins w:id="10693" w:author="Borja Gonzalez" w:date="2017-09-27T16:03:00Z">
        <w:r w:rsidR="001F504E">
          <w:t>de tratar pacientes con problemas cervicales</w:t>
        </w:r>
      </w:ins>
      <w:ins w:id="10694" w:author="Rodrigo García" w:date="2017-09-29T10:45:00Z">
        <w:r>
          <w:t xml:space="preserve"> como de realizar un análisis de datos para estudios clínicos. A consecuencia de esto, la aplicaci</w:t>
        </w:r>
      </w:ins>
      <w:ins w:id="10695" w:author="Rodrigo García" w:date="2017-09-29T10:46:00Z">
        <w:r>
          <w:t>ón acabará siendo utilizada en el hospital antes nombrado, integrándose con el flujo de trabajo del equipo de fisioterapia</w:t>
        </w:r>
      </w:ins>
      <w:ins w:id="10696" w:author="Borja Gonzalez" w:date="2017-09-27T16:03:00Z">
        <w:r w:rsidR="001F504E">
          <w:t>. En</w:t>
        </w:r>
      </w:ins>
      <w:ins w:id="10697" w:author="Rodrigo García" w:date="2017-09-29T10:47:00Z">
        <w:r>
          <w:t xml:space="preserve"> línea con esto</w:t>
        </w:r>
      </w:ins>
      <w:ins w:id="10698" w:author="Borja Gonzalez" w:date="2017-09-27T16:03:00Z">
        <w:del w:id="10699" w:author="Rodrigo García" w:date="2017-09-29T10:47:00Z">
          <w:r w:rsidR="001F504E" w:rsidDel="00570BE9">
            <w:delText xml:space="preserve"> adición</w:delText>
          </w:r>
        </w:del>
        <w:r w:rsidR="001F504E">
          <w:t xml:space="preserve">, los fisioterapeutas </w:t>
        </w:r>
      </w:ins>
      <w:ins w:id="10700" w:author="Borja Gonzalez" w:date="2017-09-27T16:04:00Z">
        <w:r w:rsidR="001F504E">
          <w:t xml:space="preserve">hicieron algunas sugerencias para mejorar la </w:t>
        </w:r>
      </w:ins>
      <w:ins w:id="10701" w:author="Borja Gonzalez" w:date="2017-09-27T16:05:00Z">
        <w:r w:rsidR="001F504E">
          <w:t>aplicación</w:t>
        </w:r>
      </w:ins>
      <w:ins w:id="10702" w:author="Borja Gonzalez" w:date="2017-09-27T16:04:00Z">
        <w:r w:rsidR="001F504E">
          <w:t xml:space="preserve"> web</w:t>
        </w:r>
      </w:ins>
      <w:ins w:id="10703" w:author="Borja Gonzalez" w:date="2017-09-27T16:05:00Z">
        <w:r w:rsidR="006A2331">
          <w:t>,</w:t>
        </w:r>
      </w:ins>
      <w:ins w:id="10704" w:author="Rodrigo García" w:date="2017-09-29T10:47:00Z">
        <w:r>
          <w:t xml:space="preserve"> algunas de las cuales se implementaron en un tiempo muy breve, debido al escaso coste en tiempo de desarrollo de las mismas. Otras, sin embargo, se dejaron para m</w:t>
        </w:r>
      </w:ins>
      <w:ins w:id="10705" w:author="Rodrigo García" w:date="2017-09-29T10:48:00Z">
        <w:r>
          <w:t>ás adelante, convirtiéndose posibles desarrollos futuros</w:t>
        </w:r>
      </w:ins>
      <w:ins w:id="10706" w:author="Borja Gonzalez" w:date="2017-09-27T16:05:00Z">
        <w:del w:id="10707" w:author="Rodrigo García" w:date="2017-09-29T10:48:00Z">
          <w:r w:rsidR="006A2331" w:rsidDel="00570BE9">
            <w:delText xml:space="preserve"> y teniendo en cuenta </w:delText>
          </w:r>
        </w:del>
      </w:ins>
      <w:ins w:id="10708" w:author="Borja Gonzalez" w:date="2017-09-27T16:06:00Z">
        <w:del w:id="10709" w:author="Rodrigo García" w:date="2017-09-29T10:48:00Z">
          <w:r w:rsidR="006A2331" w:rsidDel="00570BE9">
            <w:delText>la viabilidad tecnol</w:delText>
          </w:r>
        </w:del>
      </w:ins>
      <w:ins w:id="10710" w:author="Borja Gonzalez" w:date="2017-09-27T16:07:00Z">
        <w:del w:id="10711" w:author="Rodrigo García" w:date="2017-09-29T10:48:00Z">
          <w:r w:rsidR="006A2331" w:rsidDel="00570BE9">
            <w:delText>ógica de estas sugerencias se aplicaron los cambios adecuados</w:delText>
          </w:r>
        </w:del>
        <w:r w:rsidR="006A2331">
          <w:t>.</w:t>
        </w:r>
      </w:ins>
    </w:p>
    <w:p w14:paraId="1E44B59C" w14:textId="77777777" w:rsidR="00D26C47" w:rsidRDefault="00D26C47" w:rsidP="00CA79E4">
      <w:pPr>
        <w:rPr>
          <w:ins w:id="10712" w:author="Borja Gonzalez" w:date="2017-09-27T16:27:00Z"/>
        </w:rPr>
      </w:pPr>
    </w:p>
    <w:p w14:paraId="4CF7F01F" w14:textId="45C265FA" w:rsidR="00D26C47" w:rsidRDefault="00D26C47" w:rsidP="00CA79E4">
      <w:pPr>
        <w:rPr>
          <w:ins w:id="10713" w:author="Borja Gonzalez" w:date="2017-09-27T16:30:00Z"/>
        </w:rPr>
      </w:pPr>
      <w:ins w:id="10714" w:author="Borja Gonzalez" w:date="2017-09-27T16:27:00Z">
        <w:r>
          <w:t>Por último</w:t>
        </w:r>
      </w:ins>
      <w:ins w:id="10715" w:author="Rodrigo García" w:date="2017-09-29T10:48:00Z">
        <w:r w:rsidR="00570BE9">
          <w:t>,</w:t>
        </w:r>
      </w:ins>
      <w:ins w:id="10716" w:author="Borja Gonzalez" w:date="2017-09-27T16:27:00Z">
        <w:r>
          <w:t xml:space="preserve"> cabe mencionar que la aplicación web desarrollada es de fácil uso y no es necesario que el usuario (probablemente un fisioterapeuta) tenga conocimientos </w:t>
        </w:r>
      </w:ins>
      <w:ins w:id="10717" w:author="Borja Gonzalez" w:date="2017-09-27T16:28:00Z">
        <w:r>
          <w:t>específicos</w:t>
        </w:r>
      </w:ins>
      <w:ins w:id="10718" w:author="Borja Gonzalez" w:date="2017-09-27T16:27:00Z">
        <w:r>
          <w:t xml:space="preserve"> </w:t>
        </w:r>
      </w:ins>
      <w:ins w:id="10719" w:author="Borja Gonzalez" w:date="2017-09-27T16:28:00Z">
        <w:r>
          <w:t>sobre las tecnologías utilizadas en este proyecto.</w:t>
        </w:r>
      </w:ins>
    </w:p>
    <w:p w14:paraId="5B5B3C6C" w14:textId="77777777" w:rsidR="00D26C47" w:rsidRDefault="00D26C47" w:rsidP="00CA79E4">
      <w:pPr>
        <w:rPr>
          <w:ins w:id="10720" w:author="Borja Gonzalez" w:date="2017-09-27T16:30:00Z"/>
        </w:rPr>
      </w:pPr>
    </w:p>
    <w:p w14:paraId="5629D7D8" w14:textId="1E4A66CB" w:rsidR="00D26C47" w:rsidRDefault="00D26C47" w:rsidP="00CA79E4">
      <w:pPr>
        <w:pStyle w:val="Ttulo2"/>
        <w:rPr>
          <w:ins w:id="10721" w:author="Borja Gonzalez" w:date="2017-09-27T16:31:00Z"/>
        </w:rPr>
      </w:pPr>
      <w:bookmarkStart w:id="10722" w:name="_Toc494476039"/>
      <w:bookmarkStart w:id="10723" w:name="_Toc494809784"/>
      <w:ins w:id="10724" w:author="Borja Gonzalez" w:date="2017-09-27T16:30:00Z">
        <w:r>
          <w:t>6.2. Conclusiones</w:t>
        </w:r>
      </w:ins>
      <w:bookmarkEnd w:id="10722"/>
      <w:bookmarkEnd w:id="10723"/>
    </w:p>
    <w:p w14:paraId="27562DC0" w14:textId="77777777" w:rsidR="00D26C47" w:rsidRDefault="00D26C47" w:rsidP="00CA79E4">
      <w:pPr>
        <w:rPr>
          <w:ins w:id="10725" w:author="Borja Gonzalez" w:date="2017-09-27T16:31:00Z"/>
        </w:rPr>
      </w:pPr>
    </w:p>
    <w:p w14:paraId="3025D47A" w14:textId="0BD6B5D4" w:rsidR="00D26C47" w:rsidRDefault="00D26C47" w:rsidP="00CA79E4">
      <w:pPr>
        <w:rPr>
          <w:ins w:id="10726" w:author="Borja Gonzalez" w:date="2017-09-27T16:39:00Z"/>
        </w:rPr>
      </w:pPr>
      <w:ins w:id="10727" w:author="Borja Gonzalez" w:date="2017-09-27T16:31:00Z">
        <w:r>
          <w:t xml:space="preserve">Al implementar este trabajo </w:t>
        </w:r>
      </w:ins>
      <w:ins w:id="10728" w:author="Borja Gonzalez" w:date="2017-09-27T16:32:00Z">
        <w:r>
          <w:t>he conseguido reforzar conocimientos aprendidos a lo largo de la carrera. En especial</w:t>
        </w:r>
      </w:ins>
      <w:ins w:id="10729" w:author="Borja Gonzalez" w:date="2017-09-27T16:43:00Z">
        <w:r w:rsidR="00FF4EF1">
          <w:t xml:space="preserve"> en</w:t>
        </w:r>
      </w:ins>
      <w:ins w:id="10730" w:author="Borja Gonzalez" w:date="2017-09-27T16:32:00Z">
        <w:r>
          <w:t xml:space="preserve"> el desarrollo de plataformas we</w:t>
        </w:r>
        <w:r w:rsidR="00E142DF">
          <w:t>b, el manejo de bases de datos,</w:t>
        </w:r>
        <w:r>
          <w:t xml:space="preserve"> la implementaci</w:t>
        </w:r>
      </w:ins>
      <w:ins w:id="10731" w:author="Borja Gonzalez" w:date="2017-09-27T16:33:00Z">
        <w:r>
          <w:t xml:space="preserve">ón de un servidor con </w:t>
        </w:r>
        <w:del w:id="10732" w:author="Rodrigo García" w:date="2017-09-29T10:48:00Z">
          <w:r w:rsidDel="00570BE9">
            <w:delText>una</w:delText>
          </w:r>
        </w:del>
      </w:ins>
      <w:ins w:id="10733" w:author="Rodrigo García" w:date="2017-09-29T10:48:00Z">
        <w:r w:rsidR="00570BE9">
          <w:t>su</w:t>
        </w:r>
      </w:ins>
      <w:ins w:id="10734" w:author="Borja Gonzalez" w:date="2017-09-27T16:33:00Z">
        <w:r>
          <w:t xml:space="preserve"> lógica </w:t>
        </w:r>
      </w:ins>
      <w:ins w:id="10735" w:author="Borja Gonzalez" w:date="2017-09-27T17:16:00Z">
        <w:del w:id="10736" w:author="Rodrigo García" w:date="2017-09-29T10:48:00Z">
          <w:r w:rsidR="00E142DF" w:rsidDel="00570BE9">
            <w:delText>propia</w:delText>
          </w:r>
        </w:del>
      </w:ins>
      <w:ins w:id="10737" w:author="Rodrigo García" w:date="2017-09-29T10:48:00Z">
        <w:r w:rsidR="00570BE9">
          <w:t>de negocio</w:t>
        </w:r>
      </w:ins>
      <w:ins w:id="10738" w:author="Borja Gonzalez" w:date="2017-09-27T17:16:00Z">
        <w:r w:rsidR="00E142DF">
          <w:t xml:space="preserve">, </w:t>
        </w:r>
      </w:ins>
      <w:ins w:id="10739" w:author="Borja Gonzalez" w:date="2017-09-27T17:17:00Z">
        <w:r w:rsidR="00E142DF">
          <w:t>el uso de sockets para establecer una comunicación bidireccional</w:t>
        </w:r>
      </w:ins>
      <w:ins w:id="10740" w:author="Borja Gonzalez" w:date="2017-09-27T17:19:00Z">
        <w:r w:rsidR="00E142DF">
          <w:t xml:space="preserve"> y</w:t>
        </w:r>
      </w:ins>
      <w:ins w:id="10741" w:author="Borja Gonzalez" w:date="2017-09-27T17:18:00Z">
        <w:r w:rsidR="00E142DF">
          <w:t xml:space="preserve"> la integración de librerías para añadir </w:t>
        </w:r>
      </w:ins>
      <w:ins w:id="10742" w:author="Rodrigo García" w:date="2017-09-29T10:48:00Z">
        <w:r w:rsidR="00570BE9">
          <w:t xml:space="preserve">la </w:t>
        </w:r>
      </w:ins>
      <w:ins w:id="10743" w:author="Borja Gonzalez" w:date="2017-09-27T17:18:00Z">
        <w:r w:rsidR="00E142DF">
          <w:t>funcionalida</w:t>
        </w:r>
        <w:r w:rsidR="003320BE">
          <w:t xml:space="preserve">d </w:t>
        </w:r>
        <w:del w:id="10744" w:author="Rodrigo García" w:date="2017-09-29T10:48:00Z">
          <w:r w:rsidR="003320BE" w:rsidDel="00570BE9">
            <w:delText>que se</w:delText>
          </w:r>
          <w:r w:rsidR="00E142DF" w:rsidDel="00570BE9">
            <w:delText xml:space="preserve"> requerir</w:delText>
          </w:r>
        </w:del>
      </w:ins>
      <w:ins w:id="10745" w:author="Rodrigo García" w:date="2017-09-29T10:48:00Z">
        <w:r w:rsidR="00570BE9">
          <w:t>necesaria para cumplir</w:t>
        </w:r>
      </w:ins>
      <w:ins w:id="10746" w:author="Borja Gonzalez" w:date="2017-09-27T17:18:00Z">
        <w:r w:rsidR="00E142DF">
          <w:t xml:space="preserve"> en los requisitos</w:t>
        </w:r>
      </w:ins>
      <w:ins w:id="10747" w:author="Borja Gonzalez" w:date="2017-09-27T17:19:00Z">
        <w:r w:rsidR="00E142DF">
          <w:t>.</w:t>
        </w:r>
      </w:ins>
    </w:p>
    <w:p w14:paraId="745082BE" w14:textId="77777777" w:rsidR="00FF4EF1" w:rsidRDefault="00FF4EF1" w:rsidP="00CA79E4">
      <w:pPr>
        <w:rPr>
          <w:ins w:id="10748" w:author="Borja Gonzalez" w:date="2017-09-27T16:39:00Z"/>
        </w:rPr>
      </w:pPr>
    </w:p>
    <w:p w14:paraId="4FB4ABBB" w14:textId="3ED57D7A" w:rsidR="00FF4EF1" w:rsidRDefault="00FF4EF1" w:rsidP="00CA79E4">
      <w:pPr>
        <w:rPr>
          <w:ins w:id="10749" w:author="Borja Gonzalez" w:date="2017-09-27T16:34:00Z"/>
        </w:rPr>
      </w:pPr>
      <w:ins w:id="10750" w:author="Borja Gonzalez" w:date="2017-09-27T16:39:00Z">
        <w:r>
          <w:t xml:space="preserve">Otra cuestión que merece mención es el proceso de investigación conjunto entre mi tutor y yo para encontrar las tecnologías adecuadas </w:t>
        </w:r>
      </w:ins>
      <w:ins w:id="10751" w:author="Borja Gonzalez" w:date="2017-09-27T16:40:00Z">
        <w:r>
          <w:t>que se ajustasen a las necesidades y requisitos del proyecto. Para m</w:t>
        </w:r>
      </w:ins>
      <w:ins w:id="10752" w:author="Borja Gonzalez" w:date="2017-09-27T16:41:00Z">
        <w:r>
          <w:t xml:space="preserve">í, la capacidad </w:t>
        </w:r>
        <w:del w:id="10753" w:author="Rodrigo García" w:date="2017-09-29T10:49:00Z">
          <w:r w:rsidDel="00570BE9">
            <w:delText>de investigación</w:delText>
          </w:r>
        </w:del>
      </w:ins>
      <w:ins w:id="10754" w:author="Rodrigo García" w:date="2017-09-29T10:49:00Z">
        <w:r w:rsidR="00570BE9">
          <w:t>para llevar a cabo esta tarea con éxito</w:t>
        </w:r>
      </w:ins>
      <w:ins w:id="10755" w:author="Borja Gonzalez" w:date="2017-09-27T16:41:00Z">
        <w:del w:id="10756" w:author="Rodrigo García" w:date="2017-09-29T10:49:00Z">
          <w:r w:rsidDel="00570BE9">
            <w:delText>,</w:delText>
          </w:r>
        </w:del>
        <w:r>
          <w:t xml:space="preserve"> es una cualidad fundamental que debe adquirir cualquie</w:t>
        </w:r>
      </w:ins>
      <w:ins w:id="10757" w:author="Borja Gonzalez" w:date="2017-09-27T16:42:00Z">
        <w:r>
          <w:t xml:space="preserve">r ingeniero, </w:t>
        </w:r>
        <w:del w:id="10758" w:author="Rodrigo García" w:date="2017-09-29T10:49:00Z">
          <w:r w:rsidDel="003658C0">
            <w:delText>ya que un ingeniero es tremendamente valorado por</w:delText>
          </w:r>
        </w:del>
      </w:ins>
      <w:ins w:id="10759" w:author="Rodrigo García" w:date="2017-09-29T10:49:00Z">
        <w:r w:rsidR="003658C0">
          <w:t>pues en el mundo laboral se valora</w:t>
        </w:r>
      </w:ins>
      <w:ins w:id="10760" w:author="Borja Gonzalez" w:date="2017-09-27T16:42:00Z">
        <w:r>
          <w:t xml:space="preserve"> su capacidad de afrontar los problemas, independientemente </w:t>
        </w:r>
        <w:del w:id="10761" w:author="Rodrigo García" w:date="2017-09-29T10:49:00Z">
          <w:r w:rsidDel="003658C0">
            <w:delText xml:space="preserve">de los </w:delText>
          </w:r>
        </w:del>
      </w:ins>
      <w:ins w:id="10762" w:author="Borja Gonzalez" w:date="2017-09-27T16:43:00Z">
        <w:del w:id="10763" w:author="Rodrigo García" w:date="2017-09-29T10:49:00Z">
          <w:r w:rsidDel="003658C0">
            <w:delText>conocimientos</w:delText>
          </w:r>
        </w:del>
      </w:ins>
      <w:ins w:id="10764" w:author="Borja Gonzalez" w:date="2017-09-27T16:42:00Z">
        <w:del w:id="10765" w:author="Rodrigo García" w:date="2017-09-29T10:49:00Z">
          <w:r w:rsidDel="003658C0">
            <w:delText xml:space="preserve"> que pueda tener el ingeniero sobre el problema presentado.</w:delText>
          </w:r>
        </w:del>
      </w:ins>
      <w:ins w:id="10766" w:author="Rodrigo García" w:date="2017-09-29T10:49:00Z">
        <w:r w:rsidR="003658C0">
          <w:t xml:space="preserve">de si se </w:t>
        </w:r>
      </w:ins>
      <w:ins w:id="10767" w:author="Rodrigo García" w:date="2017-09-29T10:50:00Z">
        <w:r w:rsidR="003658C0">
          <w:t>poseían</w:t>
        </w:r>
      </w:ins>
      <w:ins w:id="10768" w:author="Rodrigo García" w:date="2017-09-29T10:49:00Z">
        <w:r w:rsidR="003658C0">
          <w:t xml:space="preserve"> de antemano los conocimientos necesarios o si estos debieron </w:t>
        </w:r>
      </w:ins>
      <w:ins w:id="10769" w:author="Rodrigo García" w:date="2017-09-29T10:50:00Z">
        <w:r w:rsidR="003658C0">
          <w:t>adquiriste</w:t>
        </w:r>
      </w:ins>
      <w:ins w:id="10770" w:author="Rodrigo García" w:date="2017-09-29T10:49:00Z">
        <w:r w:rsidR="003658C0">
          <w:t xml:space="preserve"> durante el desarrollo.</w:t>
        </w:r>
      </w:ins>
    </w:p>
    <w:p w14:paraId="5017B602" w14:textId="77777777" w:rsidR="00D26C47" w:rsidRDefault="00D26C47" w:rsidP="00CA79E4">
      <w:pPr>
        <w:rPr>
          <w:ins w:id="10771" w:author="Borja Gonzalez" w:date="2017-09-27T16:34:00Z"/>
        </w:rPr>
      </w:pPr>
    </w:p>
    <w:p w14:paraId="38AE4C82" w14:textId="48A656A7" w:rsidR="00D26C47" w:rsidRPr="00D26C47" w:rsidRDefault="00D26C47" w:rsidP="00CA79E4">
      <w:pPr>
        <w:rPr>
          <w:ins w:id="10772" w:author="Borja Gonzalez" w:date="2017-09-27T16:29:00Z"/>
        </w:rPr>
      </w:pPr>
      <w:ins w:id="10773" w:author="Borja Gonzalez" w:date="2017-09-27T16:34:00Z">
        <w:r>
          <w:t xml:space="preserve">Como he mencionado antes, durante el desarrollo de la aplicación me he reunido con el cliente y juntos hemos trabajado para crear un proyecto real. Este hecho es de </w:t>
        </w:r>
      </w:ins>
      <w:ins w:id="10774" w:author="Borja Gonzalez" w:date="2017-09-27T16:35:00Z">
        <w:r w:rsidR="00FF4EF1">
          <w:t xml:space="preserve">una </w:t>
        </w:r>
      </w:ins>
      <w:ins w:id="10775" w:author="Borja Gonzalez" w:date="2017-09-27T16:36:00Z">
        <w:r w:rsidR="00FF4EF1">
          <w:t>importancia</w:t>
        </w:r>
      </w:ins>
      <w:ins w:id="10776" w:author="Borja Gonzalez" w:date="2017-09-27T16:35:00Z">
        <w:r w:rsidR="00FF4EF1">
          <w:t xml:space="preserve"> </w:t>
        </w:r>
      </w:ins>
      <w:ins w:id="10777" w:author="Borja Gonzalez" w:date="2017-09-27T16:36:00Z">
        <w:r w:rsidR="00FF4EF1">
          <w:t>fundamental</w:t>
        </w:r>
      </w:ins>
      <w:ins w:id="10778" w:author="Borja Gonzalez" w:date="2017-09-27T16:37:00Z">
        <w:r w:rsidR="00FF4EF1">
          <w:t>,</w:t>
        </w:r>
      </w:ins>
      <w:ins w:id="10779" w:author="Borja Gonzalez" w:date="2017-09-27T16:36:00Z">
        <w:r w:rsidR="00FF4EF1">
          <w:t xml:space="preserve"> ya que me ha enseñado a trabajar con distintas personas para alcanzar unos objetivos</w:t>
        </w:r>
        <w:del w:id="10780" w:author="Rodrigo García" w:date="2017-09-29T10:50:00Z">
          <w:r w:rsidR="00FF4EF1" w:rsidDel="003658C0">
            <w:delText xml:space="preserve"> reales de un cliente</w:delText>
          </w:r>
        </w:del>
      </w:ins>
      <w:ins w:id="10781" w:author="Rodrigo García" w:date="2017-09-29T10:50:00Z">
        <w:r w:rsidR="003658C0">
          <w:t xml:space="preserve"> concretos</w:t>
        </w:r>
      </w:ins>
      <w:ins w:id="10782" w:author="Borja Gonzalez" w:date="2017-09-27T16:36:00Z">
        <w:r w:rsidR="00FF4EF1">
          <w:t>, algo que ocurre constantemente en el mundo laboral y que de alguna forma complementa a mi formaci</w:t>
        </w:r>
      </w:ins>
      <w:ins w:id="10783" w:author="Borja Gonzalez" w:date="2017-09-27T16:37:00Z">
        <w:r w:rsidR="00FF4EF1">
          <w:t>ón para introducirme a los procesos de una empresa a la hora de desarrollar un producto.</w:t>
        </w:r>
      </w:ins>
    </w:p>
    <w:p w14:paraId="058449B4" w14:textId="77777777" w:rsidR="00D26C47" w:rsidRDefault="00D26C47" w:rsidP="00CA79E4">
      <w:pPr>
        <w:rPr>
          <w:ins w:id="10784" w:author="Borja Gonzalez" w:date="2017-09-27T16:29:00Z"/>
        </w:rPr>
      </w:pPr>
    </w:p>
    <w:p w14:paraId="3F0C2CC6" w14:textId="65F0CEBA" w:rsidR="00D26C47" w:rsidRDefault="00D26C47" w:rsidP="00CA79E4">
      <w:pPr>
        <w:pStyle w:val="Ttulo2"/>
        <w:rPr>
          <w:ins w:id="10785" w:author="Borja Gonzalez" w:date="2017-09-27T16:30:00Z"/>
        </w:rPr>
      </w:pPr>
      <w:bookmarkStart w:id="10786" w:name="_Toc494476040"/>
      <w:bookmarkStart w:id="10787" w:name="_Toc494809785"/>
      <w:ins w:id="10788" w:author="Borja Gonzalez" w:date="2017-09-27T16:29:00Z">
        <w:r>
          <w:t xml:space="preserve">6.3. </w:t>
        </w:r>
      </w:ins>
      <w:ins w:id="10789" w:author="Borja Gonzalez" w:date="2017-09-27T16:44:00Z">
        <w:r w:rsidR="00FF4EF1">
          <w:t xml:space="preserve">Líneas de </w:t>
        </w:r>
      </w:ins>
      <w:ins w:id="10790" w:author="Borja Gonzalez" w:date="2017-09-27T16:29:00Z">
        <w:r w:rsidR="00FF4EF1">
          <w:t>trabajo futuras</w:t>
        </w:r>
      </w:ins>
      <w:bookmarkEnd w:id="10786"/>
      <w:bookmarkEnd w:id="10787"/>
    </w:p>
    <w:p w14:paraId="1726799E" w14:textId="77777777" w:rsidR="00D26C47" w:rsidRDefault="00D26C47" w:rsidP="00CA79E4">
      <w:pPr>
        <w:rPr>
          <w:ins w:id="10791" w:author="Borja Gonzalez" w:date="2017-09-27T16:44:00Z"/>
        </w:rPr>
      </w:pPr>
    </w:p>
    <w:p w14:paraId="6237A630" w14:textId="4A3912C6" w:rsidR="00FF4EF1" w:rsidRDefault="00FF4EF1" w:rsidP="00CA79E4">
      <w:pPr>
        <w:rPr>
          <w:ins w:id="10792" w:author="Borja Gonzalez" w:date="2017-09-27T16:45:00Z"/>
        </w:rPr>
      </w:pPr>
      <w:ins w:id="10793" w:author="Borja Gonzalez" w:date="2017-09-27T16:45:00Z">
        <w:r>
          <w:t xml:space="preserve">A lo largo del desarrollo de este proyecto, </w:t>
        </w:r>
        <w:del w:id="10794" w:author="Rodrigo García" w:date="2017-09-29T10:51:00Z">
          <w:r w:rsidDel="003658C0">
            <w:delText>el desarrollador se plantea distintas rutas que puede coger</w:delText>
          </w:r>
        </w:del>
      </w:ins>
      <w:ins w:id="10795" w:author="Rodrigo García" w:date="2017-09-29T10:51:00Z">
        <w:r w:rsidR="003658C0">
          <w:t>se han planteado diferentes rutas que se podrían seguir</w:t>
        </w:r>
      </w:ins>
      <w:ins w:id="10796" w:author="Borja Gonzalez" w:date="2017-09-27T16:45:00Z">
        <w:r>
          <w:t xml:space="preserve"> para mejorar el proyecto realizado, pero </w:t>
        </w:r>
      </w:ins>
      <w:ins w:id="10797" w:author="Rodrigo García" w:date="2017-09-29T10:51:00Z">
        <w:r w:rsidR="003658C0">
          <w:t xml:space="preserve">que </w:t>
        </w:r>
      </w:ins>
      <w:ins w:id="10798" w:author="Borja Gonzalez" w:date="2017-09-27T16:45:00Z">
        <w:r>
          <w:t xml:space="preserve">por limitaciones </w:t>
        </w:r>
        <w:del w:id="10799" w:author="Rodrigo García" w:date="2017-09-29T10:51:00Z">
          <w:r w:rsidDel="003658C0">
            <w:delText>temporales</w:delText>
          </w:r>
        </w:del>
      </w:ins>
      <w:ins w:id="10800" w:author="Rodrigo García" w:date="2017-09-29T10:51:00Z">
        <w:r w:rsidR="003658C0">
          <w:t>de tiempo y recursos</w:t>
        </w:r>
      </w:ins>
      <w:ins w:id="10801" w:author="Borja Gonzalez" w:date="2017-09-27T16:45:00Z">
        <w:r>
          <w:t xml:space="preserve"> no ha</w:t>
        </w:r>
        <w:del w:id="10802" w:author="Rodrigo García" w:date="2017-09-29T10:51:00Z">
          <w:r w:rsidDel="003658C0">
            <w:delText xml:space="preserve"> </w:delText>
          </w:r>
        </w:del>
      </w:ins>
      <w:ins w:id="10803" w:author="Rodrigo García" w:date="2017-09-29T10:51:00Z">
        <w:r w:rsidR="003658C0">
          <w:t>n podido implementarse en el trabajo presentado</w:t>
        </w:r>
      </w:ins>
      <w:ins w:id="10804" w:author="Borja Gonzalez" w:date="2017-09-27T16:45:00Z">
        <w:del w:id="10805" w:author="Rodrigo García" w:date="2017-09-29T10:51:00Z">
          <w:r w:rsidDel="003658C0">
            <w:delText>sido capaz de implementar</w:delText>
          </w:r>
        </w:del>
        <w:r>
          <w:t>.</w:t>
        </w:r>
      </w:ins>
    </w:p>
    <w:p w14:paraId="78496A13" w14:textId="77777777" w:rsidR="00FF4EF1" w:rsidRDefault="00FF4EF1" w:rsidP="00CA79E4">
      <w:pPr>
        <w:rPr>
          <w:ins w:id="10806" w:author="Borja Gonzalez" w:date="2017-09-27T16:46:00Z"/>
        </w:rPr>
      </w:pPr>
    </w:p>
    <w:p w14:paraId="03036299" w14:textId="4144DE55" w:rsidR="00FF4EF1" w:rsidRDefault="00E93DF6" w:rsidP="00CA79E4">
      <w:pPr>
        <w:rPr>
          <w:ins w:id="10807" w:author="Borja Gonzalez" w:date="2017-09-27T16:57:00Z"/>
        </w:rPr>
      </w:pPr>
      <w:ins w:id="10808" w:author="Borja Gonzalez" w:date="2017-09-27T16:46:00Z">
        <w:r>
          <w:t xml:space="preserve">Como ya </w:t>
        </w:r>
        <w:del w:id="10809" w:author="Rodrigo García" w:date="2017-09-29T10:51:00Z">
          <w:r w:rsidDel="003658C0">
            <w:delText>hemos visto</w:delText>
          </w:r>
        </w:del>
      </w:ins>
      <w:ins w:id="10810" w:author="Rodrigo García" w:date="2017-09-29T10:51:00Z">
        <w:r w:rsidR="003658C0">
          <w:t>se ha explicado</w:t>
        </w:r>
      </w:ins>
      <w:ins w:id="10811" w:author="Borja Gonzalez" w:date="2017-09-27T16:46:00Z">
        <w:r>
          <w:t xml:space="preserve">, la </w:t>
        </w:r>
      </w:ins>
      <w:ins w:id="10812" w:author="Borja Gonzalez" w:date="2017-09-27T16:47:00Z">
        <w:r>
          <w:t>aplicación web obtiene sus datos de movimiento de</w:t>
        </w:r>
        <w:del w:id="10813" w:author="Rodrigo García" w:date="2017-09-29T10:51:00Z">
          <w:r w:rsidDel="003658C0">
            <w:delText xml:space="preserve"> e</w:delText>
          </w:r>
        </w:del>
        <w:r>
          <w:t>l dispositivo Werium Basic Pro. Éste dispositivo</w:t>
        </w:r>
        <w:del w:id="10814" w:author="Rodrigo García" w:date="2017-09-29T10:52:00Z">
          <w:r w:rsidDel="003658C0">
            <w:delText>, a parte d</w:delText>
          </w:r>
        </w:del>
      </w:ins>
      <w:ins w:id="10815" w:author="Rodrigo García" w:date="2017-09-29T10:52:00Z">
        <w:r w:rsidR="003658C0">
          <w:t xml:space="preserve"> no solo puede</w:t>
        </w:r>
      </w:ins>
      <w:ins w:id="10816" w:author="Borja Gonzalez" w:date="2017-09-27T16:47:00Z">
        <w:del w:id="10817" w:author="Rodrigo García" w:date="2017-09-29T10:52:00Z">
          <w:r w:rsidDel="003658C0">
            <w:delText>e</w:delText>
          </w:r>
        </w:del>
        <w:r>
          <w:t xml:space="preserve"> medir el rango de movimiento cervical, </w:t>
        </w:r>
      </w:ins>
      <w:ins w:id="10818" w:author="Rodrigo García" w:date="2017-09-29T10:52:00Z">
        <w:r w:rsidR="003658C0">
          <w:t xml:space="preserve">sino que </w:t>
        </w:r>
      </w:ins>
      <w:ins w:id="10819" w:author="Borja Gonzalez" w:date="2017-09-27T16:47:00Z">
        <w:r>
          <w:t xml:space="preserve">es capaz de medir rangos de movimiento de todas las extremidades del cuerpo, por lo que es posible </w:t>
        </w:r>
        <w:del w:id="10820" w:author="Rodrigo García" w:date="2017-09-29T10:52:00Z">
          <w:r w:rsidDel="003658C0">
            <w:delText xml:space="preserve">introducir </w:delText>
          </w:r>
        </w:del>
      </w:ins>
      <w:ins w:id="10821" w:author="Rodrigo García" w:date="2017-09-29T10:52:00Z">
        <w:r w:rsidR="003658C0">
          <w:t xml:space="preserve">utilizarlo para recoger </w:t>
        </w:r>
      </w:ins>
      <w:ins w:id="10822" w:author="Borja Gonzalez" w:date="2017-09-27T16:47:00Z">
        <w:r>
          <w:t>datos de otros m</w:t>
        </w:r>
      </w:ins>
      <w:ins w:id="10823" w:author="Borja Gonzalez" w:date="2017-09-27T16:49:00Z">
        <w:r>
          <w:t xml:space="preserve">ovimientos y así poder evaluar </w:t>
        </w:r>
        <w:del w:id="10824" w:author="Rodrigo García" w:date="2017-09-29T10:52:00Z">
          <w:r w:rsidDel="003658C0">
            <w:delText>a pacient</w:delText>
          </w:r>
          <w:r w:rsidR="008024E4" w:rsidDel="003658C0">
            <w:delText>es en otros rangos</w:delText>
          </w:r>
        </w:del>
      </w:ins>
      <w:ins w:id="10825" w:author="Borja Gonzalez" w:date="2017-09-27T16:53:00Z">
        <w:del w:id="10826" w:author="Rodrigo García" w:date="2017-09-29T10:52:00Z">
          <w:r w:rsidDel="003658C0">
            <w:delText>,</w:delText>
          </w:r>
        </w:del>
      </w:ins>
      <w:ins w:id="10827" w:author="Borja Gonzalez" w:date="2017-09-27T16:56:00Z">
        <w:del w:id="10828" w:author="Rodrigo García" w:date="2017-09-29T10:52:00Z">
          <w:r w:rsidR="008024E4" w:rsidDel="003658C0">
            <w:delText xml:space="preserve"> </w:delText>
          </w:r>
        </w:del>
      </w:ins>
      <w:ins w:id="10829" w:author="Borja Gonzalez" w:date="2017-09-27T16:49:00Z">
        <w:del w:id="10830" w:author="Rodrigo García" w:date="2017-09-29T10:52:00Z">
          <w:r w:rsidDel="003658C0">
            <w:delText>a parte del cervical</w:delText>
          </w:r>
        </w:del>
      </w:ins>
      <w:ins w:id="10831" w:author="Rodrigo García" w:date="2017-09-29T10:52:00Z">
        <w:r w:rsidR="003658C0">
          <w:t>diferentes situaciones y dolencias</w:t>
        </w:r>
      </w:ins>
      <w:ins w:id="10832" w:author="Borja Gonzalez" w:date="2017-09-27T16:49:00Z">
        <w:r>
          <w:t xml:space="preserve">. </w:t>
        </w:r>
      </w:ins>
      <w:ins w:id="10833" w:author="Borja Gonzalez" w:date="2017-09-27T16:50:00Z">
        <w:del w:id="10834" w:author="Rodrigo García" w:date="2017-09-29T10:52:00Z">
          <w:r w:rsidDel="003658C0">
            <w:delText>Lo interesante es que s</w:delText>
          </w:r>
        </w:del>
      </w:ins>
      <w:ins w:id="10835" w:author="Rodrigo García" w:date="2017-09-29T10:52:00Z">
        <w:r w:rsidR="003658C0">
          <w:t>S</w:t>
        </w:r>
      </w:ins>
      <w:ins w:id="10836" w:author="Borja Gonzalez" w:date="2017-09-27T16:50:00Z">
        <w:r>
          <w:t xml:space="preserve">ería </w:t>
        </w:r>
        <w:del w:id="10837" w:author="Rodrigo García" w:date="2017-09-29T10:52:00Z">
          <w:r w:rsidDel="003658C0">
            <w:delText>muy</w:delText>
          </w:r>
        </w:del>
      </w:ins>
      <w:ins w:id="10838" w:author="Rodrigo García" w:date="2017-09-29T10:52:00Z">
        <w:r w:rsidR="003658C0">
          <w:t>relativamente</w:t>
        </w:r>
      </w:ins>
      <w:ins w:id="10839" w:author="Borja Gonzalez" w:date="2017-09-27T16:50:00Z">
        <w:r>
          <w:t xml:space="preserve"> sencillo incorporar otros rangos de movimiento</w:t>
        </w:r>
      </w:ins>
      <w:ins w:id="10840" w:author="Rodrigo García" w:date="2017-09-29T10:53:00Z">
        <w:r w:rsidR="003658C0">
          <w:t xml:space="preserve"> a la aplicación web</w:t>
        </w:r>
      </w:ins>
      <w:ins w:id="10841" w:author="Borja Gonzalez" w:date="2017-09-27T16:50:00Z">
        <w:r>
          <w:t xml:space="preserve">, ya que la parte </w:t>
        </w:r>
        <w:del w:id="10842" w:author="Rodrigo García" w:date="2017-09-29T10:53:00Z">
          <w:r w:rsidDel="003658C0">
            <w:delText>complicada</w:delText>
          </w:r>
        </w:del>
      </w:ins>
      <w:ins w:id="10843" w:author="Rodrigo García" w:date="2017-09-29T10:53:00Z">
        <w:r w:rsidR="003658C0">
          <w:t>más compleja de la misma es la relativa</w:t>
        </w:r>
      </w:ins>
      <w:ins w:id="10844" w:author="Borja Gonzalez" w:date="2017-09-27T16:50:00Z">
        <w:del w:id="10845" w:author="Rodrigo García" w:date="2017-09-29T10:53:00Z">
          <w:r w:rsidDel="003658C0">
            <w:delText xml:space="preserve"> tiene que ver con</w:delText>
          </w:r>
        </w:del>
      </w:ins>
      <w:ins w:id="10846" w:author="Rodrigo García" w:date="2017-09-29T10:53:00Z">
        <w:r w:rsidR="003658C0">
          <w:t xml:space="preserve"> a</w:t>
        </w:r>
      </w:ins>
      <w:ins w:id="10847" w:author="Borja Gonzalez" w:date="2017-09-27T16:50:00Z">
        <w:r>
          <w:t xml:space="preserve"> la extracci</w:t>
        </w:r>
      </w:ins>
      <w:ins w:id="10848" w:author="Borja Gonzalez" w:date="2017-09-27T16:51:00Z">
        <w:r>
          <w:t>ón de</w:t>
        </w:r>
      </w:ins>
      <w:ins w:id="10849" w:author="Borja Gonzalez" w:date="2017-09-27T16:50:00Z">
        <w:r>
          <w:t xml:space="preserve"> los datos, </w:t>
        </w:r>
      </w:ins>
      <w:ins w:id="10850" w:author="Borja Gonzalez" w:date="2017-09-27T16:56:00Z">
        <w:r w:rsidR="00580CC4">
          <w:t xml:space="preserve">el </w:t>
        </w:r>
      </w:ins>
      <w:ins w:id="10851" w:author="Borja Gonzalez" w:date="2017-09-27T16:50:00Z">
        <w:del w:id="10852" w:author="Rodrigo García" w:date="2017-09-29T10:53:00Z">
          <w:r w:rsidR="00580CC4" w:rsidDel="003658C0">
            <w:delText>almacenaje</w:delText>
          </w:r>
        </w:del>
      </w:ins>
      <w:ins w:id="10853" w:author="Rodrigo García" w:date="2017-09-29T10:53:00Z">
        <w:r w:rsidR="003658C0">
          <w:t xml:space="preserve">almacenamiento de </w:t>
        </w:r>
      </w:ins>
      <w:ins w:id="10854" w:author="Borja Gonzalez" w:date="2017-09-27T16:50:00Z">
        <w:del w:id="10855" w:author="Rodrigo García" w:date="2017-09-29T10:53:00Z">
          <w:r w:rsidDel="003658C0">
            <w:delText xml:space="preserve"> en una base de datos </w:delText>
          </w:r>
        </w:del>
        <w:r>
          <w:t xml:space="preserve">y </w:t>
        </w:r>
      </w:ins>
      <w:ins w:id="10856" w:author="Borja Gonzalez" w:date="2017-09-27T16:57:00Z">
        <w:del w:id="10857" w:author="Rodrigo García" w:date="2017-09-29T10:53:00Z">
          <w:r w:rsidR="00580CC4" w:rsidDel="003658C0">
            <w:delText>la</w:delText>
          </w:r>
        </w:del>
      </w:ins>
      <w:ins w:id="10858" w:author="Rodrigo García" w:date="2017-09-29T10:53:00Z">
        <w:r w:rsidR="003658C0">
          <w:t>su</w:t>
        </w:r>
      </w:ins>
      <w:ins w:id="10859" w:author="Borja Gonzalez" w:date="2017-09-27T16:57:00Z">
        <w:r w:rsidR="00580CC4">
          <w:t xml:space="preserve"> </w:t>
        </w:r>
      </w:ins>
      <w:ins w:id="10860" w:author="Borja Gonzalez" w:date="2017-09-27T16:50:00Z">
        <w:r w:rsidR="00580CC4">
          <w:t>representaci</w:t>
        </w:r>
      </w:ins>
      <w:ins w:id="10861" w:author="Borja Gonzalez" w:date="2017-09-27T16:57:00Z">
        <w:r w:rsidR="00580CC4">
          <w:t xml:space="preserve">ón </w:t>
        </w:r>
        <w:del w:id="10862" w:author="Rodrigo García" w:date="2017-09-29T10:53:00Z">
          <w:r w:rsidR="00580CC4" w:rsidDel="003658C0">
            <w:delText>de los datos</w:delText>
          </w:r>
        </w:del>
      </w:ins>
      <w:ins w:id="10863" w:author="Borja Gonzalez" w:date="2017-09-27T16:50:00Z">
        <w:del w:id="10864" w:author="Rodrigo García" w:date="2017-09-29T10:53:00Z">
          <w:r w:rsidDel="003658C0">
            <w:delText xml:space="preserve"> </w:delText>
          </w:r>
        </w:del>
        <w:r>
          <w:t>en forma de gr</w:t>
        </w:r>
      </w:ins>
      <w:ins w:id="10865" w:author="Borja Gonzalez" w:date="2017-09-27T16:51:00Z">
        <w:r>
          <w:t>áfico</w:t>
        </w:r>
      </w:ins>
      <w:ins w:id="10866" w:author="Rodrigo García" w:date="2017-09-29T10:53:00Z">
        <w:r w:rsidR="003658C0">
          <w:t xml:space="preserve">, aspectos comunes a todos los tipos de movimiento que el sensor nombrado puede capturar. </w:t>
        </w:r>
      </w:ins>
      <w:ins w:id="10867" w:author="Borja Gonzalez" w:date="2017-09-27T16:52:00Z">
        <w:del w:id="10868" w:author="Rodrigo García" w:date="2017-09-29T10:53:00Z">
          <w:r w:rsidDel="003658C0">
            <w:delText>.</w:delText>
          </w:r>
        </w:del>
      </w:ins>
      <w:ins w:id="10869" w:author="Borja Gonzalez" w:date="2017-09-27T16:53:00Z">
        <w:del w:id="10870" w:author="Rodrigo García" w:date="2017-09-29T10:53:00Z">
          <w:r w:rsidDel="003658C0">
            <w:delText xml:space="preserve"> </w:delText>
          </w:r>
        </w:del>
        <w:r>
          <w:t xml:space="preserve">Por </w:t>
        </w:r>
        <w:del w:id="10871" w:author="Rodrigo García" w:date="2017-09-29T10:53:00Z">
          <w:r w:rsidDel="003658C0">
            <w:delText>lo</w:delText>
          </w:r>
        </w:del>
      </w:ins>
      <w:ins w:id="10872" w:author="Rodrigo García" w:date="2017-09-29T10:53:00Z">
        <w:r w:rsidR="003658C0">
          <w:t>ello,</w:t>
        </w:r>
      </w:ins>
      <w:ins w:id="10873" w:author="Borja Gonzalez" w:date="2017-09-27T16:53:00Z">
        <w:del w:id="10874" w:author="Rodrigo García" w:date="2017-09-29T10:53:00Z">
          <w:r w:rsidDel="003658C0">
            <w:delText xml:space="preserve"> que</w:delText>
          </w:r>
        </w:del>
        <w:r>
          <w:t xml:space="preserve"> </w:t>
        </w:r>
        <w:del w:id="10875" w:author="Rodrigo García" w:date="2017-09-29T10:53:00Z">
          <w:r w:rsidDel="003658C0">
            <w:delText>sería una cuestión de incluir</w:delText>
          </w:r>
        </w:del>
      </w:ins>
      <w:ins w:id="10876" w:author="Rodrigo García" w:date="2017-09-29T10:53:00Z">
        <w:r w:rsidR="003658C0">
          <w:t xml:space="preserve">podrían </w:t>
        </w:r>
      </w:ins>
      <w:ins w:id="10877" w:author="Rodrigo García" w:date="2017-09-29T10:54:00Z">
        <w:r w:rsidR="003658C0">
          <w:t>incluirse</w:t>
        </w:r>
      </w:ins>
      <w:ins w:id="10878" w:author="Rodrigo García" w:date="2017-09-29T10:53:00Z">
        <w:r w:rsidR="003658C0">
          <w:t xml:space="preserve"> </w:t>
        </w:r>
      </w:ins>
      <w:ins w:id="10879" w:author="Rodrigo García" w:date="2017-09-29T10:54:00Z">
        <w:r w:rsidR="003658C0">
          <w:t>con poco esfuerzo</w:t>
        </w:r>
      </w:ins>
      <w:ins w:id="10880" w:author="Borja Gonzalez" w:date="2017-09-27T16:53:00Z">
        <w:r>
          <w:t xml:space="preserve"> otras secciones en la interfaz gráfica </w:t>
        </w:r>
        <w:del w:id="10881" w:author="Rodrigo García" w:date="2017-09-29T10:54:00Z">
          <w:r w:rsidDel="003658C0">
            <w:delText>para</w:delText>
          </w:r>
        </w:del>
      </w:ins>
      <w:ins w:id="10882" w:author="Rodrigo García" w:date="2017-09-29T10:54:00Z">
        <w:r w:rsidR="003658C0">
          <w:t>cuyo fin fuera</w:t>
        </w:r>
      </w:ins>
      <w:ins w:id="10883" w:author="Borja Gonzalez" w:date="2017-09-27T16:53:00Z">
        <w:r>
          <w:t xml:space="preserve"> mostrar otros rangos de movimiento.</w:t>
        </w:r>
      </w:ins>
    </w:p>
    <w:p w14:paraId="13D3487E" w14:textId="77777777" w:rsidR="00580CC4" w:rsidRDefault="00580CC4" w:rsidP="00CA79E4">
      <w:pPr>
        <w:rPr>
          <w:ins w:id="10884" w:author="Borja Gonzalez" w:date="2017-09-27T16:57:00Z"/>
        </w:rPr>
      </w:pPr>
    </w:p>
    <w:p w14:paraId="6A61BF43" w14:textId="6809050F" w:rsidR="00112C69" w:rsidRDefault="00580CC4" w:rsidP="00CA79E4">
      <w:pPr>
        <w:rPr>
          <w:ins w:id="10885" w:author="Borja Gonzalez" w:date="2017-09-28T22:40:00Z"/>
        </w:rPr>
      </w:pPr>
      <w:ins w:id="10886" w:author="Borja Gonzalez" w:date="2017-09-27T16:57:00Z">
        <w:r>
          <w:t>Otr</w:t>
        </w:r>
      </w:ins>
      <w:ins w:id="10887" w:author="Rodrigo García" w:date="2017-09-29T10:54:00Z">
        <w:r w:rsidR="003658C0">
          <w:t xml:space="preserve">a mejora </w:t>
        </w:r>
      </w:ins>
      <w:ins w:id="10888" w:author="Borja Gonzalez" w:date="2017-09-27T16:57:00Z">
        <w:del w:id="10889" w:author="Rodrigo García" w:date="2017-09-29T10:54:00Z">
          <w:r w:rsidDel="003658C0">
            <w:delText xml:space="preserve">a cuestión </w:delText>
          </w:r>
        </w:del>
        <w:r>
          <w:t>fáci</w:t>
        </w:r>
      </w:ins>
      <w:ins w:id="10890" w:author="Borja Gonzalez" w:date="2017-09-27T16:58:00Z">
        <w:r>
          <w:t xml:space="preserve">l de implementar sería </w:t>
        </w:r>
        <w:del w:id="10891" w:author="Rodrigo García" w:date="2017-09-29T10:54:00Z">
          <w:r w:rsidDel="003658C0">
            <w:delText xml:space="preserve">la gestión remota de la aplicación web, ya que actualmente solo se puede acceder a la </w:delText>
          </w:r>
        </w:del>
      </w:ins>
      <w:ins w:id="10892" w:author="Borja Gonzalez" w:date="2017-09-27T16:59:00Z">
        <w:del w:id="10893" w:author="Rodrigo García" w:date="2017-09-29T10:54:00Z">
          <w:r w:rsidDel="003658C0">
            <w:delText>aplicación web</w:delText>
          </w:r>
        </w:del>
      </w:ins>
      <w:ins w:id="10894" w:author="Borja Gonzalez" w:date="2017-09-27T16:58:00Z">
        <w:del w:id="10895" w:author="Rodrigo García" w:date="2017-09-29T10:54:00Z">
          <w:r w:rsidDel="003658C0">
            <w:delText xml:space="preserve"> desde la red privada en la que est</w:delText>
          </w:r>
        </w:del>
      </w:ins>
      <w:ins w:id="10896" w:author="Borja Gonzalez" w:date="2017-09-27T16:59:00Z">
        <w:del w:id="10897" w:author="Rodrigo García" w:date="2017-09-29T10:54:00Z">
          <w:r w:rsidDel="003658C0">
            <w:delText>á situada el servidor</w:delText>
          </w:r>
        </w:del>
      </w:ins>
      <w:ins w:id="10898" w:author="Rodrigo García" w:date="2017-09-29T10:54:00Z">
        <w:r w:rsidR="003658C0">
          <w:t>el despliegue en remoto, posiblemente en un servidor en la nube, de la aplicación web</w:t>
        </w:r>
      </w:ins>
      <w:ins w:id="10899" w:author="Borja Gonzalez" w:date="2017-09-27T16:59:00Z">
        <w:r>
          <w:t>.</w:t>
        </w:r>
      </w:ins>
      <w:ins w:id="10900" w:author="Borja Gonzalez" w:date="2017-09-27T16:57:00Z">
        <w:del w:id="10901" w:author="Rodrigo García" w:date="2017-09-29T10:54:00Z">
          <w:r w:rsidDel="003658C0">
            <w:delText xml:space="preserve"> </w:delText>
          </w:r>
        </w:del>
      </w:ins>
      <w:ins w:id="10902" w:author="Borja Gonzalez" w:date="2017-09-27T16:59:00Z">
        <w:del w:id="10903" w:author="Rodrigo García" w:date="2017-09-29T10:54:00Z">
          <w:r w:rsidDel="003658C0">
            <w:delText>Este desarrollo no ser</w:delText>
          </w:r>
        </w:del>
      </w:ins>
      <w:ins w:id="10904" w:author="Borja Gonzalez" w:date="2017-09-27T17:00:00Z">
        <w:del w:id="10905" w:author="Rodrigo García" w:date="2017-09-29T10:54:00Z">
          <w:r w:rsidDel="003658C0">
            <w:delText>ía muy complicado de realizar ya que sería simplemente modificar el firewall de la red en la que esté situada el servidor para permitir conexiones entrantes</w:delText>
          </w:r>
        </w:del>
      </w:ins>
      <w:ins w:id="10906" w:author="Borja Gonzalez" w:date="2017-09-27T17:22:00Z">
        <w:del w:id="10907" w:author="Rodrigo García" w:date="2017-09-29T10:54:00Z">
          <w:r w:rsidR="00016524" w:rsidDel="003658C0">
            <w:delText xml:space="preserve"> desde el exterior</w:delText>
          </w:r>
        </w:del>
      </w:ins>
      <w:ins w:id="10908" w:author="Borja Gonzalez" w:date="2017-09-27T17:00:00Z">
        <w:del w:id="10909" w:author="Rodrigo García" w:date="2017-09-29T10:54:00Z">
          <w:r w:rsidDel="003658C0">
            <w:delText xml:space="preserve"> a la </w:delText>
          </w:r>
        </w:del>
      </w:ins>
      <w:ins w:id="10910" w:author="Borja Gonzalez" w:date="2017-09-27T17:01:00Z">
        <w:del w:id="10911" w:author="Rodrigo García" w:date="2017-09-29T10:54:00Z">
          <w:r w:rsidDel="003658C0">
            <w:delText>dirección IP del servidor.</w:delText>
          </w:r>
        </w:del>
      </w:ins>
    </w:p>
    <w:p w14:paraId="4154A4CD" w14:textId="77777777" w:rsidR="0089495A" w:rsidRDefault="0089495A" w:rsidP="00CA79E4">
      <w:pPr>
        <w:rPr>
          <w:ins w:id="10912" w:author="Borja Gonzalez" w:date="2017-09-28T22:40:00Z"/>
        </w:rPr>
      </w:pPr>
    </w:p>
    <w:p w14:paraId="674315C0" w14:textId="1AE47600" w:rsidR="0089495A" w:rsidRDefault="0089495A" w:rsidP="00CA79E4">
      <w:pPr>
        <w:rPr>
          <w:ins w:id="10913" w:author="Borja Gonzalez" w:date="2017-09-27T17:28:00Z"/>
        </w:rPr>
      </w:pPr>
      <w:ins w:id="10914" w:author="Borja Gonzalez" w:date="2017-09-28T22:40:00Z">
        <w:r>
          <w:t>Como últim</w:t>
        </w:r>
      </w:ins>
      <w:ins w:id="10915" w:author="Rodrigo García" w:date="2017-09-29T10:55:00Z">
        <w:r w:rsidR="003658C0">
          <w:t>o apunte</w:t>
        </w:r>
      </w:ins>
      <w:ins w:id="10916" w:author="Borja Gonzalez" w:date="2017-09-28T22:40:00Z">
        <w:del w:id="10917" w:author="Rodrigo García" w:date="2017-09-29T10:55:00Z">
          <w:r w:rsidDel="003658C0">
            <w:delText>a sugerencia</w:delText>
          </w:r>
        </w:del>
        <w:r>
          <w:t xml:space="preserve">, </w:t>
        </w:r>
      </w:ins>
      <w:ins w:id="10918" w:author="Rodrigo García" w:date="2017-09-29T10:55:00Z">
        <w:r w:rsidR="003658C0">
          <w:t xml:space="preserve">también </w:t>
        </w:r>
      </w:ins>
      <w:ins w:id="10919" w:author="Borja Gonzalez" w:date="2017-09-28T22:40:00Z">
        <w:r>
          <w:t>se podr</w:t>
        </w:r>
      </w:ins>
      <w:ins w:id="10920" w:author="Borja Gonzalez" w:date="2017-09-28T22:41:00Z">
        <w:r>
          <w:t>ía implementar un sistema más seguro, ya que la aplicación web</w:t>
        </w:r>
        <w:r w:rsidR="00F566A4">
          <w:t xml:space="preserve"> </w:t>
        </w:r>
        <w:del w:id="10921" w:author="Rodrigo García" w:date="2017-09-29T10:55:00Z">
          <w:r w:rsidR="00F566A4" w:rsidDel="003658C0">
            <w:delText>utiliza la URL</w:delText>
          </w:r>
          <w:r w:rsidDel="003658C0">
            <w:delText xml:space="preserve"> para intercambiar datos entre distintos documentos </w:delText>
          </w:r>
        </w:del>
      </w:ins>
      <w:ins w:id="10922" w:author="Borja Gonzalez" w:date="2017-09-28T22:47:00Z">
        <w:del w:id="10923" w:author="Rodrigo García" w:date="2017-09-29T10:55:00Z">
          <w:r w:rsidDel="003658C0">
            <w:delText>HTML</w:delText>
          </w:r>
        </w:del>
      </w:ins>
      <w:ins w:id="10924" w:author="Borja Gonzalez" w:date="2017-09-28T22:44:00Z">
        <w:del w:id="10925" w:author="Rodrigo García" w:date="2017-09-29T10:55:00Z">
          <w:r w:rsidDel="003658C0">
            <w:delText xml:space="preserve"> y </w:delText>
          </w:r>
        </w:del>
        <w:r>
          <w:t xml:space="preserve">no </w:t>
        </w:r>
        <w:del w:id="10926" w:author="Rodrigo García" w:date="2017-09-29T10:55:00Z">
          <w:r w:rsidDel="003658C0">
            <w:delText>tiene</w:delText>
          </w:r>
        </w:del>
      </w:ins>
      <w:ins w:id="10927" w:author="Rodrigo García" w:date="2017-09-29T10:55:00Z">
        <w:r w:rsidR="003658C0">
          <w:t>dispone de</w:t>
        </w:r>
      </w:ins>
      <w:ins w:id="10928" w:author="Borja Gonzalez" w:date="2017-09-28T22:44:00Z">
        <w:r>
          <w:t xml:space="preserve"> ningún</w:t>
        </w:r>
        <w:del w:id="10929" w:author="Rodrigo García" w:date="2017-09-29T10:55:00Z">
          <w:r w:rsidDel="003658C0">
            <w:delText xml:space="preserve"> </w:delText>
          </w:r>
        </w:del>
      </w:ins>
      <w:ins w:id="10930" w:author="Borja Gonzalez" w:date="2017-09-28T22:45:00Z">
        <w:del w:id="10931" w:author="Rodrigo García" w:date="2017-09-29T10:55:00Z">
          <w:r w:rsidDel="003658C0">
            <w:delText>ninguna pantalla de acceso donde se pidan ciertas credenciales</w:delText>
          </w:r>
        </w:del>
      </w:ins>
      <w:ins w:id="10932" w:author="Borja Gonzalez" w:date="2017-09-28T22:41:00Z">
        <w:del w:id="10933" w:author="Rodrigo García" w:date="2017-09-29T10:55:00Z">
          <w:r w:rsidDel="003658C0">
            <w:delText>,</w:delText>
          </w:r>
        </w:del>
      </w:ins>
      <w:ins w:id="10934" w:author="Rodrigo García" w:date="2017-09-29T10:55:00Z">
        <w:r w:rsidR="003658C0">
          <w:t xml:space="preserve"> control de acceso para acceder a los datos. Este hecho no es problemático ahora mismo ya que solo puede accederse a la aplicación en su despliegue actual desde una red privada, pero podr</w:t>
        </w:r>
      </w:ins>
      <w:ins w:id="10935" w:author="Rodrigo García" w:date="2017-09-29T10:56:00Z">
        <w:r w:rsidR="003658C0">
          <w:t>ía resultar muy importante en el futuro, sobre todo para el seguimiento de pacientes individuales. No es un aspecto tan relevante para el estudio clínico, ya que los nombres podrían anonimizarse para evitar vulnerar leyes de protecci</w:t>
        </w:r>
      </w:ins>
      <w:ins w:id="10936" w:author="Rodrigo García" w:date="2017-09-29T10:57:00Z">
        <w:r w:rsidR="003658C0">
          <w:t>ón de datos.</w:t>
        </w:r>
      </w:ins>
      <w:ins w:id="10937" w:author="Borja Gonzalez" w:date="2017-09-28T22:41:00Z">
        <w:del w:id="10938" w:author="Rodrigo García" w:date="2017-09-29T10:57:00Z">
          <w:r w:rsidDel="003658C0">
            <w:delText>. Esto es as</w:delText>
          </w:r>
        </w:del>
      </w:ins>
      <w:ins w:id="10939" w:author="Borja Gonzalez" w:date="2017-09-28T22:43:00Z">
        <w:del w:id="10940" w:author="Rodrigo García" w:date="2017-09-29T10:57:00Z">
          <w:r w:rsidDel="003658C0">
            <w:delText>í debido a que esta aplicación esta pensada para ejecutarse en un entorno privado, donde exista ning</w:delText>
          </w:r>
        </w:del>
      </w:ins>
      <w:ins w:id="10941" w:author="Borja Gonzalez" w:date="2017-09-28T22:45:00Z">
        <w:del w:id="10942" w:author="Rodrigo García" w:date="2017-09-29T10:57:00Z">
          <w:r w:rsidDel="003658C0">
            <w:delText xml:space="preserve">ún tipo de amenaza. Pero si la </w:delText>
          </w:r>
        </w:del>
      </w:ins>
      <w:ins w:id="10943" w:author="Borja Gonzalez" w:date="2017-09-28T22:46:00Z">
        <w:del w:id="10944" w:author="Rodrigo García" w:date="2017-09-29T10:57:00Z">
          <w:r w:rsidDel="003658C0">
            <w:delText xml:space="preserve">aplicación se utilizase de forma extensa (varios centros médicos), habría que </w:delText>
          </w:r>
        </w:del>
      </w:ins>
      <w:ins w:id="10945" w:author="Borja Gonzalez" w:date="2017-09-28T22:47:00Z">
        <w:del w:id="10946" w:author="Rodrigo García" w:date="2017-09-29T10:57:00Z">
          <w:r w:rsidDel="003658C0">
            <w:delText>restringir el acc</w:delText>
          </w:r>
          <w:r w:rsidR="00F566A4" w:rsidDel="003658C0">
            <w:delText>eso a la página mediante claves.</w:delText>
          </w:r>
        </w:del>
      </w:ins>
    </w:p>
    <w:p w14:paraId="3F195086" w14:textId="77777777" w:rsidR="00AC3428" w:rsidRPr="003C6848" w:rsidRDefault="00AC3428" w:rsidP="003C6848">
      <w:pPr>
        <w:rPr>
          <w:ins w:id="10947" w:author="GONZALEZ DIAZ, BORJA" w:date="2017-10-02T17:10:00Z"/>
        </w:rPr>
      </w:pPr>
      <w:bookmarkStart w:id="10948" w:name="_Toc494476041"/>
    </w:p>
    <w:p w14:paraId="42F36A8C" w14:textId="2989B7AC" w:rsidR="00112C69" w:rsidRDefault="00112C69">
      <w:pPr>
        <w:pStyle w:val="Ttulo1"/>
        <w:rPr>
          <w:ins w:id="10949" w:author="Borja Gonzalez" w:date="2017-09-27T17:28:00Z"/>
        </w:rPr>
      </w:pPr>
      <w:bookmarkStart w:id="10950" w:name="_Toc494809786"/>
      <w:ins w:id="10951" w:author="Borja Gonzalez" w:date="2017-09-27T17:28:00Z">
        <w:r>
          <w:lastRenderedPageBreak/>
          <w:t>7.  Git</w:t>
        </w:r>
        <w:del w:id="10952" w:author="Rodrigo García" w:date="2017-09-29T10:57:00Z">
          <w:r w:rsidDel="003658C0">
            <w:delText>h</w:delText>
          </w:r>
        </w:del>
      </w:ins>
      <w:ins w:id="10953" w:author="Rodrigo García" w:date="2017-09-29T10:57:00Z">
        <w:r w:rsidR="003658C0">
          <w:t>H</w:t>
        </w:r>
      </w:ins>
      <w:ins w:id="10954" w:author="Borja Gonzalez" w:date="2017-09-27T17:28:00Z">
        <w:r>
          <w:t>ub</w:t>
        </w:r>
        <w:bookmarkEnd w:id="10948"/>
        <w:bookmarkEnd w:id="10950"/>
      </w:ins>
    </w:p>
    <w:p w14:paraId="5589A262" w14:textId="77777777" w:rsidR="00112C69" w:rsidRDefault="00112C69" w:rsidP="005602CA">
      <w:pPr>
        <w:rPr>
          <w:ins w:id="10955" w:author="Borja Gonzalez" w:date="2017-09-27T17:28:00Z"/>
        </w:rPr>
      </w:pPr>
    </w:p>
    <w:p w14:paraId="10F994C1" w14:textId="1FB96028" w:rsidR="00112C69" w:rsidRDefault="00112C69" w:rsidP="005602CA">
      <w:pPr>
        <w:rPr>
          <w:ins w:id="10956" w:author="Borja Gonzalez" w:date="2017-09-27T17:36:00Z"/>
        </w:rPr>
      </w:pPr>
      <w:ins w:id="10957" w:author="Borja Gonzalez" w:date="2017-09-27T17:28:00Z">
        <w:r>
          <w:t>Quiero acabar esta memoria mencionando que</w:t>
        </w:r>
        <w:del w:id="10958" w:author="Rodrigo García" w:date="2017-09-29T10:57:00Z">
          <w:r w:rsidDel="003658C0">
            <w:delText xml:space="preserve"> como parte no incluida en los requisitos del proyecto, </w:delText>
          </w:r>
        </w:del>
      </w:ins>
      <w:ins w:id="10959" w:author="Rodrigo García" w:date="2017-09-29T10:57:00Z">
        <w:r w:rsidR="003658C0">
          <w:t xml:space="preserve"> </w:t>
        </w:r>
      </w:ins>
      <w:ins w:id="10960" w:author="Borja Gonzalez" w:date="2017-09-27T17:28:00Z">
        <w:r>
          <w:t xml:space="preserve">he estado trabajando con </w:t>
        </w:r>
        <w:del w:id="10961" w:author="Rodrigo García" w:date="2017-09-29T10:57:00Z">
          <w:r w:rsidDel="003658C0">
            <w:delText>el</w:delText>
          </w:r>
        </w:del>
      </w:ins>
      <w:ins w:id="10962" w:author="Rodrigo García" w:date="2017-09-29T10:57:00Z">
        <w:r w:rsidR="003658C0">
          <w:t>un</w:t>
        </w:r>
      </w:ins>
      <w:ins w:id="10963" w:author="Borja Gonzalez" w:date="2017-09-27T17:28:00Z">
        <w:r>
          <w:t xml:space="preserve"> repositorio </w:t>
        </w:r>
      </w:ins>
      <w:ins w:id="10964" w:author="Rodrigo García" w:date="2017-09-29T10:57:00Z">
        <w:r w:rsidR="003658C0">
          <w:t xml:space="preserve">remoto </w:t>
        </w:r>
      </w:ins>
      <w:ins w:id="10965" w:author="Borja Gonzalez" w:date="2017-09-27T17:28:00Z">
        <w:r>
          <w:t>Git</w:t>
        </w:r>
        <w:del w:id="10966" w:author="Rodrigo García" w:date="2017-09-29T10:57:00Z">
          <w:r w:rsidDel="003658C0">
            <w:delText>h</w:delText>
          </w:r>
        </w:del>
      </w:ins>
      <w:ins w:id="10967" w:author="Rodrigo García" w:date="2017-09-29T10:57:00Z">
        <w:r w:rsidR="003658C0">
          <w:t>H</w:t>
        </w:r>
      </w:ins>
      <w:ins w:id="10968" w:author="Borja Gonzalez" w:date="2017-09-27T17:28:00Z">
        <w:r>
          <w:t>ub</w:t>
        </w:r>
        <w:del w:id="10969" w:author="Rodrigo García" w:date="2017-09-29T10:57:00Z">
          <w:r w:rsidDel="003658C0">
            <w:delText>, lo cual ha reforzado mi conocimiento en repositorios</w:delText>
          </w:r>
        </w:del>
      </w:ins>
      <w:ins w:id="10970" w:author="Borja Gonzalez" w:date="2017-09-27T17:30:00Z">
        <w:r>
          <w:t>. He utilizado este reposit</w:t>
        </w:r>
        <w:r w:rsidR="000B4D29">
          <w:t xml:space="preserve">orio para tener mi proyecto en más de una ubicación y además para compartir los progresos con mi tutor. </w:t>
        </w:r>
      </w:ins>
      <w:ins w:id="10971" w:author="Borja Gonzalez" w:date="2017-09-27T17:34:00Z">
        <w:r w:rsidR="000B4D29">
          <w:t>Además de tener disponibilidad para ver el código, mi tutor y yo hemos podido realizar cambios sobre el repositorio para hacer correcciones</w:t>
        </w:r>
      </w:ins>
      <w:ins w:id="10972" w:author="Borja Gonzalez" w:date="2017-09-27T18:18:00Z">
        <w:r w:rsidR="007E5FBE">
          <w:t>,</w:t>
        </w:r>
      </w:ins>
      <w:ins w:id="10973" w:author="Borja Gonzalez" w:date="2017-09-27T17:34:00Z">
        <w:r w:rsidR="000B4D29">
          <w:t xml:space="preserve"> por lo que hemos ido actualizando las versiones del repositorio, trabajando as</w:t>
        </w:r>
      </w:ins>
      <w:ins w:id="10974" w:author="Borja Gonzalez" w:date="2017-09-27T17:36:00Z">
        <w:r w:rsidR="000B4D29">
          <w:t>í de forma conjunta en un proyecto común, algo que se realiza de forma habitual en el mundo empresarial.</w:t>
        </w:r>
      </w:ins>
    </w:p>
    <w:p w14:paraId="3D738713" w14:textId="77777777" w:rsidR="000B4D29" w:rsidRDefault="000B4D29" w:rsidP="005602CA">
      <w:pPr>
        <w:rPr>
          <w:ins w:id="10975" w:author="Borja Gonzalez" w:date="2017-09-27T17:36:00Z"/>
        </w:rPr>
      </w:pPr>
    </w:p>
    <w:p w14:paraId="07C5B268" w14:textId="49BEC7F4" w:rsidR="000B4D29" w:rsidRDefault="000B4D29">
      <w:pPr>
        <w:rPr>
          <w:ins w:id="10976" w:author="Borja Gonzalez" w:date="2017-09-27T17:38:00Z"/>
        </w:rPr>
        <w:pPrChange w:id="10977" w:author="Borja Gonzalez" w:date="2017-09-27T17:28: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10978" w:author="Borja Gonzalez" w:date="2017-09-27T17:36:00Z">
        <w:r>
          <w:t xml:space="preserve">El link para acceder al repositorio que contiene todo lo que hace falta para poner en funcionamiento la </w:t>
        </w:r>
      </w:ins>
      <w:ins w:id="10979" w:author="Borja Gonzalez" w:date="2017-09-27T17:37:00Z">
        <w:r>
          <w:t>aplicación web y adem</w:t>
        </w:r>
      </w:ins>
      <w:ins w:id="10980" w:author="Borja Gonzalez" w:date="2017-09-27T17:38:00Z">
        <w:r>
          <w:t>ás esta memoria</w:t>
        </w:r>
      </w:ins>
      <w:ins w:id="10981" w:author="Borja Gonzalez" w:date="2017-09-27T18:16:00Z">
        <w:r w:rsidR="003320BE">
          <w:t>,</w:t>
        </w:r>
      </w:ins>
      <w:ins w:id="10982" w:author="Borja Gonzalez" w:date="2017-09-27T17:38:00Z">
        <w:r>
          <w:t xml:space="preserve"> es el siguiente:</w:t>
        </w:r>
      </w:ins>
    </w:p>
    <w:p w14:paraId="0812546A" w14:textId="77777777" w:rsidR="000B4D29" w:rsidRDefault="000B4D29" w:rsidP="0043736C">
      <w:pPr>
        <w:rPr>
          <w:ins w:id="10983" w:author="Borja Gonzalez" w:date="2017-09-27T17:38:00Z"/>
        </w:rPr>
      </w:pPr>
    </w:p>
    <w:p w14:paraId="3CE12CCE" w14:textId="56695977" w:rsidR="000B4D29" w:rsidRPr="00112C69" w:rsidRDefault="000B4D29" w:rsidP="004416B2">
      <w:pPr>
        <w:rPr>
          <w:ins w:id="10984" w:author="Borja Gonzalez" w:date="2017-09-27T16:44:00Z"/>
        </w:rPr>
      </w:pPr>
      <w:ins w:id="10985" w:author="Borja Gonzalez" w:date="2017-09-27T17:38:00Z">
        <w:r w:rsidRPr="000B4D29">
          <w:t>https://github.com/BorjaGD94/TFG/</w:t>
        </w:r>
      </w:ins>
    </w:p>
    <w:p w14:paraId="6BD47EBF" w14:textId="77777777" w:rsidR="00FF4EF1" w:rsidRDefault="00FF4EF1" w:rsidP="004416B2">
      <w:pPr>
        <w:rPr>
          <w:ins w:id="10986" w:author="Borja Gonzalez" w:date="2017-09-27T16:30:00Z"/>
        </w:rPr>
      </w:pPr>
    </w:p>
    <w:p w14:paraId="3A145726" w14:textId="77777777" w:rsidR="00D26C47" w:rsidRPr="00D26C47" w:rsidRDefault="00D26C47" w:rsidP="004416B2">
      <w:pPr>
        <w:rPr>
          <w:ins w:id="10987" w:author="Borja Gonzalez" w:date="2017-09-27T15:52:00Z"/>
        </w:rPr>
      </w:pPr>
    </w:p>
    <w:p w14:paraId="0CDF571E" w14:textId="44E16969" w:rsidR="00273C9D" w:rsidDel="002349CC" w:rsidRDefault="00273C9D" w:rsidP="00E653AA">
      <w:pPr>
        <w:rPr>
          <w:del w:id="10988" w:author="Rodrigo García" w:date="2017-09-29T10:57:00Z"/>
        </w:rPr>
      </w:pPr>
    </w:p>
    <w:p w14:paraId="4BEB85F9" w14:textId="77777777" w:rsidR="002349CC" w:rsidRDefault="002349CC" w:rsidP="005602CA"/>
    <w:p w14:paraId="0E034E02" w14:textId="77777777" w:rsidR="002349CC" w:rsidRDefault="002349CC" w:rsidP="005602CA"/>
    <w:p w14:paraId="3922499B" w14:textId="77777777" w:rsidR="002349CC" w:rsidRDefault="002349CC" w:rsidP="0043736C"/>
    <w:p w14:paraId="736E9FBD" w14:textId="77777777" w:rsidR="002349CC" w:rsidRPr="00273C9D" w:rsidRDefault="002349CC" w:rsidP="0043736C"/>
    <w:p w14:paraId="18283A74" w14:textId="77777777" w:rsidR="00AC3428" w:rsidRPr="00E04F46" w:rsidRDefault="00AC3428" w:rsidP="0043736C">
      <w:pPr>
        <w:pStyle w:val="Ttulo1"/>
        <w:rPr>
          <w:ins w:id="10989" w:author="GONZALEZ DIAZ, BORJA" w:date="2017-10-02T17:11:00Z"/>
          <w:rPrChange w:id="10990" w:author="GONZALEZ DIAZ, BORJA" w:date="2017-10-03T15:25:00Z">
            <w:rPr>
              <w:ins w:id="10991" w:author="GONZALEZ DIAZ, BORJA" w:date="2017-10-02T17:11:00Z"/>
              <w:lang w:val="en-US"/>
            </w:rPr>
          </w:rPrChange>
        </w:rPr>
      </w:pPr>
    </w:p>
    <w:p w14:paraId="516AC08F" w14:textId="77777777" w:rsidR="00AC3428" w:rsidRPr="00E04F46" w:rsidRDefault="00AC3428" w:rsidP="003C6848">
      <w:pPr>
        <w:rPr>
          <w:ins w:id="10992" w:author="GONZALEZ DIAZ, BORJA" w:date="2017-10-02T17:11:00Z"/>
          <w:rPrChange w:id="10993" w:author="GONZALEZ DIAZ, BORJA" w:date="2017-10-03T15:25:00Z">
            <w:rPr>
              <w:ins w:id="10994" w:author="GONZALEZ DIAZ, BORJA" w:date="2017-10-02T17:11:00Z"/>
              <w:lang w:val="en-US"/>
            </w:rPr>
          </w:rPrChange>
        </w:rPr>
      </w:pPr>
    </w:p>
    <w:p w14:paraId="076A1C2C" w14:textId="77777777" w:rsidR="00AC3428" w:rsidRPr="00E04F46" w:rsidRDefault="00AC3428" w:rsidP="003C6848">
      <w:pPr>
        <w:rPr>
          <w:ins w:id="10995" w:author="GONZALEZ DIAZ, BORJA" w:date="2017-10-02T17:11:00Z"/>
          <w:rPrChange w:id="10996" w:author="GONZALEZ DIAZ, BORJA" w:date="2017-10-03T15:25:00Z">
            <w:rPr>
              <w:ins w:id="10997" w:author="GONZALEZ DIAZ, BORJA" w:date="2017-10-02T17:11:00Z"/>
              <w:lang w:val="en-US"/>
            </w:rPr>
          </w:rPrChange>
        </w:rPr>
      </w:pPr>
    </w:p>
    <w:p w14:paraId="0CC77EE2" w14:textId="77777777" w:rsidR="00AC3428" w:rsidRPr="00E04F46" w:rsidRDefault="00AC3428" w:rsidP="003C6848">
      <w:pPr>
        <w:rPr>
          <w:ins w:id="10998" w:author="GONZALEZ DIAZ, BORJA" w:date="2017-10-02T17:11:00Z"/>
          <w:rPrChange w:id="10999" w:author="GONZALEZ DIAZ, BORJA" w:date="2017-10-03T15:25:00Z">
            <w:rPr>
              <w:ins w:id="11000" w:author="GONZALEZ DIAZ, BORJA" w:date="2017-10-02T17:11:00Z"/>
              <w:lang w:val="en-US"/>
            </w:rPr>
          </w:rPrChange>
        </w:rPr>
      </w:pPr>
    </w:p>
    <w:p w14:paraId="5C5B4EBC" w14:textId="77777777" w:rsidR="00AC3428" w:rsidRPr="00E04F46" w:rsidRDefault="00AC3428" w:rsidP="003C6848">
      <w:pPr>
        <w:rPr>
          <w:ins w:id="11001" w:author="GONZALEZ DIAZ, BORJA" w:date="2017-10-02T17:11:00Z"/>
          <w:rPrChange w:id="11002" w:author="GONZALEZ DIAZ, BORJA" w:date="2017-10-03T15:25:00Z">
            <w:rPr>
              <w:ins w:id="11003" w:author="GONZALEZ DIAZ, BORJA" w:date="2017-10-02T17:11:00Z"/>
              <w:lang w:val="en-US"/>
            </w:rPr>
          </w:rPrChange>
        </w:rPr>
      </w:pPr>
    </w:p>
    <w:p w14:paraId="35E869B3" w14:textId="77777777" w:rsidR="00AC3428" w:rsidRPr="00E04F46" w:rsidRDefault="00AC3428" w:rsidP="003C6848">
      <w:pPr>
        <w:rPr>
          <w:ins w:id="11004" w:author="GONZALEZ DIAZ, BORJA" w:date="2017-10-02T17:11:00Z"/>
          <w:rPrChange w:id="11005" w:author="GONZALEZ DIAZ, BORJA" w:date="2017-10-03T15:25:00Z">
            <w:rPr>
              <w:ins w:id="11006" w:author="GONZALEZ DIAZ, BORJA" w:date="2017-10-02T17:11:00Z"/>
              <w:lang w:val="en-US"/>
            </w:rPr>
          </w:rPrChange>
        </w:rPr>
      </w:pPr>
    </w:p>
    <w:p w14:paraId="302BC4FB" w14:textId="77777777" w:rsidR="00AC3428" w:rsidRPr="00E04F46" w:rsidRDefault="00AC3428" w:rsidP="003C6848">
      <w:pPr>
        <w:rPr>
          <w:ins w:id="11007" w:author="GONZALEZ DIAZ, BORJA" w:date="2017-10-02T17:11:00Z"/>
          <w:rPrChange w:id="11008" w:author="GONZALEZ DIAZ, BORJA" w:date="2017-10-03T15:25:00Z">
            <w:rPr>
              <w:ins w:id="11009" w:author="GONZALEZ DIAZ, BORJA" w:date="2017-10-02T17:11:00Z"/>
              <w:lang w:val="en-US"/>
            </w:rPr>
          </w:rPrChange>
        </w:rPr>
      </w:pPr>
    </w:p>
    <w:p w14:paraId="1A309991" w14:textId="77777777" w:rsidR="00AC3428" w:rsidRPr="00E04F46" w:rsidRDefault="00AC3428" w:rsidP="003C6848">
      <w:pPr>
        <w:rPr>
          <w:ins w:id="11010" w:author="GONZALEZ DIAZ, BORJA" w:date="2017-10-02T17:11:00Z"/>
          <w:rPrChange w:id="11011" w:author="GONZALEZ DIAZ, BORJA" w:date="2017-10-03T15:25:00Z">
            <w:rPr>
              <w:ins w:id="11012" w:author="GONZALEZ DIAZ, BORJA" w:date="2017-10-02T17:11:00Z"/>
              <w:lang w:val="en-US"/>
            </w:rPr>
          </w:rPrChange>
        </w:rPr>
      </w:pPr>
    </w:p>
    <w:p w14:paraId="558014FC" w14:textId="77777777" w:rsidR="00AC3428" w:rsidRPr="00E04F46" w:rsidRDefault="00AC3428" w:rsidP="003C6848">
      <w:pPr>
        <w:rPr>
          <w:ins w:id="11013" w:author="GONZALEZ DIAZ, BORJA" w:date="2017-10-02T17:11:00Z"/>
          <w:rPrChange w:id="11014" w:author="GONZALEZ DIAZ, BORJA" w:date="2017-10-03T15:25:00Z">
            <w:rPr>
              <w:ins w:id="11015" w:author="GONZALEZ DIAZ, BORJA" w:date="2017-10-02T17:11:00Z"/>
              <w:lang w:val="en-US"/>
            </w:rPr>
          </w:rPrChange>
        </w:rPr>
      </w:pPr>
    </w:p>
    <w:p w14:paraId="2DB1E210" w14:textId="77777777" w:rsidR="00AC3428" w:rsidRPr="00E04F46" w:rsidRDefault="00AC3428" w:rsidP="003C6848">
      <w:pPr>
        <w:rPr>
          <w:ins w:id="11016" w:author="GONZALEZ DIAZ, BORJA" w:date="2017-10-02T17:11:00Z"/>
          <w:rPrChange w:id="11017" w:author="GONZALEZ DIAZ, BORJA" w:date="2017-10-03T15:25:00Z">
            <w:rPr>
              <w:ins w:id="11018" w:author="GONZALEZ DIAZ, BORJA" w:date="2017-10-02T17:11:00Z"/>
              <w:lang w:val="en-US"/>
            </w:rPr>
          </w:rPrChange>
        </w:rPr>
      </w:pPr>
    </w:p>
    <w:p w14:paraId="1C3A437A" w14:textId="77777777" w:rsidR="00AC3428" w:rsidRPr="00E04F46" w:rsidRDefault="00AC3428" w:rsidP="003C6848">
      <w:pPr>
        <w:rPr>
          <w:ins w:id="11019" w:author="GONZALEZ DIAZ, BORJA" w:date="2017-10-02T17:11:00Z"/>
          <w:rPrChange w:id="11020" w:author="GONZALEZ DIAZ, BORJA" w:date="2017-10-03T15:25:00Z">
            <w:rPr>
              <w:ins w:id="11021" w:author="GONZALEZ DIAZ, BORJA" w:date="2017-10-02T17:11:00Z"/>
              <w:lang w:val="en-US"/>
            </w:rPr>
          </w:rPrChange>
        </w:rPr>
      </w:pPr>
    </w:p>
    <w:p w14:paraId="023B53A0" w14:textId="77777777" w:rsidR="00AC3428" w:rsidRPr="00E04F46" w:rsidRDefault="00AC3428" w:rsidP="003C6848">
      <w:pPr>
        <w:rPr>
          <w:ins w:id="11022" w:author="GONZALEZ DIAZ, BORJA" w:date="2017-10-02T17:11:00Z"/>
          <w:rPrChange w:id="11023" w:author="GONZALEZ DIAZ, BORJA" w:date="2017-10-03T15:25:00Z">
            <w:rPr>
              <w:ins w:id="11024" w:author="GONZALEZ DIAZ, BORJA" w:date="2017-10-02T17:11:00Z"/>
              <w:lang w:val="en-US"/>
            </w:rPr>
          </w:rPrChange>
        </w:rPr>
      </w:pPr>
    </w:p>
    <w:p w14:paraId="3903CC5C" w14:textId="77777777" w:rsidR="00AC3428" w:rsidRPr="00E04F46" w:rsidRDefault="00AC3428" w:rsidP="003C6848">
      <w:pPr>
        <w:rPr>
          <w:ins w:id="11025" w:author="GONZALEZ DIAZ, BORJA" w:date="2017-10-02T17:11:00Z"/>
          <w:rPrChange w:id="11026" w:author="GONZALEZ DIAZ, BORJA" w:date="2017-10-03T15:25:00Z">
            <w:rPr>
              <w:ins w:id="11027" w:author="GONZALEZ DIAZ, BORJA" w:date="2017-10-02T17:11:00Z"/>
              <w:lang w:val="en-US"/>
            </w:rPr>
          </w:rPrChange>
        </w:rPr>
      </w:pPr>
    </w:p>
    <w:p w14:paraId="61C3B7D8" w14:textId="77777777" w:rsidR="00AC3428" w:rsidRPr="00E04F46" w:rsidRDefault="00AC3428" w:rsidP="003C6848">
      <w:pPr>
        <w:rPr>
          <w:ins w:id="11028" w:author="GONZALEZ DIAZ, BORJA" w:date="2017-10-02T17:11:00Z"/>
          <w:rPrChange w:id="11029" w:author="GONZALEZ DIAZ, BORJA" w:date="2017-10-03T15:25:00Z">
            <w:rPr>
              <w:ins w:id="11030" w:author="GONZALEZ DIAZ, BORJA" w:date="2017-10-02T17:11:00Z"/>
              <w:lang w:val="en-US"/>
            </w:rPr>
          </w:rPrChange>
        </w:rPr>
      </w:pPr>
    </w:p>
    <w:p w14:paraId="2C70C2D2" w14:textId="77777777" w:rsidR="00AC3428" w:rsidRPr="00E04F46" w:rsidRDefault="00AC3428" w:rsidP="003C6848">
      <w:pPr>
        <w:rPr>
          <w:ins w:id="11031" w:author="GONZALEZ DIAZ, BORJA" w:date="2017-10-02T17:11:00Z"/>
          <w:rPrChange w:id="11032" w:author="GONZALEZ DIAZ, BORJA" w:date="2017-10-03T15:25:00Z">
            <w:rPr>
              <w:ins w:id="11033" w:author="GONZALEZ DIAZ, BORJA" w:date="2017-10-02T17:11:00Z"/>
              <w:lang w:val="en-US"/>
            </w:rPr>
          </w:rPrChange>
        </w:rPr>
      </w:pPr>
    </w:p>
    <w:p w14:paraId="7CEEB499" w14:textId="77777777" w:rsidR="00AC3428" w:rsidRPr="00E04F46" w:rsidRDefault="00AC3428" w:rsidP="003C6848">
      <w:pPr>
        <w:rPr>
          <w:ins w:id="11034" w:author="GONZALEZ DIAZ, BORJA" w:date="2017-10-02T17:11:00Z"/>
          <w:rPrChange w:id="11035" w:author="GONZALEZ DIAZ, BORJA" w:date="2017-10-03T15:25:00Z">
            <w:rPr>
              <w:ins w:id="11036" w:author="GONZALEZ DIAZ, BORJA" w:date="2017-10-02T17:11:00Z"/>
              <w:lang w:val="en-US"/>
            </w:rPr>
          </w:rPrChange>
        </w:rPr>
      </w:pPr>
    </w:p>
    <w:p w14:paraId="6C934844" w14:textId="77777777" w:rsidR="00AC3428" w:rsidRPr="00E04F46" w:rsidRDefault="00AC3428" w:rsidP="003C6848">
      <w:pPr>
        <w:rPr>
          <w:ins w:id="11037" w:author="GONZALEZ DIAZ, BORJA" w:date="2017-10-02T17:11:00Z"/>
          <w:rPrChange w:id="11038" w:author="GONZALEZ DIAZ, BORJA" w:date="2017-10-03T15:25:00Z">
            <w:rPr>
              <w:ins w:id="11039" w:author="GONZALEZ DIAZ, BORJA" w:date="2017-10-02T17:11:00Z"/>
              <w:lang w:val="en-US"/>
            </w:rPr>
          </w:rPrChange>
        </w:rPr>
      </w:pPr>
    </w:p>
    <w:p w14:paraId="69484E1D" w14:textId="77777777" w:rsidR="00AC3428" w:rsidRPr="00E04F46" w:rsidRDefault="00AC3428" w:rsidP="003C6848">
      <w:pPr>
        <w:rPr>
          <w:ins w:id="11040" w:author="GONZALEZ DIAZ, BORJA" w:date="2017-10-02T17:09:00Z"/>
          <w:rPrChange w:id="11041" w:author="GONZALEZ DIAZ, BORJA" w:date="2017-10-03T15:25:00Z">
            <w:rPr>
              <w:ins w:id="11042" w:author="GONZALEZ DIAZ, BORJA" w:date="2017-10-02T17:09:00Z"/>
              <w:lang w:val="en-US"/>
            </w:rPr>
          </w:rPrChange>
        </w:rPr>
      </w:pPr>
    </w:p>
    <w:p w14:paraId="5DD8B691" w14:textId="77777777" w:rsidR="00AC3428" w:rsidRPr="00E04F46" w:rsidRDefault="00AC3428" w:rsidP="00AC3428">
      <w:pPr>
        <w:rPr>
          <w:ins w:id="11043" w:author="GONZALEZ DIAZ, BORJA" w:date="2017-10-02T17:10:00Z"/>
          <w:rPrChange w:id="11044" w:author="GONZALEZ DIAZ, BORJA" w:date="2017-10-03T15:25:00Z">
            <w:rPr>
              <w:ins w:id="11045" w:author="GONZALEZ DIAZ, BORJA" w:date="2017-10-02T17:10:00Z"/>
              <w:lang w:val="en-US"/>
            </w:rPr>
          </w:rPrChange>
        </w:rPr>
      </w:pPr>
    </w:p>
    <w:p w14:paraId="5DE0C313" w14:textId="77777777" w:rsidR="00AC3428" w:rsidRPr="00E04F46" w:rsidRDefault="00AC3428" w:rsidP="00AC3428">
      <w:pPr>
        <w:rPr>
          <w:ins w:id="11046" w:author="GONZALEZ DIAZ, BORJA" w:date="2017-10-02T17:09:00Z"/>
          <w:rPrChange w:id="11047" w:author="GONZALEZ DIAZ, BORJA" w:date="2017-10-03T15:25:00Z">
            <w:rPr>
              <w:ins w:id="11048" w:author="GONZALEZ DIAZ, BORJA" w:date="2017-10-02T17:09:00Z"/>
              <w:lang w:val="en-US"/>
            </w:rPr>
          </w:rPrChange>
        </w:rPr>
      </w:pPr>
    </w:p>
    <w:p w14:paraId="7ACC3845" w14:textId="50991044" w:rsidR="00E04F46" w:rsidRPr="00293E9C" w:rsidRDefault="00E04F46" w:rsidP="0043736C">
      <w:pPr>
        <w:pStyle w:val="Ttulo1"/>
        <w:rPr>
          <w:ins w:id="11049" w:author="GONZALEZ DIAZ, BORJA" w:date="2017-10-03T15:25:00Z"/>
          <w:rPrChange w:id="11050" w:author="GONZALEZ DIAZ, BORJA" w:date="2017-10-03T15:28:00Z">
            <w:rPr>
              <w:ins w:id="11051" w:author="GONZALEZ DIAZ, BORJA" w:date="2017-10-03T15:25:00Z"/>
              <w:lang w:val="en-US"/>
            </w:rPr>
          </w:rPrChange>
        </w:rPr>
      </w:pPr>
      <w:bookmarkStart w:id="11052" w:name="_Toc494809787"/>
      <w:ins w:id="11053" w:author="GONZALEZ DIAZ, BORJA" w:date="2017-10-03T15:25:00Z">
        <w:r w:rsidRPr="00293E9C">
          <w:rPr>
            <w:rPrChange w:id="11054" w:author="GONZALEZ DIAZ, BORJA" w:date="2017-10-03T15:28:00Z">
              <w:rPr>
                <w:lang w:val="en-US"/>
              </w:rPr>
            </w:rPrChange>
          </w:rPr>
          <w:lastRenderedPageBreak/>
          <w:t xml:space="preserve">8. </w:t>
        </w:r>
      </w:ins>
      <w:ins w:id="11055" w:author="GONZALEZ DIAZ, BORJA" w:date="2017-10-03T15:26:00Z">
        <w:r w:rsidRPr="00293E9C">
          <w:rPr>
            <w:rPrChange w:id="11056" w:author="GONZALEZ DIAZ, BORJA" w:date="2017-10-03T15:28:00Z">
              <w:rPr>
                <w:lang w:val="en-US"/>
              </w:rPr>
            </w:rPrChange>
          </w:rPr>
          <w:t xml:space="preserve"> Diagrama de Gantt</w:t>
        </w:r>
      </w:ins>
      <w:bookmarkEnd w:id="11052"/>
    </w:p>
    <w:p w14:paraId="0797B0D7" w14:textId="77777777" w:rsidR="00E04F46" w:rsidRPr="00293E9C" w:rsidRDefault="00E04F46" w:rsidP="00E04F46">
      <w:pPr>
        <w:rPr>
          <w:ins w:id="11057" w:author="GONZALEZ DIAZ, BORJA" w:date="2017-10-03T15:26:00Z"/>
          <w:rPrChange w:id="11058" w:author="GONZALEZ DIAZ, BORJA" w:date="2017-10-03T15:28:00Z">
            <w:rPr>
              <w:ins w:id="11059" w:author="GONZALEZ DIAZ, BORJA" w:date="2017-10-03T15:26:00Z"/>
              <w:lang w:val="en-US"/>
            </w:rPr>
          </w:rPrChange>
        </w:rPr>
        <w:pPrChange w:id="11060" w:author="GONZALEZ DIAZ, BORJA" w:date="2017-10-03T15:26:00Z">
          <w:pPr>
            <w:pStyle w:val="Ttulo1"/>
          </w:pPr>
        </w:pPrChange>
      </w:pPr>
    </w:p>
    <w:p w14:paraId="77E3C230" w14:textId="74983DE0" w:rsidR="00385F5B" w:rsidRDefault="00293E9C" w:rsidP="00385F5B">
      <w:pPr>
        <w:rPr>
          <w:ins w:id="11061" w:author="GONZALEZ DIAZ, BORJA" w:date="2017-10-03T15:41:00Z"/>
        </w:rPr>
      </w:pPr>
      <w:ins w:id="11062" w:author="GONZALEZ DIAZ, BORJA" w:date="2017-10-03T15:28:00Z">
        <w:r w:rsidRPr="00293E9C">
          <w:rPr>
            <w:rPrChange w:id="11063" w:author="GONZALEZ DIAZ, BORJA" w:date="2017-10-03T15:28:00Z">
              <w:rPr>
                <w:lang w:val="en-US"/>
              </w:rPr>
            </w:rPrChange>
          </w:rPr>
          <w:t xml:space="preserve">El </w:t>
        </w:r>
      </w:ins>
      <w:ins w:id="11064" w:author="GONZALEZ DIAZ, BORJA" w:date="2017-10-03T15:29:00Z">
        <w:r w:rsidRPr="00293E9C">
          <w:rPr>
            <w:rPrChange w:id="11065" w:author="GONZALEZ DIAZ, BORJA" w:date="2017-10-03T15:28:00Z">
              <w:rPr/>
            </w:rPrChange>
          </w:rPr>
          <w:t>desarrollo</w:t>
        </w:r>
      </w:ins>
      <w:ins w:id="11066" w:author="GONZALEZ DIAZ, BORJA" w:date="2017-10-03T15:28:00Z">
        <w:r w:rsidRPr="00293E9C">
          <w:rPr>
            <w:rPrChange w:id="11067" w:author="GONZALEZ DIAZ, BORJA" w:date="2017-10-03T15:28:00Z">
              <w:rPr>
                <w:lang w:val="en-US"/>
              </w:rPr>
            </w:rPrChange>
          </w:rPr>
          <w:t xml:space="preserve"> de est</w:t>
        </w:r>
      </w:ins>
      <w:ins w:id="11068" w:author="GONZALEZ DIAZ, BORJA" w:date="2017-10-03T15:29:00Z">
        <w:r>
          <w:t xml:space="preserve">e proyecto se basa en un prototipo de trabajo incremental en el que </w:t>
        </w:r>
      </w:ins>
      <w:ins w:id="11069" w:author="GONZALEZ DIAZ, BORJA" w:date="2017-10-03T15:30:00Z">
        <w:r>
          <w:t>se van construyendo</w:t>
        </w:r>
      </w:ins>
      <w:ins w:id="11070" w:author="GONZALEZ DIAZ, BORJA" w:date="2017-10-03T15:32:00Z">
        <w:r w:rsidR="00F846BD">
          <w:t xml:space="preserve"> determinadas partes del proyecto </w:t>
        </w:r>
      </w:ins>
      <w:ins w:id="11071" w:author="GONZALEZ DIAZ, BORJA" w:date="2017-10-03T15:33:00Z">
        <w:r w:rsidR="00F846BD">
          <w:t xml:space="preserve">unas sobre otras, lo que quiere decir que </w:t>
        </w:r>
      </w:ins>
      <w:ins w:id="11072" w:author="GONZALEZ DIAZ, BORJA" w:date="2017-10-03T15:34:00Z">
        <w:r w:rsidR="00F846BD">
          <w:t>se van incorporando iteraciones después de haber terminado las anteriores.</w:t>
        </w:r>
      </w:ins>
      <w:ins w:id="11073" w:author="GONZALEZ DIAZ, BORJA" w:date="2017-10-03T15:35:00Z">
        <w:r w:rsidR="00F846BD">
          <w:t xml:space="preserve"> En mi caso el desarrollo de este trabajo incluyendo la memoria ha durado un tiempo de 3 meses</w:t>
        </w:r>
        <w:r w:rsidR="00385F5B">
          <w:t xml:space="preserve"> a jornada completa. </w:t>
        </w:r>
      </w:ins>
      <w:ins w:id="11074" w:author="GONZALEZ DIAZ, BORJA" w:date="2017-10-03T15:41:00Z">
        <w:r w:rsidR="00385F5B" w:rsidRPr="00385F5B">
          <w:t xml:space="preserve">Las fases del desarrollo de la infraestructura se describen a continuación acompañadas del diagrama de Gantt de la figura: </w:t>
        </w:r>
      </w:ins>
    </w:p>
    <w:p w14:paraId="0F8AA800" w14:textId="77777777" w:rsidR="00385F5B" w:rsidRDefault="00385F5B" w:rsidP="00385F5B">
      <w:pPr>
        <w:rPr>
          <w:ins w:id="11075" w:author="GONZALEZ DIAZ, BORJA" w:date="2017-10-03T15:41:00Z"/>
        </w:rPr>
      </w:pPr>
    </w:p>
    <w:p w14:paraId="555BB196" w14:textId="666E1ED6" w:rsidR="00385F5B" w:rsidRPr="00385F5B" w:rsidRDefault="00385F5B" w:rsidP="00385F5B">
      <w:pPr>
        <w:rPr>
          <w:ins w:id="11076" w:author="GONZALEZ DIAZ, BORJA" w:date="2017-10-03T15:41:00Z"/>
        </w:rPr>
      </w:pPr>
      <w:ins w:id="11077" w:author="GONZALEZ DIAZ, BORJA" w:date="2017-10-03T15:42:00Z">
        <w:r w:rsidRPr="00385F5B">
          <w:drawing>
            <wp:inline distT="0" distB="0" distL="0" distR="0" wp14:anchorId="29A1E07E" wp14:editId="54EAC6D9">
              <wp:extent cx="5486400" cy="850900"/>
              <wp:effectExtent l="0" t="0" r="0" b="12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850900"/>
                      </a:xfrm>
                      <a:prstGeom prst="rect">
                        <a:avLst/>
                      </a:prstGeom>
                    </pic:spPr>
                  </pic:pic>
                </a:graphicData>
              </a:graphic>
            </wp:inline>
          </w:drawing>
        </w:r>
      </w:ins>
    </w:p>
    <w:p w14:paraId="6167EB2A" w14:textId="77777777" w:rsidR="00E04F46" w:rsidRDefault="00E04F46" w:rsidP="00385F5B">
      <w:pPr>
        <w:rPr>
          <w:ins w:id="11078" w:author="GONZALEZ DIAZ, BORJA" w:date="2017-10-03T15:42:00Z"/>
        </w:rPr>
        <w:pPrChange w:id="11079" w:author="GONZALEZ DIAZ, BORJA" w:date="2017-10-03T15:42:00Z">
          <w:pPr>
            <w:pStyle w:val="Ttulo1"/>
          </w:pPr>
        </w:pPrChange>
      </w:pPr>
    </w:p>
    <w:p w14:paraId="01CA86AE" w14:textId="45D1533C" w:rsidR="00385F5B" w:rsidRDefault="00385F5B" w:rsidP="00385F5B">
      <w:pPr>
        <w:rPr>
          <w:ins w:id="11080" w:author="GONZALEZ DIAZ, BORJA" w:date="2017-10-03T15:46:00Z"/>
        </w:rPr>
        <w:pPrChange w:id="11081" w:author="GONZALEZ DIAZ, BORJA" w:date="2017-10-03T15:42:00Z">
          <w:pPr>
            <w:pStyle w:val="Ttulo1"/>
          </w:pPr>
        </w:pPrChange>
      </w:pPr>
      <w:ins w:id="11082" w:author="GONZALEZ DIAZ, BORJA" w:date="2017-10-03T15:42:00Z">
        <w:r w:rsidRPr="00D23D1A">
          <w:rPr>
            <w:b/>
            <w:rPrChange w:id="11083" w:author="GONZALEZ DIAZ, BORJA" w:date="2017-10-03T15:56:00Z">
              <w:rPr/>
            </w:rPrChange>
          </w:rPr>
          <w:t>Investigación:</w:t>
        </w:r>
        <w:r>
          <w:t xml:space="preserve"> Esta fase se basa en la </w:t>
        </w:r>
      </w:ins>
      <w:ins w:id="11084" w:author="GONZALEZ DIAZ, BORJA" w:date="2017-10-03T15:44:00Z">
        <w:r>
          <w:t>búsqueda</w:t>
        </w:r>
      </w:ins>
      <w:ins w:id="11085" w:author="GONZALEZ DIAZ, BORJA" w:date="2017-10-03T15:43:00Z">
        <w:r>
          <w:t xml:space="preserve"> o investigación de tecnologías que puedan resultar útiles o convenientes para el desarrollo del proyecto. Es un proceso de larga duraci</w:t>
        </w:r>
      </w:ins>
      <w:ins w:id="11086" w:author="GONZALEZ DIAZ, BORJA" w:date="2017-10-03T15:44:00Z">
        <w:r>
          <w:t>ón ya que muchas de las tecnolog</w:t>
        </w:r>
      </w:ins>
      <w:ins w:id="11087" w:author="GONZALEZ DIAZ, BORJA" w:date="2017-10-03T15:45:00Z">
        <w:r>
          <w:t>ías que se est</w:t>
        </w:r>
      </w:ins>
      <w:ins w:id="11088" w:author="GONZALEZ DIAZ, BORJA" w:date="2017-10-03T15:46:00Z">
        <w:r>
          <w:t>án investigando no las he utilizado nunca y debo comprenderlas.</w:t>
        </w:r>
      </w:ins>
    </w:p>
    <w:p w14:paraId="5886C8C7" w14:textId="77777777" w:rsidR="00385F5B" w:rsidRDefault="00385F5B" w:rsidP="00385F5B">
      <w:pPr>
        <w:rPr>
          <w:ins w:id="11089" w:author="GONZALEZ DIAZ, BORJA" w:date="2017-10-03T15:46:00Z"/>
        </w:rPr>
        <w:pPrChange w:id="11090" w:author="GONZALEZ DIAZ, BORJA" w:date="2017-10-03T15:42:00Z">
          <w:pPr>
            <w:pStyle w:val="Ttulo1"/>
          </w:pPr>
        </w:pPrChange>
      </w:pPr>
    </w:p>
    <w:p w14:paraId="0A72EF94" w14:textId="10BFACA4" w:rsidR="00385F5B" w:rsidRDefault="00385F5B" w:rsidP="00385F5B">
      <w:pPr>
        <w:rPr>
          <w:ins w:id="11091" w:author="GONZALEZ DIAZ, BORJA" w:date="2017-10-03T15:47:00Z"/>
        </w:rPr>
        <w:pPrChange w:id="11092" w:author="GONZALEZ DIAZ, BORJA" w:date="2017-10-03T15:42:00Z">
          <w:pPr>
            <w:pStyle w:val="Ttulo1"/>
          </w:pPr>
        </w:pPrChange>
      </w:pPr>
      <w:ins w:id="11093" w:author="GONZALEZ DIAZ, BORJA" w:date="2017-10-03T15:46:00Z">
        <w:r w:rsidRPr="00D23D1A">
          <w:rPr>
            <w:b/>
            <w:rPrChange w:id="11094" w:author="GONZALEZ DIAZ, BORJA" w:date="2017-10-03T15:56:00Z">
              <w:rPr/>
            </w:rPrChange>
          </w:rPr>
          <w:t>Estado del Arte:</w:t>
        </w:r>
        <w:r>
          <w:t xml:space="preserve"> Una vez disponibles las tecnolog</w:t>
        </w:r>
      </w:ins>
      <w:ins w:id="11095" w:author="GONZALEZ DIAZ, BORJA" w:date="2017-10-03T15:47:00Z">
        <w:r>
          <w:t>ías</w:t>
        </w:r>
        <w:r w:rsidR="00970878">
          <w:t>, hay que seleccionar las más adecuadas que nos permitan desarrollar una aplicación segura, rápida y estable.</w:t>
        </w:r>
      </w:ins>
    </w:p>
    <w:p w14:paraId="2985E56F" w14:textId="77777777" w:rsidR="00970878" w:rsidRDefault="00970878" w:rsidP="00385F5B">
      <w:pPr>
        <w:rPr>
          <w:ins w:id="11096" w:author="GONZALEZ DIAZ, BORJA" w:date="2017-10-03T15:47:00Z"/>
        </w:rPr>
        <w:pPrChange w:id="11097" w:author="GONZALEZ DIAZ, BORJA" w:date="2017-10-03T15:42:00Z">
          <w:pPr>
            <w:pStyle w:val="Ttulo1"/>
          </w:pPr>
        </w:pPrChange>
      </w:pPr>
    </w:p>
    <w:p w14:paraId="244ED6D6" w14:textId="45FF1BBF" w:rsidR="00970878" w:rsidRDefault="00970878" w:rsidP="00385F5B">
      <w:pPr>
        <w:rPr>
          <w:ins w:id="11098" w:author="GONZALEZ DIAZ, BORJA" w:date="2017-10-03T15:51:00Z"/>
        </w:rPr>
        <w:pPrChange w:id="11099" w:author="GONZALEZ DIAZ, BORJA" w:date="2017-10-03T15:42:00Z">
          <w:pPr>
            <w:pStyle w:val="Ttulo1"/>
          </w:pPr>
        </w:pPrChange>
      </w:pPr>
      <w:ins w:id="11100" w:author="GONZALEZ DIAZ, BORJA" w:date="2017-10-03T15:47:00Z">
        <w:r w:rsidRPr="00D23D1A">
          <w:rPr>
            <w:b/>
            <w:rPrChange w:id="11101" w:author="GONZALEZ DIAZ, BORJA" w:date="2017-10-03T15:56:00Z">
              <w:rPr/>
            </w:rPrChange>
          </w:rPr>
          <w:t>Definici</w:t>
        </w:r>
      </w:ins>
      <w:ins w:id="11102" w:author="GONZALEZ DIAZ, BORJA" w:date="2017-10-03T15:48:00Z">
        <w:r w:rsidRPr="00D23D1A">
          <w:rPr>
            <w:b/>
            <w:rPrChange w:id="11103" w:author="GONZALEZ DIAZ, BORJA" w:date="2017-10-03T15:56:00Z">
              <w:rPr/>
            </w:rPrChange>
          </w:rPr>
          <w:t>ón de Requisitos</w:t>
        </w:r>
        <w:r>
          <w:t xml:space="preserve">: </w:t>
        </w:r>
        <w:r w:rsidR="00110084">
          <w:t>Una vez declaradas las tecnolog</w:t>
        </w:r>
      </w:ins>
      <w:ins w:id="11104" w:author="GONZALEZ DIAZ, BORJA" w:date="2017-10-03T15:49:00Z">
        <w:r w:rsidR="00110084">
          <w:t>ías, es necesaria una reunión con el cliente, con el cual se discutirán las distintas posibilidades que nos ofrecen las tecnologías seleccionadas</w:t>
        </w:r>
      </w:ins>
      <w:ins w:id="11105" w:author="GONZALEZ DIAZ, BORJA" w:date="2017-10-03T15:50:00Z">
        <w:r w:rsidR="00110084">
          <w:t xml:space="preserve">. Combinando las necesidades del cliente y el conocimiento de las tecnologías se sugiere el posible </w:t>
        </w:r>
      </w:ins>
      <w:ins w:id="11106" w:author="GONZALEZ DIAZ, BORJA" w:date="2017-10-03T15:51:00Z">
        <w:r w:rsidR="00110084">
          <w:t>funcionamiento</w:t>
        </w:r>
      </w:ins>
      <w:ins w:id="11107" w:author="GONZALEZ DIAZ, BORJA" w:date="2017-10-03T15:50:00Z">
        <w:r w:rsidR="00110084">
          <w:t xml:space="preserve"> de la aplicación.</w:t>
        </w:r>
      </w:ins>
    </w:p>
    <w:p w14:paraId="66D843CE" w14:textId="77777777" w:rsidR="00110084" w:rsidRDefault="00110084" w:rsidP="00385F5B">
      <w:pPr>
        <w:rPr>
          <w:ins w:id="11108" w:author="GONZALEZ DIAZ, BORJA" w:date="2017-10-03T15:51:00Z"/>
        </w:rPr>
        <w:pPrChange w:id="11109" w:author="GONZALEZ DIAZ, BORJA" w:date="2017-10-03T15:42:00Z">
          <w:pPr>
            <w:pStyle w:val="Ttulo1"/>
          </w:pPr>
        </w:pPrChange>
      </w:pPr>
    </w:p>
    <w:p w14:paraId="4E0B78C5" w14:textId="7B448DC6" w:rsidR="00110084" w:rsidRDefault="00110084" w:rsidP="00385F5B">
      <w:pPr>
        <w:rPr>
          <w:ins w:id="11110" w:author="GONZALEZ DIAZ, BORJA" w:date="2017-10-03T15:51:00Z"/>
        </w:rPr>
        <w:pPrChange w:id="11111" w:author="GONZALEZ DIAZ, BORJA" w:date="2017-10-03T15:42:00Z">
          <w:pPr>
            <w:pStyle w:val="Ttulo1"/>
          </w:pPr>
        </w:pPrChange>
      </w:pPr>
      <w:ins w:id="11112" w:author="GONZALEZ DIAZ, BORJA" w:date="2017-10-03T15:51:00Z">
        <w:r w:rsidRPr="00D23D1A">
          <w:rPr>
            <w:b/>
            <w:rPrChange w:id="11113" w:author="GONZALEZ DIAZ, BORJA" w:date="2017-10-03T15:56:00Z">
              <w:rPr/>
            </w:rPrChange>
          </w:rPr>
          <w:t>Desarrollo app:</w:t>
        </w:r>
        <w:r>
          <w:t xml:space="preserve"> Una vez reunidos los requisitos del cliente y con el conocimiento adecuado de las tecnologías es posible empezar a desarrollar y programar la aplicación web y la base de datos.</w:t>
        </w:r>
      </w:ins>
    </w:p>
    <w:p w14:paraId="52D97404" w14:textId="77777777" w:rsidR="00110084" w:rsidRDefault="00110084" w:rsidP="00385F5B">
      <w:pPr>
        <w:rPr>
          <w:ins w:id="11114" w:author="GONZALEZ DIAZ, BORJA" w:date="2017-10-03T15:52:00Z"/>
        </w:rPr>
        <w:pPrChange w:id="11115" w:author="GONZALEZ DIAZ, BORJA" w:date="2017-10-03T15:42:00Z">
          <w:pPr>
            <w:pStyle w:val="Ttulo1"/>
          </w:pPr>
        </w:pPrChange>
      </w:pPr>
    </w:p>
    <w:p w14:paraId="0FFFDA58" w14:textId="260AC815" w:rsidR="00110084" w:rsidRDefault="00110084" w:rsidP="00385F5B">
      <w:pPr>
        <w:rPr>
          <w:ins w:id="11116" w:author="GONZALEZ DIAZ, BORJA" w:date="2017-10-03T15:54:00Z"/>
        </w:rPr>
        <w:pPrChange w:id="11117" w:author="GONZALEZ DIAZ, BORJA" w:date="2017-10-03T15:42:00Z">
          <w:pPr>
            <w:pStyle w:val="Ttulo1"/>
          </w:pPr>
        </w:pPrChange>
      </w:pPr>
      <w:ins w:id="11118" w:author="GONZALEZ DIAZ, BORJA" w:date="2017-10-03T15:52:00Z">
        <w:r w:rsidRPr="00D23D1A">
          <w:rPr>
            <w:b/>
            <w:rPrChange w:id="11119" w:author="GONZALEZ DIAZ, BORJA" w:date="2017-10-03T15:57:00Z">
              <w:rPr/>
            </w:rPrChange>
          </w:rPr>
          <w:t>Confirmación de Requisitos:</w:t>
        </w:r>
        <w:r>
          <w:t xml:space="preserve"> Una vez desarrollada la aplicación, se muestra al cliente para asegurar que se cumplen los requisitos planteados antes del desarrollo de la aplicaci</w:t>
        </w:r>
      </w:ins>
      <w:ins w:id="11120" w:author="GONZALEZ DIAZ, BORJA" w:date="2017-10-03T15:53:00Z">
        <w:r>
          <w:t>ón</w:t>
        </w:r>
      </w:ins>
      <w:ins w:id="11121" w:author="GONZALEZ DIAZ, BORJA" w:date="2017-10-03T15:52:00Z">
        <w:r>
          <w:t xml:space="preserve">. </w:t>
        </w:r>
      </w:ins>
      <w:ins w:id="11122" w:author="GONZALEZ DIAZ, BORJA" w:date="2017-10-03T15:53:00Z">
        <w:r>
          <w:t xml:space="preserve">En este caso se </w:t>
        </w:r>
      </w:ins>
      <w:ins w:id="11123" w:author="GONZALEZ DIAZ, BORJA" w:date="2017-10-03T15:54:00Z">
        <w:r>
          <w:t>dieron</w:t>
        </w:r>
      </w:ins>
      <w:ins w:id="11124" w:author="GONZALEZ DIAZ, BORJA" w:date="2017-10-03T15:53:00Z">
        <w:r>
          <w:t xml:space="preserve"> sugerencias por parte del cliente para hacer ciertos cambios.</w:t>
        </w:r>
      </w:ins>
    </w:p>
    <w:p w14:paraId="06AAA41A" w14:textId="77777777" w:rsidR="00110084" w:rsidRDefault="00110084" w:rsidP="00385F5B">
      <w:pPr>
        <w:rPr>
          <w:ins w:id="11125" w:author="GONZALEZ DIAZ, BORJA" w:date="2017-10-03T15:54:00Z"/>
        </w:rPr>
        <w:pPrChange w:id="11126" w:author="GONZALEZ DIAZ, BORJA" w:date="2017-10-03T15:42:00Z">
          <w:pPr>
            <w:pStyle w:val="Ttulo1"/>
          </w:pPr>
        </w:pPrChange>
      </w:pPr>
    </w:p>
    <w:p w14:paraId="411F8786" w14:textId="2D56E184" w:rsidR="00110084" w:rsidRDefault="00110084" w:rsidP="00385F5B">
      <w:pPr>
        <w:rPr>
          <w:ins w:id="11127" w:author="GONZALEZ DIAZ, BORJA" w:date="2017-10-03T15:55:00Z"/>
        </w:rPr>
        <w:pPrChange w:id="11128" w:author="GONZALEZ DIAZ, BORJA" w:date="2017-10-03T15:42:00Z">
          <w:pPr>
            <w:pStyle w:val="Ttulo1"/>
          </w:pPr>
        </w:pPrChange>
      </w:pPr>
      <w:ins w:id="11129" w:author="GONZALEZ DIAZ, BORJA" w:date="2017-10-03T15:54:00Z">
        <w:r w:rsidRPr="00D23D1A">
          <w:rPr>
            <w:b/>
            <w:rPrChange w:id="11130" w:author="GONZALEZ DIAZ, BORJA" w:date="2017-10-03T15:57:00Z">
              <w:rPr/>
            </w:rPrChange>
          </w:rPr>
          <w:t>Desarrollo app:</w:t>
        </w:r>
        <w:r>
          <w:t xml:space="preserve"> Se aplican los cambios sugeridos por el cliente a la aplicación.</w:t>
        </w:r>
      </w:ins>
    </w:p>
    <w:p w14:paraId="66F8092E" w14:textId="77777777" w:rsidR="00110084" w:rsidRDefault="00110084" w:rsidP="00385F5B">
      <w:pPr>
        <w:rPr>
          <w:ins w:id="11131" w:author="GONZALEZ DIAZ, BORJA" w:date="2017-10-03T15:55:00Z"/>
        </w:rPr>
        <w:pPrChange w:id="11132" w:author="GONZALEZ DIAZ, BORJA" w:date="2017-10-03T15:42:00Z">
          <w:pPr>
            <w:pStyle w:val="Ttulo1"/>
          </w:pPr>
        </w:pPrChange>
      </w:pPr>
    </w:p>
    <w:p w14:paraId="54851156" w14:textId="0B71E154" w:rsidR="00110084" w:rsidRPr="00293E9C" w:rsidRDefault="00110084" w:rsidP="00385F5B">
      <w:pPr>
        <w:rPr>
          <w:ins w:id="11133" w:author="GONZALEZ DIAZ, BORJA" w:date="2017-10-03T15:25:00Z"/>
          <w:rPrChange w:id="11134" w:author="GONZALEZ DIAZ, BORJA" w:date="2017-10-03T15:29:00Z">
            <w:rPr>
              <w:ins w:id="11135" w:author="GONZALEZ DIAZ, BORJA" w:date="2017-10-03T15:25:00Z"/>
              <w:lang w:val="en-US"/>
            </w:rPr>
          </w:rPrChange>
        </w:rPr>
        <w:pPrChange w:id="11136" w:author="GONZALEZ DIAZ, BORJA" w:date="2017-10-03T15:42:00Z">
          <w:pPr>
            <w:pStyle w:val="Ttulo1"/>
          </w:pPr>
        </w:pPrChange>
      </w:pPr>
      <w:ins w:id="11137" w:author="GONZALEZ DIAZ, BORJA" w:date="2017-10-03T15:55:00Z">
        <w:r w:rsidRPr="00D23D1A">
          <w:rPr>
            <w:b/>
            <w:rPrChange w:id="11138" w:author="GONZALEZ DIAZ, BORJA" w:date="2017-10-03T15:57:00Z">
              <w:rPr/>
            </w:rPrChange>
          </w:rPr>
          <w:t>Memoria:</w:t>
        </w:r>
        <w:r>
          <w:t xml:space="preserve"> Con el cliente satisfecho y la aplicación terminada, es hora de redactar la memoria con todos los detalles necesarios.</w:t>
        </w:r>
      </w:ins>
    </w:p>
    <w:p w14:paraId="1A42BE23" w14:textId="64B0420D" w:rsidR="007E178E" w:rsidRPr="0043736C" w:rsidRDefault="00E04F46" w:rsidP="0043736C">
      <w:pPr>
        <w:pStyle w:val="Ttulo1"/>
        <w:rPr>
          <w:lang w:val="en-US"/>
        </w:rPr>
      </w:pPr>
      <w:bookmarkStart w:id="11139" w:name="_Toc494809788"/>
      <w:ins w:id="11140" w:author="GONZALEZ DIAZ, BORJA" w:date="2017-10-03T15:25:00Z">
        <w:r w:rsidRPr="00385F5B">
          <w:rPr>
            <w:rPrChange w:id="11141" w:author="GONZALEZ DIAZ, BORJA" w:date="2017-10-03T15:44:00Z">
              <w:rPr>
                <w:lang w:val="en-US"/>
              </w:rPr>
            </w:rPrChange>
          </w:rPr>
          <w:lastRenderedPageBreak/>
          <w:t>9</w:t>
        </w:r>
      </w:ins>
      <w:del w:id="11142" w:author="GONZALEZ DIAZ, BORJA" w:date="2017-10-03T15:25:00Z">
        <w:r w:rsidR="005602CA" w:rsidRPr="00385F5B" w:rsidDel="00E04F46">
          <w:rPr>
            <w:rPrChange w:id="11143" w:author="GONZALEZ DIAZ, BORJA" w:date="2017-10-03T15:44:00Z">
              <w:rPr>
                <w:lang w:val="en-US"/>
              </w:rPr>
            </w:rPrChange>
          </w:rPr>
          <w:delText>8</w:delText>
        </w:r>
      </w:del>
      <w:r w:rsidR="005602CA" w:rsidRPr="00385F5B">
        <w:rPr>
          <w:rPrChange w:id="11144" w:author="GONZALEZ DIAZ, BORJA" w:date="2017-10-03T15:44:00Z">
            <w:rPr>
              <w:lang w:val="en-US"/>
            </w:rPr>
          </w:rPrChange>
        </w:rPr>
        <w:t xml:space="preserve">.  </w:t>
      </w:r>
      <w:r w:rsidR="005602CA" w:rsidRPr="0043736C">
        <w:rPr>
          <w:lang w:val="en-US"/>
        </w:rPr>
        <w:t>Bibliografía</w:t>
      </w:r>
      <w:ins w:id="11145" w:author="GONZALEZ DIAZ, BORJA" w:date="2017-10-02T17:46:00Z">
        <w:r w:rsidR="005351DB">
          <w:rPr>
            <w:lang w:val="en-US"/>
          </w:rPr>
          <w:t xml:space="preserve"> y Referencias</w:t>
        </w:r>
      </w:ins>
      <w:bookmarkEnd w:id="11139"/>
      <w:del w:id="11146" w:author="GONZALEZ DIAZ, BORJA" w:date="2017-10-02T17:46:00Z">
        <w:r w:rsidR="005602CA" w:rsidRPr="0043736C" w:rsidDel="005351DB">
          <w:rPr>
            <w:lang w:val="en-US"/>
          </w:rPr>
          <w:delText xml:space="preserve"> </w:delText>
        </w:r>
        <w:r w:rsidR="007E178E" w:rsidRPr="0043736C" w:rsidDel="005351DB">
          <w:rPr>
            <w:lang w:val="en-US"/>
          </w:rPr>
          <w:delText xml:space="preserve"> </w:delText>
        </w:r>
      </w:del>
    </w:p>
    <w:p w14:paraId="408B1F33" w14:textId="77777777" w:rsidR="00166006" w:rsidRPr="0043736C" w:rsidRDefault="00166006" w:rsidP="00E653AA">
      <w:pPr>
        <w:rPr>
          <w:lang w:val="en-US"/>
        </w:rPr>
      </w:pPr>
    </w:p>
    <w:p w14:paraId="67DF9E40" w14:textId="77777777" w:rsidR="003C6848" w:rsidRDefault="00CC6B0C" w:rsidP="00CC6B0C">
      <w:pPr>
        <w:rPr>
          <w:ins w:id="11147" w:author="GONZALEZ DIAZ, BORJA" w:date="2017-10-02T17:42:00Z"/>
          <w:color w:val="000000" w:themeColor="text1"/>
          <w:lang w:val="en-US"/>
        </w:rPr>
      </w:pPr>
      <w:r w:rsidRPr="0043736C">
        <w:rPr>
          <w:color w:val="000000" w:themeColor="text1"/>
          <w:lang w:val="en-US"/>
        </w:rPr>
        <w:t>Virgilio F. Ferrario *, Chiarella Sforza, Graziano Serrao, GianPiero Grassi, Erio Mossi - Active range of motion of the head and cervical spine: a three-dimensional investigation in healthy young adults</w:t>
      </w:r>
      <w:ins w:id="11148" w:author="GONZALEZ DIAZ, BORJA" w:date="2017-10-02T16:57:00Z">
        <w:r w:rsidR="004416B2">
          <w:rPr>
            <w:color w:val="000000" w:themeColor="text1"/>
            <w:lang w:val="en-US"/>
          </w:rPr>
          <w:t>.</w:t>
        </w:r>
      </w:ins>
    </w:p>
    <w:p w14:paraId="55075C09" w14:textId="77777777" w:rsidR="003C6848" w:rsidRDefault="003C6848" w:rsidP="00CC6B0C">
      <w:pPr>
        <w:rPr>
          <w:ins w:id="11149" w:author="GONZALEZ DIAZ, BORJA" w:date="2017-10-02T17:42:00Z"/>
          <w:color w:val="000000" w:themeColor="text1"/>
          <w:lang w:val="en-US"/>
        </w:rPr>
      </w:pPr>
    </w:p>
    <w:p w14:paraId="090AAC8B" w14:textId="70EE1D6B" w:rsidR="00CC6B0C" w:rsidDel="00E30AE6" w:rsidRDefault="003C6848" w:rsidP="008F2E6D">
      <w:pPr>
        <w:rPr>
          <w:del w:id="11150" w:author="GONZALEZ DIAZ, BORJA" w:date="2017-10-02T17:07:00Z"/>
          <w:color w:val="000000" w:themeColor="text1"/>
          <w:lang w:val="en-US"/>
        </w:rPr>
      </w:pPr>
      <w:ins w:id="11151" w:author="GONZALEZ DIAZ, BORJA" w:date="2017-10-02T17:43:00Z">
        <w:r>
          <w:rPr>
            <w:color w:val="000000" w:themeColor="text1"/>
            <w:lang w:val="en-US"/>
          </w:rPr>
          <w:t>Hélè</w:t>
        </w:r>
        <w:r w:rsidRPr="003C6848">
          <w:rPr>
            <w:color w:val="000000" w:themeColor="text1"/>
            <w:lang w:val="en-US"/>
          </w:rPr>
          <w:t>ne Corriveau,</w:t>
        </w:r>
        <w:r>
          <w:rPr>
            <w:color w:val="000000" w:themeColor="text1"/>
            <w:lang w:val="en-US"/>
          </w:rPr>
          <w:t xml:space="preserve"> </w:t>
        </w:r>
        <w:r w:rsidR="008F2E6D">
          <w:rPr>
            <w:color w:val="000000" w:themeColor="text1"/>
            <w:lang w:val="en-US"/>
          </w:rPr>
          <w:t xml:space="preserve">Emilie Breton, Anne-Marie Breton, </w:t>
        </w:r>
      </w:ins>
      <w:ins w:id="11152" w:author="GONZALEZ DIAZ, BORJA" w:date="2017-10-02T17:44:00Z">
        <w:r w:rsidR="008F2E6D">
          <w:rPr>
            <w:color w:val="000000" w:themeColor="text1"/>
            <w:lang w:val="en-US"/>
          </w:rPr>
          <w:t>Cé</w:t>
        </w:r>
        <w:r w:rsidR="008F2E6D" w:rsidRPr="008F2E6D">
          <w:rPr>
            <w:color w:val="000000" w:themeColor="text1"/>
            <w:lang w:val="en-US"/>
          </w:rPr>
          <w:t>cile Smeesters,</w:t>
        </w:r>
        <w:r w:rsidR="008F2E6D">
          <w:rPr>
            <w:color w:val="000000" w:themeColor="text1"/>
            <w:lang w:val="en-US"/>
          </w:rPr>
          <w:t xml:space="preserve"> Michel Tousignant - </w:t>
        </w:r>
        <w:r w:rsidR="008F2E6D" w:rsidRPr="008F2E6D">
          <w:rPr>
            <w:color w:val="000000" w:themeColor="text1"/>
            <w:lang w:val="en-US"/>
          </w:rPr>
          <w:t xml:space="preserve">Criterion </w:t>
        </w:r>
        <w:r w:rsidR="008F2E6D">
          <w:rPr>
            <w:color w:val="000000" w:themeColor="text1"/>
            <w:lang w:val="en-US"/>
          </w:rPr>
          <w:t xml:space="preserve">Validity Study of the Cervical Range of Motion (CROM) Device </w:t>
        </w:r>
        <w:r w:rsidR="008F2E6D" w:rsidRPr="008F2E6D">
          <w:rPr>
            <w:color w:val="000000" w:themeColor="text1"/>
            <w:lang w:val="en-US"/>
          </w:rPr>
          <w:t>for</w:t>
        </w:r>
        <w:r w:rsidR="008F2E6D">
          <w:rPr>
            <w:color w:val="000000" w:themeColor="text1"/>
            <w:lang w:val="en-US"/>
          </w:rPr>
          <w:t xml:space="preserve"> </w:t>
        </w:r>
        <w:r w:rsidR="008F2E6D" w:rsidRPr="008F2E6D">
          <w:rPr>
            <w:color w:val="000000" w:themeColor="text1"/>
            <w:lang w:val="en-US"/>
          </w:rPr>
          <w:t>Rotational Range of Motion on Healthy</w:t>
        </w:r>
        <w:r w:rsidR="008F2E6D">
          <w:rPr>
            <w:color w:val="000000" w:themeColor="text1"/>
            <w:lang w:val="en-US"/>
          </w:rPr>
          <w:t xml:space="preserve"> </w:t>
        </w:r>
        <w:r w:rsidR="008F2E6D" w:rsidRPr="008F2E6D">
          <w:rPr>
            <w:color w:val="000000" w:themeColor="text1"/>
            <w:lang w:val="en-US"/>
          </w:rPr>
          <w:t>Adults</w:t>
        </w:r>
        <w:r w:rsidR="008F2E6D">
          <w:rPr>
            <w:color w:val="000000" w:themeColor="text1"/>
            <w:lang w:val="en-US"/>
          </w:rPr>
          <w:t>.</w:t>
        </w:r>
      </w:ins>
      <w:del w:id="11153" w:author="GONZALEZ DIAZ, BORJA" w:date="2017-10-02T16:57:00Z">
        <w:r w:rsidR="00CC6B0C" w:rsidRPr="0043736C" w:rsidDel="004416B2">
          <w:rPr>
            <w:color w:val="000000" w:themeColor="text1"/>
            <w:lang w:val="en-US"/>
          </w:rPr>
          <w:delText xml:space="preserve"> </w:delText>
        </w:r>
      </w:del>
    </w:p>
    <w:p w14:paraId="7982F418" w14:textId="77777777" w:rsidR="00E30AE6" w:rsidRPr="0043736C" w:rsidRDefault="00E30AE6" w:rsidP="00CC6B0C">
      <w:pPr>
        <w:rPr>
          <w:ins w:id="11154" w:author="GONZALEZ DIAZ, BORJA" w:date="2017-10-02T17:07:00Z"/>
          <w:color w:val="000000" w:themeColor="text1"/>
          <w:lang w:val="en-US"/>
        </w:rPr>
      </w:pPr>
    </w:p>
    <w:p w14:paraId="3438CBEF" w14:textId="77777777" w:rsidR="00166006" w:rsidRDefault="00166006" w:rsidP="00E653AA">
      <w:pPr>
        <w:rPr>
          <w:ins w:id="11155" w:author="GONZALEZ DIAZ, BORJA" w:date="2017-10-02T17:07:00Z"/>
          <w:color w:val="000000" w:themeColor="text1"/>
          <w:lang w:val="en-US"/>
        </w:rPr>
      </w:pPr>
    </w:p>
    <w:p w14:paraId="5E791FD8" w14:textId="77777777" w:rsidR="00E30AE6" w:rsidRPr="0043736C" w:rsidRDefault="00E30AE6" w:rsidP="00E30AE6">
      <w:pPr>
        <w:rPr>
          <w:color w:val="000000" w:themeColor="text1"/>
          <w:lang w:val="en-US"/>
        </w:rPr>
      </w:pPr>
      <w:r>
        <w:rPr>
          <w:color w:val="000000" w:themeColor="text1"/>
          <w:lang w:val="en-US"/>
        </w:rPr>
        <w:t xml:space="preserve">[1] </w:t>
      </w:r>
      <w:r w:rsidRPr="0043736C">
        <w:rPr>
          <w:color w:val="000000" w:themeColor="text1"/>
          <w:lang w:val="en-US"/>
        </w:rPr>
        <w:t>https://developer.mozilla.org/es/docs/Web/HTML</w:t>
      </w:r>
    </w:p>
    <w:p w14:paraId="67C789D7" w14:textId="77777777" w:rsidR="00E30AE6" w:rsidRPr="0043736C" w:rsidRDefault="00E30AE6" w:rsidP="00E30AE6">
      <w:pPr>
        <w:rPr>
          <w:color w:val="000000" w:themeColor="text1"/>
          <w:lang w:val="en-US"/>
        </w:rPr>
      </w:pPr>
    </w:p>
    <w:p w14:paraId="6CFFFE48" w14:textId="77777777" w:rsidR="00E30AE6" w:rsidRPr="0043736C" w:rsidRDefault="00E30AE6" w:rsidP="00E30AE6">
      <w:pPr>
        <w:rPr>
          <w:rStyle w:val="Hipervnculo"/>
          <w:color w:val="000000" w:themeColor="text1"/>
          <w:u w:val="none"/>
          <w:lang w:val="en-US"/>
        </w:rPr>
      </w:pPr>
      <w:r w:rsidRPr="009C0ADC">
        <w:rPr>
          <w:color w:val="000000" w:themeColor="text1"/>
          <w:lang w:val="en-US"/>
        </w:rPr>
        <w:t xml:space="preserve">[2] </w:t>
      </w:r>
      <w:r w:rsidR="00E04F46">
        <w:fldChar w:fldCharType="begin"/>
      </w:r>
      <w:r w:rsidR="00E04F46" w:rsidRPr="00E04F46">
        <w:rPr>
          <w:lang w:val="en-US"/>
          <w:rPrChange w:id="11156" w:author="GONZALEZ DIAZ, BORJA" w:date="2017-10-03T15:25:00Z">
            <w:rPr/>
          </w:rPrChange>
        </w:rPr>
        <w:instrText xml:space="preserve"> HYPERLINK "https://es.wikipedia.org/wiki/HTML" </w:instrText>
      </w:r>
      <w:r w:rsidR="00E04F46">
        <w:fldChar w:fldCharType="separate"/>
      </w:r>
      <w:r w:rsidRPr="0043736C">
        <w:rPr>
          <w:rStyle w:val="Hipervnculo"/>
          <w:color w:val="000000" w:themeColor="text1"/>
          <w:u w:val="none"/>
          <w:lang w:val="en-US"/>
        </w:rPr>
        <w:t>https://es.wikipedia.org/wiki/HTML</w:t>
      </w:r>
      <w:r w:rsidR="00E04F46">
        <w:rPr>
          <w:rStyle w:val="Hipervnculo"/>
          <w:color w:val="000000" w:themeColor="text1"/>
          <w:u w:val="none"/>
          <w:lang w:val="en-US"/>
        </w:rPr>
        <w:fldChar w:fldCharType="end"/>
      </w:r>
    </w:p>
    <w:p w14:paraId="33CAEFB1" w14:textId="77777777" w:rsidR="00E30AE6" w:rsidRPr="0043736C" w:rsidRDefault="00E30AE6" w:rsidP="00E30AE6">
      <w:pPr>
        <w:rPr>
          <w:rStyle w:val="Hipervnculo"/>
          <w:color w:val="000000" w:themeColor="text1"/>
          <w:u w:val="none"/>
          <w:lang w:val="en-US"/>
        </w:rPr>
      </w:pPr>
    </w:p>
    <w:p w14:paraId="0B5A238F" w14:textId="77777777" w:rsidR="00E30AE6" w:rsidRPr="0043736C" w:rsidRDefault="00E30AE6" w:rsidP="00E30AE6">
      <w:pPr>
        <w:rPr>
          <w:color w:val="000000" w:themeColor="text1"/>
          <w:lang w:val="en-US"/>
        </w:rPr>
      </w:pPr>
      <w:r>
        <w:rPr>
          <w:color w:val="000000" w:themeColor="text1"/>
          <w:lang w:val="en-US"/>
        </w:rPr>
        <w:t xml:space="preserve">[3] </w:t>
      </w:r>
      <w:r w:rsidRPr="0043736C">
        <w:rPr>
          <w:color w:val="000000" w:themeColor="text1"/>
          <w:lang w:val="en-US"/>
        </w:rPr>
        <w:t>https://developer.mozilla.org/es/docs/Web/CSS</w:t>
      </w:r>
    </w:p>
    <w:p w14:paraId="1C12D8A7" w14:textId="77777777" w:rsidR="00E30AE6" w:rsidRPr="0043736C" w:rsidRDefault="00E30AE6" w:rsidP="00E30AE6">
      <w:pPr>
        <w:rPr>
          <w:color w:val="000000" w:themeColor="text1"/>
          <w:lang w:val="en-US"/>
        </w:rPr>
      </w:pPr>
    </w:p>
    <w:p w14:paraId="1A0E3EE2" w14:textId="77777777" w:rsidR="00E30AE6" w:rsidRPr="00E04F46" w:rsidRDefault="00E30AE6" w:rsidP="00E30AE6">
      <w:pPr>
        <w:rPr>
          <w:rStyle w:val="Hipervnculo"/>
          <w:color w:val="000000" w:themeColor="text1"/>
          <w:u w:val="none"/>
          <w:lang w:val="en-US"/>
          <w:rPrChange w:id="11157" w:author="GONZALEZ DIAZ, BORJA" w:date="2017-10-03T15:25:00Z">
            <w:rPr>
              <w:rStyle w:val="Hipervnculo"/>
              <w:color w:val="000000" w:themeColor="text1"/>
              <w:u w:val="none"/>
            </w:rPr>
          </w:rPrChange>
        </w:rPr>
      </w:pPr>
      <w:r w:rsidRPr="008405D4">
        <w:rPr>
          <w:color w:val="000000" w:themeColor="text1"/>
          <w:lang w:val="en-US"/>
        </w:rPr>
        <w:t>[4]</w:t>
      </w:r>
      <w:r w:rsidRPr="009C0ADC">
        <w:rPr>
          <w:color w:val="000000" w:themeColor="text1"/>
          <w:lang w:val="en-US"/>
        </w:rPr>
        <w:t xml:space="preserve"> </w:t>
      </w:r>
      <w:r w:rsidR="00E04F46">
        <w:fldChar w:fldCharType="begin"/>
      </w:r>
      <w:r w:rsidR="00E04F46" w:rsidRPr="00E04F46">
        <w:rPr>
          <w:lang w:val="en-US"/>
          <w:rPrChange w:id="11158" w:author="GONZALEZ DIAZ, BORJA" w:date="2017-10-03T15:25:00Z">
            <w:rPr/>
          </w:rPrChange>
        </w:rPr>
        <w:instrText xml:space="preserve"> HYPERLINK "https://es.wikipedia.org/wiki/Hoja_de_estilos_en_cascada" </w:instrText>
      </w:r>
      <w:r w:rsidR="00E04F46">
        <w:fldChar w:fldCharType="separate"/>
      </w:r>
      <w:r w:rsidRPr="0043736C">
        <w:rPr>
          <w:rStyle w:val="Hipervnculo"/>
          <w:color w:val="000000" w:themeColor="text1"/>
          <w:u w:val="none"/>
          <w:lang w:val="en-US"/>
        </w:rPr>
        <w:t>https://es.wikipedia.org/wiki/Hoja_de_estilos_en_cascada</w:t>
      </w:r>
      <w:r w:rsidR="00E04F46">
        <w:rPr>
          <w:rStyle w:val="Hipervnculo"/>
          <w:color w:val="000000" w:themeColor="text1"/>
          <w:u w:val="none"/>
          <w:lang w:val="en-US"/>
        </w:rPr>
        <w:fldChar w:fldCharType="end"/>
      </w:r>
    </w:p>
    <w:p w14:paraId="3A43E8C9" w14:textId="77777777" w:rsidR="00E30AE6" w:rsidRPr="00E04F46" w:rsidRDefault="00E30AE6" w:rsidP="00E30AE6">
      <w:pPr>
        <w:rPr>
          <w:rStyle w:val="Hipervnculo"/>
          <w:color w:val="000000" w:themeColor="text1"/>
          <w:u w:val="none"/>
          <w:lang w:val="en-US"/>
          <w:rPrChange w:id="11159" w:author="GONZALEZ DIAZ, BORJA" w:date="2017-10-03T15:25:00Z">
            <w:rPr>
              <w:rStyle w:val="Hipervnculo"/>
              <w:color w:val="000000" w:themeColor="text1"/>
              <w:u w:val="none"/>
            </w:rPr>
          </w:rPrChange>
        </w:rPr>
      </w:pPr>
    </w:p>
    <w:p w14:paraId="52CBB9C2" w14:textId="77777777" w:rsidR="00E30AE6" w:rsidRPr="00E04F46" w:rsidRDefault="00E30AE6" w:rsidP="00E30AE6">
      <w:pPr>
        <w:rPr>
          <w:color w:val="000000" w:themeColor="text1"/>
          <w:lang w:val="en-US"/>
          <w:rPrChange w:id="11160" w:author="GONZALEZ DIAZ, BORJA" w:date="2017-10-03T15:25:00Z">
            <w:rPr>
              <w:color w:val="000000" w:themeColor="text1"/>
            </w:rPr>
          </w:rPrChange>
        </w:rPr>
      </w:pPr>
      <w:r w:rsidRPr="00E04F46">
        <w:rPr>
          <w:color w:val="000000" w:themeColor="text1"/>
          <w:lang w:val="en-US"/>
          <w:rPrChange w:id="11161" w:author="GONZALEZ DIAZ, BORJA" w:date="2017-10-03T15:25:00Z">
            <w:rPr>
              <w:color w:val="000000" w:themeColor="text1"/>
            </w:rPr>
          </w:rPrChange>
        </w:rPr>
        <w:t>[5] https://developer.mozilla.org/es/docs/Web/JavaScript</w:t>
      </w:r>
    </w:p>
    <w:p w14:paraId="6CA23146" w14:textId="77777777" w:rsidR="00E30AE6" w:rsidRPr="00E04F46" w:rsidRDefault="00E30AE6" w:rsidP="00E30AE6">
      <w:pPr>
        <w:rPr>
          <w:color w:val="000000" w:themeColor="text1"/>
          <w:lang w:val="en-US"/>
          <w:rPrChange w:id="11162" w:author="GONZALEZ DIAZ, BORJA" w:date="2017-10-03T15:25:00Z">
            <w:rPr>
              <w:color w:val="000000" w:themeColor="text1"/>
            </w:rPr>
          </w:rPrChange>
        </w:rPr>
      </w:pPr>
    </w:p>
    <w:p w14:paraId="2549368E" w14:textId="77777777" w:rsidR="00E30AE6" w:rsidRPr="00E04F46" w:rsidRDefault="00E30AE6" w:rsidP="00E30AE6">
      <w:pPr>
        <w:rPr>
          <w:rStyle w:val="Hipervnculo"/>
          <w:color w:val="000000" w:themeColor="text1"/>
          <w:u w:val="none"/>
          <w:lang w:val="en-US"/>
          <w:rPrChange w:id="11163" w:author="GONZALEZ DIAZ, BORJA" w:date="2017-10-03T15:25:00Z">
            <w:rPr>
              <w:rStyle w:val="Hipervnculo"/>
              <w:color w:val="000000" w:themeColor="text1"/>
              <w:u w:val="none"/>
            </w:rPr>
          </w:rPrChange>
        </w:rPr>
      </w:pPr>
      <w:r w:rsidRPr="00E04F46">
        <w:rPr>
          <w:color w:val="000000" w:themeColor="text1"/>
          <w:lang w:val="en-US"/>
          <w:rPrChange w:id="11164" w:author="GONZALEZ DIAZ, BORJA" w:date="2017-10-03T15:25:00Z">
            <w:rPr>
              <w:color w:val="000000" w:themeColor="text1"/>
            </w:rPr>
          </w:rPrChange>
        </w:rPr>
        <w:t xml:space="preserve">[6] </w:t>
      </w:r>
      <w:r w:rsidR="00E04F46">
        <w:fldChar w:fldCharType="begin"/>
      </w:r>
      <w:r w:rsidR="00E04F46" w:rsidRPr="00E04F46">
        <w:rPr>
          <w:lang w:val="en-US"/>
          <w:rPrChange w:id="11165" w:author="GONZALEZ DIAZ, BORJA" w:date="2017-10-03T15:25:00Z">
            <w:rPr/>
          </w:rPrChange>
        </w:rPr>
        <w:instrText xml:space="preserve"> HYPERLINK "https://es.wikipedia.org/wiki/JavaScript" </w:instrText>
      </w:r>
      <w:r w:rsidR="00E04F46">
        <w:fldChar w:fldCharType="separate"/>
      </w:r>
      <w:r w:rsidRPr="00E04F46">
        <w:rPr>
          <w:rStyle w:val="Hipervnculo"/>
          <w:color w:val="000000" w:themeColor="text1"/>
          <w:u w:val="none"/>
          <w:lang w:val="en-US"/>
          <w:rPrChange w:id="11166" w:author="GONZALEZ DIAZ, BORJA" w:date="2017-10-03T15:25:00Z">
            <w:rPr>
              <w:rStyle w:val="Hipervnculo"/>
              <w:color w:val="000000" w:themeColor="text1"/>
              <w:u w:val="none"/>
            </w:rPr>
          </w:rPrChange>
        </w:rPr>
        <w:t>https://es.wikipedia.org/wiki/JavaScript</w:t>
      </w:r>
      <w:r w:rsidR="00E04F46">
        <w:rPr>
          <w:rStyle w:val="Hipervnculo"/>
          <w:color w:val="000000" w:themeColor="text1"/>
          <w:u w:val="none"/>
        </w:rPr>
        <w:fldChar w:fldCharType="end"/>
      </w:r>
    </w:p>
    <w:p w14:paraId="04BE9D43" w14:textId="77777777" w:rsidR="00E30AE6" w:rsidRPr="00E04F46" w:rsidRDefault="00E30AE6" w:rsidP="00E30AE6">
      <w:pPr>
        <w:rPr>
          <w:rStyle w:val="Hipervnculo"/>
          <w:color w:val="000000" w:themeColor="text1"/>
          <w:u w:val="none"/>
          <w:lang w:val="en-US"/>
          <w:rPrChange w:id="11167" w:author="GONZALEZ DIAZ, BORJA" w:date="2017-10-03T15:25:00Z">
            <w:rPr>
              <w:rStyle w:val="Hipervnculo"/>
              <w:color w:val="000000" w:themeColor="text1"/>
              <w:u w:val="none"/>
            </w:rPr>
          </w:rPrChange>
        </w:rPr>
      </w:pPr>
    </w:p>
    <w:p w14:paraId="1FA3C53F" w14:textId="77777777" w:rsidR="00E30AE6" w:rsidRPr="00E04F46" w:rsidRDefault="00E30AE6" w:rsidP="00E30AE6">
      <w:pPr>
        <w:rPr>
          <w:color w:val="000000" w:themeColor="text1"/>
          <w:lang w:val="en-US"/>
          <w:rPrChange w:id="11168" w:author="GONZALEZ DIAZ, BORJA" w:date="2017-10-03T15:25:00Z">
            <w:rPr>
              <w:color w:val="000000" w:themeColor="text1"/>
            </w:rPr>
          </w:rPrChange>
        </w:rPr>
      </w:pPr>
      <w:r w:rsidRPr="00E04F46">
        <w:rPr>
          <w:color w:val="000000" w:themeColor="text1"/>
          <w:lang w:val="en-US"/>
          <w:rPrChange w:id="11169" w:author="GONZALEZ DIAZ, BORJA" w:date="2017-10-03T15:25:00Z">
            <w:rPr>
              <w:color w:val="000000" w:themeColor="text1"/>
            </w:rPr>
          </w:rPrChange>
        </w:rPr>
        <w:t xml:space="preserve">[7] </w:t>
      </w:r>
      <w:r w:rsidR="00E04F46">
        <w:fldChar w:fldCharType="begin"/>
      </w:r>
      <w:r w:rsidR="00E04F46" w:rsidRPr="00E04F46">
        <w:rPr>
          <w:lang w:val="en-US"/>
          <w:rPrChange w:id="11170" w:author="GONZALEZ DIAZ, BORJA" w:date="2017-10-03T15:25:00Z">
            <w:rPr/>
          </w:rPrChange>
        </w:rPr>
        <w:instrText xml:space="preserve"> HYPERLINK "http://www.chartjs.org/" </w:instrText>
      </w:r>
      <w:r w:rsidR="00E04F46">
        <w:fldChar w:fldCharType="separate"/>
      </w:r>
      <w:r w:rsidRPr="00E04F46">
        <w:rPr>
          <w:rStyle w:val="Hipervnculo"/>
          <w:lang w:val="en-US"/>
          <w:rPrChange w:id="11171" w:author="GONZALEZ DIAZ, BORJA" w:date="2017-10-03T15:25:00Z">
            <w:rPr>
              <w:rStyle w:val="Hipervnculo"/>
            </w:rPr>
          </w:rPrChange>
        </w:rPr>
        <w:t>http://www.chartjs.org/</w:t>
      </w:r>
      <w:r w:rsidR="00E04F46">
        <w:rPr>
          <w:rStyle w:val="Hipervnculo"/>
        </w:rPr>
        <w:fldChar w:fldCharType="end"/>
      </w:r>
    </w:p>
    <w:p w14:paraId="68D2B450" w14:textId="77777777" w:rsidR="00E30AE6" w:rsidRPr="00E04F46" w:rsidRDefault="00E30AE6" w:rsidP="00E30AE6">
      <w:pPr>
        <w:rPr>
          <w:color w:val="000000" w:themeColor="text1"/>
          <w:lang w:val="en-US"/>
          <w:rPrChange w:id="11172" w:author="GONZALEZ DIAZ, BORJA" w:date="2017-10-03T15:25:00Z">
            <w:rPr>
              <w:color w:val="000000" w:themeColor="text1"/>
            </w:rPr>
          </w:rPrChange>
        </w:rPr>
      </w:pPr>
    </w:p>
    <w:p w14:paraId="765C4444" w14:textId="77777777" w:rsidR="00E30AE6" w:rsidRPr="00E04F46" w:rsidRDefault="00E30AE6" w:rsidP="00E30AE6">
      <w:pPr>
        <w:rPr>
          <w:color w:val="000000" w:themeColor="text1"/>
          <w:lang w:val="en-US"/>
          <w:rPrChange w:id="11173" w:author="GONZALEZ DIAZ, BORJA" w:date="2017-10-03T15:25:00Z">
            <w:rPr>
              <w:color w:val="000000" w:themeColor="text1"/>
            </w:rPr>
          </w:rPrChange>
        </w:rPr>
      </w:pPr>
      <w:r w:rsidRPr="00E04F46">
        <w:rPr>
          <w:color w:val="000000" w:themeColor="text1"/>
          <w:lang w:val="en-US"/>
          <w:rPrChange w:id="11174" w:author="GONZALEZ DIAZ, BORJA" w:date="2017-10-03T15:25:00Z">
            <w:rPr>
              <w:color w:val="000000" w:themeColor="text1"/>
            </w:rPr>
          </w:rPrChange>
        </w:rPr>
        <w:t>[8] http://papaparse.com/</w:t>
      </w:r>
    </w:p>
    <w:p w14:paraId="4CB3D16C" w14:textId="77777777" w:rsidR="00E30AE6" w:rsidRPr="00E04F46" w:rsidRDefault="00E30AE6" w:rsidP="00E30AE6">
      <w:pPr>
        <w:rPr>
          <w:color w:val="000000" w:themeColor="text1"/>
          <w:lang w:val="en-US"/>
          <w:rPrChange w:id="11175" w:author="GONZALEZ DIAZ, BORJA" w:date="2017-10-03T15:25:00Z">
            <w:rPr>
              <w:color w:val="000000" w:themeColor="text1"/>
            </w:rPr>
          </w:rPrChange>
        </w:rPr>
      </w:pPr>
    </w:p>
    <w:p w14:paraId="29760BA8" w14:textId="77777777" w:rsidR="00E30AE6" w:rsidRPr="00E04F46" w:rsidRDefault="00E30AE6" w:rsidP="00E30AE6">
      <w:pPr>
        <w:rPr>
          <w:rStyle w:val="Hipervnculo"/>
          <w:color w:val="000000" w:themeColor="text1"/>
          <w:u w:val="none"/>
          <w:lang w:val="en-US"/>
          <w:rPrChange w:id="11176" w:author="GONZALEZ DIAZ, BORJA" w:date="2017-10-03T15:25:00Z">
            <w:rPr>
              <w:rStyle w:val="Hipervnculo"/>
              <w:color w:val="000000" w:themeColor="text1"/>
              <w:u w:val="none"/>
            </w:rPr>
          </w:rPrChange>
        </w:rPr>
      </w:pPr>
      <w:r w:rsidRPr="00E04F46">
        <w:rPr>
          <w:color w:val="000000" w:themeColor="text1"/>
          <w:lang w:val="en-US"/>
          <w:rPrChange w:id="11177" w:author="GONZALEZ DIAZ, BORJA" w:date="2017-10-03T15:25:00Z">
            <w:rPr>
              <w:color w:val="000000" w:themeColor="text1"/>
            </w:rPr>
          </w:rPrChange>
        </w:rPr>
        <w:t xml:space="preserve">[9] </w:t>
      </w:r>
      <w:r w:rsidR="00E04F46">
        <w:fldChar w:fldCharType="begin"/>
      </w:r>
      <w:r w:rsidR="00E04F46" w:rsidRPr="00E04F46">
        <w:rPr>
          <w:lang w:val="en-US"/>
          <w:rPrChange w:id="11178" w:author="GONZALEZ DIAZ, BORJA" w:date="2017-10-03T15:25:00Z">
            <w:rPr/>
          </w:rPrChange>
        </w:rPr>
        <w:instrText xml:space="preserve"> HYPERLINK "https://es.wikipedia.org/wiki/Node.js" </w:instrText>
      </w:r>
      <w:r w:rsidR="00E04F46">
        <w:fldChar w:fldCharType="separate"/>
      </w:r>
      <w:r w:rsidRPr="00E04F46">
        <w:rPr>
          <w:rStyle w:val="Hipervnculo"/>
          <w:color w:val="000000" w:themeColor="text1"/>
          <w:u w:val="none"/>
          <w:lang w:val="en-US"/>
          <w:rPrChange w:id="11179" w:author="GONZALEZ DIAZ, BORJA" w:date="2017-10-03T15:25:00Z">
            <w:rPr>
              <w:rStyle w:val="Hipervnculo"/>
              <w:color w:val="000000" w:themeColor="text1"/>
              <w:u w:val="none"/>
            </w:rPr>
          </w:rPrChange>
        </w:rPr>
        <w:t>https://es.wikipedia.org/wiki/Node.js</w:t>
      </w:r>
      <w:r w:rsidR="00E04F46">
        <w:rPr>
          <w:rStyle w:val="Hipervnculo"/>
          <w:color w:val="000000" w:themeColor="text1"/>
          <w:u w:val="none"/>
        </w:rPr>
        <w:fldChar w:fldCharType="end"/>
      </w:r>
    </w:p>
    <w:p w14:paraId="30A9E354" w14:textId="77777777" w:rsidR="00E30AE6" w:rsidRPr="00E04F46" w:rsidRDefault="00E30AE6" w:rsidP="00E30AE6">
      <w:pPr>
        <w:rPr>
          <w:rStyle w:val="Hipervnculo"/>
          <w:color w:val="000000" w:themeColor="text1"/>
          <w:u w:val="none"/>
          <w:lang w:val="en-US"/>
          <w:rPrChange w:id="11180" w:author="GONZALEZ DIAZ, BORJA" w:date="2017-10-03T15:25:00Z">
            <w:rPr>
              <w:rStyle w:val="Hipervnculo"/>
              <w:color w:val="000000" w:themeColor="text1"/>
              <w:u w:val="none"/>
            </w:rPr>
          </w:rPrChange>
        </w:rPr>
      </w:pPr>
    </w:p>
    <w:p w14:paraId="0082E94F" w14:textId="77777777" w:rsidR="00E30AE6" w:rsidRPr="00E04F46" w:rsidRDefault="00E30AE6" w:rsidP="00E30AE6">
      <w:pPr>
        <w:rPr>
          <w:rStyle w:val="Hipervnculo"/>
          <w:color w:val="000000" w:themeColor="text1"/>
          <w:u w:val="none"/>
          <w:lang w:val="en-US"/>
          <w:rPrChange w:id="11181" w:author="GONZALEZ DIAZ, BORJA" w:date="2017-10-03T15:25:00Z">
            <w:rPr>
              <w:rStyle w:val="Hipervnculo"/>
              <w:color w:val="000000" w:themeColor="text1"/>
              <w:u w:val="none"/>
            </w:rPr>
          </w:rPrChange>
        </w:rPr>
      </w:pPr>
      <w:r w:rsidRPr="00E04F46">
        <w:rPr>
          <w:rStyle w:val="Hipervnculo"/>
          <w:color w:val="000000" w:themeColor="text1"/>
          <w:u w:val="none"/>
          <w:lang w:val="en-US"/>
          <w:rPrChange w:id="11182" w:author="GONZALEZ DIAZ, BORJA" w:date="2017-10-03T15:25:00Z">
            <w:rPr>
              <w:rStyle w:val="Hipervnculo"/>
              <w:color w:val="000000" w:themeColor="text1"/>
              <w:u w:val="none"/>
            </w:rPr>
          </w:rPrChange>
        </w:rPr>
        <w:t xml:space="preserve">[10] </w:t>
      </w:r>
      <w:r w:rsidR="00E04F46">
        <w:fldChar w:fldCharType="begin"/>
      </w:r>
      <w:r w:rsidR="00E04F46" w:rsidRPr="00E04F46">
        <w:rPr>
          <w:lang w:val="en-US"/>
          <w:rPrChange w:id="11183" w:author="GONZALEZ DIAZ, BORJA" w:date="2017-10-03T15:25:00Z">
            <w:rPr/>
          </w:rPrChange>
        </w:rPr>
        <w:instrText xml:space="preserve"> HYPERLINK "https://www.netconsulting.es/blog/nodejs/" </w:instrText>
      </w:r>
      <w:r w:rsidR="00E04F46">
        <w:fldChar w:fldCharType="separate"/>
      </w:r>
      <w:r w:rsidRPr="00E04F46">
        <w:rPr>
          <w:rStyle w:val="Hipervnculo"/>
          <w:lang w:val="en-US"/>
          <w:rPrChange w:id="11184" w:author="GONZALEZ DIAZ, BORJA" w:date="2017-10-03T15:25:00Z">
            <w:rPr>
              <w:rStyle w:val="Hipervnculo"/>
            </w:rPr>
          </w:rPrChange>
        </w:rPr>
        <w:t>https://www.netconsulting.es/blog/nodejs/</w:t>
      </w:r>
      <w:r w:rsidR="00E04F46">
        <w:rPr>
          <w:rStyle w:val="Hipervnculo"/>
        </w:rPr>
        <w:fldChar w:fldCharType="end"/>
      </w:r>
    </w:p>
    <w:p w14:paraId="393D1C5E" w14:textId="77777777" w:rsidR="00E30AE6" w:rsidRPr="00E04F46" w:rsidRDefault="00E30AE6" w:rsidP="00E30AE6">
      <w:pPr>
        <w:rPr>
          <w:rStyle w:val="Hipervnculo"/>
          <w:color w:val="000000" w:themeColor="text1"/>
          <w:u w:val="none"/>
          <w:lang w:val="en-US"/>
          <w:rPrChange w:id="11185" w:author="GONZALEZ DIAZ, BORJA" w:date="2017-10-03T15:25:00Z">
            <w:rPr>
              <w:rStyle w:val="Hipervnculo"/>
              <w:color w:val="000000" w:themeColor="text1"/>
              <w:u w:val="none"/>
            </w:rPr>
          </w:rPrChange>
        </w:rPr>
      </w:pPr>
    </w:p>
    <w:p w14:paraId="5A46377E" w14:textId="7090E5C7" w:rsidR="00E30AE6" w:rsidRDefault="00E30AE6" w:rsidP="00E30AE6">
      <w:pPr>
        <w:rPr>
          <w:rStyle w:val="Hipervnculo"/>
          <w:color w:val="000000" w:themeColor="text1"/>
          <w:u w:val="none"/>
          <w:lang w:val="en-US"/>
        </w:rPr>
      </w:pPr>
      <w:r>
        <w:rPr>
          <w:rStyle w:val="Hipervnculo"/>
          <w:color w:val="000000" w:themeColor="text1"/>
          <w:u w:val="none"/>
          <w:lang w:val="en-US"/>
        </w:rPr>
        <w:t xml:space="preserve">[11] </w:t>
      </w:r>
      <w:r w:rsidR="00E04F46">
        <w:fldChar w:fldCharType="begin"/>
      </w:r>
      <w:r w:rsidR="00E04F46" w:rsidRPr="00E04F46">
        <w:rPr>
          <w:lang w:val="en-US"/>
          <w:rPrChange w:id="11186" w:author="GONZALEZ DIAZ, BORJA" w:date="2017-10-03T15:25:00Z">
            <w:rPr/>
          </w:rPrChange>
        </w:rPr>
        <w:instrText xml:space="preserve"> HYPERLINK "http://expressjs.com/es/" </w:instrText>
      </w:r>
      <w:r w:rsidR="00E04F46">
        <w:fldChar w:fldCharType="separate"/>
      </w:r>
      <w:r w:rsidRPr="00BE3BB5">
        <w:rPr>
          <w:rStyle w:val="Hipervnculo"/>
          <w:lang w:val="en-US"/>
        </w:rPr>
        <w:t>http://expressjs.com/es/</w:t>
      </w:r>
      <w:r w:rsidR="00E04F46">
        <w:rPr>
          <w:rStyle w:val="Hipervnculo"/>
          <w:lang w:val="en-US"/>
        </w:rPr>
        <w:fldChar w:fldCharType="end"/>
      </w:r>
    </w:p>
    <w:p w14:paraId="5FBEB056" w14:textId="77777777" w:rsidR="00E30AE6" w:rsidRDefault="00E30AE6" w:rsidP="00E30AE6">
      <w:pPr>
        <w:rPr>
          <w:rStyle w:val="Hipervnculo"/>
          <w:color w:val="000000" w:themeColor="text1"/>
          <w:u w:val="none"/>
          <w:lang w:val="en-US"/>
        </w:rPr>
      </w:pPr>
    </w:p>
    <w:p w14:paraId="075097AF" w14:textId="77777777" w:rsidR="00E30AE6" w:rsidRPr="0043736C" w:rsidRDefault="00E30AE6" w:rsidP="00E30AE6">
      <w:pPr>
        <w:rPr>
          <w:rStyle w:val="Hipervnculo"/>
          <w:color w:val="000000" w:themeColor="text1"/>
          <w:u w:val="none"/>
          <w:lang w:val="en-US"/>
        </w:rPr>
      </w:pPr>
      <w:r w:rsidRPr="009C0ADC">
        <w:rPr>
          <w:color w:val="000000" w:themeColor="text1"/>
          <w:lang w:val="en-US"/>
        </w:rPr>
        <w:t xml:space="preserve">[12] </w:t>
      </w:r>
      <w:r w:rsidR="00E04F46">
        <w:fldChar w:fldCharType="begin"/>
      </w:r>
      <w:r w:rsidR="00E04F46" w:rsidRPr="00E04F46">
        <w:rPr>
          <w:lang w:val="en-US"/>
          <w:rPrChange w:id="11187" w:author="GONZALEZ DIAZ, BORJA" w:date="2017-10-03T15:25:00Z">
            <w:rPr/>
          </w:rPrChange>
        </w:rPr>
        <w:instrText xml:space="preserve"> HYPERLINK "https://en.wikipedia.org/wiki/Socket.IO" </w:instrText>
      </w:r>
      <w:r w:rsidR="00E04F46">
        <w:fldChar w:fldCharType="separate"/>
      </w:r>
      <w:r w:rsidRPr="0043736C">
        <w:rPr>
          <w:rStyle w:val="Hipervnculo"/>
          <w:color w:val="000000" w:themeColor="text1"/>
          <w:u w:val="none"/>
          <w:lang w:val="en-US"/>
        </w:rPr>
        <w:t>https://en.wikipedia.org/wiki/Socket.IO</w:t>
      </w:r>
      <w:r w:rsidR="00E04F46">
        <w:rPr>
          <w:rStyle w:val="Hipervnculo"/>
          <w:color w:val="000000" w:themeColor="text1"/>
          <w:u w:val="none"/>
          <w:lang w:val="en-US"/>
        </w:rPr>
        <w:fldChar w:fldCharType="end"/>
      </w:r>
    </w:p>
    <w:p w14:paraId="39D7D743" w14:textId="77777777" w:rsidR="00E30AE6" w:rsidRPr="0043736C" w:rsidRDefault="00E30AE6" w:rsidP="00E30AE6">
      <w:pPr>
        <w:rPr>
          <w:rStyle w:val="Hipervnculo"/>
          <w:color w:val="000000" w:themeColor="text1"/>
          <w:u w:val="none"/>
          <w:lang w:val="en-US"/>
        </w:rPr>
      </w:pPr>
    </w:p>
    <w:p w14:paraId="01CBED05" w14:textId="32CF4959" w:rsidR="00E30AE6" w:rsidRDefault="00E30AE6" w:rsidP="00E30AE6">
      <w:pPr>
        <w:rPr>
          <w:rStyle w:val="Hipervnculo"/>
          <w:color w:val="000000" w:themeColor="text1"/>
          <w:u w:val="none"/>
          <w:lang w:val="en-US"/>
        </w:rPr>
      </w:pPr>
      <w:r>
        <w:rPr>
          <w:rStyle w:val="Hipervnculo"/>
          <w:color w:val="000000" w:themeColor="text1"/>
          <w:u w:val="none"/>
          <w:lang w:val="en-US"/>
        </w:rPr>
        <w:t xml:space="preserve">[13] </w:t>
      </w:r>
      <w:r w:rsidR="00E04F46">
        <w:fldChar w:fldCharType="begin"/>
      </w:r>
      <w:r w:rsidR="00E04F46" w:rsidRPr="00E04F46">
        <w:rPr>
          <w:lang w:val="en-US"/>
          <w:rPrChange w:id="11188" w:author="GONZALEZ DIAZ, BORJA" w:date="2017-10-03T15:25:00Z">
            <w:rPr/>
          </w:rPrChange>
        </w:rPr>
        <w:instrText xml:space="preserve"> HYPERLINK "https://socket.io/docs/" </w:instrText>
      </w:r>
      <w:r w:rsidR="00E04F46">
        <w:fldChar w:fldCharType="separate"/>
      </w:r>
      <w:r w:rsidRPr="00BE3BB5">
        <w:rPr>
          <w:rStyle w:val="Hipervnculo"/>
          <w:lang w:val="en-US"/>
        </w:rPr>
        <w:t>https://socket.io/docs/</w:t>
      </w:r>
      <w:r w:rsidR="00E04F46">
        <w:rPr>
          <w:rStyle w:val="Hipervnculo"/>
          <w:lang w:val="en-US"/>
        </w:rPr>
        <w:fldChar w:fldCharType="end"/>
      </w:r>
    </w:p>
    <w:p w14:paraId="7A72A95D" w14:textId="77777777" w:rsidR="00E30AE6" w:rsidRDefault="00E30AE6" w:rsidP="00E30AE6">
      <w:pPr>
        <w:rPr>
          <w:rStyle w:val="Hipervnculo"/>
          <w:color w:val="000000" w:themeColor="text1"/>
          <w:u w:val="none"/>
          <w:lang w:val="en-US"/>
        </w:rPr>
      </w:pPr>
    </w:p>
    <w:p w14:paraId="7C52ABD5" w14:textId="136234EA" w:rsidR="00E30AE6" w:rsidRPr="00E04F46" w:rsidRDefault="00E30AE6" w:rsidP="00E30AE6">
      <w:pPr>
        <w:rPr>
          <w:rStyle w:val="Hipervnculo"/>
          <w:color w:val="000000" w:themeColor="text1"/>
          <w:u w:val="none"/>
          <w:lang w:val="en-US"/>
          <w:rPrChange w:id="11189" w:author="GONZALEZ DIAZ, BORJA" w:date="2017-10-03T15:25:00Z">
            <w:rPr>
              <w:rStyle w:val="Hipervnculo"/>
              <w:color w:val="000000" w:themeColor="text1"/>
              <w:u w:val="none"/>
            </w:rPr>
          </w:rPrChange>
        </w:rPr>
      </w:pPr>
      <w:r w:rsidRPr="009C0ADC">
        <w:rPr>
          <w:color w:val="000000" w:themeColor="text1"/>
          <w:lang w:val="en-US"/>
        </w:rPr>
        <w:t xml:space="preserve">[14] </w:t>
      </w:r>
      <w:r w:rsidR="00E04F46">
        <w:fldChar w:fldCharType="begin"/>
      </w:r>
      <w:r w:rsidR="00E04F46" w:rsidRPr="00E04F46">
        <w:rPr>
          <w:lang w:val="en-US"/>
          <w:rPrChange w:id="11190" w:author="GONZALEZ DIAZ, BORJA" w:date="2017-10-03T15:25:00Z">
            <w:rPr/>
          </w:rPrChange>
        </w:rPr>
        <w:instrText xml:space="preserve"> HYPERLINK "https://es.wikipedia.org/wiki/Base_de_datos" </w:instrText>
      </w:r>
      <w:r w:rsidR="00E04F46">
        <w:fldChar w:fldCharType="separate"/>
      </w:r>
      <w:r w:rsidRPr="0043736C">
        <w:rPr>
          <w:rStyle w:val="Hipervnculo"/>
          <w:color w:val="000000" w:themeColor="text1"/>
          <w:u w:val="none"/>
          <w:lang w:val="en-US"/>
        </w:rPr>
        <w:t>https://es.wikipedia.org/wiki/Base_de_datos</w:t>
      </w:r>
      <w:r w:rsidR="00E04F46">
        <w:rPr>
          <w:rStyle w:val="Hipervnculo"/>
          <w:color w:val="000000" w:themeColor="text1"/>
          <w:u w:val="none"/>
          <w:lang w:val="en-US"/>
        </w:rPr>
        <w:fldChar w:fldCharType="end"/>
      </w:r>
    </w:p>
    <w:p w14:paraId="57E48755" w14:textId="77777777" w:rsidR="00E30AE6" w:rsidRPr="00E04F46" w:rsidRDefault="00E30AE6" w:rsidP="00E30AE6">
      <w:pPr>
        <w:rPr>
          <w:rStyle w:val="Hipervnculo"/>
          <w:color w:val="000000" w:themeColor="text1"/>
          <w:u w:val="none"/>
          <w:lang w:val="en-US"/>
          <w:rPrChange w:id="11191" w:author="GONZALEZ DIAZ, BORJA" w:date="2017-10-03T15:25:00Z">
            <w:rPr>
              <w:rStyle w:val="Hipervnculo"/>
              <w:color w:val="000000" w:themeColor="text1"/>
              <w:u w:val="none"/>
            </w:rPr>
          </w:rPrChange>
        </w:rPr>
      </w:pPr>
    </w:p>
    <w:p w14:paraId="34914D57" w14:textId="77777777" w:rsidR="00E30AE6" w:rsidRPr="00E04F46" w:rsidRDefault="00E30AE6" w:rsidP="00E30AE6">
      <w:pPr>
        <w:rPr>
          <w:rStyle w:val="Hipervnculo"/>
          <w:color w:val="000000" w:themeColor="text1"/>
          <w:u w:val="none"/>
          <w:lang w:val="en-US"/>
          <w:rPrChange w:id="11192" w:author="GONZALEZ DIAZ, BORJA" w:date="2017-10-03T15:25:00Z">
            <w:rPr>
              <w:rStyle w:val="Hipervnculo"/>
              <w:color w:val="000000" w:themeColor="text1"/>
              <w:u w:val="none"/>
            </w:rPr>
          </w:rPrChange>
        </w:rPr>
      </w:pPr>
      <w:r w:rsidRPr="00E04F46">
        <w:rPr>
          <w:color w:val="000000" w:themeColor="text1"/>
          <w:lang w:val="en-US"/>
          <w:rPrChange w:id="11193" w:author="GONZALEZ DIAZ, BORJA" w:date="2017-10-03T15:25:00Z">
            <w:rPr>
              <w:color w:val="000000" w:themeColor="text1"/>
            </w:rPr>
          </w:rPrChange>
        </w:rPr>
        <w:t xml:space="preserve">[15] </w:t>
      </w:r>
      <w:r w:rsidR="00E04F46">
        <w:fldChar w:fldCharType="begin"/>
      </w:r>
      <w:r w:rsidR="00E04F46" w:rsidRPr="00E04F46">
        <w:rPr>
          <w:lang w:val="en-US"/>
          <w:rPrChange w:id="11194" w:author="GONZALEZ DIAZ, BORJA" w:date="2017-10-03T15:25:00Z">
            <w:rPr/>
          </w:rPrChange>
        </w:rPr>
        <w:instrText xml:space="preserve"> HYPERLINK "https://es.wikipedia.org/wiki/SQLite" </w:instrText>
      </w:r>
      <w:r w:rsidR="00E04F46">
        <w:fldChar w:fldCharType="separate"/>
      </w:r>
      <w:r w:rsidRPr="00E04F46">
        <w:rPr>
          <w:rStyle w:val="Hipervnculo"/>
          <w:color w:val="000000" w:themeColor="text1"/>
          <w:u w:val="none"/>
          <w:lang w:val="en-US"/>
          <w:rPrChange w:id="11195" w:author="GONZALEZ DIAZ, BORJA" w:date="2017-10-03T15:25:00Z">
            <w:rPr>
              <w:rStyle w:val="Hipervnculo"/>
              <w:color w:val="000000" w:themeColor="text1"/>
              <w:u w:val="none"/>
            </w:rPr>
          </w:rPrChange>
        </w:rPr>
        <w:t>https://es.wikipedia.org/wiki/SQLite</w:t>
      </w:r>
      <w:r w:rsidR="00E04F46">
        <w:rPr>
          <w:rStyle w:val="Hipervnculo"/>
          <w:color w:val="000000" w:themeColor="text1"/>
          <w:u w:val="none"/>
        </w:rPr>
        <w:fldChar w:fldCharType="end"/>
      </w:r>
    </w:p>
    <w:p w14:paraId="4550E570" w14:textId="77777777" w:rsidR="00E30AE6" w:rsidRPr="00E04F46" w:rsidRDefault="00E30AE6" w:rsidP="00E30AE6">
      <w:pPr>
        <w:rPr>
          <w:rStyle w:val="Hipervnculo"/>
          <w:color w:val="000000" w:themeColor="text1"/>
          <w:u w:val="none"/>
          <w:lang w:val="en-US"/>
          <w:rPrChange w:id="11196" w:author="GONZALEZ DIAZ, BORJA" w:date="2017-10-03T15:25:00Z">
            <w:rPr>
              <w:rStyle w:val="Hipervnculo"/>
              <w:color w:val="000000" w:themeColor="text1"/>
              <w:u w:val="none"/>
            </w:rPr>
          </w:rPrChange>
        </w:rPr>
      </w:pPr>
    </w:p>
    <w:p w14:paraId="7528AD67" w14:textId="3828082B" w:rsidR="00E30AE6" w:rsidRDefault="00E30AE6" w:rsidP="00E30AE6">
      <w:pPr>
        <w:rPr>
          <w:rStyle w:val="Hipervnculo"/>
          <w:color w:val="000000" w:themeColor="text1"/>
          <w:u w:val="none"/>
          <w:lang w:val="en-US"/>
        </w:rPr>
      </w:pPr>
      <w:r>
        <w:rPr>
          <w:rStyle w:val="Hipervnculo"/>
          <w:color w:val="000000" w:themeColor="text1"/>
          <w:u w:val="none"/>
          <w:lang w:val="en-US"/>
        </w:rPr>
        <w:t xml:space="preserve">[16] </w:t>
      </w:r>
      <w:r w:rsidR="00E04F46">
        <w:fldChar w:fldCharType="begin"/>
      </w:r>
      <w:r w:rsidR="00E04F46" w:rsidRPr="00E04F46">
        <w:rPr>
          <w:lang w:val="en-US"/>
          <w:rPrChange w:id="11197" w:author="GONZALEZ DIAZ, BORJA" w:date="2017-10-03T15:25:00Z">
            <w:rPr/>
          </w:rPrChange>
        </w:rPr>
        <w:instrText xml:space="preserve"> HYPERLINK "https://www.sqlite.org/" </w:instrText>
      </w:r>
      <w:r w:rsidR="00E04F46">
        <w:fldChar w:fldCharType="separate"/>
      </w:r>
      <w:r w:rsidRPr="00BE3BB5">
        <w:rPr>
          <w:rStyle w:val="Hipervnculo"/>
          <w:lang w:val="en-US"/>
        </w:rPr>
        <w:t>https://www.sqlite.org/</w:t>
      </w:r>
      <w:r w:rsidR="00E04F46">
        <w:rPr>
          <w:rStyle w:val="Hipervnculo"/>
          <w:lang w:val="en-US"/>
        </w:rPr>
        <w:fldChar w:fldCharType="end"/>
      </w:r>
    </w:p>
    <w:p w14:paraId="58EFF63C" w14:textId="77777777" w:rsidR="00E30AE6" w:rsidRDefault="00E30AE6" w:rsidP="00E30AE6">
      <w:pPr>
        <w:rPr>
          <w:rStyle w:val="Hipervnculo"/>
          <w:color w:val="000000" w:themeColor="text1"/>
          <w:u w:val="none"/>
          <w:lang w:val="en-US"/>
        </w:rPr>
      </w:pPr>
    </w:p>
    <w:p w14:paraId="72CE1BA1" w14:textId="63E754A6" w:rsidR="00E30AE6" w:rsidRPr="00E04F46" w:rsidRDefault="00E30AE6" w:rsidP="00E30AE6">
      <w:pPr>
        <w:rPr>
          <w:rStyle w:val="Hipervnculo"/>
          <w:color w:val="000000" w:themeColor="text1"/>
          <w:u w:val="none"/>
          <w:lang w:val="en-US"/>
          <w:rPrChange w:id="11198" w:author="GONZALEZ DIAZ, BORJA" w:date="2017-10-03T15:25:00Z">
            <w:rPr>
              <w:rStyle w:val="Hipervnculo"/>
              <w:color w:val="000000" w:themeColor="text1"/>
              <w:u w:val="none"/>
            </w:rPr>
          </w:rPrChange>
        </w:rPr>
      </w:pPr>
      <w:r w:rsidRPr="009C0ADC">
        <w:rPr>
          <w:color w:val="000000" w:themeColor="text1"/>
          <w:lang w:val="en-US"/>
        </w:rPr>
        <w:t xml:space="preserve">[17] </w:t>
      </w:r>
      <w:r w:rsidR="00E04F46">
        <w:fldChar w:fldCharType="begin"/>
      </w:r>
      <w:r w:rsidR="00E04F46" w:rsidRPr="00E04F46">
        <w:rPr>
          <w:lang w:val="en-US"/>
          <w:rPrChange w:id="11199" w:author="GONZALEZ DIAZ, BORJA" w:date="2017-10-03T15:25:00Z">
            <w:rPr/>
          </w:rPrChange>
        </w:rPr>
        <w:instrText xml:space="preserve"> HYPERLINK "https://es.wikipedia.org/wiki/ACID" </w:instrText>
      </w:r>
      <w:r w:rsidR="00E04F46">
        <w:fldChar w:fldCharType="separate"/>
      </w:r>
      <w:r w:rsidRPr="0043736C">
        <w:rPr>
          <w:rStyle w:val="Hipervnculo"/>
          <w:color w:val="000000" w:themeColor="text1"/>
          <w:u w:val="none"/>
          <w:lang w:val="en-US"/>
        </w:rPr>
        <w:t>https://es.wikipedia.org/wiki/ACID</w:t>
      </w:r>
      <w:r w:rsidR="00E04F46">
        <w:rPr>
          <w:rStyle w:val="Hipervnculo"/>
          <w:color w:val="000000" w:themeColor="text1"/>
          <w:u w:val="none"/>
          <w:lang w:val="en-US"/>
        </w:rPr>
        <w:fldChar w:fldCharType="end"/>
      </w:r>
    </w:p>
    <w:p w14:paraId="05AF1130" w14:textId="77777777" w:rsidR="00E30AE6" w:rsidRPr="00E04F46" w:rsidRDefault="00E30AE6" w:rsidP="00E30AE6">
      <w:pPr>
        <w:rPr>
          <w:rStyle w:val="Hipervnculo"/>
          <w:color w:val="000000" w:themeColor="text1"/>
          <w:u w:val="none"/>
          <w:lang w:val="en-US"/>
          <w:rPrChange w:id="11200" w:author="GONZALEZ DIAZ, BORJA" w:date="2017-10-03T15:25:00Z">
            <w:rPr>
              <w:rStyle w:val="Hipervnculo"/>
              <w:color w:val="000000" w:themeColor="text1"/>
              <w:u w:val="none"/>
            </w:rPr>
          </w:rPrChange>
        </w:rPr>
      </w:pPr>
    </w:p>
    <w:p w14:paraId="283317D6" w14:textId="7540F2E7" w:rsidR="00E30AE6" w:rsidRPr="00E04F46" w:rsidRDefault="00E30AE6" w:rsidP="00E30AE6">
      <w:pPr>
        <w:rPr>
          <w:color w:val="000000" w:themeColor="text1"/>
          <w:lang w:val="en-US"/>
          <w:rPrChange w:id="11201" w:author="GONZALEZ DIAZ, BORJA" w:date="2017-10-03T15:25:00Z">
            <w:rPr>
              <w:color w:val="000000" w:themeColor="text1"/>
            </w:rPr>
          </w:rPrChange>
        </w:rPr>
      </w:pPr>
      <w:r w:rsidRPr="00E04F46">
        <w:rPr>
          <w:color w:val="000000" w:themeColor="text1"/>
          <w:lang w:val="en-US"/>
          <w:rPrChange w:id="11202" w:author="GONZALEZ DIAZ, BORJA" w:date="2017-10-03T15:25:00Z">
            <w:rPr>
              <w:color w:val="000000" w:themeColor="text1"/>
            </w:rPr>
          </w:rPrChange>
        </w:rPr>
        <w:t>[18] https://github.com/mapbox/node-sqlite3</w:t>
      </w:r>
    </w:p>
    <w:p w14:paraId="36FA89D3" w14:textId="77777777" w:rsidR="00E30AE6" w:rsidRPr="00E04F46" w:rsidRDefault="00E30AE6" w:rsidP="00E653AA">
      <w:pPr>
        <w:rPr>
          <w:color w:val="000000" w:themeColor="text1"/>
          <w:lang w:val="en-US"/>
          <w:rPrChange w:id="11203" w:author="GONZALEZ DIAZ, BORJA" w:date="2017-10-03T15:25:00Z">
            <w:rPr>
              <w:color w:val="000000" w:themeColor="text1"/>
            </w:rPr>
          </w:rPrChange>
        </w:rPr>
      </w:pPr>
    </w:p>
    <w:p w14:paraId="63FFFAB9" w14:textId="281C5731" w:rsidR="007E178E" w:rsidRPr="0043736C" w:rsidRDefault="008405D4" w:rsidP="00E653AA">
      <w:pPr>
        <w:rPr>
          <w:color w:val="000000" w:themeColor="text1"/>
          <w:lang w:val="en-US"/>
        </w:rPr>
      </w:pPr>
      <w:r>
        <w:rPr>
          <w:color w:val="000000" w:themeColor="text1"/>
          <w:lang w:val="en-US"/>
        </w:rPr>
        <w:t xml:space="preserve">[19] </w:t>
      </w:r>
      <w:r w:rsidR="00E04F46">
        <w:fldChar w:fldCharType="begin"/>
      </w:r>
      <w:r w:rsidR="00E04F46" w:rsidRPr="00E04F46">
        <w:rPr>
          <w:lang w:val="en-US"/>
          <w:rPrChange w:id="11204" w:author="GONZALEZ DIAZ, BORJA" w:date="2017-10-03T15:25:00Z">
            <w:rPr/>
          </w:rPrChange>
        </w:rPr>
        <w:instrText xml:space="preserve"> HYPERLINK "http://www.weriumsolutions.com/basic-pro/" </w:instrText>
      </w:r>
      <w:r w:rsidR="00E04F46">
        <w:fldChar w:fldCharType="separate"/>
      </w:r>
      <w:r w:rsidR="0071428C" w:rsidRPr="00BE3BB5">
        <w:rPr>
          <w:rStyle w:val="Hipervnculo"/>
          <w:lang w:val="en-US"/>
        </w:rPr>
        <w:t>http://www.weriumsolutions.com/basic-pro/</w:t>
      </w:r>
      <w:r w:rsidR="00E04F46">
        <w:rPr>
          <w:rStyle w:val="Hipervnculo"/>
          <w:lang w:val="en-US"/>
        </w:rPr>
        <w:fldChar w:fldCharType="end"/>
      </w:r>
    </w:p>
    <w:p w14:paraId="2CEEA122" w14:textId="7FF7E3C3" w:rsidR="007E178E" w:rsidRPr="0043736C" w:rsidDel="00E30AE6" w:rsidRDefault="00406C9B" w:rsidP="00E653AA">
      <w:pPr>
        <w:rPr>
          <w:del w:id="11205" w:author="GONZALEZ DIAZ, BORJA" w:date="2017-10-02T17:07:00Z"/>
          <w:rStyle w:val="Hipervnculo"/>
          <w:color w:val="000000" w:themeColor="text1"/>
          <w:u w:val="none"/>
          <w:lang w:val="en-US"/>
        </w:rPr>
      </w:pPr>
      <w:del w:id="11206" w:author="GONZALEZ DIAZ, BORJA" w:date="2017-10-02T17:07:00Z">
        <w:r w:rsidRPr="0043736C" w:rsidDel="00E30AE6">
          <w:fldChar w:fldCharType="begin"/>
        </w:r>
        <w:r w:rsidRPr="0043736C" w:rsidDel="00E30AE6">
          <w:rPr>
            <w:color w:val="000000" w:themeColor="text1"/>
            <w:lang w:val="en-US"/>
          </w:rPr>
          <w:delInstrText xml:space="preserve"> HYPERLINK "https://es.wikipedia.org/wiki/SQLite" </w:delInstrText>
        </w:r>
        <w:r w:rsidRPr="0043736C" w:rsidDel="00E30AE6">
          <w:fldChar w:fldCharType="separate"/>
        </w:r>
        <w:r w:rsidR="0029131B" w:rsidRPr="0043736C" w:rsidDel="00E30AE6">
          <w:rPr>
            <w:rStyle w:val="Hipervnculo"/>
            <w:color w:val="000000" w:themeColor="text1"/>
            <w:u w:val="none"/>
            <w:lang w:val="en-US"/>
          </w:rPr>
          <w:delText>https://es.wikipedia.org/wiki/SQLite</w:delText>
        </w:r>
        <w:r w:rsidRPr="0043736C" w:rsidDel="00E30AE6">
          <w:rPr>
            <w:rStyle w:val="Hipervnculo"/>
            <w:color w:val="000000" w:themeColor="text1"/>
            <w:u w:val="none"/>
          </w:rPr>
          <w:fldChar w:fldCharType="end"/>
        </w:r>
      </w:del>
    </w:p>
    <w:p w14:paraId="75800540" w14:textId="63E9AC12" w:rsidR="002349CC" w:rsidRPr="0043736C" w:rsidDel="00E30AE6" w:rsidRDefault="002349CC" w:rsidP="00E653AA">
      <w:pPr>
        <w:rPr>
          <w:del w:id="11207" w:author="GONZALEZ DIAZ, BORJA" w:date="2017-10-02T17:07:00Z"/>
          <w:rStyle w:val="Hipervnculo"/>
          <w:color w:val="000000" w:themeColor="text1"/>
          <w:u w:val="none"/>
          <w:lang w:val="en-US"/>
        </w:rPr>
      </w:pPr>
    </w:p>
    <w:p w14:paraId="219DDE49" w14:textId="26177CDA" w:rsidR="002349CC" w:rsidRPr="0043736C" w:rsidDel="00E30AE6" w:rsidRDefault="002349CC" w:rsidP="00E653AA">
      <w:pPr>
        <w:rPr>
          <w:del w:id="11208" w:author="GONZALEZ DIAZ, BORJA" w:date="2017-10-02T17:07:00Z"/>
          <w:rStyle w:val="Hipervnculo"/>
          <w:color w:val="000000" w:themeColor="text1"/>
          <w:u w:val="none"/>
          <w:lang w:val="en-US"/>
        </w:rPr>
      </w:pPr>
      <w:del w:id="11209" w:author="GONZALEZ DIAZ, BORJA" w:date="2017-10-02T17:07:00Z">
        <w:r w:rsidRPr="0043736C" w:rsidDel="00E30AE6">
          <w:rPr>
            <w:rStyle w:val="Hipervnculo"/>
            <w:color w:val="000000" w:themeColor="text1"/>
            <w:u w:val="none"/>
            <w:lang w:val="en-US"/>
          </w:rPr>
          <w:delText>https://www.sqlite.org/</w:delText>
        </w:r>
      </w:del>
    </w:p>
    <w:p w14:paraId="4760A53B" w14:textId="77777777" w:rsidR="002349CC" w:rsidRPr="0043736C" w:rsidDel="00E30AE6" w:rsidRDefault="002349CC" w:rsidP="00E653AA">
      <w:pPr>
        <w:rPr>
          <w:del w:id="11210" w:author="GONZALEZ DIAZ, BORJA" w:date="2017-10-02T17:08:00Z"/>
          <w:rStyle w:val="Hipervnculo"/>
          <w:color w:val="000000" w:themeColor="text1"/>
          <w:u w:val="none"/>
          <w:lang w:val="en-US"/>
        </w:rPr>
      </w:pPr>
    </w:p>
    <w:p w14:paraId="61AFAC29" w14:textId="6583214A" w:rsidR="002349CC" w:rsidRPr="0043736C" w:rsidDel="00E30AE6" w:rsidRDefault="002349CC" w:rsidP="00E653AA">
      <w:pPr>
        <w:rPr>
          <w:del w:id="11211" w:author="GONZALEZ DIAZ, BORJA" w:date="2017-10-02T17:08:00Z"/>
          <w:color w:val="000000" w:themeColor="text1"/>
          <w:lang w:val="en-US"/>
        </w:rPr>
      </w:pPr>
      <w:del w:id="11212" w:author="GONZALEZ DIAZ, BORJA" w:date="2017-10-02T17:08:00Z">
        <w:r w:rsidRPr="0043736C" w:rsidDel="00E30AE6">
          <w:rPr>
            <w:color w:val="000000" w:themeColor="text1"/>
            <w:lang w:val="en-US"/>
          </w:rPr>
          <w:delText>https://github.com/mapbox/node-sqlite3</w:delText>
        </w:r>
      </w:del>
    </w:p>
    <w:p w14:paraId="1C49DC6A" w14:textId="77777777" w:rsidR="0029131B" w:rsidRPr="0043736C" w:rsidDel="00E30AE6" w:rsidRDefault="0029131B" w:rsidP="00E653AA">
      <w:pPr>
        <w:rPr>
          <w:del w:id="11213" w:author="GONZALEZ DIAZ, BORJA" w:date="2017-10-02T17:07:00Z"/>
          <w:color w:val="000000" w:themeColor="text1"/>
          <w:lang w:val="en-US"/>
        </w:rPr>
      </w:pPr>
    </w:p>
    <w:p w14:paraId="139C0C89" w14:textId="68410B3A" w:rsidR="0029131B" w:rsidRPr="0043736C" w:rsidDel="00E30AE6" w:rsidRDefault="00406C9B" w:rsidP="00E653AA">
      <w:pPr>
        <w:rPr>
          <w:del w:id="11214" w:author="GONZALEZ DIAZ, BORJA" w:date="2017-10-02T17:07:00Z"/>
          <w:color w:val="000000" w:themeColor="text1"/>
          <w:lang w:val="en-US"/>
        </w:rPr>
      </w:pPr>
      <w:del w:id="11215" w:author="GONZALEZ DIAZ, BORJA" w:date="2017-10-02T17:07:00Z">
        <w:r w:rsidRPr="0043736C" w:rsidDel="00E30AE6">
          <w:fldChar w:fldCharType="begin"/>
        </w:r>
        <w:r w:rsidRPr="0043736C" w:rsidDel="00E30AE6">
          <w:rPr>
            <w:color w:val="000000" w:themeColor="text1"/>
            <w:lang w:val="en-US"/>
          </w:rPr>
          <w:delInstrText xml:space="preserve"> HYPERLINK "https://es.wikipedia.org/wiki/Base_de_datos" </w:delInstrText>
        </w:r>
        <w:r w:rsidRPr="0043736C" w:rsidDel="00E30AE6">
          <w:fldChar w:fldCharType="separate"/>
        </w:r>
        <w:r w:rsidR="0029131B" w:rsidRPr="0043736C" w:rsidDel="00E30AE6">
          <w:rPr>
            <w:rStyle w:val="Hipervnculo"/>
            <w:color w:val="000000" w:themeColor="text1"/>
            <w:u w:val="none"/>
            <w:lang w:val="en-US"/>
          </w:rPr>
          <w:delText>https://es.wikipedia.org/wiki/Base_de_datos</w:delText>
        </w:r>
        <w:r w:rsidRPr="0043736C" w:rsidDel="00E30AE6">
          <w:rPr>
            <w:rStyle w:val="Hipervnculo"/>
            <w:color w:val="000000" w:themeColor="text1"/>
            <w:u w:val="none"/>
          </w:rPr>
          <w:fldChar w:fldCharType="end"/>
        </w:r>
      </w:del>
    </w:p>
    <w:p w14:paraId="796130D3" w14:textId="77777777" w:rsidR="0029131B" w:rsidRPr="0043736C" w:rsidRDefault="0029131B" w:rsidP="00E653AA">
      <w:pPr>
        <w:rPr>
          <w:color w:val="000000" w:themeColor="text1"/>
          <w:lang w:val="en-US"/>
        </w:rPr>
      </w:pPr>
    </w:p>
    <w:p w14:paraId="3BCE177D" w14:textId="34E338CF" w:rsidR="002C73BC" w:rsidRPr="0043736C" w:rsidDel="00E30AE6" w:rsidRDefault="00406C9B" w:rsidP="00E653AA">
      <w:pPr>
        <w:rPr>
          <w:del w:id="11216" w:author="GONZALEZ DIAZ, BORJA" w:date="2017-10-02T17:08:00Z"/>
          <w:color w:val="000000" w:themeColor="text1"/>
          <w:lang w:val="en-US"/>
        </w:rPr>
      </w:pPr>
      <w:del w:id="11217" w:author="GONZALEZ DIAZ, BORJA" w:date="2017-10-02T17:08:00Z">
        <w:r w:rsidRPr="0043736C" w:rsidDel="00E30AE6">
          <w:fldChar w:fldCharType="begin"/>
        </w:r>
        <w:r w:rsidRPr="0043736C" w:rsidDel="00E30AE6">
          <w:rPr>
            <w:color w:val="000000" w:themeColor="text1"/>
            <w:lang w:val="en-US"/>
          </w:rPr>
          <w:delInstrText xml:space="preserve"> HYPERLINK "https://es.wikipedia.org/wiki/ACID" </w:delInstrText>
        </w:r>
        <w:r w:rsidRPr="0043736C" w:rsidDel="00E30AE6">
          <w:fldChar w:fldCharType="separate"/>
        </w:r>
        <w:r w:rsidR="002C73BC" w:rsidRPr="0043736C" w:rsidDel="00E30AE6">
          <w:rPr>
            <w:rStyle w:val="Hipervnculo"/>
            <w:color w:val="000000" w:themeColor="text1"/>
            <w:u w:val="none"/>
            <w:lang w:val="en-US"/>
          </w:rPr>
          <w:delText>https://es.wikipedia.org/wiki/ACID</w:delText>
        </w:r>
        <w:r w:rsidRPr="0043736C" w:rsidDel="00E30AE6">
          <w:rPr>
            <w:rStyle w:val="Hipervnculo"/>
            <w:color w:val="000000" w:themeColor="text1"/>
            <w:u w:val="none"/>
          </w:rPr>
          <w:fldChar w:fldCharType="end"/>
        </w:r>
      </w:del>
    </w:p>
    <w:p w14:paraId="652D0ED0" w14:textId="77777777" w:rsidR="00EB218B" w:rsidRPr="0043736C" w:rsidRDefault="00EB218B" w:rsidP="00E653AA">
      <w:pPr>
        <w:rPr>
          <w:color w:val="000000" w:themeColor="text1"/>
          <w:lang w:val="en-US"/>
        </w:rPr>
      </w:pPr>
    </w:p>
    <w:p w14:paraId="0C9E2645" w14:textId="53E13064" w:rsidR="00EB218B" w:rsidDel="004A10B3" w:rsidRDefault="004A10B3" w:rsidP="00E653AA">
      <w:pPr>
        <w:rPr>
          <w:del w:id="11218" w:author="GONZALEZ DIAZ, BORJA" w:date="2017-10-02T17:52:00Z"/>
        </w:rPr>
      </w:pPr>
      <w:ins w:id="11219" w:author="GONZALEZ DIAZ, BORJA" w:date="2017-10-02T17:52:00Z">
        <w:r w:rsidRPr="004A10B3">
          <w:rPr>
            <w:rPrChange w:id="11220" w:author="GONZALEZ DIAZ, BORJA" w:date="2017-10-02T17:52:00Z">
              <w:rPr>
                <w:lang w:val="en-US"/>
              </w:rPr>
            </w:rPrChange>
          </w:rPr>
          <w:t xml:space="preserve">Figura 1 - </w:t>
        </w:r>
        <w:r>
          <w:fldChar w:fldCharType="begin"/>
        </w:r>
        <w:r>
          <w:instrText xml:space="preserve"> HYPERLINK "</w:instrText>
        </w:r>
        <w:r w:rsidRPr="004A10B3">
          <w:rPr>
            <w:rPrChange w:id="11221" w:author="GONZALEZ DIAZ, BORJA" w:date="2017-10-02T17:52:00Z">
              <w:rPr>
                <w:lang w:val="en-US"/>
              </w:rPr>
            </w:rPrChange>
          </w:rPr>
          <w:instrText>https://www.toptal.com/nodejs/por-qu%C3%A9-demonios-usar%C3%ADa-node-js-un-tutorial-caso-por-caso/es</w:instrText>
        </w:r>
        <w:r>
          <w:instrText xml:space="preserve">" </w:instrText>
        </w:r>
        <w:r>
          <w:fldChar w:fldCharType="separate"/>
        </w:r>
        <w:r w:rsidRPr="00BE3BB5">
          <w:rPr>
            <w:rStyle w:val="Hipervnculo"/>
            <w:rPrChange w:id="11222" w:author="GONZALEZ DIAZ, BORJA" w:date="2017-10-02T17:52:00Z">
              <w:rPr>
                <w:lang w:val="en-US"/>
              </w:rPr>
            </w:rPrChange>
          </w:rPr>
          <w:t>https://www.toptal.com/nodejs/por-qu%C3%A9-demonios-usar%C3%ADa-node-js-un-tutorial-caso-por-caso/es</w:t>
        </w:r>
        <w:r>
          <w:fldChar w:fldCharType="end"/>
        </w:r>
      </w:ins>
    </w:p>
    <w:p w14:paraId="098F2CD2" w14:textId="77777777" w:rsidR="004A10B3" w:rsidRDefault="004A10B3" w:rsidP="00E653AA">
      <w:pPr>
        <w:rPr>
          <w:ins w:id="11223" w:author="GONZALEZ DIAZ, BORJA" w:date="2017-10-02T17:52:00Z"/>
        </w:rPr>
      </w:pPr>
    </w:p>
    <w:p w14:paraId="4B6D33B5" w14:textId="77777777" w:rsidR="004A10B3" w:rsidRDefault="004A10B3" w:rsidP="00E653AA">
      <w:pPr>
        <w:rPr>
          <w:ins w:id="11224" w:author="GONZALEZ DIAZ, BORJA" w:date="2017-10-02T17:52:00Z"/>
        </w:rPr>
      </w:pPr>
    </w:p>
    <w:p w14:paraId="5831DF34" w14:textId="2E3071D0" w:rsidR="004A10B3" w:rsidRDefault="004A10B3" w:rsidP="00E653AA">
      <w:pPr>
        <w:rPr>
          <w:ins w:id="11225" w:author="GONZALEZ DIAZ, BORJA" w:date="2017-10-02T17:52:00Z"/>
        </w:rPr>
      </w:pPr>
      <w:ins w:id="11226" w:author="GONZALEZ DIAZ, BORJA" w:date="2017-10-02T17:52:00Z">
        <w:r>
          <w:t xml:space="preserve">Figura 2 - </w:t>
        </w:r>
        <w:r>
          <w:fldChar w:fldCharType="begin"/>
        </w:r>
        <w:r>
          <w:instrText xml:space="preserve"> HYPERLINK "</w:instrText>
        </w:r>
        <w:r w:rsidRPr="004A10B3">
          <w:instrText>http://www.monografias.com/trabajos34/base-de-datos/base-de-datos.shtml</w:instrText>
        </w:r>
        <w:r>
          <w:instrText xml:space="preserve">" </w:instrText>
        </w:r>
        <w:r>
          <w:fldChar w:fldCharType="separate"/>
        </w:r>
        <w:r w:rsidRPr="00BE3BB5">
          <w:rPr>
            <w:rStyle w:val="Hipervnculo"/>
          </w:rPr>
          <w:t>http://www.monografias.com/trabajos34/base-de-datos/base-de-datos.shtml</w:t>
        </w:r>
        <w:r>
          <w:fldChar w:fldCharType="end"/>
        </w:r>
      </w:ins>
    </w:p>
    <w:p w14:paraId="7636EE62" w14:textId="77777777" w:rsidR="004A10B3" w:rsidRDefault="004A10B3" w:rsidP="00E653AA">
      <w:pPr>
        <w:rPr>
          <w:ins w:id="11227" w:author="GONZALEZ DIAZ, BORJA" w:date="2017-10-02T17:52:00Z"/>
        </w:rPr>
      </w:pPr>
    </w:p>
    <w:p w14:paraId="138B0717" w14:textId="09BC1AE0" w:rsidR="004A10B3" w:rsidRDefault="004A10B3" w:rsidP="00E653AA">
      <w:pPr>
        <w:rPr>
          <w:ins w:id="11228" w:author="GONZALEZ DIAZ, BORJA" w:date="2017-10-02T17:56:00Z"/>
        </w:rPr>
      </w:pPr>
      <w:ins w:id="11229" w:author="GONZALEZ DIAZ, BORJA" w:date="2017-10-02T17:52:00Z">
        <w:r>
          <w:t xml:space="preserve">Figura 3 - </w:t>
        </w:r>
      </w:ins>
      <w:ins w:id="11230" w:author="GONZALEZ DIAZ, BORJA" w:date="2017-10-02T17:56:00Z">
        <w:r w:rsidR="00BA6CE3">
          <w:fldChar w:fldCharType="begin"/>
        </w:r>
        <w:r w:rsidR="00BA6CE3">
          <w:instrText xml:space="preserve"> HYPERLINK "</w:instrText>
        </w:r>
      </w:ins>
      <w:ins w:id="11231" w:author="GONZALEZ DIAZ, BORJA" w:date="2017-10-02T17:55:00Z">
        <w:r w:rsidR="00BA6CE3" w:rsidRPr="00BA6CE3">
          <w:instrText>http://www.weriumsolutions.com/basic-pro/</w:instrText>
        </w:r>
      </w:ins>
      <w:ins w:id="11232" w:author="GONZALEZ DIAZ, BORJA" w:date="2017-10-02T17:56:00Z">
        <w:r w:rsidR="00BA6CE3">
          <w:instrText xml:space="preserve">" </w:instrText>
        </w:r>
        <w:r w:rsidR="00BA6CE3">
          <w:fldChar w:fldCharType="separate"/>
        </w:r>
      </w:ins>
      <w:ins w:id="11233" w:author="GONZALEZ DIAZ, BORJA" w:date="2017-10-02T17:55:00Z">
        <w:r w:rsidR="00BA6CE3" w:rsidRPr="00BE3BB5">
          <w:rPr>
            <w:rStyle w:val="Hipervnculo"/>
          </w:rPr>
          <w:t>http://www.weriumsolutions.com/basic-pro/</w:t>
        </w:r>
      </w:ins>
      <w:ins w:id="11234" w:author="GONZALEZ DIAZ, BORJA" w:date="2017-10-02T17:56:00Z">
        <w:r w:rsidR="00BA6CE3">
          <w:fldChar w:fldCharType="end"/>
        </w:r>
      </w:ins>
    </w:p>
    <w:p w14:paraId="606A9766" w14:textId="77777777" w:rsidR="00BA6CE3" w:rsidRPr="004A10B3" w:rsidRDefault="00BA6CE3" w:rsidP="00E653AA">
      <w:pPr>
        <w:rPr>
          <w:ins w:id="11235" w:author="GONZALEZ DIAZ, BORJA" w:date="2017-10-02T17:52:00Z"/>
          <w:color w:val="000000" w:themeColor="text1"/>
        </w:rPr>
      </w:pPr>
    </w:p>
    <w:p w14:paraId="62CAAA03" w14:textId="2AF54708" w:rsidR="00EB218B" w:rsidRPr="004A10B3" w:rsidRDefault="00EB218B" w:rsidP="00E653AA">
      <w:pPr>
        <w:rPr>
          <w:ins w:id="11236" w:author="Rodrigo García" w:date="2017-09-29T10:57:00Z"/>
        </w:rPr>
      </w:pPr>
    </w:p>
    <w:p w14:paraId="1EB2D127" w14:textId="77777777" w:rsidR="003658C0" w:rsidRPr="004A10B3" w:rsidRDefault="003658C0" w:rsidP="00E653AA"/>
    <w:sectPr w:rsidR="003658C0" w:rsidRPr="004A10B3" w:rsidSect="00BE7488">
      <w:headerReference w:type="default" r:id="rId57"/>
      <w:footerReference w:type="even" r:id="rId58"/>
      <w:footerReference w:type="default" r:id="rId59"/>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51" w:author="Rodrigo García" w:date="2017-09-29T10:26:00Z" w:initials="RG">
    <w:p w14:paraId="47B2BB5A" w14:textId="24D6C98B" w:rsidR="00890B04" w:rsidRDefault="00890B04">
      <w:pPr>
        <w:pStyle w:val="Textocomentario"/>
      </w:pPr>
      <w:r>
        <w:rPr>
          <w:rStyle w:val="Refdecomentario"/>
        </w:rPr>
        <w:annotationRef/>
      </w:r>
      <w:r>
        <w:t>En la tabla, ¿puedes cambiar los recuadros en blanco por ticks o, al menos, por cruces?</w:t>
      </w:r>
    </w:p>
  </w:comment>
  <w:comment w:id="1770" w:author="Rodrigo García" w:date="2017-09-29T10:29:00Z" w:initials="RG">
    <w:p w14:paraId="33BBDE5E" w14:textId="335EBD48" w:rsidR="00890B04" w:rsidRDefault="00890B04">
      <w:pPr>
        <w:pStyle w:val="Textocomentario"/>
      </w:pPr>
      <w:r>
        <w:rPr>
          <w:rStyle w:val="Refdecomentario"/>
        </w:rPr>
        <w:annotationRef/>
      </w:r>
      <w:r>
        <w:t>Habla antes de la tabla de dónde sale este archivo CSV y por qué tienes que usarlo.</w:t>
      </w:r>
    </w:p>
  </w:comment>
  <w:comment w:id="1819" w:author="Rodrigo García" w:date="2017-09-29T10:32:00Z" w:initials="RG">
    <w:p w14:paraId="73EB9047" w14:textId="01C25D8B" w:rsidR="00890B04" w:rsidRDefault="00890B04">
      <w:pPr>
        <w:pStyle w:val="Textocomentario"/>
      </w:pPr>
      <w:r>
        <w:rPr>
          <w:rStyle w:val="Refdecomentario"/>
        </w:rPr>
        <w:annotationRef/>
      </w:r>
      <w:r>
        <w:t>Esto me sale descolocado y a la derecha. ¿A ti también?</w:t>
      </w:r>
    </w:p>
  </w:comment>
  <w:comment w:id="1856" w:author="Rodrigo García" w:date="2017-09-29T10:33:00Z" w:initials="RG">
    <w:p w14:paraId="5A41E928" w14:textId="69B5F15A" w:rsidR="00890B04" w:rsidRDefault="00890B04">
      <w:pPr>
        <w:pStyle w:val="Textocomentario"/>
      </w:pPr>
      <w:r>
        <w:rPr>
          <w:rStyle w:val="Refdecomentario"/>
        </w:rPr>
        <w:annotationRef/>
      </w:r>
      <w:r>
        <w:t>Igual que el comentario anterior.</w:t>
      </w:r>
    </w:p>
  </w:comment>
  <w:comment w:id="6709" w:author="Rodrigo García" w:date="2017-09-29T10:34:00Z" w:initials="RG">
    <w:p w14:paraId="5F4FC1E0" w14:textId="06BEB895" w:rsidR="00890B04" w:rsidRDefault="00890B04">
      <w:pPr>
        <w:pStyle w:val="Textocomentario"/>
      </w:pPr>
      <w:r>
        <w:rPr>
          <w:rStyle w:val="Refdecomentario"/>
        </w:rPr>
        <w:annotationRef/>
      </w:r>
      <w:r>
        <w:t>Añádela al estado del arte.</w:t>
      </w:r>
    </w:p>
  </w:comment>
  <w:comment w:id="9927" w:author="Rodrigo García" w:date="2017-09-29T10:39:00Z" w:initials="RG">
    <w:p w14:paraId="53E716A0" w14:textId="77777777" w:rsidR="00890B04" w:rsidRDefault="00890B04" w:rsidP="00D828AA">
      <w:pPr>
        <w:pStyle w:val="Textocomentario"/>
      </w:pPr>
      <w:r>
        <w:rPr>
          <w:rStyle w:val="Refdecomentario"/>
        </w:rPr>
        <w:annotationRef/>
      </w:r>
      <w:r>
        <w:t>Esto lo mueves al capítulo de diseño/implementación.</w:t>
      </w:r>
    </w:p>
  </w:comment>
  <w:comment w:id="10116" w:author="Rodrigo García" w:date="2017-09-29T10:39:00Z" w:initials="RG">
    <w:p w14:paraId="42E841D7" w14:textId="6BA4BF1D" w:rsidR="00890B04" w:rsidRDefault="00890B04">
      <w:pPr>
        <w:pStyle w:val="Textocomentario"/>
      </w:pPr>
      <w:r>
        <w:rPr>
          <w:rStyle w:val="Refdecomentario"/>
        </w:rPr>
        <w:annotationRef/>
      </w:r>
      <w:r>
        <w:t>En los que siguen te faltan las descripciones breves que has puesto en los anteriores.</w:t>
      </w:r>
    </w:p>
  </w:comment>
  <w:comment w:id="10664" w:author="Rodrigo García" w:date="2017-09-29T10:43:00Z" w:initials="RG">
    <w:p w14:paraId="278AF4B5" w14:textId="6377E14B" w:rsidR="00890B04" w:rsidRDefault="00890B04">
      <w:pPr>
        <w:pStyle w:val="Textocomentario"/>
      </w:pPr>
      <w:r>
        <w:rPr>
          <w:rStyle w:val="Refdecomentario"/>
        </w:rPr>
        <w:annotationRef/>
      </w:r>
      <w:r>
        <w:t>A continuación de estos dos puntos debes poner un resumen en un párrafo de la esencia de tu trabajo, qué hace exactamente, pero de forma breve. Es con lo que se va a quedar el tribunal.</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B2BB5A" w15:done="0"/>
  <w15:commentEx w15:paraId="33BBDE5E" w15:done="0"/>
  <w15:commentEx w15:paraId="73EB9047" w15:done="0"/>
  <w15:commentEx w15:paraId="5A41E928" w15:done="0"/>
  <w15:commentEx w15:paraId="5F4FC1E0" w15:done="0"/>
  <w15:commentEx w15:paraId="53E716A0" w15:done="0"/>
  <w15:commentEx w15:paraId="42E841D7" w15:done="0"/>
  <w15:commentEx w15:paraId="278AF4B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6F2EFD" w14:textId="77777777" w:rsidR="008D7845" w:rsidRDefault="008D7845" w:rsidP="003E4A9E">
      <w:r>
        <w:separator/>
      </w:r>
    </w:p>
  </w:endnote>
  <w:endnote w:type="continuationSeparator" w:id="0">
    <w:p w14:paraId="4C428DA5" w14:textId="77777777" w:rsidR="008D7845" w:rsidRDefault="008D7845"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Eras Medium ITC">
    <w:altName w:val="Copperplate"/>
    <w:charset w:val="00"/>
    <w:family w:val="swiss"/>
    <w:pitch w:val="variable"/>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Arial Unicode MS">
    <w:panose1 w:val="020B0604020202020204"/>
    <w:charset w:val="00"/>
    <w:family w:val="swiss"/>
    <w:pitch w:val="variable"/>
    <w:sig w:usb0="F7FFAFFF" w:usb1="E9DFFFFF" w:usb2="0000003F" w:usb3="00000000" w:csb0="003F01FF" w:csb1="00000000"/>
  </w:font>
  <w:font w:name="Apple Chancery">
    <w:panose1 w:val="03020702040506060504"/>
    <w:charset w:val="00"/>
    <w:family w:val="script"/>
    <w:pitch w:val="variable"/>
    <w:sig w:usb0="80000067" w:usb1="00000003" w:usb2="00000000" w:usb3="00000000" w:csb0="000001F3" w:csb1="00000000"/>
  </w:font>
  <w:font w:name="Menlo Regular">
    <w:altName w:val="Menlo"/>
    <w:charset w:val="00"/>
    <w:family w:val="swiss"/>
    <w:pitch w:val="fixed"/>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3AA5D" w14:textId="77777777" w:rsidR="00890B04" w:rsidRDefault="00890B04" w:rsidP="004C0379">
    <w:pPr>
      <w:pStyle w:val="Piedepgina"/>
      <w:framePr w:wrap="around" w:vAnchor="text" w:hAnchor="margin" w:xAlign="right" w:y="1"/>
      <w:rPr>
        <w:ins w:id="11240" w:author="Borja Gonzalez" w:date="2017-09-27T14:54:00Z"/>
        <w:rStyle w:val="Nmerodepgina"/>
      </w:rPr>
    </w:pPr>
    <w:ins w:id="11241" w:author="Borja Gonzalez" w:date="2017-09-27T14:54:00Z">
      <w:r>
        <w:rPr>
          <w:rStyle w:val="Nmerodepgina"/>
        </w:rPr>
        <w:fldChar w:fldCharType="begin"/>
      </w:r>
      <w:r>
        <w:rPr>
          <w:rStyle w:val="Nmerodepgina"/>
        </w:rPr>
        <w:instrText xml:space="preserve">PAGE  </w:instrText>
      </w:r>
      <w:r>
        <w:rPr>
          <w:rStyle w:val="Nmerodepgina"/>
        </w:rPr>
        <w:fldChar w:fldCharType="end"/>
      </w:r>
    </w:ins>
  </w:p>
  <w:p w14:paraId="07209A14" w14:textId="77777777" w:rsidR="00890B04" w:rsidRDefault="00890B04">
    <w:pPr>
      <w:pStyle w:val="Piedepgina"/>
      <w:ind w:right="360"/>
      <w:pPrChange w:id="11242" w:author="Borja Gonzalez" w:date="2017-09-27T14:54:00Z">
        <w:pPr>
          <w:pStyle w:val="Piedepgina"/>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A96286" w14:textId="20BD7D05" w:rsidR="00890B04" w:rsidRDefault="00890B04" w:rsidP="004C0379">
    <w:pPr>
      <w:pStyle w:val="Piedepgina"/>
      <w:framePr w:wrap="around" w:vAnchor="text" w:hAnchor="margin" w:xAlign="right" w:y="1"/>
      <w:rPr>
        <w:ins w:id="11243" w:author="Borja Gonzalez" w:date="2017-09-27T14:54:00Z"/>
        <w:rStyle w:val="Nmerodepgina"/>
      </w:rPr>
    </w:pPr>
    <w:ins w:id="11244" w:author="Borja Gonzalez" w:date="2017-09-27T14:54:00Z">
      <w:r>
        <w:rPr>
          <w:rStyle w:val="Nmerodepgina"/>
        </w:rPr>
        <w:fldChar w:fldCharType="begin"/>
      </w:r>
      <w:r>
        <w:rPr>
          <w:rStyle w:val="Nmerodepgina"/>
        </w:rPr>
        <w:instrText xml:space="preserve">PAGE  </w:instrText>
      </w:r>
    </w:ins>
    <w:r>
      <w:rPr>
        <w:rStyle w:val="Nmerodepgina"/>
      </w:rPr>
      <w:fldChar w:fldCharType="separate"/>
    </w:r>
    <w:r w:rsidR="00B526E5">
      <w:rPr>
        <w:rStyle w:val="Nmerodepgina"/>
        <w:noProof/>
      </w:rPr>
      <w:t>63</w:t>
    </w:r>
    <w:ins w:id="11245" w:author="Borja Gonzalez" w:date="2017-09-27T14:54:00Z">
      <w:r>
        <w:rPr>
          <w:rStyle w:val="Nmerodepgina"/>
        </w:rPr>
        <w:fldChar w:fldCharType="end"/>
      </w:r>
    </w:ins>
  </w:p>
  <w:p w14:paraId="167431DB" w14:textId="77777777" w:rsidR="00890B04" w:rsidRDefault="00890B04" w:rsidP="00C45289">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CE3112" w14:textId="77777777" w:rsidR="008D7845" w:rsidRDefault="008D7845" w:rsidP="003E4A9E">
      <w:r>
        <w:separator/>
      </w:r>
    </w:p>
  </w:footnote>
  <w:footnote w:type="continuationSeparator" w:id="0">
    <w:p w14:paraId="56C090C2" w14:textId="77777777" w:rsidR="008D7845" w:rsidRDefault="008D7845" w:rsidP="003E4A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C4FFC" w14:textId="77D6C831" w:rsidR="00890B04" w:rsidRPr="005B2B79" w:rsidRDefault="00890B04" w:rsidP="005B2B79">
    <w:pPr>
      <w:pStyle w:val="Encabezado"/>
    </w:pPr>
    <w:ins w:id="11237" w:author="GONZALEZ DIAZ, BORJA" w:date="2017-10-02T16:38:00Z">
      <w:r>
        <w:fldChar w:fldCharType="begin"/>
      </w:r>
      <w:r>
        <w:instrText xml:space="preserve"> STYLEREF  "Título 1"  \* MERGEFORMAT </w:instrText>
      </w:r>
    </w:ins>
    <w:r w:rsidR="00B526E5">
      <w:fldChar w:fldCharType="separate"/>
    </w:r>
    <w:r w:rsidR="00B526E5">
      <w:rPr>
        <w:noProof/>
      </w:rPr>
      <w:t>4.  Implementación</w:t>
    </w:r>
    <w:ins w:id="11238" w:author="GONZALEZ DIAZ, BORJA" w:date="2017-10-02T16:38:00Z">
      <w:r>
        <w:fldChar w:fldCharType="end"/>
      </w:r>
    </w:ins>
    <w:ins w:id="11239" w:author="GONZALEZ DIAZ, BORJA" w:date="2017-10-02T16:39:00Z">
      <w:r>
        <w:t xml:space="preserve"> </w:t>
      </w:r>
    </w:ins>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4F825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2"/>
  </w:num>
  <w:num w:numId="4">
    <w:abstractNumId w:val="3"/>
  </w:num>
  <w:num w:numId="5">
    <w:abstractNumId w:val="4"/>
  </w:num>
  <w:num w:numId="6">
    <w:abstractNumId w:val="6"/>
  </w:num>
  <w:num w:numId="7">
    <w:abstractNumId w:val="9"/>
  </w:num>
  <w:num w:numId="8">
    <w:abstractNumId w:val="8"/>
  </w:num>
  <w:num w:numId="9">
    <w:abstractNumId w:val="13"/>
  </w:num>
  <w:num w:numId="10">
    <w:abstractNumId w:val="25"/>
  </w:num>
  <w:num w:numId="11">
    <w:abstractNumId w:val="7"/>
  </w:num>
  <w:num w:numId="12">
    <w:abstractNumId w:val="16"/>
  </w:num>
  <w:num w:numId="13">
    <w:abstractNumId w:val="5"/>
  </w:num>
  <w:num w:numId="14">
    <w:abstractNumId w:val="19"/>
  </w:num>
  <w:num w:numId="15">
    <w:abstractNumId w:val="15"/>
  </w:num>
  <w:num w:numId="16">
    <w:abstractNumId w:val="10"/>
  </w:num>
  <w:num w:numId="17">
    <w:abstractNumId w:val="22"/>
  </w:num>
  <w:num w:numId="18">
    <w:abstractNumId w:val="17"/>
  </w:num>
  <w:num w:numId="19">
    <w:abstractNumId w:val="23"/>
  </w:num>
  <w:num w:numId="20">
    <w:abstractNumId w:val="29"/>
  </w:num>
  <w:num w:numId="21">
    <w:abstractNumId w:val="18"/>
  </w:num>
  <w:num w:numId="22">
    <w:abstractNumId w:val="11"/>
  </w:num>
  <w:num w:numId="23">
    <w:abstractNumId w:val="28"/>
  </w:num>
  <w:num w:numId="24">
    <w:abstractNumId w:val="24"/>
  </w:num>
  <w:num w:numId="25">
    <w:abstractNumId w:val="20"/>
  </w:num>
  <w:num w:numId="26">
    <w:abstractNumId w:val="21"/>
  </w:num>
  <w:num w:numId="27">
    <w:abstractNumId w:val="26"/>
  </w:num>
  <w:num w:numId="28">
    <w:abstractNumId w:val="27"/>
  </w:num>
  <w:num w:numId="29">
    <w:abstractNumId w:val="14"/>
  </w:num>
  <w:num w:numId="30">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ZALEZ DIAZ, BORJA">
    <w15:presenceInfo w15:providerId="None" w15:userId="GONZALEZ DIAZ, BORJ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proofState w:grammar="clean"/>
  <w:revisionView w:markup="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16524"/>
    <w:rsid w:val="000172C9"/>
    <w:rsid w:val="00023417"/>
    <w:rsid w:val="000238E4"/>
    <w:rsid w:val="00034C44"/>
    <w:rsid w:val="00035B98"/>
    <w:rsid w:val="000365A9"/>
    <w:rsid w:val="00042649"/>
    <w:rsid w:val="00042B13"/>
    <w:rsid w:val="00044CA7"/>
    <w:rsid w:val="00052B1B"/>
    <w:rsid w:val="000567E5"/>
    <w:rsid w:val="00056E78"/>
    <w:rsid w:val="000649F9"/>
    <w:rsid w:val="00065470"/>
    <w:rsid w:val="000668F5"/>
    <w:rsid w:val="000674E9"/>
    <w:rsid w:val="00071AE7"/>
    <w:rsid w:val="00073B4F"/>
    <w:rsid w:val="00093059"/>
    <w:rsid w:val="000970BB"/>
    <w:rsid w:val="000A493D"/>
    <w:rsid w:val="000B3518"/>
    <w:rsid w:val="000B4D29"/>
    <w:rsid w:val="000B6828"/>
    <w:rsid w:val="000B6B32"/>
    <w:rsid w:val="000B77C7"/>
    <w:rsid w:val="000D7ED5"/>
    <w:rsid w:val="000E3AE4"/>
    <w:rsid w:val="000E6D79"/>
    <w:rsid w:val="000F4647"/>
    <w:rsid w:val="000F62E6"/>
    <w:rsid w:val="000F6E9A"/>
    <w:rsid w:val="00100786"/>
    <w:rsid w:val="00103039"/>
    <w:rsid w:val="00103BEA"/>
    <w:rsid w:val="00110084"/>
    <w:rsid w:val="001119C9"/>
    <w:rsid w:val="001126FD"/>
    <w:rsid w:val="00112C69"/>
    <w:rsid w:val="00120291"/>
    <w:rsid w:val="001405D9"/>
    <w:rsid w:val="00155116"/>
    <w:rsid w:val="00160AF9"/>
    <w:rsid w:val="00161C5D"/>
    <w:rsid w:val="001633E0"/>
    <w:rsid w:val="00166006"/>
    <w:rsid w:val="001757CA"/>
    <w:rsid w:val="00180C41"/>
    <w:rsid w:val="001837C3"/>
    <w:rsid w:val="001A2DEE"/>
    <w:rsid w:val="001A2EA4"/>
    <w:rsid w:val="001A4546"/>
    <w:rsid w:val="001A734D"/>
    <w:rsid w:val="001B143F"/>
    <w:rsid w:val="001B32E7"/>
    <w:rsid w:val="001C71D7"/>
    <w:rsid w:val="001C729E"/>
    <w:rsid w:val="001C7F5D"/>
    <w:rsid w:val="001D2097"/>
    <w:rsid w:val="001E2E93"/>
    <w:rsid w:val="001E343B"/>
    <w:rsid w:val="001F39B6"/>
    <w:rsid w:val="001F504E"/>
    <w:rsid w:val="001F7504"/>
    <w:rsid w:val="00200A24"/>
    <w:rsid w:val="002024F2"/>
    <w:rsid w:val="002062DF"/>
    <w:rsid w:val="002168F5"/>
    <w:rsid w:val="0021754A"/>
    <w:rsid w:val="002216A3"/>
    <w:rsid w:val="0022572E"/>
    <w:rsid w:val="002259CD"/>
    <w:rsid w:val="0022745C"/>
    <w:rsid w:val="002349CC"/>
    <w:rsid w:val="00236396"/>
    <w:rsid w:val="0024161F"/>
    <w:rsid w:val="00241DE6"/>
    <w:rsid w:val="002449ED"/>
    <w:rsid w:val="00252EA4"/>
    <w:rsid w:val="00252FD8"/>
    <w:rsid w:val="00254492"/>
    <w:rsid w:val="0026364B"/>
    <w:rsid w:val="00263BFD"/>
    <w:rsid w:val="00264972"/>
    <w:rsid w:val="00265FAD"/>
    <w:rsid w:val="00273C9D"/>
    <w:rsid w:val="00273E8F"/>
    <w:rsid w:val="00275868"/>
    <w:rsid w:val="00275C92"/>
    <w:rsid w:val="00280E5F"/>
    <w:rsid w:val="00286EBB"/>
    <w:rsid w:val="0028714E"/>
    <w:rsid w:val="0028735F"/>
    <w:rsid w:val="0029131B"/>
    <w:rsid w:val="002919E2"/>
    <w:rsid w:val="00293E9C"/>
    <w:rsid w:val="002A2E6C"/>
    <w:rsid w:val="002A3C4D"/>
    <w:rsid w:val="002C0A43"/>
    <w:rsid w:val="002C21D7"/>
    <w:rsid w:val="002C73BC"/>
    <w:rsid w:val="002C7F40"/>
    <w:rsid w:val="002D1E73"/>
    <w:rsid w:val="002D3B74"/>
    <w:rsid w:val="002D59F7"/>
    <w:rsid w:val="002E0B49"/>
    <w:rsid w:val="002E3900"/>
    <w:rsid w:val="002E479F"/>
    <w:rsid w:val="002F10CA"/>
    <w:rsid w:val="00301ECB"/>
    <w:rsid w:val="003022BA"/>
    <w:rsid w:val="0030478B"/>
    <w:rsid w:val="003066E2"/>
    <w:rsid w:val="003100B2"/>
    <w:rsid w:val="0031513A"/>
    <w:rsid w:val="00316321"/>
    <w:rsid w:val="0032119F"/>
    <w:rsid w:val="00323DB8"/>
    <w:rsid w:val="00325680"/>
    <w:rsid w:val="00326BB8"/>
    <w:rsid w:val="003278A5"/>
    <w:rsid w:val="003320BE"/>
    <w:rsid w:val="00333151"/>
    <w:rsid w:val="00333F5F"/>
    <w:rsid w:val="00337DCF"/>
    <w:rsid w:val="00343E12"/>
    <w:rsid w:val="00353421"/>
    <w:rsid w:val="00354987"/>
    <w:rsid w:val="003658C0"/>
    <w:rsid w:val="0036703B"/>
    <w:rsid w:val="0037218C"/>
    <w:rsid w:val="003728CF"/>
    <w:rsid w:val="00385F5B"/>
    <w:rsid w:val="003965A8"/>
    <w:rsid w:val="0039667F"/>
    <w:rsid w:val="003970D7"/>
    <w:rsid w:val="003B170A"/>
    <w:rsid w:val="003B1915"/>
    <w:rsid w:val="003B2F49"/>
    <w:rsid w:val="003B3448"/>
    <w:rsid w:val="003B7083"/>
    <w:rsid w:val="003C284A"/>
    <w:rsid w:val="003C2907"/>
    <w:rsid w:val="003C6848"/>
    <w:rsid w:val="003D22AD"/>
    <w:rsid w:val="003D31E0"/>
    <w:rsid w:val="003D6AD0"/>
    <w:rsid w:val="003E4A9E"/>
    <w:rsid w:val="003E7D66"/>
    <w:rsid w:val="003E7E71"/>
    <w:rsid w:val="003E7FD1"/>
    <w:rsid w:val="003F141D"/>
    <w:rsid w:val="003F1E2C"/>
    <w:rsid w:val="003F677A"/>
    <w:rsid w:val="003F7C6A"/>
    <w:rsid w:val="0040221C"/>
    <w:rsid w:val="00403458"/>
    <w:rsid w:val="00406C31"/>
    <w:rsid w:val="00406C9B"/>
    <w:rsid w:val="0041066D"/>
    <w:rsid w:val="0041258C"/>
    <w:rsid w:val="004208F0"/>
    <w:rsid w:val="004231B3"/>
    <w:rsid w:val="00433396"/>
    <w:rsid w:val="004357C6"/>
    <w:rsid w:val="0043639E"/>
    <w:rsid w:val="0043736C"/>
    <w:rsid w:val="0044069F"/>
    <w:rsid w:val="004407E6"/>
    <w:rsid w:val="004416B2"/>
    <w:rsid w:val="00441A84"/>
    <w:rsid w:val="004426CE"/>
    <w:rsid w:val="00444D50"/>
    <w:rsid w:val="004451CB"/>
    <w:rsid w:val="00447B5E"/>
    <w:rsid w:val="00447BFC"/>
    <w:rsid w:val="00454768"/>
    <w:rsid w:val="004607D3"/>
    <w:rsid w:val="004630E1"/>
    <w:rsid w:val="0046562B"/>
    <w:rsid w:val="00474CE2"/>
    <w:rsid w:val="00476513"/>
    <w:rsid w:val="00477276"/>
    <w:rsid w:val="00480183"/>
    <w:rsid w:val="00482458"/>
    <w:rsid w:val="00487522"/>
    <w:rsid w:val="0049275A"/>
    <w:rsid w:val="004A10B3"/>
    <w:rsid w:val="004A283A"/>
    <w:rsid w:val="004A46B7"/>
    <w:rsid w:val="004B1503"/>
    <w:rsid w:val="004B4F98"/>
    <w:rsid w:val="004B7341"/>
    <w:rsid w:val="004C0379"/>
    <w:rsid w:val="004C28EF"/>
    <w:rsid w:val="004C2DF7"/>
    <w:rsid w:val="004C562D"/>
    <w:rsid w:val="004C78E1"/>
    <w:rsid w:val="004D40F3"/>
    <w:rsid w:val="004D7DA0"/>
    <w:rsid w:val="004E1EED"/>
    <w:rsid w:val="004E4A72"/>
    <w:rsid w:val="004E6EDB"/>
    <w:rsid w:val="004E7211"/>
    <w:rsid w:val="004F0B8F"/>
    <w:rsid w:val="00503025"/>
    <w:rsid w:val="00505F8A"/>
    <w:rsid w:val="0050601B"/>
    <w:rsid w:val="00506C74"/>
    <w:rsid w:val="00507B01"/>
    <w:rsid w:val="00520C5F"/>
    <w:rsid w:val="00522970"/>
    <w:rsid w:val="005231AD"/>
    <w:rsid w:val="00532ADB"/>
    <w:rsid w:val="00533426"/>
    <w:rsid w:val="00534A0D"/>
    <w:rsid w:val="005351DB"/>
    <w:rsid w:val="0055352B"/>
    <w:rsid w:val="00556E25"/>
    <w:rsid w:val="005602CA"/>
    <w:rsid w:val="0056525F"/>
    <w:rsid w:val="0056589D"/>
    <w:rsid w:val="00570BE9"/>
    <w:rsid w:val="00571CD6"/>
    <w:rsid w:val="00580CC4"/>
    <w:rsid w:val="00586BE4"/>
    <w:rsid w:val="00590C58"/>
    <w:rsid w:val="0059382A"/>
    <w:rsid w:val="005A0AB6"/>
    <w:rsid w:val="005A6F4A"/>
    <w:rsid w:val="005A7297"/>
    <w:rsid w:val="005B2B79"/>
    <w:rsid w:val="005B376F"/>
    <w:rsid w:val="005C29CF"/>
    <w:rsid w:val="005D2C8C"/>
    <w:rsid w:val="005E0EC7"/>
    <w:rsid w:val="005E1522"/>
    <w:rsid w:val="0060192C"/>
    <w:rsid w:val="00610D0F"/>
    <w:rsid w:val="00610E90"/>
    <w:rsid w:val="00616503"/>
    <w:rsid w:val="0061723C"/>
    <w:rsid w:val="00623EA5"/>
    <w:rsid w:val="00624556"/>
    <w:rsid w:val="00625695"/>
    <w:rsid w:val="00647179"/>
    <w:rsid w:val="006532AB"/>
    <w:rsid w:val="0066109E"/>
    <w:rsid w:val="006621C2"/>
    <w:rsid w:val="00662D0C"/>
    <w:rsid w:val="00677A83"/>
    <w:rsid w:val="00683B90"/>
    <w:rsid w:val="00684C42"/>
    <w:rsid w:val="006860EA"/>
    <w:rsid w:val="006972A5"/>
    <w:rsid w:val="006A2331"/>
    <w:rsid w:val="006A3EDE"/>
    <w:rsid w:val="006B0304"/>
    <w:rsid w:val="006B1D2C"/>
    <w:rsid w:val="006B28F2"/>
    <w:rsid w:val="006C0698"/>
    <w:rsid w:val="006C0892"/>
    <w:rsid w:val="006C174E"/>
    <w:rsid w:val="006D06A7"/>
    <w:rsid w:val="006E178F"/>
    <w:rsid w:val="006E53C6"/>
    <w:rsid w:val="006F2221"/>
    <w:rsid w:val="006F3764"/>
    <w:rsid w:val="006F676A"/>
    <w:rsid w:val="0070480B"/>
    <w:rsid w:val="007124BE"/>
    <w:rsid w:val="0071428C"/>
    <w:rsid w:val="00715F78"/>
    <w:rsid w:val="007238C2"/>
    <w:rsid w:val="00726AE6"/>
    <w:rsid w:val="007321A0"/>
    <w:rsid w:val="00734C62"/>
    <w:rsid w:val="00736657"/>
    <w:rsid w:val="00745F9E"/>
    <w:rsid w:val="00747C57"/>
    <w:rsid w:val="00750754"/>
    <w:rsid w:val="00752D12"/>
    <w:rsid w:val="00762B80"/>
    <w:rsid w:val="007663B9"/>
    <w:rsid w:val="00771A3F"/>
    <w:rsid w:val="007821BE"/>
    <w:rsid w:val="0079203F"/>
    <w:rsid w:val="0079314E"/>
    <w:rsid w:val="00793476"/>
    <w:rsid w:val="00793AFA"/>
    <w:rsid w:val="00793C93"/>
    <w:rsid w:val="007959EF"/>
    <w:rsid w:val="00796200"/>
    <w:rsid w:val="0079781C"/>
    <w:rsid w:val="007A3CE4"/>
    <w:rsid w:val="007A4192"/>
    <w:rsid w:val="007A5FD9"/>
    <w:rsid w:val="007A7757"/>
    <w:rsid w:val="007C0295"/>
    <w:rsid w:val="007C080F"/>
    <w:rsid w:val="007C7666"/>
    <w:rsid w:val="007D3431"/>
    <w:rsid w:val="007D5C04"/>
    <w:rsid w:val="007D79D0"/>
    <w:rsid w:val="007E178E"/>
    <w:rsid w:val="007E4105"/>
    <w:rsid w:val="007E5FBE"/>
    <w:rsid w:val="007E6C19"/>
    <w:rsid w:val="007F20EE"/>
    <w:rsid w:val="007F6DAC"/>
    <w:rsid w:val="0080008D"/>
    <w:rsid w:val="008024E4"/>
    <w:rsid w:val="0080419A"/>
    <w:rsid w:val="0081004F"/>
    <w:rsid w:val="00813C6B"/>
    <w:rsid w:val="0081632B"/>
    <w:rsid w:val="00817C73"/>
    <w:rsid w:val="00820D10"/>
    <w:rsid w:val="00822079"/>
    <w:rsid w:val="00830197"/>
    <w:rsid w:val="00830AAE"/>
    <w:rsid w:val="00831DF4"/>
    <w:rsid w:val="00835D21"/>
    <w:rsid w:val="00837A91"/>
    <w:rsid w:val="008405D4"/>
    <w:rsid w:val="00850FEB"/>
    <w:rsid w:val="00853117"/>
    <w:rsid w:val="00855C99"/>
    <w:rsid w:val="00860F9D"/>
    <w:rsid w:val="0087181C"/>
    <w:rsid w:val="008725F9"/>
    <w:rsid w:val="00877555"/>
    <w:rsid w:val="008854BA"/>
    <w:rsid w:val="00886581"/>
    <w:rsid w:val="00890B04"/>
    <w:rsid w:val="00891F58"/>
    <w:rsid w:val="0089495A"/>
    <w:rsid w:val="008960CE"/>
    <w:rsid w:val="00896113"/>
    <w:rsid w:val="008A07F8"/>
    <w:rsid w:val="008A1614"/>
    <w:rsid w:val="008A324D"/>
    <w:rsid w:val="008B3FF0"/>
    <w:rsid w:val="008B47D8"/>
    <w:rsid w:val="008B76D8"/>
    <w:rsid w:val="008C1DBD"/>
    <w:rsid w:val="008C3871"/>
    <w:rsid w:val="008C4885"/>
    <w:rsid w:val="008C605D"/>
    <w:rsid w:val="008D55A8"/>
    <w:rsid w:val="008D7845"/>
    <w:rsid w:val="008E60B0"/>
    <w:rsid w:val="008E6F5B"/>
    <w:rsid w:val="008F2E6D"/>
    <w:rsid w:val="008F436C"/>
    <w:rsid w:val="008F5D78"/>
    <w:rsid w:val="009046E6"/>
    <w:rsid w:val="009139CA"/>
    <w:rsid w:val="009206C3"/>
    <w:rsid w:val="009239DB"/>
    <w:rsid w:val="00923E91"/>
    <w:rsid w:val="009243EF"/>
    <w:rsid w:val="009252D8"/>
    <w:rsid w:val="0092550A"/>
    <w:rsid w:val="00925B9A"/>
    <w:rsid w:val="0093234F"/>
    <w:rsid w:val="00932FA0"/>
    <w:rsid w:val="00932FAE"/>
    <w:rsid w:val="00933DFD"/>
    <w:rsid w:val="009370C0"/>
    <w:rsid w:val="009550DF"/>
    <w:rsid w:val="0096101D"/>
    <w:rsid w:val="00962AC3"/>
    <w:rsid w:val="00964DB4"/>
    <w:rsid w:val="00970878"/>
    <w:rsid w:val="00973DAF"/>
    <w:rsid w:val="009750CE"/>
    <w:rsid w:val="00986B0A"/>
    <w:rsid w:val="00993A66"/>
    <w:rsid w:val="009A1843"/>
    <w:rsid w:val="009A36DD"/>
    <w:rsid w:val="009A36E1"/>
    <w:rsid w:val="009A3F43"/>
    <w:rsid w:val="009A5E2B"/>
    <w:rsid w:val="009B3DDD"/>
    <w:rsid w:val="009B5894"/>
    <w:rsid w:val="009B590A"/>
    <w:rsid w:val="009C33EB"/>
    <w:rsid w:val="009C3C8D"/>
    <w:rsid w:val="009C4174"/>
    <w:rsid w:val="009E54AB"/>
    <w:rsid w:val="009F3C87"/>
    <w:rsid w:val="009F6CE6"/>
    <w:rsid w:val="00A029F2"/>
    <w:rsid w:val="00A16BBE"/>
    <w:rsid w:val="00A1719D"/>
    <w:rsid w:val="00A202B8"/>
    <w:rsid w:val="00A2322F"/>
    <w:rsid w:val="00A31D37"/>
    <w:rsid w:val="00A32BCB"/>
    <w:rsid w:val="00A3559A"/>
    <w:rsid w:val="00A36C49"/>
    <w:rsid w:val="00A47B4C"/>
    <w:rsid w:val="00A51E6E"/>
    <w:rsid w:val="00A54BEB"/>
    <w:rsid w:val="00A562AB"/>
    <w:rsid w:val="00A572F0"/>
    <w:rsid w:val="00A601FD"/>
    <w:rsid w:val="00A60E83"/>
    <w:rsid w:val="00A64FD8"/>
    <w:rsid w:val="00A66D59"/>
    <w:rsid w:val="00A672AA"/>
    <w:rsid w:val="00A84345"/>
    <w:rsid w:val="00A849FA"/>
    <w:rsid w:val="00A87A51"/>
    <w:rsid w:val="00A9060F"/>
    <w:rsid w:val="00A92C1B"/>
    <w:rsid w:val="00A950EA"/>
    <w:rsid w:val="00AA39D1"/>
    <w:rsid w:val="00AB2B20"/>
    <w:rsid w:val="00AB51FC"/>
    <w:rsid w:val="00AC3428"/>
    <w:rsid w:val="00AC6BAE"/>
    <w:rsid w:val="00AC7266"/>
    <w:rsid w:val="00AD3C27"/>
    <w:rsid w:val="00AD3CBB"/>
    <w:rsid w:val="00AE1062"/>
    <w:rsid w:val="00AE3604"/>
    <w:rsid w:val="00AE39F3"/>
    <w:rsid w:val="00AE6DD1"/>
    <w:rsid w:val="00AE7BDA"/>
    <w:rsid w:val="00AF08B4"/>
    <w:rsid w:val="00AF1C9F"/>
    <w:rsid w:val="00AF4608"/>
    <w:rsid w:val="00B022BD"/>
    <w:rsid w:val="00B074CC"/>
    <w:rsid w:val="00B24E68"/>
    <w:rsid w:val="00B41153"/>
    <w:rsid w:val="00B443A1"/>
    <w:rsid w:val="00B44453"/>
    <w:rsid w:val="00B465E5"/>
    <w:rsid w:val="00B46CE5"/>
    <w:rsid w:val="00B50A04"/>
    <w:rsid w:val="00B526E5"/>
    <w:rsid w:val="00B53333"/>
    <w:rsid w:val="00B555CB"/>
    <w:rsid w:val="00B60BF4"/>
    <w:rsid w:val="00B60C6A"/>
    <w:rsid w:val="00B60DEE"/>
    <w:rsid w:val="00B64D14"/>
    <w:rsid w:val="00B74D7C"/>
    <w:rsid w:val="00B77AF4"/>
    <w:rsid w:val="00B812A9"/>
    <w:rsid w:val="00B8172C"/>
    <w:rsid w:val="00B8271C"/>
    <w:rsid w:val="00B82AFC"/>
    <w:rsid w:val="00B908A6"/>
    <w:rsid w:val="00BA0233"/>
    <w:rsid w:val="00BA2FE4"/>
    <w:rsid w:val="00BA4BD5"/>
    <w:rsid w:val="00BA6B8A"/>
    <w:rsid w:val="00BA6CE3"/>
    <w:rsid w:val="00BA6F60"/>
    <w:rsid w:val="00BB01EC"/>
    <w:rsid w:val="00BB5BF9"/>
    <w:rsid w:val="00BB792D"/>
    <w:rsid w:val="00BC4CE1"/>
    <w:rsid w:val="00BD1DD1"/>
    <w:rsid w:val="00BE0192"/>
    <w:rsid w:val="00BE257F"/>
    <w:rsid w:val="00BE3411"/>
    <w:rsid w:val="00BE44C3"/>
    <w:rsid w:val="00BE7488"/>
    <w:rsid w:val="00BE7542"/>
    <w:rsid w:val="00BE791C"/>
    <w:rsid w:val="00BF01A2"/>
    <w:rsid w:val="00BF0FD1"/>
    <w:rsid w:val="00BF5788"/>
    <w:rsid w:val="00C03E33"/>
    <w:rsid w:val="00C03EF1"/>
    <w:rsid w:val="00C06E42"/>
    <w:rsid w:val="00C13C50"/>
    <w:rsid w:val="00C15EDD"/>
    <w:rsid w:val="00C313C3"/>
    <w:rsid w:val="00C31D47"/>
    <w:rsid w:val="00C45289"/>
    <w:rsid w:val="00C46B2F"/>
    <w:rsid w:val="00C54FE7"/>
    <w:rsid w:val="00C569F5"/>
    <w:rsid w:val="00C61804"/>
    <w:rsid w:val="00C74956"/>
    <w:rsid w:val="00C764DB"/>
    <w:rsid w:val="00C85A45"/>
    <w:rsid w:val="00C9192C"/>
    <w:rsid w:val="00CA79E4"/>
    <w:rsid w:val="00CA7FD5"/>
    <w:rsid w:val="00CB1F59"/>
    <w:rsid w:val="00CB41EC"/>
    <w:rsid w:val="00CC118E"/>
    <w:rsid w:val="00CC1673"/>
    <w:rsid w:val="00CC6B0C"/>
    <w:rsid w:val="00CC6FD2"/>
    <w:rsid w:val="00CD1353"/>
    <w:rsid w:val="00CE1853"/>
    <w:rsid w:val="00CE2E56"/>
    <w:rsid w:val="00CE3025"/>
    <w:rsid w:val="00CE3E4F"/>
    <w:rsid w:val="00CF1575"/>
    <w:rsid w:val="00CF2B10"/>
    <w:rsid w:val="00CF7E76"/>
    <w:rsid w:val="00D00221"/>
    <w:rsid w:val="00D06F70"/>
    <w:rsid w:val="00D14C3A"/>
    <w:rsid w:val="00D14CB4"/>
    <w:rsid w:val="00D16488"/>
    <w:rsid w:val="00D22CF3"/>
    <w:rsid w:val="00D23D1A"/>
    <w:rsid w:val="00D24DF2"/>
    <w:rsid w:val="00D25341"/>
    <w:rsid w:val="00D2609E"/>
    <w:rsid w:val="00D26C47"/>
    <w:rsid w:val="00D32ACC"/>
    <w:rsid w:val="00D33769"/>
    <w:rsid w:val="00D3409D"/>
    <w:rsid w:val="00D37573"/>
    <w:rsid w:val="00D464F3"/>
    <w:rsid w:val="00D51A6F"/>
    <w:rsid w:val="00D7334C"/>
    <w:rsid w:val="00D77856"/>
    <w:rsid w:val="00D828AA"/>
    <w:rsid w:val="00D85D99"/>
    <w:rsid w:val="00D9065B"/>
    <w:rsid w:val="00D93C51"/>
    <w:rsid w:val="00DA5713"/>
    <w:rsid w:val="00DB6D47"/>
    <w:rsid w:val="00DC0CEF"/>
    <w:rsid w:val="00DC2D8F"/>
    <w:rsid w:val="00DC428D"/>
    <w:rsid w:val="00DC54A5"/>
    <w:rsid w:val="00DC72BF"/>
    <w:rsid w:val="00DC7D84"/>
    <w:rsid w:val="00DE077C"/>
    <w:rsid w:val="00DE081A"/>
    <w:rsid w:val="00DE2B20"/>
    <w:rsid w:val="00DE3DB0"/>
    <w:rsid w:val="00DE7CD9"/>
    <w:rsid w:val="00DF056A"/>
    <w:rsid w:val="00DF0EAB"/>
    <w:rsid w:val="00DF2E7D"/>
    <w:rsid w:val="00DF4696"/>
    <w:rsid w:val="00DF6FC4"/>
    <w:rsid w:val="00E0405A"/>
    <w:rsid w:val="00E04F46"/>
    <w:rsid w:val="00E066BD"/>
    <w:rsid w:val="00E142DF"/>
    <w:rsid w:val="00E1467C"/>
    <w:rsid w:val="00E21D4D"/>
    <w:rsid w:val="00E2542C"/>
    <w:rsid w:val="00E25939"/>
    <w:rsid w:val="00E3019E"/>
    <w:rsid w:val="00E30AE6"/>
    <w:rsid w:val="00E333DA"/>
    <w:rsid w:val="00E36358"/>
    <w:rsid w:val="00E36E11"/>
    <w:rsid w:val="00E37D98"/>
    <w:rsid w:val="00E472F8"/>
    <w:rsid w:val="00E5539D"/>
    <w:rsid w:val="00E62638"/>
    <w:rsid w:val="00E653AA"/>
    <w:rsid w:val="00E671BF"/>
    <w:rsid w:val="00E73DDA"/>
    <w:rsid w:val="00E7422F"/>
    <w:rsid w:val="00E76E79"/>
    <w:rsid w:val="00E77CD8"/>
    <w:rsid w:val="00E9151D"/>
    <w:rsid w:val="00E93DF6"/>
    <w:rsid w:val="00E971AB"/>
    <w:rsid w:val="00EA0671"/>
    <w:rsid w:val="00EA3329"/>
    <w:rsid w:val="00EA4142"/>
    <w:rsid w:val="00EA5A3D"/>
    <w:rsid w:val="00EB2183"/>
    <w:rsid w:val="00EB218B"/>
    <w:rsid w:val="00EB51E7"/>
    <w:rsid w:val="00EB594C"/>
    <w:rsid w:val="00ED02F4"/>
    <w:rsid w:val="00ED43BA"/>
    <w:rsid w:val="00EE652C"/>
    <w:rsid w:val="00EF3BF3"/>
    <w:rsid w:val="00F075EA"/>
    <w:rsid w:val="00F10ACD"/>
    <w:rsid w:val="00F137C1"/>
    <w:rsid w:val="00F223D9"/>
    <w:rsid w:val="00F23D67"/>
    <w:rsid w:val="00F265D5"/>
    <w:rsid w:val="00F31A51"/>
    <w:rsid w:val="00F31B14"/>
    <w:rsid w:val="00F33C0B"/>
    <w:rsid w:val="00F358BF"/>
    <w:rsid w:val="00F452C7"/>
    <w:rsid w:val="00F45CE8"/>
    <w:rsid w:val="00F46D22"/>
    <w:rsid w:val="00F54A8E"/>
    <w:rsid w:val="00F55B79"/>
    <w:rsid w:val="00F566A4"/>
    <w:rsid w:val="00F56CA6"/>
    <w:rsid w:val="00F6067F"/>
    <w:rsid w:val="00F62A95"/>
    <w:rsid w:val="00F747BA"/>
    <w:rsid w:val="00F7781D"/>
    <w:rsid w:val="00F81BD8"/>
    <w:rsid w:val="00F825E0"/>
    <w:rsid w:val="00F846BD"/>
    <w:rsid w:val="00F9089A"/>
    <w:rsid w:val="00F93134"/>
    <w:rsid w:val="00F93CA9"/>
    <w:rsid w:val="00F95614"/>
    <w:rsid w:val="00FB41A1"/>
    <w:rsid w:val="00FB5B11"/>
    <w:rsid w:val="00FB6C2E"/>
    <w:rsid w:val="00FC0B72"/>
    <w:rsid w:val="00FC11F7"/>
    <w:rsid w:val="00FC486A"/>
    <w:rsid w:val="00FC4DB1"/>
    <w:rsid w:val="00FD514B"/>
    <w:rsid w:val="00FE64E4"/>
    <w:rsid w:val="00FE6B96"/>
    <w:rsid w:val="00FF498F"/>
    <w:rsid w:val="00FF4EF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257E0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602C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602CA"/>
    <w:rPr>
      <w:rFonts w:asciiTheme="majorHAnsi" w:eastAsiaTheme="majorEastAsia" w:hAnsiTheme="majorHAnsi" w:cstheme="majorBidi"/>
      <w:b/>
      <w:bCs/>
      <w:color w:val="345A8A" w:themeColor="accent1" w:themeShade="B5"/>
      <w:sz w:val="32"/>
      <w:szCs w:val="32"/>
    </w:rPr>
  </w:style>
  <w:style w:type="paragraph" w:styleId="TtulodeTDC">
    <w:name w:val="TOC Heading"/>
    <w:basedOn w:val="Ttulo1"/>
    <w:next w:val="Normal"/>
    <w:uiPriority w:val="39"/>
    <w:unhideWhenUsed/>
    <w:qFormat/>
    <w:rsid w:val="0049275A"/>
    <w:pPr>
      <w:spacing w:line="276" w:lineRule="auto"/>
      <w:outlineLvl w:val="9"/>
    </w:pPr>
    <w:rPr>
      <w:color w:val="365F91" w:themeColor="accent1" w:themeShade="BF"/>
      <w:sz w:val="28"/>
      <w:szCs w:val="28"/>
      <w:lang w:val="en-US"/>
    </w:rPr>
  </w:style>
  <w:style w:type="paragraph" w:styleId="Textodeglobo">
    <w:name w:val="Balloon Text"/>
    <w:basedOn w:val="Normal"/>
    <w:link w:val="TextodegloboCar"/>
    <w:uiPriority w:val="99"/>
    <w:semiHidden/>
    <w:unhideWhenUsed/>
    <w:rsid w:val="0049275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9275A"/>
    <w:rPr>
      <w:rFonts w:ascii="Lucida Grande" w:hAnsi="Lucida Grande" w:cs="Lucida Grande"/>
      <w:sz w:val="18"/>
      <w:szCs w:val="18"/>
    </w:rPr>
  </w:style>
  <w:style w:type="paragraph" w:styleId="TDC1">
    <w:name w:val="toc 1"/>
    <w:basedOn w:val="Normal"/>
    <w:next w:val="Normal"/>
    <w:autoRedefine/>
    <w:uiPriority w:val="39"/>
    <w:unhideWhenUsed/>
    <w:rsid w:val="005A6F4A"/>
    <w:pPr>
      <w:tabs>
        <w:tab w:val="right" w:leader="dot" w:pos="8630"/>
      </w:tabs>
      <w:spacing w:before="120"/>
      <w:pPrChange w:id="0" w:author="GONZALEZ DIAZ, BORJA" w:date="2017-10-02T13:16:00Z">
        <w:pPr>
          <w:spacing w:before="120"/>
        </w:pPr>
      </w:pPrChange>
    </w:pPr>
    <w:rPr>
      <w:rFonts w:asciiTheme="majorHAnsi" w:hAnsiTheme="majorHAnsi"/>
      <w:b/>
      <w:bCs/>
      <w:color w:val="548DD4"/>
      <w:rPrChange w:id="0" w:author="GONZALEZ DIAZ, BORJA" w:date="2017-10-02T13:16:00Z">
        <w:rPr>
          <w:rFonts w:asciiTheme="majorHAnsi" w:eastAsiaTheme="minorEastAsia" w:hAnsiTheme="majorHAnsi" w:cstheme="minorBidi"/>
          <w:b/>
          <w:bCs/>
          <w:color w:val="548DD4"/>
          <w:sz w:val="24"/>
          <w:szCs w:val="24"/>
          <w:lang w:val="es-ES_tradnl" w:eastAsia="en-US" w:bidi="ar-SA"/>
        </w:rPr>
      </w:rPrChange>
    </w:rPr>
  </w:style>
  <w:style w:type="paragraph" w:styleId="TDC2">
    <w:name w:val="toc 2"/>
    <w:basedOn w:val="Normal"/>
    <w:next w:val="Normal"/>
    <w:autoRedefine/>
    <w:uiPriority w:val="39"/>
    <w:unhideWhenUsed/>
    <w:rsid w:val="005602CA"/>
    <w:pPr>
      <w:tabs>
        <w:tab w:val="right" w:leader="dot" w:pos="8630"/>
      </w:tabs>
      <w:pPrChange w:id="1" w:author="GONZALEZ DIAZ, BORJA" w:date="2017-10-02T16:50:00Z">
        <w:pPr/>
      </w:pPrChange>
    </w:pPr>
    <w:rPr>
      <w:sz w:val="22"/>
      <w:szCs w:val="22"/>
      <w:rPrChange w:id="1" w:author="GONZALEZ DIAZ, BORJA" w:date="2017-10-02T16:50:00Z">
        <w:rPr>
          <w:rFonts w:asciiTheme="minorHAnsi" w:eastAsiaTheme="minorEastAsia" w:hAnsiTheme="minorHAnsi" w:cstheme="minorBidi"/>
          <w:sz w:val="22"/>
          <w:szCs w:val="22"/>
          <w:lang w:val="es-ES_tradnl" w:eastAsia="en-US" w:bidi="ar-SA"/>
        </w:rPr>
      </w:rPrChange>
    </w:rPr>
  </w:style>
  <w:style w:type="paragraph" w:styleId="TDC3">
    <w:name w:val="toc 3"/>
    <w:basedOn w:val="Normal"/>
    <w:next w:val="Normal"/>
    <w:autoRedefine/>
    <w:uiPriority w:val="39"/>
    <w:unhideWhenUsed/>
    <w:rsid w:val="005602CA"/>
    <w:pPr>
      <w:tabs>
        <w:tab w:val="right" w:leader="dot" w:pos="8630"/>
      </w:tabs>
      <w:ind w:left="240"/>
      <w:pPrChange w:id="2" w:author="GONZALEZ DIAZ, BORJA" w:date="2017-10-02T16:52:00Z">
        <w:pPr>
          <w:ind w:left="240"/>
        </w:pPr>
      </w:pPrChange>
    </w:pPr>
    <w:rPr>
      <w:i/>
      <w:iCs/>
      <w:sz w:val="22"/>
      <w:szCs w:val="22"/>
      <w:rPrChange w:id="2" w:author="GONZALEZ DIAZ, BORJA" w:date="2017-10-02T16:52:00Z">
        <w:rPr>
          <w:rFonts w:asciiTheme="minorHAnsi" w:eastAsiaTheme="minorEastAsia" w:hAnsiTheme="minorHAnsi" w:cstheme="minorBidi"/>
          <w:i/>
          <w:iCs/>
          <w:sz w:val="22"/>
          <w:szCs w:val="22"/>
          <w:lang w:val="es-ES_tradnl" w:eastAsia="en-US" w:bidi="ar-SA"/>
        </w:rPr>
      </w:rPrChange>
    </w:rPr>
  </w:style>
  <w:style w:type="paragraph" w:styleId="TDC4">
    <w:name w:val="toc 4"/>
    <w:basedOn w:val="Normal"/>
    <w:next w:val="Normal"/>
    <w:autoRedefine/>
    <w:uiPriority w:val="39"/>
    <w:unhideWhenUsed/>
    <w:rsid w:val="0049275A"/>
    <w:pPr>
      <w:pBdr>
        <w:between w:val="double" w:sz="6" w:space="0" w:color="auto"/>
      </w:pBdr>
      <w:ind w:left="480"/>
    </w:pPr>
    <w:rPr>
      <w:sz w:val="20"/>
      <w:szCs w:val="20"/>
    </w:rPr>
  </w:style>
  <w:style w:type="paragraph" w:styleId="TDC5">
    <w:name w:val="toc 5"/>
    <w:basedOn w:val="Normal"/>
    <w:next w:val="Normal"/>
    <w:autoRedefine/>
    <w:uiPriority w:val="39"/>
    <w:unhideWhenUsed/>
    <w:rsid w:val="0049275A"/>
    <w:pPr>
      <w:pBdr>
        <w:between w:val="double" w:sz="6" w:space="0" w:color="auto"/>
      </w:pBdr>
      <w:ind w:left="720"/>
    </w:pPr>
    <w:rPr>
      <w:sz w:val="20"/>
      <w:szCs w:val="20"/>
    </w:rPr>
  </w:style>
  <w:style w:type="paragraph" w:styleId="TDC6">
    <w:name w:val="toc 6"/>
    <w:basedOn w:val="Normal"/>
    <w:next w:val="Normal"/>
    <w:autoRedefine/>
    <w:uiPriority w:val="39"/>
    <w:unhideWhenUsed/>
    <w:rsid w:val="0049275A"/>
    <w:pPr>
      <w:pBdr>
        <w:between w:val="double" w:sz="6" w:space="0" w:color="auto"/>
      </w:pBdr>
      <w:ind w:left="960"/>
    </w:pPr>
    <w:rPr>
      <w:sz w:val="20"/>
      <w:szCs w:val="20"/>
    </w:rPr>
  </w:style>
  <w:style w:type="paragraph" w:styleId="TDC7">
    <w:name w:val="toc 7"/>
    <w:basedOn w:val="Normal"/>
    <w:next w:val="Normal"/>
    <w:autoRedefine/>
    <w:uiPriority w:val="39"/>
    <w:unhideWhenUsed/>
    <w:rsid w:val="0049275A"/>
    <w:pPr>
      <w:pBdr>
        <w:between w:val="double" w:sz="6" w:space="0" w:color="auto"/>
      </w:pBdr>
      <w:ind w:left="1200"/>
    </w:pPr>
    <w:rPr>
      <w:sz w:val="20"/>
      <w:szCs w:val="20"/>
    </w:rPr>
  </w:style>
  <w:style w:type="paragraph" w:styleId="TDC8">
    <w:name w:val="toc 8"/>
    <w:basedOn w:val="Normal"/>
    <w:next w:val="Normal"/>
    <w:autoRedefine/>
    <w:uiPriority w:val="39"/>
    <w:unhideWhenUsed/>
    <w:rsid w:val="0049275A"/>
    <w:pPr>
      <w:pBdr>
        <w:between w:val="double" w:sz="6" w:space="0" w:color="auto"/>
      </w:pBdr>
      <w:ind w:left="1440"/>
    </w:pPr>
    <w:rPr>
      <w:sz w:val="20"/>
      <w:szCs w:val="20"/>
    </w:rPr>
  </w:style>
  <w:style w:type="paragraph" w:styleId="TD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Ttulo2Car">
    <w:name w:val="Título 2 Car"/>
    <w:basedOn w:val="Fuentedeprrafopredeter"/>
    <w:link w:val="Ttulo2"/>
    <w:uiPriority w:val="9"/>
    <w:rsid w:val="009C3C8D"/>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9C3C8D"/>
    <w:pPr>
      <w:ind w:left="720"/>
      <w:contextualSpacing/>
    </w:pPr>
  </w:style>
  <w:style w:type="paragraph" w:styleId="Sinespaciado">
    <w:name w:val="No Spacing"/>
    <w:uiPriority w:val="1"/>
    <w:qFormat/>
    <w:rsid w:val="009C3C8D"/>
  </w:style>
  <w:style w:type="paragraph" w:styleId="ndice1">
    <w:name w:val="index 1"/>
    <w:basedOn w:val="Normal"/>
    <w:next w:val="Normal"/>
    <w:autoRedefine/>
    <w:uiPriority w:val="99"/>
    <w:unhideWhenUsed/>
    <w:rsid w:val="009206C3"/>
    <w:pPr>
      <w:ind w:left="240" w:hanging="240"/>
    </w:pPr>
  </w:style>
  <w:style w:type="paragraph" w:styleId="ndice2">
    <w:name w:val="index 2"/>
    <w:basedOn w:val="Normal"/>
    <w:next w:val="Normal"/>
    <w:autoRedefine/>
    <w:uiPriority w:val="99"/>
    <w:unhideWhenUsed/>
    <w:rsid w:val="009206C3"/>
    <w:pPr>
      <w:ind w:left="480" w:hanging="240"/>
    </w:pPr>
  </w:style>
  <w:style w:type="paragraph" w:styleId="ndice3">
    <w:name w:val="index 3"/>
    <w:basedOn w:val="Normal"/>
    <w:next w:val="Normal"/>
    <w:autoRedefine/>
    <w:uiPriority w:val="99"/>
    <w:unhideWhenUsed/>
    <w:rsid w:val="009206C3"/>
    <w:pPr>
      <w:ind w:left="720" w:hanging="240"/>
    </w:pPr>
  </w:style>
  <w:style w:type="paragraph" w:styleId="ndice4">
    <w:name w:val="index 4"/>
    <w:basedOn w:val="Normal"/>
    <w:next w:val="Normal"/>
    <w:autoRedefine/>
    <w:uiPriority w:val="99"/>
    <w:unhideWhenUsed/>
    <w:rsid w:val="009206C3"/>
    <w:pPr>
      <w:ind w:left="960" w:hanging="240"/>
    </w:pPr>
  </w:style>
  <w:style w:type="paragraph" w:styleId="ndice5">
    <w:name w:val="index 5"/>
    <w:basedOn w:val="Normal"/>
    <w:next w:val="Normal"/>
    <w:autoRedefine/>
    <w:uiPriority w:val="99"/>
    <w:unhideWhenUsed/>
    <w:rsid w:val="009206C3"/>
    <w:pPr>
      <w:ind w:left="1200" w:hanging="240"/>
    </w:pPr>
  </w:style>
  <w:style w:type="paragraph" w:styleId="ndice6">
    <w:name w:val="index 6"/>
    <w:basedOn w:val="Normal"/>
    <w:next w:val="Normal"/>
    <w:autoRedefine/>
    <w:uiPriority w:val="99"/>
    <w:unhideWhenUsed/>
    <w:rsid w:val="009206C3"/>
    <w:pPr>
      <w:ind w:left="1440" w:hanging="240"/>
    </w:pPr>
  </w:style>
  <w:style w:type="paragraph" w:styleId="ndice7">
    <w:name w:val="index 7"/>
    <w:basedOn w:val="Normal"/>
    <w:next w:val="Normal"/>
    <w:autoRedefine/>
    <w:uiPriority w:val="99"/>
    <w:unhideWhenUsed/>
    <w:rsid w:val="009206C3"/>
    <w:pPr>
      <w:ind w:left="1680" w:hanging="240"/>
    </w:pPr>
  </w:style>
  <w:style w:type="paragraph" w:styleId="ndice8">
    <w:name w:val="index 8"/>
    <w:basedOn w:val="Normal"/>
    <w:next w:val="Normal"/>
    <w:autoRedefine/>
    <w:uiPriority w:val="99"/>
    <w:unhideWhenUsed/>
    <w:rsid w:val="009206C3"/>
    <w:pPr>
      <w:ind w:left="1920" w:hanging="240"/>
    </w:pPr>
  </w:style>
  <w:style w:type="paragraph" w:styleId="ndice9">
    <w:name w:val="index 9"/>
    <w:basedOn w:val="Normal"/>
    <w:next w:val="Normal"/>
    <w:autoRedefine/>
    <w:uiPriority w:val="99"/>
    <w:unhideWhenUsed/>
    <w:rsid w:val="009206C3"/>
    <w:pPr>
      <w:ind w:left="2160" w:hanging="240"/>
    </w:pPr>
  </w:style>
  <w:style w:type="paragraph" w:styleId="Ttulodendice">
    <w:name w:val="index heading"/>
    <w:basedOn w:val="Normal"/>
    <w:next w:val="ndice1"/>
    <w:uiPriority w:val="99"/>
    <w:unhideWhenUsed/>
    <w:rsid w:val="009206C3"/>
  </w:style>
  <w:style w:type="character" w:customStyle="1" w:styleId="Ttulo3Car">
    <w:name w:val="Título 3 Car"/>
    <w:basedOn w:val="Fuentedeprrafopredeter"/>
    <w:link w:val="Ttulo3"/>
    <w:uiPriority w:val="9"/>
    <w:rsid w:val="00E653AA"/>
    <w:rPr>
      <w:rFonts w:asciiTheme="majorHAnsi" w:eastAsiaTheme="majorEastAsia" w:hAnsiTheme="majorHAnsi" w:cstheme="majorBidi"/>
      <w:b/>
      <w:bCs/>
      <w:color w:val="4F81BD" w:themeColor="accent1"/>
    </w:rPr>
  </w:style>
  <w:style w:type="character" w:styleId="Refdecomentario">
    <w:name w:val="annotation reference"/>
    <w:basedOn w:val="Fuentedeprrafopredeter"/>
    <w:uiPriority w:val="99"/>
    <w:semiHidden/>
    <w:unhideWhenUsed/>
    <w:rsid w:val="00E5539D"/>
    <w:rPr>
      <w:sz w:val="16"/>
      <w:szCs w:val="16"/>
    </w:rPr>
  </w:style>
  <w:style w:type="paragraph" w:styleId="Textocomentario">
    <w:name w:val="annotation text"/>
    <w:basedOn w:val="Normal"/>
    <w:link w:val="TextocomentarioCar"/>
    <w:uiPriority w:val="99"/>
    <w:semiHidden/>
    <w:unhideWhenUsed/>
    <w:rsid w:val="00E5539D"/>
    <w:rPr>
      <w:sz w:val="20"/>
      <w:szCs w:val="20"/>
    </w:rPr>
  </w:style>
  <w:style w:type="character" w:customStyle="1" w:styleId="TextocomentarioCar">
    <w:name w:val="Texto comentario Car"/>
    <w:basedOn w:val="Fuentedeprrafopredeter"/>
    <w:link w:val="Textocomentario"/>
    <w:uiPriority w:val="99"/>
    <w:semiHidden/>
    <w:rsid w:val="00E5539D"/>
    <w:rPr>
      <w:sz w:val="20"/>
      <w:szCs w:val="20"/>
    </w:rPr>
  </w:style>
  <w:style w:type="paragraph" w:styleId="Asuntodelcomentario">
    <w:name w:val="annotation subject"/>
    <w:basedOn w:val="Textocomentario"/>
    <w:next w:val="Textocomentario"/>
    <w:link w:val="AsuntodelcomentarioCar"/>
    <w:uiPriority w:val="99"/>
    <w:semiHidden/>
    <w:unhideWhenUsed/>
    <w:rsid w:val="00E5539D"/>
    <w:rPr>
      <w:b/>
      <w:bCs/>
    </w:rPr>
  </w:style>
  <w:style w:type="character" w:customStyle="1" w:styleId="AsuntodelcomentarioCar">
    <w:name w:val="Asunto del comentario Car"/>
    <w:basedOn w:val="TextocomentarioCar"/>
    <w:link w:val="Asuntodelcomentario"/>
    <w:uiPriority w:val="99"/>
    <w:semiHidden/>
    <w:rsid w:val="00E5539D"/>
    <w:rPr>
      <w:b/>
      <w:bCs/>
      <w:sz w:val="20"/>
      <w:szCs w:val="20"/>
    </w:rPr>
  </w:style>
  <w:style w:type="character" w:styleId="Hipervnculo">
    <w:name w:val="Hyperlink"/>
    <w:basedOn w:val="Fuentedeprrafopredeter"/>
    <w:uiPriority w:val="99"/>
    <w:unhideWhenUsed/>
    <w:rsid w:val="009B3DDD"/>
    <w:rPr>
      <w:color w:val="0000FF" w:themeColor="hyperlink"/>
      <w:u w:val="single"/>
    </w:rPr>
  </w:style>
  <w:style w:type="character" w:customStyle="1" w:styleId="Ttulo4Car">
    <w:name w:val="Título 4 Car"/>
    <w:basedOn w:val="Fuentedeprrafopredeter"/>
    <w:link w:val="Ttulo4"/>
    <w:uiPriority w:val="9"/>
    <w:rsid w:val="00BD1DD1"/>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iPriority w:val="99"/>
    <w:semiHidden/>
    <w:unhideWhenUsed/>
    <w:rsid w:val="008854BA"/>
    <w:rPr>
      <w:color w:val="800080" w:themeColor="followedHyperlink"/>
      <w:u w:val="single"/>
    </w:rPr>
  </w:style>
  <w:style w:type="table" w:styleId="Tablaconcuadrcula">
    <w:name w:val="Table Grid"/>
    <w:basedOn w:val="Tabla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n">
    <w:name w:val="Revision"/>
    <w:hidden/>
    <w:uiPriority w:val="99"/>
    <w:semiHidden/>
    <w:rsid w:val="00E671BF"/>
  </w:style>
  <w:style w:type="paragraph" w:styleId="Encabezado">
    <w:name w:val="header"/>
    <w:basedOn w:val="Normal"/>
    <w:link w:val="EncabezadoCar"/>
    <w:uiPriority w:val="99"/>
    <w:unhideWhenUsed/>
    <w:rsid w:val="003E4A9E"/>
    <w:pPr>
      <w:tabs>
        <w:tab w:val="center" w:pos="4153"/>
        <w:tab w:val="right" w:pos="8306"/>
      </w:tabs>
    </w:pPr>
  </w:style>
  <w:style w:type="character" w:customStyle="1" w:styleId="EncabezadoCar">
    <w:name w:val="Encabezado Car"/>
    <w:basedOn w:val="Fuentedeprrafopredeter"/>
    <w:link w:val="Encabezado"/>
    <w:uiPriority w:val="99"/>
    <w:rsid w:val="003E4A9E"/>
  </w:style>
  <w:style w:type="paragraph" w:styleId="Piedepgina">
    <w:name w:val="footer"/>
    <w:basedOn w:val="Normal"/>
    <w:link w:val="PiedepginaCar"/>
    <w:uiPriority w:val="99"/>
    <w:unhideWhenUsed/>
    <w:rsid w:val="003E4A9E"/>
    <w:pPr>
      <w:tabs>
        <w:tab w:val="center" w:pos="4153"/>
        <w:tab w:val="right" w:pos="8306"/>
      </w:tabs>
    </w:pPr>
  </w:style>
  <w:style w:type="character" w:customStyle="1" w:styleId="PiedepginaCar">
    <w:name w:val="Pie de página Car"/>
    <w:basedOn w:val="Fuentedeprrafopredeter"/>
    <w:link w:val="Piedepgina"/>
    <w:uiPriority w:val="99"/>
    <w:rsid w:val="003E4A9E"/>
  </w:style>
  <w:style w:type="character" w:styleId="Nmerodepgina">
    <w:name w:val="page number"/>
    <w:basedOn w:val="Fuentedeprrafopredeter"/>
    <w:uiPriority w:val="99"/>
    <w:semiHidden/>
    <w:unhideWhenUsed/>
    <w:rsid w:val="004C0379"/>
  </w:style>
  <w:style w:type="character" w:styleId="CdigoHTML">
    <w:name w:val="HTML Code"/>
    <w:basedOn w:val="Fuentedeprrafopredeter"/>
    <w:uiPriority w:val="99"/>
    <w:semiHidden/>
    <w:unhideWhenUsed/>
    <w:rsid w:val="00820D10"/>
    <w:rPr>
      <w:rFonts w:ascii="Courier" w:eastAsiaTheme="minorEastAsia" w:hAnsi="Courier" w:cs="Courier"/>
      <w:sz w:val="20"/>
      <w:szCs w:val="20"/>
    </w:rPr>
  </w:style>
  <w:style w:type="paragraph" w:customStyle="1" w:styleId="CdigoFuente">
    <w:name w:val="Código Fuente"/>
    <w:rsid w:val="0079781C"/>
    <w:pPr>
      <w:tabs>
        <w:tab w:val="left" w:pos="567"/>
      </w:tabs>
    </w:pPr>
    <w:rPr>
      <w:rFonts w:ascii="Courier New" w:eastAsia="Times New Roman" w:hAnsi="Courier New" w:cs="Times New Roman"/>
      <w:noProof/>
      <w:sz w:val="20"/>
      <w:szCs w:val="20"/>
      <w:lang w:val="es-ES" w:eastAsia="es-ES"/>
    </w:rPr>
  </w:style>
  <w:style w:type="paragraph" w:customStyle="1" w:styleId="p1">
    <w:name w:val="p1"/>
    <w:basedOn w:val="Normal"/>
    <w:rsid w:val="00A92C1B"/>
    <w:pPr>
      <w:shd w:val="clear" w:color="auto" w:fill="FFFFFF"/>
    </w:pPr>
    <w:rPr>
      <w:rFonts w:ascii="Menlo" w:hAnsi="Menlo" w:cs="Menlo"/>
      <w:color w:val="000000"/>
      <w:sz w:val="17"/>
      <w:szCs w:val="17"/>
      <w:lang w:eastAsia="es-ES_tradnl"/>
    </w:rPr>
  </w:style>
  <w:style w:type="character" w:customStyle="1" w:styleId="s1">
    <w:name w:val="s1"/>
    <w:basedOn w:val="Fuentedeprrafopredeter"/>
    <w:rsid w:val="00A92C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544752895">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43864659">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391031068">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0309415">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tiff"/><Relationship Id="rId57" Type="http://schemas.openxmlformats.org/officeDocument/2006/relationships/header" Target="header1.xml"/><Relationship Id="rId58" Type="http://schemas.openxmlformats.org/officeDocument/2006/relationships/footer" Target="footer1.xml"/><Relationship Id="rId59" Type="http://schemas.openxmlformats.org/officeDocument/2006/relationships/footer" Target="footer2.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1.png"/><Relationship Id="rId21" Type="http://schemas.microsoft.com/office/2007/relationships/hdphoto" Target="media/hdphoto1.wdp"/><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fontTable" Target="fontTable.xml"/><Relationship Id="rId61" Type="http://schemas.microsoft.com/office/2011/relationships/people" Target="people.xml"/><Relationship Id="rId62"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Wik</b:Tag>
    <b:SourceType>InternetSite</b:SourceType>
    <b:Guid>{CCDD82D7-1AC4-4946-915B-47DFB75313FF}</b:Guid>
    <b:Title>Wikipedia</b:Title>
    <b:InternetSiteTitle>https://www.wikipedia.org/</b:InternetSiteTitle>
    <b:URL>https://es.wikipedia.org/wiki/JavaScript</b:URL>
    <b:RefOrder>1</b:RefOrder>
  </b:Source>
</b:Sources>
</file>

<file path=customXml/itemProps1.xml><?xml version="1.0" encoding="utf-8"?>
<ds:datastoreItem xmlns:ds="http://schemas.openxmlformats.org/officeDocument/2006/customXml" ds:itemID="{2F19693A-195B-7546-BFAD-A2AFB4600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82</Pages>
  <Words>22031</Words>
  <Characters>121175</Characters>
  <Application>Microsoft Macintosh Word</Application>
  <DocSecurity>0</DocSecurity>
  <Lines>1009</Lines>
  <Paragraphs>285</Paragraphs>
  <ScaleCrop>false</ScaleCrop>
  <HeadingPairs>
    <vt:vector size="2" baseType="variant">
      <vt:variant>
        <vt:lpstr>Título</vt:lpstr>
      </vt:variant>
      <vt:variant>
        <vt:i4>1</vt:i4>
      </vt:variant>
    </vt:vector>
  </HeadingPairs>
  <TitlesOfParts>
    <vt:vector size="1" baseType="lpstr">
      <vt:lpstr>[</vt:lpstr>
    </vt:vector>
  </TitlesOfParts>
  <Company/>
  <LinksUpToDate>false</LinksUpToDate>
  <CharactersWithSpaces>142921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Borja González Diaz</dc:creator>
  <cp:keywords/>
  <dc:description/>
  <cp:lastModifiedBy>GONZALEZ DIAZ, BORJA</cp:lastModifiedBy>
  <cp:revision>140</cp:revision>
  <dcterms:created xsi:type="dcterms:W3CDTF">2017-09-29T14:33:00Z</dcterms:created>
  <dcterms:modified xsi:type="dcterms:W3CDTF">2017-10-03T14:19:00Z</dcterms:modified>
</cp:coreProperties>
</file>